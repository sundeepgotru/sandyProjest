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01B6FE" w14:textId="196B12AC" w:rsidR="00280A1A" w:rsidRDefault="00280A1A" w:rsidP="00617850">
      <w:pPr>
        <w:pStyle w:val="Caption"/>
        <w:rPr>
          <w:lang w:val="en-CA"/>
        </w:rPr>
      </w:pPr>
    </w:p>
    <w:p w14:paraId="7501B6F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4"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r>
        <w:rPr>
          <w:sz w:val="32"/>
          <w:lang w:val="en-CA"/>
        </w:rPr>
        <w:t>GPS</w:t>
      </w:r>
    </w:p>
    <w:p w14:paraId="7501B70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r>
        <w:rPr>
          <w:sz w:val="32"/>
          <w:lang w:val="en-CA"/>
        </w:rPr>
        <w:t>Generic Payment Service</w:t>
      </w:r>
    </w:p>
    <w:p w14:paraId="7501B70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p>
    <w:p w14:paraId="7501B70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9"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A"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B"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C"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D"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E"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40"/>
          <w:lang w:val="en-CA"/>
        </w:rPr>
      </w:pPr>
      <w:r>
        <w:rPr>
          <w:sz w:val="40"/>
          <w:lang w:val="en-CA"/>
        </w:rPr>
        <w:t>System Design Specifications</w:t>
      </w:r>
    </w:p>
    <w:p w14:paraId="7501B71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4" w14:textId="3AA4FAE2" w:rsidR="00280A1A" w:rsidRDefault="00BD53AB" w:rsidP="00280A1A">
      <w:pPr>
        <w:pBdr>
          <w:top w:val="double" w:sz="6" w:space="1" w:color="auto" w:shadow="1"/>
          <w:left w:val="double" w:sz="6" w:space="4" w:color="auto" w:shadow="1"/>
          <w:bottom w:val="double" w:sz="6" w:space="31" w:color="auto" w:shadow="1"/>
          <w:right w:val="double" w:sz="6" w:space="29" w:color="auto" w:shadow="1"/>
        </w:pBdr>
        <w:jc w:val="center"/>
        <w:rPr>
          <w:sz w:val="28"/>
          <w:lang w:val="en-CA"/>
        </w:rPr>
      </w:pPr>
      <w:r>
        <w:rPr>
          <w:sz w:val="28"/>
          <w:lang w:val="en-CA"/>
        </w:rPr>
        <w:t>Version 1.0.</w:t>
      </w:r>
      <w:ins w:id="0" w:author="Patel, Seema" w:date="2015-03-31T12:31:00Z">
        <w:r w:rsidR="0078658E">
          <w:rPr>
            <w:sz w:val="28"/>
            <w:lang w:val="en-CA"/>
          </w:rPr>
          <w:t>5</w:t>
        </w:r>
      </w:ins>
      <w:del w:id="1" w:author="Patel, Seema" w:date="2015-03-31T12:31:00Z">
        <w:r w:rsidDel="0078658E">
          <w:rPr>
            <w:sz w:val="28"/>
            <w:lang w:val="en-CA"/>
          </w:rPr>
          <w:delText>4</w:delText>
        </w:r>
      </w:del>
    </w:p>
    <w:p w14:paraId="7501B71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9"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A"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B"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C"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D"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E"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r>
        <w:rPr>
          <w:lang w:val="en-CA"/>
        </w:rPr>
        <w:tab/>
      </w:r>
    </w:p>
    <w:p w14:paraId="7501B724"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r>
        <w:rPr>
          <w:lang w:val="en-CA"/>
        </w:rPr>
        <w:tab/>
      </w:r>
    </w:p>
    <w:p w14:paraId="7501B72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right"/>
        <w:rPr>
          <w:lang w:val="en-CA"/>
        </w:rPr>
      </w:pPr>
    </w:p>
    <w:p w14:paraId="7501B729" w14:textId="77777777" w:rsidR="00280A1A" w:rsidRDefault="00280A1A" w:rsidP="00280A1A">
      <w:pPr>
        <w:widowControl/>
        <w:spacing w:line="240" w:lineRule="auto"/>
        <w:rPr>
          <w:lang w:val="en-CA"/>
        </w:rPr>
        <w:sectPr w:rsidR="00280A1A">
          <w:pgSz w:w="12240" w:h="15840"/>
          <w:pgMar w:top="1440" w:right="1467" w:bottom="1440" w:left="1440" w:header="720" w:footer="720" w:gutter="0"/>
          <w:cols w:space="720"/>
          <w:vAlign w:val="center"/>
        </w:sectPr>
      </w:pPr>
    </w:p>
    <w:p w14:paraId="7501B72A" w14:textId="77777777" w:rsidR="00280A1A" w:rsidRDefault="00280A1A" w:rsidP="00280A1A">
      <w:pPr>
        <w:pStyle w:val="Title"/>
        <w:rPr>
          <w:lang w:val="en-CA"/>
        </w:rPr>
      </w:pPr>
    </w:p>
    <w:p w14:paraId="7501B72B" w14:textId="77777777" w:rsidR="00280A1A" w:rsidRDefault="00280A1A" w:rsidP="00280A1A">
      <w:pPr>
        <w:pStyle w:val="Title"/>
        <w:rPr>
          <w:lang w:val="en-CA"/>
        </w:rPr>
      </w:pPr>
      <w:r>
        <w:rPr>
          <w:lang w:val="en-CA"/>
        </w:rPr>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1505"/>
        <w:gridCol w:w="3744"/>
        <w:gridCol w:w="2304"/>
      </w:tblGrid>
      <w:tr w:rsidR="00280A1A" w14:paraId="7501B730"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2C" w14:textId="77777777" w:rsidR="00280A1A" w:rsidRDefault="00280A1A">
            <w:pPr>
              <w:pStyle w:val="Tabletext"/>
              <w:jc w:val="center"/>
              <w:rPr>
                <w:b/>
                <w:lang w:val="en-CA"/>
              </w:rPr>
            </w:pPr>
            <w:r>
              <w:rPr>
                <w:b/>
                <w:lang w:val="en-CA"/>
              </w:rPr>
              <w:t>Date (mm-</w:t>
            </w:r>
            <w:proofErr w:type="spellStart"/>
            <w:r>
              <w:rPr>
                <w:b/>
                <w:lang w:val="en-CA"/>
              </w:rPr>
              <w:t>dd</w:t>
            </w:r>
            <w:proofErr w:type="spellEnd"/>
            <w:r>
              <w:rPr>
                <w:b/>
                <w:lang w:val="en-CA"/>
              </w:rPr>
              <w:t>-</w:t>
            </w:r>
            <w:proofErr w:type="spellStart"/>
            <w:r>
              <w:rPr>
                <w:b/>
                <w:lang w:val="en-CA"/>
              </w:rPr>
              <w:t>yy</w:t>
            </w:r>
            <w:proofErr w:type="spellEnd"/>
            <w:r>
              <w:rPr>
                <w:b/>
                <w:lang w:val="en-CA"/>
              </w:rPr>
              <w:t>)</w:t>
            </w:r>
          </w:p>
        </w:tc>
        <w:tc>
          <w:tcPr>
            <w:tcW w:w="1505" w:type="dxa"/>
            <w:tcBorders>
              <w:top w:val="single" w:sz="6" w:space="0" w:color="auto"/>
              <w:left w:val="single" w:sz="6" w:space="0" w:color="auto"/>
              <w:bottom w:val="single" w:sz="6" w:space="0" w:color="auto"/>
              <w:right w:val="single" w:sz="6" w:space="0" w:color="auto"/>
            </w:tcBorders>
            <w:hideMark/>
          </w:tcPr>
          <w:p w14:paraId="7501B72D" w14:textId="77777777" w:rsidR="00280A1A" w:rsidRDefault="00280A1A">
            <w:pPr>
              <w:pStyle w:val="Tabletext"/>
              <w:jc w:val="center"/>
              <w:rPr>
                <w:b/>
                <w:lang w:val="en-CA"/>
              </w:rPr>
            </w:pPr>
            <w:r>
              <w:rPr>
                <w:b/>
                <w:lang w:val="en-CA"/>
              </w:rPr>
              <w:t>Version</w:t>
            </w:r>
          </w:p>
        </w:tc>
        <w:tc>
          <w:tcPr>
            <w:tcW w:w="3744" w:type="dxa"/>
            <w:tcBorders>
              <w:top w:val="single" w:sz="6" w:space="0" w:color="auto"/>
              <w:left w:val="single" w:sz="6" w:space="0" w:color="auto"/>
              <w:bottom w:val="single" w:sz="6" w:space="0" w:color="auto"/>
              <w:right w:val="single" w:sz="6" w:space="0" w:color="auto"/>
            </w:tcBorders>
            <w:hideMark/>
          </w:tcPr>
          <w:p w14:paraId="7501B72E" w14:textId="77777777" w:rsidR="00280A1A" w:rsidRDefault="00280A1A">
            <w:pPr>
              <w:pStyle w:val="Tabletext"/>
              <w:jc w:val="center"/>
              <w:rPr>
                <w:b/>
                <w:lang w:val="en-CA"/>
              </w:rPr>
            </w:pPr>
            <w:r>
              <w:rPr>
                <w:b/>
                <w:lang w:val="en-CA"/>
              </w:rPr>
              <w:t>Description</w:t>
            </w:r>
          </w:p>
        </w:tc>
        <w:tc>
          <w:tcPr>
            <w:tcW w:w="2304" w:type="dxa"/>
            <w:tcBorders>
              <w:top w:val="single" w:sz="6" w:space="0" w:color="auto"/>
              <w:left w:val="single" w:sz="6" w:space="0" w:color="auto"/>
              <w:bottom w:val="single" w:sz="6" w:space="0" w:color="auto"/>
              <w:right w:val="single" w:sz="6" w:space="0" w:color="auto"/>
            </w:tcBorders>
            <w:hideMark/>
          </w:tcPr>
          <w:p w14:paraId="7501B72F" w14:textId="77777777" w:rsidR="00280A1A" w:rsidRDefault="00280A1A">
            <w:pPr>
              <w:pStyle w:val="Tabletext"/>
              <w:jc w:val="center"/>
              <w:rPr>
                <w:b/>
                <w:lang w:val="en-CA"/>
              </w:rPr>
            </w:pPr>
            <w:r>
              <w:rPr>
                <w:b/>
                <w:lang w:val="en-CA"/>
              </w:rPr>
              <w:t>Author</w:t>
            </w:r>
          </w:p>
        </w:tc>
      </w:tr>
      <w:tr w:rsidR="00280A1A" w14:paraId="7501B735"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1" w14:textId="77777777" w:rsidR="00280A1A" w:rsidRDefault="00280A1A">
            <w:pPr>
              <w:pStyle w:val="Tabletext"/>
              <w:jc w:val="center"/>
              <w:rPr>
                <w:lang w:val="en-CA"/>
              </w:rPr>
            </w:pPr>
            <w:r>
              <w:rPr>
                <w:lang w:val="en-CA"/>
              </w:rPr>
              <w:t>09-30-2013</w:t>
            </w:r>
          </w:p>
        </w:tc>
        <w:tc>
          <w:tcPr>
            <w:tcW w:w="1505" w:type="dxa"/>
            <w:tcBorders>
              <w:top w:val="single" w:sz="6" w:space="0" w:color="auto"/>
              <w:left w:val="single" w:sz="6" w:space="0" w:color="auto"/>
              <w:bottom w:val="single" w:sz="6" w:space="0" w:color="auto"/>
              <w:right w:val="single" w:sz="6" w:space="0" w:color="auto"/>
            </w:tcBorders>
            <w:hideMark/>
          </w:tcPr>
          <w:p w14:paraId="7501B732" w14:textId="77777777" w:rsidR="00280A1A" w:rsidRDefault="00280A1A">
            <w:pPr>
              <w:pStyle w:val="Tabletext"/>
              <w:jc w:val="center"/>
              <w:rPr>
                <w:lang w:val="en-CA"/>
              </w:rPr>
            </w:pPr>
            <w:r>
              <w:rPr>
                <w:lang w:val="en-CA"/>
              </w:rPr>
              <w:t>0.0.1</w:t>
            </w:r>
          </w:p>
        </w:tc>
        <w:tc>
          <w:tcPr>
            <w:tcW w:w="3744" w:type="dxa"/>
            <w:tcBorders>
              <w:top w:val="single" w:sz="6" w:space="0" w:color="auto"/>
              <w:left w:val="single" w:sz="6" w:space="0" w:color="auto"/>
              <w:bottom w:val="single" w:sz="6" w:space="0" w:color="auto"/>
              <w:right w:val="single" w:sz="6" w:space="0" w:color="auto"/>
            </w:tcBorders>
            <w:hideMark/>
          </w:tcPr>
          <w:p w14:paraId="7501B733" w14:textId="77777777" w:rsidR="00280A1A" w:rsidRDefault="00280A1A">
            <w:pPr>
              <w:pStyle w:val="Tabletext"/>
              <w:rPr>
                <w:lang w:val="en-CA"/>
              </w:rPr>
            </w:pPr>
            <w:r>
              <w:rPr>
                <w:lang w:val="en-CA"/>
              </w:rPr>
              <w:t>Draft version</w:t>
            </w:r>
          </w:p>
        </w:tc>
        <w:tc>
          <w:tcPr>
            <w:tcW w:w="2304" w:type="dxa"/>
            <w:tcBorders>
              <w:top w:val="single" w:sz="6" w:space="0" w:color="auto"/>
              <w:left w:val="single" w:sz="6" w:space="0" w:color="auto"/>
              <w:bottom w:val="single" w:sz="6" w:space="0" w:color="auto"/>
              <w:right w:val="single" w:sz="6" w:space="0" w:color="auto"/>
            </w:tcBorders>
            <w:hideMark/>
          </w:tcPr>
          <w:p w14:paraId="7501B734" w14:textId="77777777" w:rsidR="00280A1A" w:rsidRDefault="00280A1A">
            <w:pPr>
              <w:pStyle w:val="Tabletext"/>
              <w:rPr>
                <w:lang w:val="en-CA"/>
              </w:rPr>
            </w:pPr>
            <w:r>
              <w:rPr>
                <w:lang w:val="en-CA"/>
              </w:rPr>
              <w:t>Chahid Benamar</w:t>
            </w:r>
          </w:p>
        </w:tc>
      </w:tr>
      <w:tr w:rsidR="00280A1A" w14:paraId="7501B73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6" w14:textId="77777777" w:rsidR="00280A1A" w:rsidRDefault="00280A1A">
            <w:pPr>
              <w:pStyle w:val="Tabletext"/>
              <w:jc w:val="center"/>
              <w:rPr>
                <w:lang w:val="en-CA"/>
              </w:rPr>
            </w:pPr>
            <w:r>
              <w:rPr>
                <w:lang w:val="en-CA"/>
              </w:rPr>
              <w:t>10-25-2013</w:t>
            </w:r>
          </w:p>
        </w:tc>
        <w:tc>
          <w:tcPr>
            <w:tcW w:w="1505" w:type="dxa"/>
            <w:tcBorders>
              <w:top w:val="single" w:sz="6" w:space="0" w:color="auto"/>
              <w:left w:val="single" w:sz="6" w:space="0" w:color="auto"/>
              <w:bottom w:val="single" w:sz="6" w:space="0" w:color="auto"/>
              <w:right w:val="single" w:sz="6" w:space="0" w:color="auto"/>
            </w:tcBorders>
            <w:hideMark/>
          </w:tcPr>
          <w:p w14:paraId="7501B737" w14:textId="77777777" w:rsidR="00280A1A" w:rsidRDefault="00280A1A">
            <w:pPr>
              <w:pStyle w:val="Tabletext"/>
              <w:jc w:val="center"/>
              <w:rPr>
                <w:lang w:val="en-CA"/>
              </w:rPr>
            </w:pPr>
            <w:r>
              <w:rPr>
                <w:lang w:val="en-CA"/>
              </w:rPr>
              <w:t>0.3.5</w:t>
            </w:r>
          </w:p>
        </w:tc>
        <w:tc>
          <w:tcPr>
            <w:tcW w:w="3744" w:type="dxa"/>
            <w:tcBorders>
              <w:top w:val="single" w:sz="6" w:space="0" w:color="auto"/>
              <w:left w:val="single" w:sz="6" w:space="0" w:color="auto"/>
              <w:bottom w:val="single" w:sz="6" w:space="0" w:color="auto"/>
              <w:right w:val="single" w:sz="6" w:space="0" w:color="auto"/>
            </w:tcBorders>
            <w:hideMark/>
          </w:tcPr>
          <w:p w14:paraId="7501B738" w14:textId="77777777" w:rsidR="00280A1A" w:rsidRDefault="00280A1A">
            <w:pPr>
              <w:pStyle w:val="Tabletext"/>
              <w:rPr>
                <w:lang w:val="en-CA"/>
              </w:rPr>
            </w:pPr>
            <w:r>
              <w:rPr>
                <w:lang w:val="en-CA"/>
              </w:rPr>
              <w:t>Updating Online Section</w:t>
            </w:r>
          </w:p>
        </w:tc>
        <w:tc>
          <w:tcPr>
            <w:tcW w:w="2304" w:type="dxa"/>
            <w:tcBorders>
              <w:top w:val="single" w:sz="6" w:space="0" w:color="auto"/>
              <w:left w:val="single" w:sz="6" w:space="0" w:color="auto"/>
              <w:bottom w:val="single" w:sz="6" w:space="0" w:color="auto"/>
              <w:right w:val="single" w:sz="6" w:space="0" w:color="auto"/>
            </w:tcBorders>
            <w:hideMark/>
          </w:tcPr>
          <w:p w14:paraId="7501B739" w14:textId="77777777" w:rsidR="00280A1A" w:rsidRDefault="00280A1A">
            <w:pPr>
              <w:widowControl/>
              <w:spacing w:line="240" w:lineRule="auto"/>
              <w:rPr>
                <w:lang w:val="en-CA" w:eastAsia="en-CA"/>
              </w:rPr>
            </w:pPr>
            <w:r>
              <w:rPr>
                <w:lang w:val="en-CA" w:eastAsia="en-CA"/>
              </w:rPr>
              <w:t>Rekha Shankaramma</w:t>
            </w:r>
          </w:p>
        </w:tc>
      </w:tr>
      <w:tr w:rsidR="00280A1A" w14:paraId="7501B73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B" w14:textId="77777777" w:rsidR="00280A1A" w:rsidRDefault="00280A1A">
            <w:pPr>
              <w:pStyle w:val="Tabletext"/>
              <w:jc w:val="center"/>
              <w:rPr>
                <w:lang w:val="en-CA"/>
              </w:rPr>
            </w:pPr>
            <w:r>
              <w:rPr>
                <w:lang w:val="en-CA"/>
              </w:rPr>
              <w:t>10-15-2013</w:t>
            </w:r>
          </w:p>
        </w:tc>
        <w:tc>
          <w:tcPr>
            <w:tcW w:w="1505" w:type="dxa"/>
            <w:tcBorders>
              <w:top w:val="single" w:sz="6" w:space="0" w:color="auto"/>
              <w:left w:val="single" w:sz="6" w:space="0" w:color="auto"/>
              <w:bottom w:val="single" w:sz="6" w:space="0" w:color="auto"/>
              <w:right w:val="single" w:sz="6" w:space="0" w:color="auto"/>
            </w:tcBorders>
            <w:hideMark/>
          </w:tcPr>
          <w:p w14:paraId="7501B73C" w14:textId="77777777" w:rsidR="00280A1A" w:rsidRDefault="00280A1A">
            <w:pPr>
              <w:pStyle w:val="Tabletext"/>
              <w:jc w:val="center"/>
              <w:rPr>
                <w:lang w:val="en-CA"/>
              </w:rPr>
            </w:pPr>
            <w:r>
              <w:rPr>
                <w:lang w:val="en-CA"/>
              </w:rPr>
              <w:t>0.3.6</w:t>
            </w:r>
          </w:p>
        </w:tc>
        <w:tc>
          <w:tcPr>
            <w:tcW w:w="3744" w:type="dxa"/>
            <w:tcBorders>
              <w:top w:val="single" w:sz="6" w:space="0" w:color="auto"/>
              <w:left w:val="single" w:sz="6" w:space="0" w:color="auto"/>
              <w:bottom w:val="single" w:sz="6" w:space="0" w:color="auto"/>
              <w:right w:val="single" w:sz="6" w:space="0" w:color="auto"/>
            </w:tcBorders>
            <w:hideMark/>
          </w:tcPr>
          <w:p w14:paraId="7501B73D" w14:textId="77777777" w:rsidR="00280A1A" w:rsidRDefault="00280A1A">
            <w:pPr>
              <w:pStyle w:val="Tabletext"/>
              <w:rPr>
                <w:lang w:val="en-CA"/>
              </w:rPr>
            </w:pPr>
            <w:r>
              <w:rPr>
                <w:lang w:val="en-CA"/>
              </w:rPr>
              <w:t>Updating GPS Core Section</w:t>
            </w:r>
          </w:p>
        </w:tc>
        <w:tc>
          <w:tcPr>
            <w:tcW w:w="2304" w:type="dxa"/>
            <w:tcBorders>
              <w:top w:val="single" w:sz="6" w:space="0" w:color="auto"/>
              <w:left w:val="single" w:sz="6" w:space="0" w:color="auto"/>
              <w:bottom w:val="single" w:sz="6" w:space="0" w:color="auto"/>
              <w:right w:val="single" w:sz="6" w:space="0" w:color="auto"/>
            </w:tcBorders>
            <w:hideMark/>
          </w:tcPr>
          <w:p w14:paraId="7501B73E" w14:textId="77777777" w:rsidR="00280A1A" w:rsidRDefault="00280A1A">
            <w:pPr>
              <w:widowControl/>
              <w:spacing w:line="240" w:lineRule="auto"/>
              <w:rPr>
                <w:lang w:val="en-CA" w:eastAsia="en-CA"/>
              </w:rPr>
            </w:pPr>
            <w:r>
              <w:rPr>
                <w:lang w:val="en-CA" w:eastAsia="en-CA"/>
              </w:rPr>
              <w:t>Raiju Mathew</w:t>
            </w:r>
          </w:p>
        </w:tc>
      </w:tr>
      <w:tr w:rsidR="00280A1A" w14:paraId="7501B744"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0" w14:textId="77777777" w:rsidR="00280A1A" w:rsidRDefault="00280A1A">
            <w:pPr>
              <w:pStyle w:val="Tabletext"/>
              <w:jc w:val="center"/>
              <w:rPr>
                <w:lang w:val="en-CA"/>
              </w:rPr>
            </w:pPr>
            <w:r>
              <w:rPr>
                <w:lang w:val="en-CA"/>
              </w:rPr>
              <w:t>10-25-2013</w:t>
            </w:r>
          </w:p>
        </w:tc>
        <w:tc>
          <w:tcPr>
            <w:tcW w:w="1505" w:type="dxa"/>
            <w:tcBorders>
              <w:top w:val="single" w:sz="6" w:space="0" w:color="auto"/>
              <w:left w:val="single" w:sz="6" w:space="0" w:color="auto"/>
              <w:bottom w:val="single" w:sz="6" w:space="0" w:color="auto"/>
              <w:right w:val="single" w:sz="6" w:space="0" w:color="auto"/>
            </w:tcBorders>
            <w:hideMark/>
          </w:tcPr>
          <w:p w14:paraId="7501B741" w14:textId="77777777" w:rsidR="00280A1A" w:rsidRDefault="00280A1A">
            <w:pPr>
              <w:pStyle w:val="Tabletext"/>
              <w:jc w:val="center"/>
              <w:rPr>
                <w:lang w:val="en-CA"/>
              </w:rPr>
            </w:pPr>
            <w:r>
              <w:rPr>
                <w:lang w:val="en-CA"/>
              </w:rPr>
              <w:t>0.3.7</w:t>
            </w:r>
          </w:p>
        </w:tc>
        <w:tc>
          <w:tcPr>
            <w:tcW w:w="3744" w:type="dxa"/>
            <w:tcBorders>
              <w:top w:val="single" w:sz="6" w:space="0" w:color="auto"/>
              <w:left w:val="single" w:sz="6" w:space="0" w:color="auto"/>
              <w:bottom w:val="single" w:sz="6" w:space="0" w:color="auto"/>
              <w:right w:val="single" w:sz="6" w:space="0" w:color="auto"/>
            </w:tcBorders>
            <w:hideMark/>
          </w:tcPr>
          <w:p w14:paraId="7501B742" w14:textId="77777777" w:rsidR="00280A1A" w:rsidRDefault="00280A1A">
            <w:pPr>
              <w:pStyle w:val="Tabletext"/>
              <w:rPr>
                <w:lang w:val="en-CA"/>
              </w:rPr>
            </w:pPr>
            <w:r>
              <w:rPr>
                <w:lang w:val="en-CA"/>
              </w:rPr>
              <w:t>Updating GPS Batch Section</w:t>
            </w:r>
          </w:p>
        </w:tc>
        <w:tc>
          <w:tcPr>
            <w:tcW w:w="2304" w:type="dxa"/>
            <w:tcBorders>
              <w:top w:val="single" w:sz="6" w:space="0" w:color="auto"/>
              <w:left w:val="single" w:sz="6" w:space="0" w:color="auto"/>
              <w:bottom w:val="single" w:sz="6" w:space="0" w:color="auto"/>
              <w:right w:val="single" w:sz="6" w:space="0" w:color="auto"/>
            </w:tcBorders>
            <w:hideMark/>
          </w:tcPr>
          <w:p w14:paraId="7501B743" w14:textId="77777777" w:rsidR="00280A1A" w:rsidRDefault="00280A1A">
            <w:pPr>
              <w:widowControl/>
              <w:spacing w:line="240" w:lineRule="auto"/>
              <w:rPr>
                <w:lang w:val="en-CA" w:eastAsia="en-CA"/>
              </w:rPr>
            </w:pPr>
            <w:proofErr w:type="spellStart"/>
            <w:r>
              <w:rPr>
                <w:lang w:val="en-CA" w:eastAsia="en-CA"/>
              </w:rPr>
              <w:t>Vinoth</w:t>
            </w:r>
            <w:proofErr w:type="spellEnd"/>
            <w:r>
              <w:rPr>
                <w:lang w:val="en-CA" w:eastAsia="en-CA"/>
              </w:rPr>
              <w:t xml:space="preserve"> </w:t>
            </w:r>
            <w:proofErr w:type="spellStart"/>
            <w:r>
              <w:rPr>
                <w:lang w:val="en-CA" w:eastAsia="en-CA"/>
              </w:rPr>
              <w:t>Sahayaraj</w:t>
            </w:r>
            <w:proofErr w:type="spellEnd"/>
            <w:r>
              <w:rPr>
                <w:lang w:val="en-CA" w:eastAsia="en-CA"/>
              </w:rPr>
              <w:t xml:space="preserve"> Joseph Francis Ashok</w:t>
            </w:r>
          </w:p>
        </w:tc>
      </w:tr>
      <w:tr w:rsidR="00280A1A" w14:paraId="7501B749"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5" w14:textId="77777777" w:rsidR="00280A1A" w:rsidRDefault="00280A1A">
            <w:pPr>
              <w:pStyle w:val="Tabletext"/>
              <w:jc w:val="center"/>
              <w:rPr>
                <w:lang w:val="en-CA"/>
              </w:rPr>
            </w:pPr>
            <w:r>
              <w:rPr>
                <w:lang w:val="en-CA"/>
              </w:rPr>
              <w:t>10-27-2013</w:t>
            </w:r>
          </w:p>
        </w:tc>
        <w:tc>
          <w:tcPr>
            <w:tcW w:w="1505" w:type="dxa"/>
            <w:tcBorders>
              <w:top w:val="single" w:sz="6" w:space="0" w:color="auto"/>
              <w:left w:val="single" w:sz="6" w:space="0" w:color="auto"/>
              <w:bottom w:val="single" w:sz="6" w:space="0" w:color="auto"/>
              <w:right w:val="single" w:sz="6" w:space="0" w:color="auto"/>
            </w:tcBorders>
            <w:hideMark/>
          </w:tcPr>
          <w:p w14:paraId="7501B746" w14:textId="77777777" w:rsidR="00280A1A" w:rsidRDefault="00280A1A">
            <w:pPr>
              <w:pStyle w:val="Tabletext"/>
              <w:jc w:val="center"/>
              <w:rPr>
                <w:lang w:val="en-CA"/>
              </w:rPr>
            </w:pPr>
            <w:r>
              <w:rPr>
                <w:lang w:val="en-CA"/>
              </w:rPr>
              <w:t>0.3.8</w:t>
            </w:r>
          </w:p>
        </w:tc>
        <w:tc>
          <w:tcPr>
            <w:tcW w:w="3744" w:type="dxa"/>
            <w:tcBorders>
              <w:top w:val="single" w:sz="6" w:space="0" w:color="auto"/>
              <w:left w:val="single" w:sz="6" w:space="0" w:color="auto"/>
              <w:bottom w:val="single" w:sz="6" w:space="0" w:color="auto"/>
              <w:right w:val="single" w:sz="6" w:space="0" w:color="auto"/>
            </w:tcBorders>
            <w:hideMark/>
          </w:tcPr>
          <w:p w14:paraId="7501B747" w14:textId="77777777" w:rsidR="00280A1A" w:rsidRDefault="00280A1A">
            <w:pPr>
              <w:pStyle w:val="Tabletext"/>
              <w:rPr>
                <w:lang w:val="en-CA"/>
              </w:rPr>
            </w:pPr>
            <w:r>
              <w:rPr>
                <w:lang w:val="en-CA"/>
              </w:rPr>
              <w:t>Updating Spring Integration, GPS Core, GPS Batch</w:t>
            </w:r>
          </w:p>
        </w:tc>
        <w:tc>
          <w:tcPr>
            <w:tcW w:w="2304" w:type="dxa"/>
            <w:tcBorders>
              <w:top w:val="single" w:sz="6" w:space="0" w:color="auto"/>
              <w:left w:val="single" w:sz="6" w:space="0" w:color="auto"/>
              <w:bottom w:val="single" w:sz="6" w:space="0" w:color="auto"/>
              <w:right w:val="single" w:sz="6" w:space="0" w:color="auto"/>
            </w:tcBorders>
            <w:hideMark/>
          </w:tcPr>
          <w:p w14:paraId="7501B748" w14:textId="77777777" w:rsidR="00280A1A" w:rsidRDefault="00280A1A">
            <w:pPr>
              <w:widowControl/>
              <w:spacing w:line="240" w:lineRule="auto"/>
              <w:rPr>
                <w:lang w:val="en-CA" w:eastAsia="en-CA"/>
              </w:rPr>
            </w:pPr>
            <w:r>
              <w:rPr>
                <w:lang w:val="en-CA" w:eastAsia="en-CA"/>
              </w:rPr>
              <w:t xml:space="preserve">Kais </w:t>
            </w:r>
            <w:proofErr w:type="spellStart"/>
            <w:r>
              <w:rPr>
                <w:lang w:val="en-CA" w:eastAsia="en-CA"/>
              </w:rPr>
              <w:t>Ghezail</w:t>
            </w:r>
            <w:proofErr w:type="spellEnd"/>
          </w:p>
        </w:tc>
      </w:tr>
      <w:tr w:rsidR="00280A1A" w14:paraId="7501B74E"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A" w14:textId="77777777" w:rsidR="00280A1A" w:rsidRDefault="00280A1A">
            <w:pPr>
              <w:pStyle w:val="Tabletext"/>
              <w:jc w:val="center"/>
              <w:rPr>
                <w:lang w:val="en-CA"/>
              </w:rPr>
            </w:pPr>
            <w:r>
              <w:rPr>
                <w:lang w:val="en-CA"/>
              </w:rPr>
              <w:t>10-31-2013</w:t>
            </w:r>
          </w:p>
        </w:tc>
        <w:tc>
          <w:tcPr>
            <w:tcW w:w="1505" w:type="dxa"/>
            <w:tcBorders>
              <w:top w:val="single" w:sz="6" w:space="0" w:color="auto"/>
              <w:left w:val="single" w:sz="6" w:space="0" w:color="auto"/>
              <w:bottom w:val="single" w:sz="6" w:space="0" w:color="auto"/>
              <w:right w:val="single" w:sz="6" w:space="0" w:color="auto"/>
            </w:tcBorders>
            <w:hideMark/>
          </w:tcPr>
          <w:p w14:paraId="7501B74B" w14:textId="77777777" w:rsidR="00280A1A" w:rsidRDefault="00280A1A">
            <w:pPr>
              <w:pStyle w:val="Tabletext"/>
              <w:jc w:val="center"/>
              <w:rPr>
                <w:lang w:val="en-CA"/>
              </w:rPr>
            </w:pPr>
            <w:r>
              <w:rPr>
                <w:lang w:val="en-CA"/>
              </w:rPr>
              <w:t>0.3.9</w:t>
            </w:r>
          </w:p>
        </w:tc>
        <w:tc>
          <w:tcPr>
            <w:tcW w:w="3744" w:type="dxa"/>
            <w:tcBorders>
              <w:top w:val="single" w:sz="6" w:space="0" w:color="auto"/>
              <w:left w:val="single" w:sz="6" w:space="0" w:color="auto"/>
              <w:bottom w:val="single" w:sz="6" w:space="0" w:color="auto"/>
              <w:right w:val="single" w:sz="6" w:space="0" w:color="auto"/>
            </w:tcBorders>
            <w:hideMark/>
          </w:tcPr>
          <w:p w14:paraId="7501B74C" w14:textId="77777777" w:rsidR="00280A1A" w:rsidRDefault="00280A1A">
            <w:pPr>
              <w:pStyle w:val="Tabletext"/>
              <w:rPr>
                <w:lang w:val="en-CA"/>
              </w:rPr>
            </w:pPr>
            <w:r>
              <w:rPr>
                <w:lang w:val="en-CA"/>
              </w:rPr>
              <w:t>Updating Error Code Section</w:t>
            </w:r>
          </w:p>
        </w:tc>
        <w:tc>
          <w:tcPr>
            <w:tcW w:w="2304" w:type="dxa"/>
            <w:tcBorders>
              <w:top w:val="single" w:sz="6" w:space="0" w:color="auto"/>
              <w:left w:val="single" w:sz="6" w:space="0" w:color="auto"/>
              <w:bottom w:val="single" w:sz="6" w:space="0" w:color="auto"/>
              <w:right w:val="single" w:sz="6" w:space="0" w:color="auto"/>
            </w:tcBorders>
            <w:hideMark/>
          </w:tcPr>
          <w:p w14:paraId="7501B74D" w14:textId="77777777" w:rsidR="00280A1A" w:rsidRDefault="00280A1A">
            <w:pPr>
              <w:widowControl/>
              <w:spacing w:line="240" w:lineRule="auto"/>
              <w:rPr>
                <w:lang w:val="en-CA" w:eastAsia="en-CA"/>
              </w:rPr>
            </w:pPr>
            <w:r>
              <w:rPr>
                <w:lang w:val="en-CA" w:eastAsia="en-CA"/>
              </w:rPr>
              <w:t xml:space="preserve">Kumar, </w:t>
            </w:r>
            <w:proofErr w:type="spellStart"/>
            <w:r>
              <w:rPr>
                <w:lang w:val="en-CA" w:eastAsia="en-CA"/>
              </w:rPr>
              <w:t>Govindasamy</w:t>
            </w:r>
            <w:proofErr w:type="spellEnd"/>
          </w:p>
        </w:tc>
      </w:tr>
      <w:tr w:rsidR="00280A1A" w:rsidRPr="00055E50" w14:paraId="7501B755"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F" w14:textId="77777777" w:rsidR="00280A1A" w:rsidRDefault="00280A1A">
            <w:pPr>
              <w:pStyle w:val="Tabletext"/>
              <w:rPr>
                <w:lang w:val="en-CA"/>
              </w:rPr>
            </w:pPr>
            <w:r>
              <w:rPr>
                <w:lang w:val="en-CA"/>
              </w:rPr>
              <w:t xml:space="preserve">        11-01-2013</w:t>
            </w:r>
          </w:p>
        </w:tc>
        <w:tc>
          <w:tcPr>
            <w:tcW w:w="1505" w:type="dxa"/>
            <w:tcBorders>
              <w:top w:val="single" w:sz="6" w:space="0" w:color="auto"/>
              <w:left w:val="single" w:sz="6" w:space="0" w:color="auto"/>
              <w:bottom w:val="single" w:sz="6" w:space="0" w:color="auto"/>
              <w:right w:val="single" w:sz="6" w:space="0" w:color="auto"/>
            </w:tcBorders>
            <w:hideMark/>
          </w:tcPr>
          <w:p w14:paraId="7501B750" w14:textId="77777777" w:rsidR="00280A1A" w:rsidRDefault="00280A1A">
            <w:pPr>
              <w:pStyle w:val="Tabletext"/>
              <w:jc w:val="center"/>
              <w:rPr>
                <w:lang w:val="en-CA"/>
              </w:rPr>
            </w:pPr>
            <w:r>
              <w:rPr>
                <w:lang w:val="en-CA"/>
              </w:rPr>
              <w:t>0.4.0</w:t>
            </w:r>
          </w:p>
        </w:tc>
        <w:tc>
          <w:tcPr>
            <w:tcW w:w="3744" w:type="dxa"/>
            <w:tcBorders>
              <w:top w:val="single" w:sz="6" w:space="0" w:color="auto"/>
              <w:left w:val="single" w:sz="6" w:space="0" w:color="auto"/>
              <w:bottom w:val="single" w:sz="6" w:space="0" w:color="auto"/>
              <w:right w:val="single" w:sz="6" w:space="0" w:color="auto"/>
            </w:tcBorders>
            <w:hideMark/>
          </w:tcPr>
          <w:p w14:paraId="7501B751" w14:textId="77777777" w:rsidR="00280A1A" w:rsidRDefault="00280A1A">
            <w:pPr>
              <w:pStyle w:val="Tabletext"/>
              <w:rPr>
                <w:lang w:val="en-CA"/>
              </w:rPr>
            </w:pPr>
            <w:r>
              <w:rPr>
                <w:lang w:val="en-CA"/>
              </w:rPr>
              <w:t>Internal Review</w:t>
            </w:r>
          </w:p>
        </w:tc>
        <w:tc>
          <w:tcPr>
            <w:tcW w:w="2304" w:type="dxa"/>
            <w:tcBorders>
              <w:top w:val="single" w:sz="6" w:space="0" w:color="auto"/>
              <w:left w:val="single" w:sz="6" w:space="0" w:color="auto"/>
              <w:bottom w:val="single" w:sz="6" w:space="0" w:color="auto"/>
              <w:right w:val="single" w:sz="6" w:space="0" w:color="auto"/>
            </w:tcBorders>
            <w:hideMark/>
          </w:tcPr>
          <w:p w14:paraId="7501B752" w14:textId="77777777" w:rsidR="00280A1A" w:rsidRDefault="00280A1A">
            <w:pPr>
              <w:pStyle w:val="Tabletext"/>
              <w:rPr>
                <w:lang w:val="fr-CA"/>
              </w:rPr>
            </w:pPr>
            <w:r>
              <w:rPr>
                <w:lang w:val="fr-CA"/>
              </w:rPr>
              <w:t>Chahid Benamar</w:t>
            </w:r>
          </w:p>
          <w:p w14:paraId="7501B753" w14:textId="77777777" w:rsidR="00280A1A" w:rsidRDefault="00280A1A">
            <w:pPr>
              <w:pStyle w:val="Tabletext"/>
              <w:rPr>
                <w:lang w:val="fr-CA"/>
              </w:rPr>
            </w:pPr>
            <w:proofErr w:type="spellStart"/>
            <w:r>
              <w:rPr>
                <w:lang w:val="fr-CA"/>
              </w:rPr>
              <w:t>Kais</w:t>
            </w:r>
            <w:proofErr w:type="spellEnd"/>
            <w:r>
              <w:rPr>
                <w:lang w:val="fr-CA"/>
              </w:rPr>
              <w:t xml:space="preserve"> </w:t>
            </w:r>
            <w:proofErr w:type="spellStart"/>
            <w:r>
              <w:rPr>
                <w:lang w:val="fr-CA"/>
              </w:rPr>
              <w:t>Ghezail</w:t>
            </w:r>
            <w:proofErr w:type="spellEnd"/>
          </w:p>
          <w:p w14:paraId="7501B754" w14:textId="77777777" w:rsidR="00280A1A" w:rsidRDefault="00280A1A">
            <w:pPr>
              <w:pStyle w:val="Tabletext"/>
              <w:rPr>
                <w:lang w:val="fr-CA"/>
              </w:rPr>
            </w:pPr>
            <w:r>
              <w:rPr>
                <w:lang w:val="fr-CA"/>
              </w:rPr>
              <w:t xml:space="preserve">Sylvain </w:t>
            </w:r>
            <w:proofErr w:type="spellStart"/>
            <w:r>
              <w:rPr>
                <w:lang w:val="fr-CA"/>
              </w:rPr>
              <w:t>Veillette</w:t>
            </w:r>
            <w:proofErr w:type="spellEnd"/>
          </w:p>
        </w:tc>
      </w:tr>
      <w:tr w:rsidR="00280A1A" w14:paraId="7501B75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56" w14:textId="77777777" w:rsidR="00280A1A" w:rsidRDefault="00280A1A">
            <w:pPr>
              <w:pStyle w:val="Tabletext"/>
              <w:rPr>
                <w:lang w:val="en-CA"/>
              </w:rPr>
            </w:pPr>
            <w:r>
              <w:rPr>
                <w:lang w:val="en-CA"/>
              </w:rPr>
              <w:t>11-06-2013</w:t>
            </w:r>
          </w:p>
        </w:tc>
        <w:tc>
          <w:tcPr>
            <w:tcW w:w="1505" w:type="dxa"/>
            <w:tcBorders>
              <w:top w:val="single" w:sz="6" w:space="0" w:color="auto"/>
              <w:left w:val="single" w:sz="6" w:space="0" w:color="auto"/>
              <w:bottom w:val="single" w:sz="6" w:space="0" w:color="auto"/>
              <w:right w:val="single" w:sz="6" w:space="0" w:color="auto"/>
            </w:tcBorders>
            <w:hideMark/>
          </w:tcPr>
          <w:p w14:paraId="7501B757" w14:textId="77777777" w:rsidR="00280A1A" w:rsidRDefault="00280A1A">
            <w:pPr>
              <w:pStyle w:val="Tabletext"/>
              <w:rPr>
                <w:lang w:val="en-CA"/>
              </w:rPr>
            </w:pPr>
            <w:r>
              <w:rPr>
                <w:lang w:val="en-CA"/>
              </w:rPr>
              <w:t xml:space="preserve">        0.4.1</w:t>
            </w:r>
          </w:p>
        </w:tc>
        <w:tc>
          <w:tcPr>
            <w:tcW w:w="3744" w:type="dxa"/>
            <w:tcBorders>
              <w:top w:val="single" w:sz="6" w:space="0" w:color="auto"/>
              <w:left w:val="single" w:sz="6" w:space="0" w:color="auto"/>
              <w:bottom w:val="single" w:sz="6" w:space="0" w:color="auto"/>
              <w:right w:val="single" w:sz="6" w:space="0" w:color="auto"/>
            </w:tcBorders>
            <w:hideMark/>
          </w:tcPr>
          <w:p w14:paraId="7501B758" w14:textId="77777777" w:rsidR="00280A1A" w:rsidRDefault="00280A1A">
            <w:pPr>
              <w:pStyle w:val="Tabletext"/>
              <w:rPr>
                <w:lang w:val="en-CA"/>
              </w:rPr>
            </w:pPr>
            <w:r>
              <w:rPr>
                <w:lang w:val="en-CA"/>
              </w:rPr>
              <w:t xml:space="preserve">Updating section </w:t>
            </w:r>
          </w:p>
        </w:tc>
        <w:tc>
          <w:tcPr>
            <w:tcW w:w="2304" w:type="dxa"/>
            <w:tcBorders>
              <w:top w:val="single" w:sz="6" w:space="0" w:color="auto"/>
              <w:left w:val="single" w:sz="6" w:space="0" w:color="auto"/>
              <w:bottom w:val="single" w:sz="6" w:space="0" w:color="auto"/>
              <w:right w:val="single" w:sz="6" w:space="0" w:color="auto"/>
            </w:tcBorders>
            <w:hideMark/>
          </w:tcPr>
          <w:p w14:paraId="7501B759" w14:textId="77777777" w:rsidR="00280A1A" w:rsidRDefault="00280A1A">
            <w:pPr>
              <w:pStyle w:val="Tabletext"/>
              <w:rPr>
                <w:lang w:val="en-CA"/>
              </w:rPr>
            </w:pPr>
            <w:r>
              <w:rPr>
                <w:lang w:val="en-CA"/>
              </w:rPr>
              <w:t>Chahid Benamar</w:t>
            </w:r>
          </w:p>
        </w:tc>
      </w:tr>
      <w:tr w:rsidR="00280A1A" w14:paraId="7501B75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5B" w14:textId="77777777" w:rsidR="00280A1A" w:rsidRDefault="00280A1A">
            <w:pPr>
              <w:pStyle w:val="Tabletext"/>
              <w:rPr>
                <w:lang w:val="en-CA"/>
              </w:rPr>
            </w:pPr>
            <w:r>
              <w:rPr>
                <w:lang w:val="en-CA"/>
              </w:rPr>
              <w:t xml:space="preserve">        11-15-2013</w:t>
            </w:r>
          </w:p>
        </w:tc>
        <w:tc>
          <w:tcPr>
            <w:tcW w:w="1505" w:type="dxa"/>
            <w:tcBorders>
              <w:top w:val="single" w:sz="6" w:space="0" w:color="auto"/>
              <w:left w:val="single" w:sz="6" w:space="0" w:color="auto"/>
              <w:bottom w:val="single" w:sz="6" w:space="0" w:color="auto"/>
              <w:right w:val="single" w:sz="6" w:space="0" w:color="auto"/>
            </w:tcBorders>
            <w:hideMark/>
          </w:tcPr>
          <w:p w14:paraId="7501B75C" w14:textId="77777777" w:rsidR="00280A1A" w:rsidRDefault="00280A1A">
            <w:pPr>
              <w:pStyle w:val="Tabletext"/>
              <w:rPr>
                <w:lang w:val="en-CA"/>
              </w:rPr>
            </w:pPr>
            <w:r>
              <w:rPr>
                <w:lang w:val="en-CA"/>
              </w:rPr>
              <w:t xml:space="preserve">        0.4.2</w:t>
            </w:r>
          </w:p>
        </w:tc>
        <w:tc>
          <w:tcPr>
            <w:tcW w:w="3744" w:type="dxa"/>
            <w:tcBorders>
              <w:top w:val="single" w:sz="6" w:space="0" w:color="auto"/>
              <w:left w:val="single" w:sz="6" w:space="0" w:color="auto"/>
              <w:bottom w:val="single" w:sz="6" w:space="0" w:color="auto"/>
              <w:right w:val="single" w:sz="6" w:space="0" w:color="auto"/>
            </w:tcBorders>
            <w:hideMark/>
          </w:tcPr>
          <w:p w14:paraId="7501B75D" w14:textId="77777777" w:rsidR="00280A1A" w:rsidRDefault="00280A1A">
            <w:pPr>
              <w:pStyle w:val="Tabletext"/>
              <w:rPr>
                <w:lang w:val="en-CA"/>
              </w:rPr>
            </w:pPr>
            <w:r>
              <w:rPr>
                <w:lang w:val="en-CA"/>
              </w:rPr>
              <w:t xml:space="preserve">Updating the whole SDS according to Bell GPS Client and BSS Teams  </w:t>
            </w:r>
          </w:p>
        </w:tc>
        <w:tc>
          <w:tcPr>
            <w:tcW w:w="2304" w:type="dxa"/>
            <w:tcBorders>
              <w:top w:val="single" w:sz="6" w:space="0" w:color="auto"/>
              <w:left w:val="single" w:sz="6" w:space="0" w:color="auto"/>
              <w:bottom w:val="single" w:sz="6" w:space="0" w:color="auto"/>
              <w:right w:val="single" w:sz="6" w:space="0" w:color="auto"/>
            </w:tcBorders>
            <w:hideMark/>
          </w:tcPr>
          <w:p w14:paraId="7501B75E" w14:textId="77777777" w:rsidR="00280A1A" w:rsidRDefault="00280A1A">
            <w:pPr>
              <w:pStyle w:val="Tabletext"/>
              <w:rPr>
                <w:lang w:val="en-CA"/>
              </w:rPr>
            </w:pPr>
            <w:r>
              <w:rPr>
                <w:lang w:val="en-CA"/>
              </w:rPr>
              <w:t>Chahid Benamar</w:t>
            </w:r>
          </w:p>
        </w:tc>
      </w:tr>
      <w:tr w:rsidR="00280A1A" w14:paraId="7501B764"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0" w14:textId="77777777" w:rsidR="00280A1A" w:rsidRDefault="00280A1A">
            <w:pPr>
              <w:pStyle w:val="Tabletext"/>
              <w:jc w:val="center"/>
              <w:rPr>
                <w:lang w:val="en-CA"/>
              </w:rPr>
            </w:pPr>
            <w:r>
              <w:rPr>
                <w:lang w:val="en-CA"/>
              </w:rPr>
              <w:t>07-01-2014</w:t>
            </w:r>
          </w:p>
        </w:tc>
        <w:tc>
          <w:tcPr>
            <w:tcW w:w="1505" w:type="dxa"/>
            <w:tcBorders>
              <w:top w:val="single" w:sz="6" w:space="0" w:color="auto"/>
              <w:left w:val="single" w:sz="6" w:space="0" w:color="auto"/>
              <w:bottom w:val="single" w:sz="6" w:space="0" w:color="auto"/>
              <w:right w:val="single" w:sz="6" w:space="0" w:color="auto"/>
            </w:tcBorders>
            <w:hideMark/>
          </w:tcPr>
          <w:p w14:paraId="7501B761" w14:textId="77777777" w:rsidR="00280A1A" w:rsidRDefault="00280A1A">
            <w:pPr>
              <w:pStyle w:val="Tabletext"/>
              <w:jc w:val="center"/>
              <w:rPr>
                <w:lang w:val="en-CA"/>
              </w:rPr>
            </w:pPr>
            <w:r>
              <w:rPr>
                <w:lang w:val="en-CA"/>
              </w:rPr>
              <w:t>0.4.5</w:t>
            </w:r>
          </w:p>
        </w:tc>
        <w:tc>
          <w:tcPr>
            <w:tcW w:w="3744" w:type="dxa"/>
            <w:tcBorders>
              <w:top w:val="single" w:sz="6" w:space="0" w:color="auto"/>
              <w:left w:val="single" w:sz="6" w:space="0" w:color="auto"/>
              <w:bottom w:val="single" w:sz="6" w:space="0" w:color="auto"/>
              <w:right w:val="single" w:sz="6" w:space="0" w:color="auto"/>
            </w:tcBorders>
            <w:hideMark/>
          </w:tcPr>
          <w:p w14:paraId="7501B762" w14:textId="77777777" w:rsidR="00280A1A" w:rsidRDefault="00280A1A">
            <w:pPr>
              <w:pStyle w:val="Tabletext"/>
              <w:rPr>
                <w:lang w:val="en-CA"/>
              </w:rPr>
            </w:pPr>
            <w:r>
              <w:rPr>
                <w:lang w:val="en-CA"/>
              </w:rPr>
              <w:t>Section 4.8 updated</w:t>
            </w:r>
          </w:p>
        </w:tc>
        <w:tc>
          <w:tcPr>
            <w:tcW w:w="2304" w:type="dxa"/>
            <w:tcBorders>
              <w:top w:val="single" w:sz="6" w:space="0" w:color="auto"/>
              <w:left w:val="single" w:sz="6" w:space="0" w:color="auto"/>
              <w:bottom w:val="single" w:sz="6" w:space="0" w:color="auto"/>
              <w:right w:val="single" w:sz="6" w:space="0" w:color="auto"/>
            </w:tcBorders>
            <w:hideMark/>
          </w:tcPr>
          <w:p w14:paraId="7501B763" w14:textId="77777777" w:rsidR="00280A1A" w:rsidRDefault="00280A1A">
            <w:pPr>
              <w:pStyle w:val="Tabletext"/>
              <w:rPr>
                <w:lang w:val="en-CA"/>
              </w:rPr>
            </w:pPr>
            <w:r>
              <w:rPr>
                <w:lang w:val="en-CA"/>
              </w:rPr>
              <w:t>Chahid Benamar</w:t>
            </w:r>
          </w:p>
        </w:tc>
      </w:tr>
      <w:tr w:rsidR="00280A1A" w14:paraId="7501B76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5" w14:textId="77777777" w:rsidR="00280A1A" w:rsidRDefault="00280A1A">
            <w:pPr>
              <w:pStyle w:val="Tabletext"/>
              <w:jc w:val="center"/>
              <w:rPr>
                <w:lang w:val="en-CA"/>
              </w:rPr>
            </w:pPr>
            <w:r>
              <w:rPr>
                <w:lang w:val="en-CA"/>
              </w:rPr>
              <w:t>12-01-2014</w:t>
            </w:r>
          </w:p>
        </w:tc>
        <w:tc>
          <w:tcPr>
            <w:tcW w:w="1505" w:type="dxa"/>
            <w:tcBorders>
              <w:top w:val="single" w:sz="6" w:space="0" w:color="auto"/>
              <w:left w:val="single" w:sz="6" w:space="0" w:color="auto"/>
              <w:bottom w:val="single" w:sz="6" w:space="0" w:color="auto"/>
              <w:right w:val="single" w:sz="6" w:space="0" w:color="auto"/>
            </w:tcBorders>
            <w:hideMark/>
          </w:tcPr>
          <w:p w14:paraId="7501B766" w14:textId="77777777" w:rsidR="00280A1A" w:rsidRDefault="00280A1A">
            <w:pPr>
              <w:pStyle w:val="Tabletext"/>
              <w:jc w:val="center"/>
              <w:rPr>
                <w:lang w:val="en-CA"/>
              </w:rPr>
            </w:pPr>
            <w:r>
              <w:rPr>
                <w:lang w:val="en-CA"/>
              </w:rPr>
              <w:t>0.4.6</w:t>
            </w:r>
          </w:p>
        </w:tc>
        <w:tc>
          <w:tcPr>
            <w:tcW w:w="3744" w:type="dxa"/>
            <w:tcBorders>
              <w:top w:val="single" w:sz="6" w:space="0" w:color="auto"/>
              <w:left w:val="single" w:sz="6" w:space="0" w:color="auto"/>
              <w:bottom w:val="single" w:sz="6" w:space="0" w:color="auto"/>
              <w:right w:val="single" w:sz="6" w:space="0" w:color="auto"/>
            </w:tcBorders>
            <w:hideMark/>
          </w:tcPr>
          <w:p w14:paraId="7501B768" w14:textId="5F2C4553" w:rsidR="00280A1A" w:rsidRDefault="00280A1A">
            <w:pPr>
              <w:pStyle w:val="Tabletext"/>
              <w:rPr>
                <w:lang w:val="en-CA"/>
              </w:rPr>
            </w:pPr>
            <w:r>
              <w:rPr>
                <w:lang w:val="en-CA"/>
              </w:rPr>
              <w:t>Section 4.8 updated</w:t>
            </w:r>
          </w:p>
        </w:tc>
        <w:tc>
          <w:tcPr>
            <w:tcW w:w="2304" w:type="dxa"/>
            <w:tcBorders>
              <w:top w:val="single" w:sz="6" w:space="0" w:color="auto"/>
              <w:left w:val="single" w:sz="6" w:space="0" w:color="auto"/>
              <w:bottom w:val="single" w:sz="6" w:space="0" w:color="auto"/>
              <w:right w:val="single" w:sz="6" w:space="0" w:color="auto"/>
            </w:tcBorders>
            <w:hideMark/>
          </w:tcPr>
          <w:p w14:paraId="7501B769" w14:textId="77777777" w:rsidR="00280A1A" w:rsidRDefault="00280A1A">
            <w:pPr>
              <w:pStyle w:val="Tabletext"/>
              <w:rPr>
                <w:lang w:val="en-CA"/>
              </w:rPr>
            </w:pPr>
            <w:r>
              <w:rPr>
                <w:lang w:val="en-CA"/>
              </w:rPr>
              <w:t>Chahid Benamar</w:t>
            </w:r>
          </w:p>
        </w:tc>
      </w:tr>
      <w:tr w:rsidR="00280A1A" w14:paraId="7501B76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B" w14:textId="77777777" w:rsidR="00280A1A" w:rsidRDefault="00280A1A">
            <w:pPr>
              <w:pStyle w:val="Tabletext"/>
              <w:jc w:val="center"/>
              <w:rPr>
                <w:lang w:val="en-CA"/>
              </w:rPr>
            </w:pPr>
            <w:r>
              <w:rPr>
                <w:lang w:val="en-CA"/>
              </w:rPr>
              <w:t>21-01-2014</w:t>
            </w:r>
          </w:p>
        </w:tc>
        <w:tc>
          <w:tcPr>
            <w:tcW w:w="1505" w:type="dxa"/>
            <w:tcBorders>
              <w:top w:val="single" w:sz="6" w:space="0" w:color="auto"/>
              <w:left w:val="single" w:sz="6" w:space="0" w:color="auto"/>
              <w:bottom w:val="single" w:sz="6" w:space="0" w:color="auto"/>
              <w:right w:val="single" w:sz="6" w:space="0" w:color="auto"/>
            </w:tcBorders>
            <w:hideMark/>
          </w:tcPr>
          <w:p w14:paraId="7501B76C" w14:textId="77777777" w:rsidR="00280A1A" w:rsidRDefault="00280A1A">
            <w:pPr>
              <w:pStyle w:val="Tabletext"/>
              <w:jc w:val="center"/>
              <w:rPr>
                <w:lang w:val="en-CA"/>
              </w:rPr>
            </w:pPr>
            <w:r>
              <w:rPr>
                <w:lang w:val="en-CA"/>
              </w:rPr>
              <w:t>0.5.2</w:t>
            </w:r>
          </w:p>
        </w:tc>
        <w:tc>
          <w:tcPr>
            <w:tcW w:w="3744" w:type="dxa"/>
            <w:tcBorders>
              <w:top w:val="single" w:sz="6" w:space="0" w:color="auto"/>
              <w:left w:val="single" w:sz="6" w:space="0" w:color="auto"/>
              <w:bottom w:val="single" w:sz="6" w:space="0" w:color="auto"/>
              <w:right w:val="single" w:sz="6" w:space="0" w:color="auto"/>
            </w:tcBorders>
            <w:hideMark/>
          </w:tcPr>
          <w:p w14:paraId="7501B76D" w14:textId="77777777" w:rsidR="00280A1A" w:rsidRDefault="00280A1A">
            <w:pPr>
              <w:pStyle w:val="Tabletext"/>
              <w:rPr>
                <w:lang w:val="en-CA"/>
              </w:rPr>
            </w:pPr>
            <w:r>
              <w:rPr>
                <w:lang w:val="en-CA"/>
              </w:rPr>
              <w:t xml:space="preserve">Updating Section </w:t>
            </w:r>
            <w:r w:rsidR="00F37211">
              <w:rPr>
                <w:lang w:val="en-CA"/>
              </w:rPr>
              <w:fldChar w:fldCharType="begin"/>
            </w:r>
            <w:r>
              <w:rPr>
                <w:lang w:val="en-CA"/>
              </w:rPr>
              <w:instrText xml:space="preserve"> REF _Ref369970995 \r \h </w:instrText>
            </w:r>
            <w:r w:rsidR="00F37211">
              <w:rPr>
                <w:lang w:val="en-CA"/>
              </w:rPr>
            </w:r>
            <w:r w:rsidR="00F37211">
              <w:rPr>
                <w:lang w:val="en-CA"/>
              </w:rPr>
              <w:fldChar w:fldCharType="separate"/>
            </w:r>
            <w:r w:rsidR="00AC40B2">
              <w:rPr>
                <w:lang w:val="en-CA"/>
              </w:rPr>
              <w:t>0</w:t>
            </w:r>
            <w:r w:rsidR="00F37211">
              <w:rPr>
                <w:lang w:val="en-CA"/>
              </w:rPr>
              <w:fldChar w:fldCharType="end"/>
            </w:r>
          </w:p>
        </w:tc>
        <w:tc>
          <w:tcPr>
            <w:tcW w:w="2304" w:type="dxa"/>
            <w:tcBorders>
              <w:top w:val="single" w:sz="6" w:space="0" w:color="auto"/>
              <w:left w:val="single" w:sz="6" w:space="0" w:color="auto"/>
              <w:bottom w:val="single" w:sz="6" w:space="0" w:color="auto"/>
              <w:right w:val="single" w:sz="6" w:space="0" w:color="auto"/>
            </w:tcBorders>
            <w:hideMark/>
          </w:tcPr>
          <w:p w14:paraId="7501B76E" w14:textId="77777777" w:rsidR="00280A1A" w:rsidRDefault="00280A1A">
            <w:pPr>
              <w:pStyle w:val="Tabletext"/>
              <w:rPr>
                <w:lang w:val="en-CA"/>
              </w:rPr>
            </w:pPr>
            <w:r>
              <w:rPr>
                <w:lang w:val="en-CA"/>
              </w:rPr>
              <w:t>Chahid Benamar</w:t>
            </w:r>
          </w:p>
        </w:tc>
      </w:tr>
      <w:tr w:rsidR="00280A1A" w14:paraId="7501B77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75" w14:textId="77777777" w:rsidR="00280A1A" w:rsidRDefault="00280A1A">
            <w:pPr>
              <w:pStyle w:val="Tabletext"/>
              <w:jc w:val="center"/>
              <w:rPr>
                <w:lang w:val="en-CA"/>
              </w:rPr>
            </w:pPr>
            <w:r>
              <w:rPr>
                <w:lang w:val="en-CA"/>
              </w:rPr>
              <w:t>22-01-2014</w:t>
            </w:r>
          </w:p>
        </w:tc>
        <w:tc>
          <w:tcPr>
            <w:tcW w:w="1505" w:type="dxa"/>
            <w:tcBorders>
              <w:top w:val="single" w:sz="6" w:space="0" w:color="auto"/>
              <w:left w:val="single" w:sz="6" w:space="0" w:color="auto"/>
              <w:bottom w:val="single" w:sz="6" w:space="0" w:color="auto"/>
              <w:right w:val="single" w:sz="6" w:space="0" w:color="auto"/>
            </w:tcBorders>
            <w:hideMark/>
          </w:tcPr>
          <w:p w14:paraId="7501B776" w14:textId="77777777" w:rsidR="00280A1A" w:rsidRDefault="00280A1A">
            <w:pPr>
              <w:pStyle w:val="Tabletext"/>
              <w:jc w:val="center"/>
              <w:rPr>
                <w:lang w:val="en-CA"/>
              </w:rPr>
            </w:pPr>
            <w:r>
              <w:rPr>
                <w:lang w:val="en-CA"/>
              </w:rPr>
              <w:t>0.5.5</w:t>
            </w:r>
          </w:p>
        </w:tc>
        <w:tc>
          <w:tcPr>
            <w:tcW w:w="3744" w:type="dxa"/>
            <w:tcBorders>
              <w:top w:val="single" w:sz="6" w:space="0" w:color="auto"/>
              <w:left w:val="single" w:sz="6" w:space="0" w:color="auto"/>
              <w:bottom w:val="single" w:sz="6" w:space="0" w:color="auto"/>
              <w:right w:val="single" w:sz="6" w:space="0" w:color="auto"/>
            </w:tcBorders>
            <w:hideMark/>
          </w:tcPr>
          <w:p w14:paraId="7501B777" w14:textId="77777777" w:rsidR="00280A1A" w:rsidRDefault="00280A1A">
            <w:pPr>
              <w:pStyle w:val="Tabletext"/>
              <w:rPr>
                <w:lang w:val="en-CA"/>
              </w:rPr>
            </w:pPr>
            <w:r>
              <w:rPr>
                <w:lang w:val="en-CA"/>
              </w:rPr>
              <w:t xml:space="preserve">Updating Section </w:t>
            </w:r>
            <w:r w:rsidR="00F37211">
              <w:rPr>
                <w:lang w:val="en-CA"/>
              </w:rPr>
              <w:fldChar w:fldCharType="begin"/>
            </w:r>
            <w:r>
              <w:rPr>
                <w:lang w:val="en-CA"/>
              </w:rPr>
              <w:instrText xml:space="preserve"> REF _Ref369970995 \r \h </w:instrText>
            </w:r>
            <w:r w:rsidR="00F37211">
              <w:rPr>
                <w:lang w:val="en-CA"/>
              </w:rPr>
            </w:r>
            <w:r w:rsidR="00F37211">
              <w:rPr>
                <w:lang w:val="en-CA"/>
              </w:rPr>
              <w:fldChar w:fldCharType="separate"/>
            </w:r>
            <w:r w:rsidR="00AC40B2">
              <w:rPr>
                <w:lang w:val="en-CA"/>
              </w:rPr>
              <w:t>0</w:t>
            </w:r>
            <w:r w:rsidR="00F37211">
              <w:rPr>
                <w:lang w:val="en-CA"/>
              </w:rPr>
              <w:fldChar w:fldCharType="end"/>
            </w:r>
            <w:r>
              <w:rPr>
                <w:lang w:val="en-CA"/>
              </w:rPr>
              <w:t xml:space="preserve">, </w:t>
            </w:r>
            <w:r w:rsidR="00F37211">
              <w:rPr>
                <w:lang w:val="en-CA"/>
              </w:rPr>
              <w:fldChar w:fldCharType="begin"/>
            </w:r>
            <w:r>
              <w:rPr>
                <w:lang w:val="en-CA"/>
              </w:rPr>
              <w:instrText xml:space="preserve"> REF _Ref378163784 \r \h </w:instrText>
            </w:r>
            <w:r w:rsidR="00F37211">
              <w:rPr>
                <w:lang w:val="en-CA"/>
              </w:rPr>
            </w:r>
            <w:r w:rsidR="00F37211">
              <w:rPr>
                <w:lang w:val="en-CA"/>
              </w:rPr>
              <w:fldChar w:fldCharType="separate"/>
            </w:r>
            <w:r w:rsidR="00AC40B2">
              <w:rPr>
                <w:lang w:val="en-CA"/>
              </w:rPr>
              <w:t>9</w:t>
            </w:r>
            <w:r w:rsidR="00F37211">
              <w:rPr>
                <w:lang w:val="en-CA"/>
              </w:rPr>
              <w:fldChar w:fldCharType="end"/>
            </w:r>
            <w:r>
              <w:rPr>
                <w:lang w:val="en-CA"/>
              </w:rPr>
              <w:t xml:space="preserve">, </w:t>
            </w:r>
            <w:r w:rsidR="00F37211">
              <w:rPr>
                <w:lang w:val="en-CA"/>
              </w:rPr>
              <w:fldChar w:fldCharType="begin"/>
            </w:r>
            <w:r>
              <w:rPr>
                <w:lang w:val="en-CA"/>
              </w:rPr>
              <w:instrText xml:space="preserve"> REF _Ref378163752 \r \h </w:instrText>
            </w:r>
            <w:r w:rsidR="00F37211">
              <w:rPr>
                <w:lang w:val="en-CA"/>
              </w:rPr>
            </w:r>
            <w:r w:rsidR="00F37211">
              <w:rPr>
                <w:lang w:val="en-CA"/>
              </w:rPr>
              <w:fldChar w:fldCharType="separate"/>
            </w:r>
            <w:r w:rsidR="00AC40B2">
              <w:rPr>
                <w:lang w:val="en-CA"/>
              </w:rPr>
              <w:t>10.3.4</w:t>
            </w:r>
            <w:r w:rsidR="00F37211">
              <w:rPr>
                <w:lang w:val="en-CA"/>
              </w:rPr>
              <w:fldChar w:fldCharType="end"/>
            </w:r>
          </w:p>
        </w:tc>
        <w:tc>
          <w:tcPr>
            <w:tcW w:w="2304" w:type="dxa"/>
            <w:tcBorders>
              <w:top w:val="single" w:sz="6" w:space="0" w:color="auto"/>
              <w:left w:val="single" w:sz="6" w:space="0" w:color="auto"/>
              <w:bottom w:val="single" w:sz="6" w:space="0" w:color="auto"/>
              <w:right w:val="single" w:sz="6" w:space="0" w:color="auto"/>
            </w:tcBorders>
            <w:hideMark/>
          </w:tcPr>
          <w:p w14:paraId="7501B778" w14:textId="77777777" w:rsidR="00280A1A" w:rsidRDefault="00280A1A">
            <w:pPr>
              <w:pStyle w:val="Tabletext"/>
              <w:rPr>
                <w:lang w:val="en-CA"/>
              </w:rPr>
            </w:pPr>
            <w:r>
              <w:rPr>
                <w:lang w:val="en-CA"/>
              </w:rPr>
              <w:t>Chahid Benamar</w:t>
            </w:r>
          </w:p>
          <w:p w14:paraId="7501B779" w14:textId="77777777" w:rsidR="00280A1A" w:rsidRDefault="00280A1A">
            <w:pPr>
              <w:pStyle w:val="Tabletext"/>
              <w:rPr>
                <w:lang w:val="en-CA"/>
              </w:rPr>
            </w:pPr>
            <w:proofErr w:type="spellStart"/>
            <w:r>
              <w:rPr>
                <w:lang w:val="en-CA" w:eastAsia="en-CA"/>
              </w:rPr>
              <w:t>Vinoth</w:t>
            </w:r>
            <w:proofErr w:type="spellEnd"/>
            <w:r>
              <w:rPr>
                <w:lang w:val="en-CA" w:eastAsia="en-CA"/>
              </w:rPr>
              <w:t xml:space="preserve"> </w:t>
            </w:r>
            <w:proofErr w:type="spellStart"/>
            <w:r>
              <w:rPr>
                <w:lang w:val="en-CA" w:eastAsia="en-CA"/>
              </w:rPr>
              <w:t>Sahayaraj</w:t>
            </w:r>
            <w:proofErr w:type="spellEnd"/>
            <w:r>
              <w:rPr>
                <w:lang w:val="en-CA" w:eastAsia="en-CA"/>
              </w:rPr>
              <w:t xml:space="preserve"> Joseph Francis Ashok</w:t>
            </w:r>
          </w:p>
        </w:tc>
      </w:tr>
      <w:tr w:rsidR="00280A1A" w14:paraId="7501B77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7B" w14:textId="77777777" w:rsidR="00280A1A" w:rsidRDefault="00280A1A">
            <w:pPr>
              <w:pStyle w:val="Tabletext"/>
              <w:jc w:val="center"/>
              <w:rPr>
                <w:lang w:val="en-CA"/>
              </w:rPr>
            </w:pPr>
            <w:r>
              <w:rPr>
                <w:lang w:val="en-CA"/>
              </w:rPr>
              <w:t>24-01-2014</w:t>
            </w:r>
          </w:p>
        </w:tc>
        <w:tc>
          <w:tcPr>
            <w:tcW w:w="1505" w:type="dxa"/>
            <w:tcBorders>
              <w:top w:val="single" w:sz="6" w:space="0" w:color="auto"/>
              <w:left w:val="single" w:sz="6" w:space="0" w:color="auto"/>
              <w:bottom w:val="single" w:sz="6" w:space="0" w:color="auto"/>
              <w:right w:val="single" w:sz="6" w:space="0" w:color="auto"/>
            </w:tcBorders>
            <w:hideMark/>
          </w:tcPr>
          <w:p w14:paraId="7501B77C" w14:textId="77777777" w:rsidR="00280A1A" w:rsidRDefault="00280A1A">
            <w:pPr>
              <w:pStyle w:val="Tabletext"/>
              <w:jc w:val="center"/>
              <w:rPr>
                <w:lang w:val="en-CA"/>
              </w:rPr>
            </w:pPr>
            <w:r>
              <w:rPr>
                <w:lang w:val="en-CA"/>
              </w:rPr>
              <w:t>0.5.7</w:t>
            </w:r>
          </w:p>
        </w:tc>
        <w:tc>
          <w:tcPr>
            <w:tcW w:w="3744" w:type="dxa"/>
            <w:tcBorders>
              <w:top w:val="single" w:sz="6" w:space="0" w:color="auto"/>
              <w:left w:val="single" w:sz="6" w:space="0" w:color="auto"/>
              <w:bottom w:val="single" w:sz="6" w:space="0" w:color="auto"/>
              <w:right w:val="single" w:sz="6" w:space="0" w:color="auto"/>
            </w:tcBorders>
            <w:hideMark/>
          </w:tcPr>
          <w:p w14:paraId="7501B77D" w14:textId="77777777" w:rsidR="00280A1A" w:rsidRDefault="00280A1A">
            <w:pPr>
              <w:pStyle w:val="Tabletext"/>
              <w:rPr>
                <w:lang w:val="en-CA"/>
              </w:rPr>
            </w:pPr>
            <w:r>
              <w:rPr>
                <w:lang w:val="en-CA"/>
              </w:rPr>
              <w:t>CR0032 reviewed</w:t>
            </w:r>
          </w:p>
        </w:tc>
        <w:tc>
          <w:tcPr>
            <w:tcW w:w="2304" w:type="dxa"/>
            <w:tcBorders>
              <w:top w:val="single" w:sz="6" w:space="0" w:color="auto"/>
              <w:left w:val="single" w:sz="6" w:space="0" w:color="auto"/>
              <w:bottom w:val="single" w:sz="6" w:space="0" w:color="auto"/>
              <w:right w:val="single" w:sz="6" w:space="0" w:color="auto"/>
            </w:tcBorders>
            <w:hideMark/>
          </w:tcPr>
          <w:p w14:paraId="7501B77E" w14:textId="77777777" w:rsidR="00280A1A" w:rsidRDefault="00280A1A">
            <w:pPr>
              <w:pStyle w:val="Tabletext"/>
              <w:rPr>
                <w:lang w:val="en-CA"/>
              </w:rPr>
            </w:pPr>
            <w:r>
              <w:rPr>
                <w:lang w:val="en-CA"/>
              </w:rPr>
              <w:t>Chahid Benamar</w:t>
            </w:r>
          </w:p>
        </w:tc>
      </w:tr>
      <w:tr w:rsidR="00280A1A" w14:paraId="7501B796"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1" w14:textId="77777777" w:rsidR="00280A1A" w:rsidRDefault="00280A1A">
            <w:pPr>
              <w:pStyle w:val="Tabletext"/>
              <w:jc w:val="center"/>
              <w:rPr>
                <w:lang w:val="en-CA"/>
              </w:rPr>
            </w:pPr>
            <w:r>
              <w:rPr>
                <w:lang w:val="en-CA"/>
              </w:rPr>
              <w:t>06-02-2014</w:t>
            </w:r>
          </w:p>
        </w:tc>
        <w:tc>
          <w:tcPr>
            <w:tcW w:w="1505" w:type="dxa"/>
            <w:tcBorders>
              <w:top w:val="single" w:sz="6" w:space="0" w:color="auto"/>
              <w:left w:val="single" w:sz="6" w:space="0" w:color="auto"/>
              <w:bottom w:val="single" w:sz="6" w:space="0" w:color="auto"/>
              <w:right w:val="single" w:sz="6" w:space="0" w:color="auto"/>
            </w:tcBorders>
            <w:hideMark/>
          </w:tcPr>
          <w:p w14:paraId="7501B792" w14:textId="77777777" w:rsidR="00280A1A" w:rsidRPr="00515491" w:rsidRDefault="00280A1A">
            <w:pPr>
              <w:pStyle w:val="Tabletext"/>
              <w:jc w:val="center"/>
              <w:rPr>
                <w:lang w:val="en-CA"/>
              </w:rPr>
            </w:pPr>
            <w:r w:rsidRPr="00515491">
              <w:rPr>
                <w:lang w:val="en-CA"/>
              </w:rPr>
              <w:t>0.5.9.6</w:t>
            </w:r>
          </w:p>
        </w:tc>
        <w:tc>
          <w:tcPr>
            <w:tcW w:w="3744" w:type="dxa"/>
            <w:tcBorders>
              <w:top w:val="single" w:sz="6" w:space="0" w:color="auto"/>
              <w:left w:val="single" w:sz="6" w:space="0" w:color="auto"/>
              <w:bottom w:val="single" w:sz="6" w:space="0" w:color="auto"/>
              <w:right w:val="single" w:sz="6" w:space="0" w:color="auto"/>
            </w:tcBorders>
            <w:hideMark/>
          </w:tcPr>
          <w:p w14:paraId="7501B793" w14:textId="77777777" w:rsidR="00280A1A" w:rsidRPr="00515491" w:rsidRDefault="00280A1A">
            <w:pPr>
              <w:rPr>
                <w:u w:val="single"/>
                <w:lang w:val="en-CA"/>
              </w:rPr>
            </w:pPr>
            <w:r w:rsidRPr="00515491">
              <w:rPr>
                <w:lang w:val="en-CA"/>
              </w:rPr>
              <w:t xml:space="preserve">Added section </w:t>
            </w:r>
            <w:proofErr w:type="spellStart"/>
            <w:r w:rsidRPr="00515491">
              <w:rPr>
                <w:u w:val="single"/>
                <w:lang w:val="en-CA"/>
              </w:rPr>
              <w:t>Moneris</w:t>
            </w:r>
            <w:proofErr w:type="spellEnd"/>
            <w:r w:rsidRPr="00515491">
              <w:rPr>
                <w:u w:val="single"/>
                <w:lang w:val="en-CA"/>
              </w:rPr>
              <w:t xml:space="preserve"> ‘null’ Response  Mapping (CR038):</w:t>
            </w:r>
          </w:p>
          <w:p w14:paraId="7501B794" w14:textId="77777777" w:rsidR="00280A1A" w:rsidRPr="00515491" w:rsidRDefault="00280A1A">
            <w:pPr>
              <w:pStyle w:val="Tabletext"/>
              <w:rPr>
                <w:lang w:val="en-CA"/>
              </w:rPr>
            </w:pPr>
            <w:r w:rsidRPr="00515491">
              <w:rPr>
                <w:lang w:val="en-CA"/>
              </w:rPr>
              <w:t xml:space="preserve"> for </w:t>
            </w:r>
            <w:proofErr w:type="spellStart"/>
            <w:r w:rsidRPr="00515491">
              <w:rPr>
                <w:lang w:val="en-CA"/>
              </w:rPr>
              <w:t>GPSOnline</w:t>
            </w:r>
            <w:proofErr w:type="spellEnd"/>
            <w:r w:rsidRPr="00515491">
              <w:rPr>
                <w:lang w:val="en-CA"/>
              </w:rPr>
              <w:t xml:space="preserve">  CR038 , updated section </w:t>
            </w:r>
            <w:r w:rsidRPr="00515491">
              <w:t>13.3.2 for  CT-payment message</w:t>
            </w:r>
          </w:p>
        </w:tc>
        <w:tc>
          <w:tcPr>
            <w:tcW w:w="2304" w:type="dxa"/>
            <w:tcBorders>
              <w:top w:val="single" w:sz="6" w:space="0" w:color="auto"/>
              <w:left w:val="single" w:sz="6" w:space="0" w:color="auto"/>
              <w:bottom w:val="single" w:sz="6" w:space="0" w:color="auto"/>
              <w:right w:val="single" w:sz="6" w:space="0" w:color="auto"/>
            </w:tcBorders>
            <w:hideMark/>
          </w:tcPr>
          <w:p w14:paraId="7501B795" w14:textId="77777777" w:rsidR="00280A1A" w:rsidRDefault="00280A1A">
            <w:pPr>
              <w:pStyle w:val="Tabletext"/>
              <w:rPr>
                <w:lang w:val="en-CA"/>
              </w:rPr>
            </w:pPr>
            <w:r>
              <w:rPr>
                <w:lang w:val="en-CA" w:eastAsia="en-CA"/>
              </w:rPr>
              <w:t>Rekha Shankaramma</w:t>
            </w:r>
          </w:p>
        </w:tc>
      </w:tr>
      <w:tr w:rsidR="00280A1A" w14:paraId="7501B79B"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7" w14:textId="77777777" w:rsidR="00280A1A" w:rsidRDefault="00280A1A" w:rsidP="007B479B">
            <w:pPr>
              <w:pStyle w:val="Tabletext"/>
              <w:tabs>
                <w:tab w:val="left" w:pos="227"/>
              </w:tabs>
              <w:jc w:val="center"/>
              <w:rPr>
                <w:lang w:val="en-CA"/>
              </w:rPr>
            </w:pPr>
            <w:r>
              <w:rPr>
                <w:lang w:val="en-CA"/>
              </w:rPr>
              <w:t>05-02-2014</w:t>
            </w:r>
          </w:p>
        </w:tc>
        <w:tc>
          <w:tcPr>
            <w:tcW w:w="1505" w:type="dxa"/>
            <w:tcBorders>
              <w:top w:val="single" w:sz="6" w:space="0" w:color="auto"/>
              <w:left w:val="single" w:sz="6" w:space="0" w:color="auto"/>
              <w:bottom w:val="single" w:sz="6" w:space="0" w:color="auto"/>
              <w:right w:val="single" w:sz="6" w:space="0" w:color="auto"/>
            </w:tcBorders>
            <w:hideMark/>
          </w:tcPr>
          <w:p w14:paraId="7501B798" w14:textId="77777777" w:rsidR="00280A1A" w:rsidRDefault="00280A1A">
            <w:pPr>
              <w:pStyle w:val="Tabletext"/>
              <w:jc w:val="center"/>
              <w:rPr>
                <w:lang w:val="en-CA"/>
              </w:rPr>
            </w:pPr>
            <w:r>
              <w:rPr>
                <w:lang w:val="en-CA"/>
              </w:rPr>
              <w:t>0.5.9.5</w:t>
            </w:r>
          </w:p>
        </w:tc>
        <w:tc>
          <w:tcPr>
            <w:tcW w:w="3744" w:type="dxa"/>
            <w:tcBorders>
              <w:top w:val="single" w:sz="6" w:space="0" w:color="auto"/>
              <w:left w:val="single" w:sz="6" w:space="0" w:color="auto"/>
              <w:bottom w:val="single" w:sz="6" w:space="0" w:color="auto"/>
              <w:right w:val="single" w:sz="6" w:space="0" w:color="auto"/>
            </w:tcBorders>
            <w:hideMark/>
          </w:tcPr>
          <w:p w14:paraId="7501B799" w14:textId="5A124E0F" w:rsidR="00280A1A" w:rsidRDefault="00280A1A">
            <w:pPr>
              <w:pStyle w:val="Tabletext"/>
              <w:rPr>
                <w:lang w:val="en-CA"/>
              </w:rPr>
            </w:pPr>
            <w:r>
              <w:rPr>
                <w:lang w:val="en-CA"/>
              </w:rPr>
              <w:t xml:space="preserve">Added section VOID Transaction </w:t>
            </w:r>
            <w:r w:rsidR="00AC40B2">
              <w:rPr>
                <w:lang w:val="en-CA"/>
              </w:rPr>
              <w:t>Validation</w:t>
            </w:r>
            <w:r>
              <w:rPr>
                <w:lang w:val="en-CA"/>
              </w:rPr>
              <w:t xml:space="preserve"> for </w:t>
            </w:r>
            <w:proofErr w:type="spellStart"/>
            <w:r>
              <w:rPr>
                <w:lang w:val="en-CA"/>
              </w:rPr>
              <w:t>GPSOnline</w:t>
            </w:r>
            <w:proofErr w:type="spellEnd"/>
            <w:r>
              <w:rPr>
                <w:lang w:val="en-CA"/>
              </w:rPr>
              <w:t xml:space="preserve">  CR035 , updated section </w:t>
            </w:r>
            <w:r>
              <w:rPr>
                <w:rFonts w:ascii="Arial" w:hAnsi="Arial" w:cs="Arial"/>
              </w:rPr>
              <w:t>13.3.2</w:t>
            </w:r>
          </w:p>
        </w:tc>
        <w:tc>
          <w:tcPr>
            <w:tcW w:w="2304" w:type="dxa"/>
            <w:tcBorders>
              <w:top w:val="single" w:sz="6" w:space="0" w:color="auto"/>
              <w:left w:val="single" w:sz="6" w:space="0" w:color="auto"/>
              <w:bottom w:val="single" w:sz="6" w:space="0" w:color="auto"/>
              <w:right w:val="single" w:sz="6" w:space="0" w:color="auto"/>
            </w:tcBorders>
            <w:hideMark/>
          </w:tcPr>
          <w:p w14:paraId="7501B79A" w14:textId="77777777" w:rsidR="00280A1A" w:rsidRDefault="00280A1A">
            <w:pPr>
              <w:pStyle w:val="Tabletext"/>
              <w:rPr>
                <w:lang w:val="en-CA"/>
              </w:rPr>
            </w:pPr>
            <w:r>
              <w:rPr>
                <w:lang w:val="en-CA" w:eastAsia="en-CA"/>
              </w:rPr>
              <w:t>Rekha Shankaramma</w:t>
            </w:r>
          </w:p>
        </w:tc>
      </w:tr>
      <w:tr w:rsidR="00280A1A" w:rsidRPr="006C1E6E" w14:paraId="7501B7A1"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C" w14:textId="77777777" w:rsidR="00280A1A" w:rsidRDefault="00280A1A" w:rsidP="007B479B">
            <w:pPr>
              <w:pStyle w:val="Tabletext"/>
              <w:jc w:val="center"/>
              <w:rPr>
                <w:lang w:val="en-CA"/>
              </w:rPr>
            </w:pPr>
            <w:r>
              <w:rPr>
                <w:lang w:val="en-CA"/>
              </w:rPr>
              <w:t>11-02-2014</w:t>
            </w:r>
          </w:p>
        </w:tc>
        <w:tc>
          <w:tcPr>
            <w:tcW w:w="1505" w:type="dxa"/>
            <w:tcBorders>
              <w:top w:val="single" w:sz="6" w:space="0" w:color="auto"/>
              <w:left w:val="single" w:sz="6" w:space="0" w:color="auto"/>
              <w:bottom w:val="single" w:sz="6" w:space="0" w:color="auto"/>
              <w:right w:val="single" w:sz="6" w:space="0" w:color="auto"/>
            </w:tcBorders>
            <w:hideMark/>
          </w:tcPr>
          <w:p w14:paraId="7501B79D" w14:textId="77777777" w:rsidR="00280A1A" w:rsidRDefault="00280A1A">
            <w:pPr>
              <w:pStyle w:val="Tabletext"/>
              <w:jc w:val="center"/>
              <w:rPr>
                <w:lang w:val="en-CA"/>
              </w:rPr>
            </w:pPr>
            <w:r>
              <w:rPr>
                <w:lang w:val="en-CA"/>
              </w:rPr>
              <w:t>0.5.9.9</w:t>
            </w:r>
          </w:p>
        </w:tc>
        <w:tc>
          <w:tcPr>
            <w:tcW w:w="3744" w:type="dxa"/>
            <w:tcBorders>
              <w:top w:val="single" w:sz="6" w:space="0" w:color="auto"/>
              <w:left w:val="single" w:sz="6" w:space="0" w:color="auto"/>
              <w:bottom w:val="single" w:sz="6" w:space="0" w:color="auto"/>
              <w:right w:val="single" w:sz="6" w:space="0" w:color="auto"/>
            </w:tcBorders>
            <w:hideMark/>
          </w:tcPr>
          <w:p w14:paraId="7501B79E" w14:textId="77777777" w:rsidR="00280A1A" w:rsidRDefault="00280A1A">
            <w:pPr>
              <w:pStyle w:val="Tabletext"/>
              <w:rPr>
                <w:lang w:val="en-CA"/>
              </w:rPr>
            </w:pPr>
            <w:r>
              <w:rPr>
                <w:lang w:val="en-CA"/>
              </w:rPr>
              <w:t>Added PCARD design aspect along all the document</w:t>
            </w:r>
          </w:p>
        </w:tc>
        <w:tc>
          <w:tcPr>
            <w:tcW w:w="2304" w:type="dxa"/>
            <w:tcBorders>
              <w:top w:val="single" w:sz="6" w:space="0" w:color="auto"/>
              <w:left w:val="single" w:sz="6" w:space="0" w:color="auto"/>
              <w:bottom w:val="single" w:sz="6" w:space="0" w:color="auto"/>
              <w:right w:val="single" w:sz="6" w:space="0" w:color="auto"/>
            </w:tcBorders>
            <w:hideMark/>
          </w:tcPr>
          <w:p w14:paraId="7501B79F" w14:textId="77777777" w:rsidR="00280A1A" w:rsidRDefault="00280A1A">
            <w:pPr>
              <w:pStyle w:val="Tabletext"/>
              <w:rPr>
                <w:lang w:val="es-ES"/>
              </w:rPr>
            </w:pPr>
            <w:r>
              <w:rPr>
                <w:lang w:val="es-ES"/>
              </w:rPr>
              <w:t xml:space="preserve">Freddy </w:t>
            </w:r>
            <w:proofErr w:type="spellStart"/>
            <w:r>
              <w:rPr>
                <w:lang w:val="es-ES"/>
              </w:rPr>
              <w:t>Beltran</w:t>
            </w:r>
            <w:proofErr w:type="spellEnd"/>
            <w:r>
              <w:rPr>
                <w:lang w:val="es-ES"/>
              </w:rPr>
              <w:t xml:space="preserve"> Cedillo</w:t>
            </w:r>
          </w:p>
          <w:p w14:paraId="7501B7A0" w14:textId="77777777" w:rsidR="00280A1A" w:rsidRDefault="00280A1A">
            <w:pPr>
              <w:pStyle w:val="Tabletext"/>
              <w:rPr>
                <w:lang w:val="es-ES"/>
              </w:rPr>
            </w:pPr>
            <w:proofErr w:type="spellStart"/>
            <w:r>
              <w:rPr>
                <w:lang w:val="es-ES"/>
              </w:rPr>
              <w:t>Bhima</w:t>
            </w:r>
            <w:proofErr w:type="spellEnd"/>
            <w:r>
              <w:rPr>
                <w:lang w:val="es-ES"/>
              </w:rPr>
              <w:t xml:space="preserve"> </w:t>
            </w:r>
            <w:proofErr w:type="spellStart"/>
            <w:r>
              <w:rPr>
                <w:lang w:val="es-ES"/>
              </w:rPr>
              <w:t>Golla</w:t>
            </w:r>
            <w:proofErr w:type="spellEnd"/>
          </w:p>
        </w:tc>
      </w:tr>
      <w:tr w:rsidR="00280A1A" w14:paraId="7501B7A6" w14:textId="77777777" w:rsidTr="00280A1A">
        <w:tc>
          <w:tcPr>
            <w:tcW w:w="1951" w:type="dxa"/>
            <w:tcBorders>
              <w:top w:val="single" w:sz="6" w:space="0" w:color="auto"/>
              <w:left w:val="single" w:sz="6" w:space="0" w:color="auto"/>
              <w:bottom w:val="single" w:sz="6" w:space="0" w:color="auto"/>
              <w:right w:val="single" w:sz="6" w:space="0" w:color="auto"/>
            </w:tcBorders>
          </w:tcPr>
          <w:p w14:paraId="7501B7A2" w14:textId="77777777" w:rsidR="00280A1A" w:rsidRDefault="00280A1A">
            <w:pPr>
              <w:pStyle w:val="Tabletext"/>
              <w:jc w:val="center"/>
              <w:rPr>
                <w:lang w:val="es-ES"/>
              </w:rPr>
            </w:pPr>
          </w:p>
        </w:tc>
        <w:tc>
          <w:tcPr>
            <w:tcW w:w="1505" w:type="dxa"/>
            <w:tcBorders>
              <w:top w:val="single" w:sz="6" w:space="0" w:color="auto"/>
              <w:left w:val="single" w:sz="6" w:space="0" w:color="auto"/>
              <w:bottom w:val="single" w:sz="6" w:space="0" w:color="auto"/>
              <w:right w:val="single" w:sz="6" w:space="0" w:color="auto"/>
            </w:tcBorders>
            <w:hideMark/>
          </w:tcPr>
          <w:p w14:paraId="7501B7A3" w14:textId="77777777" w:rsidR="00280A1A" w:rsidRDefault="00280A1A">
            <w:pPr>
              <w:pStyle w:val="Tabletext"/>
              <w:jc w:val="center"/>
              <w:rPr>
                <w:lang w:val="es-ES"/>
              </w:rPr>
            </w:pPr>
            <w:r>
              <w:rPr>
                <w:lang w:val="es-ES"/>
              </w:rPr>
              <w:t>0.6.0</w:t>
            </w:r>
          </w:p>
        </w:tc>
        <w:tc>
          <w:tcPr>
            <w:tcW w:w="3744" w:type="dxa"/>
            <w:tcBorders>
              <w:top w:val="single" w:sz="6" w:space="0" w:color="auto"/>
              <w:left w:val="single" w:sz="6" w:space="0" w:color="auto"/>
              <w:bottom w:val="single" w:sz="6" w:space="0" w:color="auto"/>
              <w:right w:val="single" w:sz="6" w:space="0" w:color="auto"/>
            </w:tcBorders>
            <w:hideMark/>
          </w:tcPr>
          <w:p w14:paraId="7501B7A4" w14:textId="77777777" w:rsidR="00280A1A" w:rsidRDefault="00280A1A">
            <w:pPr>
              <w:pStyle w:val="Tabletext"/>
              <w:rPr>
                <w:lang w:val="en-CA"/>
              </w:rPr>
            </w:pPr>
            <w:r>
              <w:rPr>
                <w:lang w:val="en-CA"/>
              </w:rPr>
              <w:t>Updating file flow to be 7 alpha numeric characters</w:t>
            </w:r>
          </w:p>
        </w:tc>
        <w:tc>
          <w:tcPr>
            <w:tcW w:w="2304" w:type="dxa"/>
            <w:tcBorders>
              <w:top w:val="single" w:sz="6" w:space="0" w:color="auto"/>
              <w:left w:val="single" w:sz="6" w:space="0" w:color="auto"/>
              <w:bottom w:val="single" w:sz="6" w:space="0" w:color="auto"/>
              <w:right w:val="single" w:sz="6" w:space="0" w:color="auto"/>
            </w:tcBorders>
          </w:tcPr>
          <w:p w14:paraId="7501B7A5" w14:textId="77777777" w:rsidR="00280A1A" w:rsidRDefault="00280A1A">
            <w:pPr>
              <w:pStyle w:val="Tabletext"/>
              <w:rPr>
                <w:lang w:val="en-CA"/>
              </w:rPr>
            </w:pPr>
          </w:p>
        </w:tc>
      </w:tr>
      <w:tr w:rsidR="00280A1A" w14:paraId="7501B7AB"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A7" w14:textId="77777777" w:rsidR="00280A1A" w:rsidRDefault="00280A1A">
            <w:pPr>
              <w:pStyle w:val="Tabletext"/>
              <w:jc w:val="center"/>
              <w:rPr>
                <w:lang w:val="en-CA"/>
              </w:rPr>
            </w:pPr>
            <w:r>
              <w:rPr>
                <w:lang w:val="en-CA"/>
              </w:rPr>
              <w:t>10-03-2014</w:t>
            </w:r>
          </w:p>
        </w:tc>
        <w:tc>
          <w:tcPr>
            <w:tcW w:w="1505" w:type="dxa"/>
            <w:tcBorders>
              <w:top w:val="single" w:sz="6" w:space="0" w:color="auto"/>
              <w:left w:val="single" w:sz="6" w:space="0" w:color="auto"/>
              <w:bottom w:val="single" w:sz="6" w:space="0" w:color="auto"/>
              <w:right w:val="single" w:sz="6" w:space="0" w:color="auto"/>
            </w:tcBorders>
            <w:hideMark/>
          </w:tcPr>
          <w:p w14:paraId="7501B7A8" w14:textId="77777777" w:rsidR="00280A1A" w:rsidRDefault="00280A1A">
            <w:pPr>
              <w:pStyle w:val="Tabletext"/>
              <w:jc w:val="center"/>
              <w:rPr>
                <w:lang w:val="en-CA"/>
              </w:rPr>
            </w:pPr>
            <w:r>
              <w:rPr>
                <w:lang w:val="en-CA"/>
              </w:rPr>
              <w:t>0.6.4</w:t>
            </w:r>
          </w:p>
        </w:tc>
        <w:tc>
          <w:tcPr>
            <w:tcW w:w="3744" w:type="dxa"/>
            <w:tcBorders>
              <w:top w:val="single" w:sz="6" w:space="0" w:color="auto"/>
              <w:left w:val="single" w:sz="6" w:space="0" w:color="auto"/>
              <w:bottom w:val="single" w:sz="6" w:space="0" w:color="auto"/>
              <w:right w:val="single" w:sz="6" w:space="0" w:color="auto"/>
            </w:tcBorders>
            <w:hideMark/>
          </w:tcPr>
          <w:p w14:paraId="7501B7A9" w14:textId="77777777" w:rsidR="00280A1A" w:rsidRDefault="00280A1A">
            <w:pPr>
              <w:pStyle w:val="Tabletext"/>
              <w:rPr>
                <w:lang w:val="en-CA"/>
              </w:rPr>
            </w:pPr>
            <w:r>
              <w:rPr>
                <w:lang w:val="en-CA"/>
              </w:rPr>
              <w:t>Added Section 4.5.5 and 4.5.6 for alerting functionality</w:t>
            </w:r>
          </w:p>
        </w:tc>
        <w:tc>
          <w:tcPr>
            <w:tcW w:w="2304" w:type="dxa"/>
            <w:tcBorders>
              <w:top w:val="single" w:sz="6" w:space="0" w:color="auto"/>
              <w:left w:val="single" w:sz="6" w:space="0" w:color="auto"/>
              <w:bottom w:val="single" w:sz="6" w:space="0" w:color="auto"/>
              <w:right w:val="single" w:sz="6" w:space="0" w:color="auto"/>
            </w:tcBorders>
            <w:hideMark/>
          </w:tcPr>
          <w:p w14:paraId="7501B7AA" w14:textId="77777777" w:rsidR="00280A1A" w:rsidRDefault="00280A1A">
            <w:pPr>
              <w:pStyle w:val="Tabletext"/>
              <w:rPr>
                <w:lang w:val="en-CA"/>
              </w:rPr>
            </w:pPr>
            <w:r>
              <w:rPr>
                <w:lang w:val="en-CA"/>
              </w:rPr>
              <w:t xml:space="preserve">Daniele </w:t>
            </w:r>
            <w:proofErr w:type="spellStart"/>
            <w:r>
              <w:rPr>
                <w:lang w:val="en-CA"/>
              </w:rPr>
              <w:t>Furgiuele</w:t>
            </w:r>
            <w:proofErr w:type="spellEnd"/>
          </w:p>
        </w:tc>
      </w:tr>
      <w:tr w:rsidR="007B479B" w14:paraId="7501B7B3" w14:textId="77777777" w:rsidTr="006E6C96">
        <w:tc>
          <w:tcPr>
            <w:tcW w:w="1951" w:type="dxa"/>
            <w:tcBorders>
              <w:top w:val="single" w:sz="6" w:space="0" w:color="auto"/>
              <w:left w:val="single" w:sz="6" w:space="0" w:color="auto"/>
              <w:bottom w:val="single" w:sz="6" w:space="0" w:color="auto"/>
              <w:right w:val="single" w:sz="6" w:space="0" w:color="auto"/>
            </w:tcBorders>
            <w:hideMark/>
          </w:tcPr>
          <w:p w14:paraId="7501B7AC" w14:textId="77777777" w:rsidR="007B479B" w:rsidRDefault="007B479B" w:rsidP="006E6C96">
            <w:pPr>
              <w:pStyle w:val="Tabletext"/>
              <w:jc w:val="center"/>
              <w:rPr>
                <w:lang w:val="en-CA"/>
              </w:rPr>
            </w:pPr>
            <w:r>
              <w:rPr>
                <w:lang w:val="en-CA"/>
              </w:rPr>
              <w:t>26-06-2014</w:t>
            </w:r>
          </w:p>
        </w:tc>
        <w:tc>
          <w:tcPr>
            <w:tcW w:w="1505" w:type="dxa"/>
            <w:tcBorders>
              <w:top w:val="single" w:sz="6" w:space="0" w:color="auto"/>
              <w:left w:val="single" w:sz="6" w:space="0" w:color="auto"/>
              <w:bottom w:val="single" w:sz="6" w:space="0" w:color="auto"/>
              <w:right w:val="single" w:sz="6" w:space="0" w:color="auto"/>
            </w:tcBorders>
            <w:hideMark/>
          </w:tcPr>
          <w:p w14:paraId="7501B7AD" w14:textId="77777777" w:rsidR="007B479B" w:rsidRDefault="007B479B" w:rsidP="006E6C96">
            <w:pPr>
              <w:pStyle w:val="Tabletext"/>
              <w:jc w:val="center"/>
              <w:rPr>
                <w:lang w:val="en-CA"/>
              </w:rPr>
            </w:pPr>
            <w:r>
              <w:rPr>
                <w:lang w:val="en-CA"/>
              </w:rPr>
              <w:t>0.6.5</w:t>
            </w:r>
          </w:p>
        </w:tc>
        <w:tc>
          <w:tcPr>
            <w:tcW w:w="3744" w:type="dxa"/>
            <w:tcBorders>
              <w:top w:val="single" w:sz="6" w:space="0" w:color="auto"/>
              <w:left w:val="single" w:sz="6" w:space="0" w:color="auto"/>
              <w:bottom w:val="single" w:sz="6" w:space="0" w:color="auto"/>
              <w:right w:val="single" w:sz="6" w:space="0" w:color="auto"/>
            </w:tcBorders>
            <w:hideMark/>
          </w:tcPr>
          <w:p w14:paraId="7501B7AE" w14:textId="1F5B4C39" w:rsidR="007B479B" w:rsidRDefault="007B479B" w:rsidP="006E6C96">
            <w:pPr>
              <w:pStyle w:val="Tabletext"/>
              <w:rPr>
                <w:lang w:val="en-CA"/>
              </w:rPr>
            </w:pPr>
            <w:r>
              <w:rPr>
                <w:lang w:val="en-CA"/>
              </w:rPr>
              <w:t xml:space="preserve">Moved </w:t>
            </w:r>
            <w:r w:rsidR="00AC40B2">
              <w:rPr>
                <w:lang w:val="en-CA"/>
              </w:rPr>
              <w:t>Chargeback</w:t>
            </w:r>
            <w:r>
              <w:rPr>
                <w:lang w:val="en-CA"/>
              </w:rPr>
              <w:t xml:space="preserve"> to be numbered in 4.7.* section</w:t>
            </w:r>
          </w:p>
          <w:p w14:paraId="7501B7AF" w14:textId="77777777" w:rsidR="007B479B" w:rsidRDefault="007B479B" w:rsidP="006E6C96">
            <w:pPr>
              <w:pStyle w:val="Tabletext"/>
              <w:rPr>
                <w:lang w:val="en-CA"/>
              </w:rPr>
            </w:pPr>
            <w:r>
              <w:rPr>
                <w:lang w:val="en-CA"/>
              </w:rPr>
              <w:lastRenderedPageBreak/>
              <w:t>Updated section 4.7.* structure as per established plan</w:t>
            </w:r>
          </w:p>
          <w:p w14:paraId="7501B7B0" w14:textId="77777777" w:rsidR="007B479B" w:rsidRDefault="007B479B" w:rsidP="006E6C96">
            <w:pPr>
              <w:pStyle w:val="Tabletext"/>
              <w:rPr>
                <w:lang w:val="en-CA"/>
              </w:rPr>
            </w:pPr>
            <w:r>
              <w:rPr>
                <w:lang w:val="en-CA"/>
              </w:rPr>
              <w:t>Added content of sections 4.7.7.2 (</w:t>
            </w:r>
            <w:proofErr w:type="spellStart"/>
            <w:r>
              <w:rPr>
                <w:lang w:val="en-CA"/>
              </w:rPr>
              <w:t>TxInfo</w:t>
            </w:r>
            <w:proofErr w:type="spellEnd"/>
            <w:r>
              <w:rPr>
                <w:lang w:val="en-CA"/>
              </w:rPr>
              <w:t xml:space="preserve"> persistence </w:t>
            </w:r>
            <w:proofErr w:type="spellStart"/>
            <w:r>
              <w:rPr>
                <w:lang w:val="en-CA"/>
              </w:rPr>
              <w:t>Pcard</w:t>
            </w:r>
            <w:proofErr w:type="spellEnd"/>
            <w:r>
              <w:rPr>
                <w:lang w:val="en-CA"/>
              </w:rPr>
              <w:t>) and 4.7.10 (error codes)</w:t>
            </w:r>
          </w:p>
        </w:tc>
        <w:tc>
          <w:tcPr>
            <w:tcW w:w="2304" w:type="dxa"/>
            <w:tcBorders>
              <w:top w:val="single" w:sz="6" w:space="0" w:color="auto"/>
              <w:left w:val="single" w:sz="6" w:space="0" w:color="auto"/>
              <w:bottom w:val="single" w:sz="6" w:space="0" w:color="auto"/>
              <w:right w:val="single" w:sz="6" w:space="0" w:color="auto"/>
            </w:tcBorders>
          </w:tcPr>
          <w:p w14:paraId="7501B7B1" w14:textId="77777777" w:rsidR="007B479B" w:rsidRDefault="007B479B" w:rsidP="006E6C96">
            <w:pPr>
              <w:pStyle w:val="Tabletext"/>
              <w:rPr>
                <w:lang w:val="es-ES"/>
              </w:rPr>
            </w:pPr>
            <w:r>
              <w:rPr>
                <w:lang w:val="es-ES"/>
              </w:rPr>
              <w:lastRenderedPageBreak/>
              <w:t xml:space="preserve">Freddy </w:t>
            </w:r>
            <w:proofErr w:type="spellStart"/>
            <w:r>
              <w:rPr>
                <w:lang w:val="es-ES"/>
              </w:rPr>
              <w:t>Beltran</w:t>
            </w:r>
            <w:proofErr w:type="spellEnd"/>
            <w:r>
              <w:rPr>
                <w:lang w:val="es-ES"/>
              </w:rPr>
              <w:t xml:space="preserve"> Cedillo</w:t>
            </w:r>
          </w:p>
          <w:p w14:paraId="7501B7B2" w14:textId="77777777" w:rsidR="007B479B" w:rsidRDefault="007B479B" w:rsidP="006E6C96">
            <w:pPr>
              <w:pStyle w:val="Tabletext"/>
              <w:rPr>
                <w:lang w:val="en-CA"/>
              </w:rPr>
            </w:pPr>
          </w:p>
        </w:tc>
      </w:tr>
      <w:tr w:rsidR="000E265F" w14:paraId="7501B7B8" w14:textId="77777777" w:rsidTr="0033787F">
        <w:tc>
          <w:tcPr>
            <w:tcW w:w="1951" w:type="dxa"/>
            <w:tcBorders>
              <w:top w:val="single" w:sz="6" w:space="0" w:color="auto"/>
              <w:left w:val="single" w:sz="6" w:space="0" w:color="auto"/>
              <w:bottom w:val="single" w:sz="6" w:space="0" w:color="auto"/>
              <w:right w:val="single" w:sz="6" w:space="0" w:color="auto"/>
            </w:tcBorders>
            <w:hideMark/>
          </w:tcPr>
          <w:p w14:paraId="7501B7B4" w14:textId="77777777" w:rsidR="000E265F" w:rsidRDefault="000E265F" w:rsidP="0033787F">
            <w:pPr>
              <w:pStyle w:val="Tabletext"/>
              <w:jc w:val="center"/>
              <w:rPr>
                <w:lang w:val="en-CA"/>
              </w:rPr>
            </w:pPr>
            <w:r>
              <w:rPr>
                <w:lang w:val="en-CA"/>
              </w:rPr>
              <w:lastRenderedPageBreak/>
              <w:t>26-06-2014</w:t>
            </w:r>
          </w:p>
        </w:tc>
        <w:tc>
          <w:tcPr>
            <w:tcW w:w="1505" w:type="dxa"/>
            <w:tcBorders>
              <w:top w:val="single" w:sz="6" w:space="0" w:color="auto"/>
              <w:left w:val="single" w:sz="6" w:space="0" w:color="auto"/>
              <w:bottom w:val="single" w:sz="6" w:space="0" w:color="auto"/>
              <w:right w:val="single" w:sz="6" w:space="0" w:color="auto"/>
            </w:tcBorders>
            <w:hideMark/>
          </w:tcPr>
          <w:p w14:paraId="7501B7B5" w14:textId="77777777" w:rsidR="000E265F" w:rsidRDefault="000E265F" w:rsidP="000E265F">
            <w:pPr>
              <w:pStyle w:val="Tabletext"/>
              <w:jc w:val="center"/>
              <w:rPr>
                <w:lang w:val="en-CA"/>
              </w:rPr>
            </w:pPr>
            <w:r>
              <w:rPr>
                <w:lang w:val="en-CA"/>
              </w:rPr>
              <w:t>0.6.6</w:t>
            </w:r>
          </w:p>
        </w:tc>
        <w:tc>
          <w:tcPr>
            <w:tcW w:w="3744" w:type="dxa"/>
            <w:tcBorders>
              <w:top w:val="single" w:sz="6" w:space="0" w:color="auto"/>
              <w:left w:val="single" w:sz="6" w:space="0" w:color="auto"/>
              <w:bottom w:val="single" w:sz="6" w:space="0" w:color="auto"/>
              <w:right w:val="single" w:sz="6" w:space="0" w:color="auto"/>
            </w:tcBorders>
            <w:hideMark/>
          </w:tcPr>
          <w:p w14:paraId="7501B7B6" w14:textId="77777777" w:rsidR="000E265F" w:rsidRDefault="000E265F" w:rsidP="0033787F">
            <w:pPr>
              <w:pStyle w:val="Tabletext"/>
              <w:rPr>
                <w:lang w:val="en-CA"/>
              </w:rPr>
            </w:pPr>
            <w:r>
              <w:rPr>
                <w:lang w:val="en-CA"/>
              </w:rPr>
              <w:t>TBC</w:t>
            </w:r>
          </w:p>
        </w:tc>
        <w:tc>
          <w:tcPr>
            <w:tcW w:w="2304" w:type="dxa"/>
            <w:tcBorders>
              <w:top w:val="single" w:sz="6" w:space="0" w:color="auto"/>
              <w:left w:val="single" w:sz="6" w:space="0" w:color="auto"/>
              <w:bottom w:val="single" w:sz="6" w:space="0" w:color="auto"/>
              <w:right w:val="single" w:sz="6" w:space="0" w:color="auto"/>
            </w:tcBorders>
          </w:tcPr>
          <w:p w14:paraId="7501B7B7" w14:textId="77777777" w:rsidR="000E265F" w:rsidRDefault="000E265F" w:rsidP="000E265F">
            <w:pPr>
              <w:pStyle w:val="Tabletext"/>
              <w:rPr>
                <w:lang w:val="en-CA"/>
              </w:rPr>
            </w:pPr>
            <w:proofErr w:type="spellStart"/>
            <w:r>
              <w:rPr>
                <w:lang w:val="es-ES"/>
              </w:rPr>
              <w:t>Udayaprasad</w:t>
            </w:r>
            <w:proofErr w:type="spellEnd"/>
            <w:r>
              <w:rPr>
                <w:lang w:val="es-ES"/>
              </w:rPr>
              <w:t xml:space="preserve"> </w:t>
            </w:r>
            <w:proofErr w:type="spellStart"/>
            <w:r>
              <w:rPr>
                <w:lang w:val="es-ES"/>
              </w:rPr>
              <w:t>B</w:t>
            </w:r>
            <w:r w:rsidRPr="000E265F">
              <w:rPr>
                <w:lang w:val="es-ES"/>
              </w:rPr>
              <w:t>onepalle</w:t>
            </w:r>
            <w:proofErr w:type="spellEnd"/>
          </w:p>
        </w:tc>
      </w:tr>
      <w:tr w:rsidR="000E265F" w14:paraId="7501B7BE" w14:textId="77777777" w:rsidTr="0033787F">
        <w:tc>
          <w:tcPr>
            <w:tcW w:w="1951" w:type="dxa"/>
            <w:tcBorders>
              <w:top w:val="single" w:sz="6" w:space="0" w:color="auto"/>
              <w:left w:val="single" w:sz="6" w:space="0" w:color="auto"/>
              <w:bottom w:val="single" w:sz="6" w:space="0" w:color="auto"/>
              <w:right w:val="single" w:sz="6" w:space="0" w:color="auto"/>
            </w:tcBorders>
            <w:hideMark/>
          </w:tcPr>
          <w:p w14:paraId="7501B7B9" w14:textId="77777777" w:rsidR="000E265F" w:rsidRDefault="000E265F" w:rsidP="0033787F">
            <w:pPr>
              <w:pStyle w:val="Tabletext"/>
              <w:jc w:val="center"/>
              <w:rPr>
                <w:lang w:val="en-CA"/>
              </w:rPr>
            </w:pPr>
            <w:r>
              <w:rPr>
                <w:lang w:val="en-CA"/>
              </w:rPr>
              <w:t>26-06-2014</w:t>
            </w:r>
          </w:p>
        </w:tc>
        <w:tc>
          <w:tcPr>
            <w:tcW w:w="1505" w:type="dxa"/>
            <w:tcBorders>
              <w:top w:val="single" w:sz="6" w:space="0" w:color="auto"/>
              <w:left w:val="single" w:sz="6" w:space="0" w:color="auto"/>
              <w:bottom w:val="single" w:sz="6" w:space="0" w:color="auto"/>
              <w:right w:val="single" w:sz="6" w:space="0" w:color="auto"/>
            </w:tcBorders>
            <w:hideMark/>
          </w:tcPr>
          <w:p w14:paraId="7501B7BA" w14:textId="77777777" w:rsidR="000E265F" w:rsidRDefault="000E265F" w:rsidP="0033787F">
            <w:pPr>
              <w:pStyle w:val="Tabletext"/>
              <w:jc w:val="center"/>
              <w:rPr>
                <w:lang w:val="en-CA"/>
              </w:rPr>
            </w:pPr>
            <w:r>
              <w:rPr>
                <w:lang w:val="en-CA"/>
              </w:rPr>
              <w:t>0.6.7</w:t>
            </w:r>
          </w:p>
        </w:tc>
        <w:tc>
          <w:tcPr>
            <w:tcW w:w="3744" w:type="dxa"/>
            <w:tcBorders>
              <w:top w:val="single" w:sz="6" w:space="0" w:color="auto"/>
              <w:left w:val="single" w:sz="6" w:space="0" w:color="auto"/>
              <w:bottom w:val="single" w:sz="6" w:space="0" w:color="auto"/>
              <w:right w:val="single" w:sz="6" w:space="0" w:color="auto"/>
            </w:tcBorders>
            <w:hideMark/>
          </w:tcPr>
          <w:p w14:paraId="7501B7BB" w14:textId="77777777" w:rsidR="000E265F" w:rsidRDefault="000E265F" w:rsidP="0033787F">
            <w:pPr>
              <w:pStyle w:val="Tabletext"/>
              <w:rPr>
                <w:lang w:val="en-CA"/>
              </w:rPr>
            </w:pPr>
            <w:r>
              <w:rPr>
                <w:lang w:val="en-CA"/>
              </w:rPr>
              <w:t>Update of section 4.7.16 (error codes)</w:t>
            </w:r>
          </w:p>
        </w:tc>
        <w:tc>
          <w:tcPr>
            <w:tcW w:w="2304" w:type="dxa"/>
            <w:tcBorders>
              <w:top w:val="single" w:sz="6" w:space="0" w:color="auto"/>
              <w:left w:val="single" w:sz="6" w:space="0" w:color="auto"/>
              <w:bottom w:val="single" w:sz="6" w:space="0" w:color="auto"/>
              <w:right w:val="single" w:sz="6" w:space="0" w:color="auto"/>
            </w:tcBorders>
          </w:tcPr>
          <w:p w14:paraId="7501B7BC" w14:textId="77777777" w:rsidR="000E265F" w:rsidRDefault="000E265F" w:rsidP="0033787F">
            <w:pPr>
              <w:pStyle w:val="Tabletext"/>
              <w:rPr>
                <w:lang w:val="es-ES"/>
              </w:rPr>
            </w:pPr>
            <w:r>
              <w:rPr>
                <w:lang w:val="es-ES"/>
              </w:rPr>
              <w:t xml:space="preserve">Freddy </w:t>
            </w:r>
            <w:proofErr w:type="spellStart"/>
            <w:r>
              <w:rPr>
                <w:lang w:val="es-ES"/>
              </w:rPr>
              <w:t>Beltran</w:t>
            </w:r>
            <w:proofErr w:type="spellEnd"/>
            <w:r>
              <w:rPr>
                <w:lang w:val="es-ES"/>
              </w:rPr>
              <w:t xml:space="preserve"> Cedillo</w:t>
            </w:r>
          </w:p>
          <w:p w14:paraId="7501B7BD" w14:textId="77777777" w:rsidR="000E265F" w:rsidRDefault="000E265F" w:rsidP="0033787F">
            <w:pPr>
              <w:pStyle w:val="Tabletext"/>
              <w:rPr>
                <w:lang w:val="en-CA"/>
              </w:rPr>
            </w:pPr>
          </w:p>
        </w:tc>
      </w:tr>
      <w:tr w:rsidR="000A0471" w14:paraId="7501B7C3" w14:textId="77777777" w:rsidTr="00280A1A">
        <w:tc>
          <w:tcPr>
            <w:tcW w:w="1951" w:type="dxa"/>
            <w:tcBorders>
              <w:top w:val="single" w:sz="6" w:space="0" w:color="auto"/>
              <w:left w:val="single" w:sz="6" w:space="0" w:color="auto"/>
              <w:bottom w:val="single" w:sz="6" w:space="0" w:color="auto"/>
              <w:right w:val="single" w:sz="6" w:space="0" w:color="auto"/>
            </w:tcBorders>
          </w:tcPr>
          <w:p w14:paraId="7501B7BF" w14:textId="77777777" w:rsidR="000A0471" w:rsidRDefault="000A0471">
            <w:pPr>
              <w:pStyle w:val="Tabletext"/>
              <w:jc w:val="center"/>
              <w:rPr>
                <w:lang w:val="en-CA"/>
              </w:rPr>
            </w:pPr>
            <w:r>
              <w:rPr>
                <w:lang w:val="en-CA"/>
              </w:rPr>
              <w:t>03-07-2014</w:t>
            </w:r>
          </w:p>
        </w:tc>
        <w:tc>
          <w:tcPr>
            <w:tcW w:w="1505" w:type="dxa"/>
            <w:tcBorders>
              <w:top w:val="single" w:sz="6" w:space="0" w:color="auto"/>
              <w:left w:val="single" w:sz="6" w:space="0" w:color="auto"/>
              <w:bottom w:val="single" w:sz="6" w:space="0" w:color="auto"/>
              <w:right w:val="single" w:sz="6" w:space="0" w:color="auto"/>
            </w:tcBorders>
          </w:tcPr>
          <w:p w14:paraId="7501B7C0" w14:textId="77777777" w:rsidR="000A0471" w:rsidRDefault="000A0471" w:rsidP="000A0471">
            <w:pPr>
              <w:pStyle w:val="Tabletext"/>
              <w:jc w:val="center"/>
              <w:rPr>
                <w:lang w:val="en-CA"/>
              </w:rPr>
            </w:pPr>
            <w:r>
              <w:rPr>
                <w:lang w:val="en-CA"/>
              </w:rPr>
              <w:t>0.6.8</w:t>
            </w:r>
          </w:p>
        </w:tc>
        <w:tc>
          <w:tcPr>
            <w:tcW w:w="3744" w:type="dxa"/>
            <w:tcBorders>
              <w:top w:val="single" w:sz="6" w:space="0" w:color="auto"/>
              <w:left w:val="single" w:sz="6" w:space="0" w:color="auto"/>
              <w:bottom w:val="single" w:sz="6" w:space="0" w:color="auto"/>
              <w:right w:val="single" w:sz="6" w:space="0" w:color="auto"/>
            </w:tcBorders>
          </w:tcPr>
          <w:p w14:paraId="7501B7C1" w14:textId="77777777" w:rsidR="000A0471" w:rsidRDefault="000A0471">
            <w:pPr>
              <w:pStyle w:val="Tabletext"/>
              <w:rPr>
                <w:lang w:val="en-CA"/>
              </w:rPr>
            </w:pPr>
            <w:r>
              <w:rPr>
                <w:lang w:val="en-CA"/>
              </w:rPr>
              <w:t xml:space="preserve">Updated Section 4.7.12.2 for </w:t>
            </w:r>
            <w:r w:rsidRPr="009E59B7">
              <w:rPr>
                <w:lang w:val="en-CA"/>
              </w:rPr>
              <w:t xml:space="preserve">Online </w:t>
            </w:r>
            <w:r w:rsidRPr="009E59B7">
              <w:t>TX Info persistence</w:t>
            </w:r>
          </w:p>
        </w:tc>
        <w:tc>
          <w:tcPr>
            <w:tcW w:w="2304" w:type="dxa"/>
            <w:tcBorders>
              <w:top w:val="single" w:sz="6" w:space="0" w:color="auto"/>
              <w:left w:val="single" w:sz="6" w:space="0" w:color="auto"/>
              <w:bottom w:val="single" w:sz="6" w:space="0" w:color="auto"/>
              <w:right w:val="single" w:sz="6" w:space="0" w:color="auto"/>
            </w:tcBorders>
          </w:tcPr>
          <w:p w14:paraId="7501B7C2" w14:textId="77777777" w:rsidR="000A0471" w:rsidRDefault="000A0471">
            <w:pPr>
              <w:pStyle w:val="Tabletext"/>
              <w:rPr>
                <w:lang w:val="en-CA"/>
              </w:rPr>
            </w:pPr>
            <w:r>
              <w:rPr>
                <w:lang w:val="en-CA"/>
              </w:rPr>
              <w:t>Rekha Shankaramma</w:t>
            </w:r>
          </w:p>
        </w:tc>
      </w:tr>
      <w:tr w:rsidR="008B65A3" w14:paraId="467875A7" w14:textId="77777777" w:rsidTr="00280A1A">
        <w:tc>
          <w:tcPr>
            <w:tcW w:w="1951" w:type="dxa"/>
            <w:tcBorders>
              <w:top w:val="single" w:sz="6" w:space="0" w:color="auto"/>
              <w:left w:val="single" w:sz="6" w:space="0" w:color="auto"/>
              <w:bottom w:val="single" w:sz="6" w:space="0" w:color="auto"/>
              <w:right w:val="single" w:sz="6" w:space="0" w:color="auto"/>
            </w:tcBorders>
          </w:tcPr>
          <w:p w14:paraId="78FF7D86" w14:textId="4DF4A64B" w:rsidR="008B65A3" w:rsidRDefault="00137480">
            <w:pPr>
              <w:pStyle w:val="Tabletext"/>
              <w:jc w:val="center"/>
              <w:rPr>
                <w:lang w:val="en-CA"/>
              </w:rPr>
            </w:pPr>
            <w:r>
              <w:rPr>
                <w:lang w:val="en-CA"/>
              </w:rPr>
              <w:t>22</w:t>
            </w:r>
            <w:r w:rsidR="008B65A3">
              <w:rPr>
                <w:lang w:val="en-CA"/>
              </w:rPr>
              <w:t>-10-2014</w:t>
            </w:r>
          </w:p>
        </w:tc>
        <w:tc>
          <w:tcPr>
            <w:tcW w:w="1505" w:type="dxa"/>
            <w:tcBorders>
              <w:top w:val="single" w:sz="6" w:space="0" w:color="auto"/>
              <w:left w:val="single" w:sz="6" w:space="0" w:color="auto"/>
              <w:bottom w:val="single" w:sz="6" w:space="0" w:color="auto"/>
              <w:right w:val="single" w:sz="6" w:space="0" w:color="auto"/>
            </w:tcBorders>
          </w:tcPr>
          <w:p w14:paraId="7C7F6A3F" w14:textId="4DC16382" w:rsidR="008B65A3" w:rsidRDefault="008B65A3" w:rsidP="000A0471">
            <w:pPr>
              <w:pStyle w:val="Tabletext"/>
              <w:jc w:val="center"/>
              <w:rPr>
                <w:lang w:val="en-CA"/>
              </w:rPr>
            </w:pPr>
            <w:r>
              <w:rPr>
                <w:lang w:val="en-CA"/>
              </w:rPr>
              <w:t>0.7.</w:t>
            </w:r>
            <w:r w:rsidR="00F3536A">
              <w:rPr>
                <w:lang w:val="en-CA"/>
              </w:rPr>
              <w:t>9</w:t>
            </w:r>
          </w:p>
        </w:tc>
        <w:tc>
          <w:tcPr>
            <w:tcW w:w="3744" w:type="dxa"/>
            <w:tcBorders>
              <w:top w:val="single" w:sz="6" w:space="0" w:color="auto"/>
              <w:left w:val="single" w:sz="6" w:space="0" w:color="auto"/>
              <w:bottom w:val="single" w:sz="6" w:space="0" w:color="auto"/>
              <w:right w:val="single" w:sz="6" w:space="0" w:color="auto"/>
            </w:tcBorders>
          </w:tcPr>
          <w:p w14:paraId="3F1BFABB" w14:textId="22B62551" w:rsidR="008B65A3" w:rsidRDefault="008B65A3">
            <w:pPr>
              <w:pStyle w:val="Tabletext"/>
              <w:rPr>
                <w:lang w:val="en-CA"/>
              </w:rPr>
            </w:pPr>
            <w:r>
              <w:rPr>
                <w:lang w:val="en-CA"/>
              </w:rPr>
              <w:t>Updating whole SDS</w:t>
            </w:r>
          </w:p>
        </w:tc>
        <w:tc>
          <w:tcPr>
            <w:tcW w:w="2304" w:type="dxa"/>
            <w:tcBorders>
              <w:top w:val="single" w:sz="6" w:space="0" w:color="auto"/>
              <w:left w:val="single" w:sz="6" w:space="0" w:color="auto"/>
              <w:bottom w:val="single" w:sz="6" w:space="0" w:color="auto"/>
              <w:right w:val="single" w:sz="6" w:space="0" w:color="auto"/>
            </w:tcBorders>
          </w:tcPr>
          <w:p w14:paraId="2F6EBDEA" w14:textId="7CAE4826" w:rsidR="008B65A3" w:rsidRDefault="008B65A3">
            <w:pPr>
              <w:pStyle w:val="Tabletext"/>
              <w:rPr>
                <w:lang w:val="en-CA"/>
              </w:rPr>
            </w:pPr>
            <w:r>
              <w:rPr>
                <w:lang w:val="en-CA"/>
              </w:rPr>
              <w:t>Chahid Benamar</w:t>
            </w:r>
          </w:p>
        </w:tc>
      </w:tr>
      <w:tr w:rsidR="00515491" w14:paraId="041E150E" w14:textId="77777777" w:rsidTr="00280A1A">
        <w:tc>
          <w:tcPr>
            <w:tcW w:w="1951" w:type="dxa"/>
            <w:tcBorders>
              <w:top w:val="single" w:sz="6" w:space="0" w:color="auto"/>
              <w:left w:val="single" w:sz="6" w:space="0" w:color="auto"/>
              <w:bottom w:val="single" w:sz="6" w:space="0" w:color="auto"/>
              <w:right w:val="single" w:sz="6" w:space="0" w:color="auto"/>
            </w:tcBorders>
          </w:tcPr>
          <w:p w14:paraId="192EC08D" w14:textId="42BF6777" w:rsidR="00515491" w:rsidRDefault="00515491">
            <w:pPr>
              <w:pStyle w:val="Tabletext"/>
              <w:jc w:val="center"/>
              <w:rPr>
                <w:lang w:val="en-CA"/>
              </w:rPr>
            </w:pPr>
            <w:r>
              <w:rPr>
                <w:lang w:val="en-CA"/>
              </w:rPr>
              <w:t>23-10-2014</w:t>
            </w:r>
          </w:p>
        </w:tc>
        <w:tc>
          <w:tcPr>
            <w:tcW w:w="1505" w:type="dxa"/>
            <w:tcBorders>
              <w:top w:val="single" w:sz="6" w:space="0" w:color="auto"/>
              <w:left w:val="single" w:sz="6" w:space="0" w:color="auto"/>
              <w:bottom w:val="single" w:sz="6" w:space="0" w:color="auto"/>
              <w:right w:val="single" w:sz="6" w:space="0" w:color="auto"/>
            </w:tcBorders>
          </w:tcPr>
          <w:p w14:paraId="319D9E4A" w14:textId="111A6912" w:rsidR="00515491" w:rsidRDefault="00515491" w:rsidP="000A0471">
            <w:pPr>
              <w:pStyle w:val="Tabletext"/>
              <w:jc w:val="center"/>
              <w:rPr>
                <w:lang w:val="en-CA"/>
              </w:rPr>
            </w:pPr>
            <w:r>
              <w:rPr>
                <w:lang w:val="en-CA"/>
              </w:rPr>
              <w:t>1.0.0</w:t>
            </w:r>
          </w:p>
        </w:tc>
        <w:tc>
          <w:tcPr>
            <w:tcW w:w="3744" w:type="dxa"/>
            <w:tcBorders>
              <w:top w:val="single" w:sz="6" w:space="0" w:color="auto"/>
              <w:left w:val="single" w:sz="6" w:space="0" w:color="auto"/>
              <w:bottom w:val="single" w:sz="6" w:space="0" w:color="auto"/>
              <w:right w:val="single" w:sz="6" w:space="0" w:color="auto"/>
            </w:tcBorders>
          </w:tcPr>
          <w:p w14:paraId="06CE5826" w14:textId="3D3D86BF" w:rsidR="00515491" w:rsidRDefault="00515491">
            <w:pPr>
              <w:pStyle w:val="Tabletext"/>
              <w:rPr>
                <w:lang w:val="en-CA"/>
              </w:rPr>
            </w:pPr>
            <w:r>
              <w:rPr>
                <w:lang w:val="en-CA"/>
              </w:rPr>
              <w:t>Review</w:t>
            </w:r>
          </w:p>
        </w:tc>
        <w:tc>
          <w:tcPr>
            <w:tcW w:w="2304" w:type="dxa"/>
            <w:tcBorders>
              <w:top w:val="single" w:sz="6" w:space="0" w:color="auto"/>
              <w:left w:val="single" w:sz="6" w:space="0" w:color="auto"/>
              <w:bottom w:val="single" w:sz="6" w:space="0" w:color="auto"/>
              <w:right w:val="single" w:sz="6" w:space="0" w:color="auto"/>
            </w:tcBorders>
          </w:tcPr>
          <w:p w14:paraId="7C67117E" w14:textId="77777777" w:rsidR="00515491" w:rsidRDefault="00515491">
            <w:pPr>
              <w:pStyle w:val="Tabletext"/>
              <w:rPr>
                <w:lang w:val="en-CA"/>
              </w:rPr>
            </w:pPr>
            <w:r>
              <w:rPr>
                <w:lang w:val="en-CA"/>
              </w:rPr>
              <w:t>Chahid Benamar</w:t>
            </w:r>
          </w:p>
          <w:p w14:paraId="3518666C" w14:textId="254A371F" w:rsidR="00515491" w:rsidRDefault="00515491">
            <w:pPr>
              <w:pStyle w:val="Tabletext"/>
              <w:rPr>
                <w:lang w:val="en-CA"/>
              </w:rPr>
            </w:pPr>
            <w:r>
              <w:rPr>
                <w:lang w:val="en-CA"/>
              </w:rPr>
              <w:t xml:space="preserve">Sylvain </w:t>
            </w:r>
            <w:proofErr w:type="spellStart"/>
            <w:r>
              <w:rPr>
                <w:lang w:val="en-CA"/>
              </w:rPr>
              <w:t>Veillette</w:t>
            </w:r>
            <w:proofErr w:type="spellEnd"/>
          </w:p>
        </w:tc>
      </w:tr>
      <w:tr w:rsidR="00EF24B2" w14:paraId="0E4143E5" w14:textId="77777777" w:rsidTr="00280A1A">
        <w:tc>
          <w:tcPr>
            <w:tcW w:w="1951" w:type="dxa"/>
            <w:tcBorders>
              <w:top w:val="single" w:sz="6" w:space="0" w:color="auto"/>
              <w:left w:val="single" w:sz="6" w:space="0" w:color="auto"/>
              <w:bottom w:val="single" w:sz="6" w:space="0" w:color="auto"/>
              <w:right w:val="single" w:sz="6" w:space="0" w:color="auto"/>
            </w:tcBorders>
          </w:tcPr>
          <w:p w14:paraId="21A503C9" w14:textId="78D665DB" w:rsidR="00EF24B2" w:rsidRDefault="00EF24B2">
            <w:pPr>
              <w:pStyle w:val="Tabletext"/>
              <w:jc w:val="center"/>
              <w:rPr>
                <w:lang w:val="en-CA"/>
              </w:rPr>
            </w:pPr>
            <w:r>
              <w:rPr>
                <w:lang w:val="en-CA"/>
              </w:rPr>
              <w:t>14-11-2014</w:t>
            </w:r>
          </w:p>
        </w:tc>
        <w:tc>
          <w:tcPr>
            <w:tcW w:w="1505" w:type="dxa"/>
            <w:tcBorders>
              <w:top w:val="single" w:sz="6" w:space="0" w:color="auto"/>
              <w:left w:val="single" w:sz="6" w:space="0" w:color="auto"/>
              <w:bottom w:val="single" w:sz="6" w:space="0" w:color="auto"/>
              <w:right w:val="single" w:sz="6" w:space="0" w:color="auto"/>
            </w:tcBorders>
          </w:tcPr>
          <w:p w14:paraId="528EE9CB" w14:textId="540E6F34" w:rsidR="00EF24B2" w:rsidRDefault="00EF24B2" w:rsidP="000A0471">
            <w:pPr>
              <w:pStyle w:val="Tabletext"/>
              <w:jc w:val="center"/>
              <w:rPr>
                <w:lang w:val="en-CA"/>
              </w:rPr>
            </w:pPr>
            <w:r>
              <w:rPr>
                <w:lang w:val="en-CA"/>
              </w:rPr>
              <w:t>1.0.1</w:t>
            </w:r>
          </w:p>
        </w:tc>
        <w:tc>
          <w:tcPr>
            <w:tcW w:w="3744" w:type="dxa"/>
            <w:tcBorders>
              <w:top w:val="single" w:sz="6" w:space="0" w:color="auto"/>
              <w:left w:val="single" w:sz="6" w:space="0" w:color="auto"/>
              <w:bottom w:val="single" w:sz="6" w:space="0" w:color="auto"/>
              <w:right w:val="single" w:sz="6" w:space="0" w:color="auto"/>
            </w:tcBorders>
          </w:tcPr>
          <w:p w14:paraId="4FABFE4A" w14:textId="3D9BC135" w:rsidR="00EF24B2" w:rsidRDefault="00EF24B2">
            <w:pPr>
              <w:pStyle w:val="Tabletext"/>
              <w:rPr>
                <w:lang w:val="en-CA"/>
              </w:rPr>
            </w:pPr>
            <w:r>
              <w:rPr>
                <w:lang w:val="en-CA"/>
              </w:rPr>
              <w:t>Added section 6.9.1</w:t>
            </w:r>
            <w:r w:rsidR="004764DE">
              <w:rPr>
                <w:lang w:val="en-CA"/>
              </w:rPr>
              <w:t xml:space="preserve"> </w:t>
            </w:r>
            <w:r w:rsidR="006B7989">
              <w:rPr>
                <w:lang w:val="en-CA"/>
              </w:rPr>
              <w:t xml:space="preserve">for </w:t>
            </w:r>
            <w:r w:rsidR="004764DE">
              <w:rPr>
                <w:lang w:val="en-CA"/>
              </w:rPr>
              <w:t>AMOUNT</w:t>
            </w:r>
            <w:r w:rsidR="00DB2421">
              <w:rPr>
                <w:lang w:val="en-CA"/>
              </w:rPr>
              <w:t xml:space="preserve"> persistence logic for failed transactions</w:t>
            </w:r>
          </w:p>
        </w:tc>
        <w:tc>
          <w:tcPr>
            <w:tcW w:w="2304" w:type="dxa"/>
            <w:tcBorders>
              <w:top w:val="single" w:sz="6" w:space="0" w:color="auto"/>
              <w:left w:val="single" w:sz="6" w:space="0" w:color="auto"/>
              <w:bottom w:val="single" w:sz="6" w:space="0" w:color="auto"/>
              <w:right w:val="single" w:sz="6" w:space="0" w:color="auto"/>
            </w:tcBorders>
          </w:tcPr>
          <w:p w14:paraId="14474C28" w14:textId="775E8F8E" w:rsidR="00EF24B2" w:rsidRDefault="00EF24B2">
            <w:pPr>
              <w:pStyle w:val="Tabletext"/>
              <w:rPr>
                <w:lang w:val="en-CA"/>
              </w:rPr>
            </w:pPr>
            <w:r>
              <w:rPr>
                <w:lang w:val="en-CA"/>
              </w:rPr>
              <w:t>Seema Patel</w:t>
            </w:r>
          </w:p>
        </w:tc>
      </w:tr>
      <w:tr w:rsidR="008C74EA" w14:paraId="44887BDA" w14:textId="77777777" w:rsidTr="00280A1A">
        <w:tc>
          <w:tcPr>
            <w:tcW w:w="1951" w:type="dxa"/>
            <w:tcBorders>
              <w:top w:val="single" w:sz="6" w:space="0" w:color="auto"/>
              <w:left w:val="single" w:sz="6" w:space="0" w:color="auto"/>
              <w:bottom w:val="single" w:sz="6" w:space="0" w:color="auto"/>
              <w:right w:val="single" w:sz="6" w:space="0" w:color="auto"/>
            </w:tcBorders>
          </w:tcPr>
          <w:p w14:paraId="4045C1EA" w14:textId="43043AC7" w:rsidR="008C74EA" w:rsidRDefault="008C74EA">
            <w:pPr>
              <w:pStyle w:val="Tabletext"/>
              <w:jc w:val="center"/>
              <w:rPr>
                <w:lang w:val="en-CA"/>
              </w:rPr>
            </w:pPr>
            <w:r>
              <w:rPr>
                <w:lang w:val="en-CA"/>
              </w:rPr>
              <w:t>20-11-2014</w:t>
            </w:r>
          </w:p>
        </w:tc>
        <w:tc>
          <w:tcPr>
            <w:tcW w:w="1505" w:type="dxa"/>
            <w:tcBorders>
              <w:top w:val="single" w:sz="6" w:space="0" w:color="auto"/>
              <w:left w:val="single" w:sz="6" w:space="0" w:color="auto"/>
              <w:bottom w:val="single" w:sz="6" w:space="0" w:color="auto"/>
              <w:right w:val="single" w:sz="6" w:space="0" w:color="auto"/>
            </w:tcBorders>
          </w:tcPr>
          <w:p w14:paraId="4F2D0839" w14:textId="144FC34E" w:rsidR="008C74EA" w:rsidRDefault="008C74EA" w:rsidP="000A0471">
            <w:pPr>
              <w:pStyle w:val="Tabletext"/>
              <w:jc w:val="center"/>
              <w:rPr>
                <w:lang w:val="en-CA"/>
              </w:rPr>
            </w:pPr>
            <w:r>
              <w:rPr>
                <w:lang w:val="en-CA"/>
              </w:rPr>
              <w:t>1.0.2</w:t>
            </w:r>
          </w:p>
        </w:tc>
        <w:tc>
          <w:tcPr>
            <w:tcW w:w="3744" w:type="dxa"/>
            <w:tcBorders>
              <w:top w:val="single" w:sz="6" w:space="0" w:color="auto"/>
              <w:left w:val="single" w:sz="6" w:space="0" w:color="auto"/>
              <w:bottom w:val="single" w:sz="6" w:space="0" w:color="auto"/>
              <w:right w:val="single" w:sz="6" w:space="0" w:color="auto"/>
            </w:tcBorders>
          </w:tcPr>
          <w:p w14:paraId="0DA140DC" w14:textId="1C80E1A7" w:rsidR="008C74EA" w:rsidRDefault="00192D7B" w:rsidP="00440A29">
            <w:pPr>
              <w:pStyle w:val="Tabletext"/>
              <w:rPr>
                <w:lang w:val="en-CA"/>
              </w:rPr>
            </w:pPr>
            <w:r>
              <w:rPr>
                <w:lang w:val="en-CA"/>
              </w:rPr>
              <w:t xml:space="preserve">Updated </w:t>
            </w:r>
            <w:r w:rsidR="00A97B7D">
              <w:rPr>
                <w:lang w:val="en-CA"/>
              </w:rPr>
              <w:t xml:space="preserve"> section 6.9.1</w:t>
            </w:r>
            <w:r w:rsidR="00B60994">
              <w:rPr>
                <w:lang w:val="en-CA"/>
              </w:rPr>
              <w:t xml:space="preserve"> </w:t>
            </w:r>
            <w:r w:rsidR="00E50738">
              <w:rPr>
                <w:lang w:val="en-CA"/>
              </w:rPr>
              <w:t>f</w:t>
            </w:r>
            <w:r w:rsidR="009B75DF">
              <w:rPr>
                <w:lang w:val="en-CA"/>
              </w:rPr>
              <w:t>or</w:t>
            </w:r>
            <w:r w:rsidR="00E50738">
              <w:rPr>
                <w:lang w:val="en-CA"/>
              </w:rPr>
              <w:t xml:space="preserve"> </w:t>
            </w:r>
            <w:r w:rsidR="00B60994">
              <w:rPr>
                <w:lang w:val="en-CA"/>
              </w:rPr>
              <w:t xml:space="preserve"> </w:t>
            </w:r>
            <w:proofErr w:type="spellStart"/>
            <w:r w:rsidR="00B60994">
              <w:rPr>
                <w:lang w:val="en-CA"/>
              </w:rPr>
              <w:t>Chahid</w:t>
            </w:r>
            <w:r w:rsidR="00E50738">
              <w:rPr>
                <w:lang w:val="en-CA"/>
              </w:rPr>
              <w:t>’s</w:t>
            </w:r>
            <w:proofErr w:type="spellEnd"/>
            <w:r w:rsidR="00E50738">
              <w:rPr>
                <w:lang w:val="en-CA"/>
              </w:rPr>
              <w:t xml:space="preserve"> </w:t>
            </w:r>
            <w:r w:rsidR="00B60994">
              <w:rPr>
                <w:lang w:val="en-CA"/>
              </w:rPr>
              <w:t>comments</w:t>
            </w:r>
          </w:p>
        </w:tc>
        <w:tc>
          <w:tcPr>
            <w:tcW w:w="2304" w:type="dxa"/>
            <w:tcBorders>
              <w:top w:val="single" w:sz="6" w:space="0" w:color="auto"/>
              <w:left w:val="single" w:sz="6" w:space="0" w:color="auto"/>
              <w:bottom w:val="single" w:sz="6" w:space="0" w:color="auto"/>
              <w:right w:val="single" w:sz="6" w:space="0" w:color="auto"/>
            </w:tcBorders>
          </w:tcPr>
          <w:p w14:paraId="7E41FCB4" w14:textId="53044719" w:rsidR="008C74EA" w:rsidRDefault="008C74EA">
            <w:pPr>
              <w:pStyle w:val="Tabletext"/>
              <w:rPr>
                <w:lang w:val="en-CA"/>
              </w:rPr>
            </w:pPr>
            <w:r>
              <w:rPr>
                <w:lang w:val="en-CA"/>
              </w:rPr>
              <w:t>Seema Patel</w:t>
            </w:r>
          </w:p>
        </w:tc>
      </w:tr>
      <w:tr w:rsidR="00470D21" w14:paraId="0C0BE809" w14:textId="77777777" w:rsidTr="00280A1A">
        <w:tc>
          <w:tcPr>
            <w:tcW w:w="1951" w:type="dxa"/>
            <w:tcBorders>
              <w:top w:val="single" w:sz="6" w:space="0" w:color="auto"/>
              <w:left w:val="single" w:sz="6" w:space="0" w:color="auto"/>
              <w:bottom w:val="single" w:sz="6" w:space="0" w:color="auto"/>
              <w:right w:val="single" w:sz="6" w:space="0" w:color="auto"/>
            </w:tcBorders>
          </w:tcPr>
          <w:p w14:paraId="26769F0C" w14:textId="65B42690" w:rsidR="00470D21" w:rsidRDefault="00CD6013" w:rsidP="00CD6013">
            <w:pPr>
              <w:pStyle w:val="Tabletext"/>
              <w:jc w:val="center"/>
              <w:rPr>
                <w:lang w:val="en-CA"/>
              </w:rPr>
            </w:pPr>
            <w:r>
              <w:rPr>
                <w:lang w:val="en-CA"/>
              </w:rPr>
              <w:t>07-01</w:t>
            </w:r>
            <w:r w:rsidR="00470D21">
              <w:rPr>
                <w:lang w:val="en-CA"/>
              </w:rPr>
              <w:t>-2014</w:t>
            </w:r>
          </w:p>
        </w:tc>
        <w:tc>
          <w:tcPr>
            <w:tcW w:w="1505" w:type="dxa"/>
            <w:tcBorders>
              <w:top w:val="single" w:sz="6" w:space="0" w:color="auto"/>
              <w:left w:val="single" w:sz="6" w:space="0" w:color="auto"/>
              <w:bottom w:val="single" w:sz="6" w:space="0" w:color="auto"/>
              <w:right w:val="single" w:sz="6" w:space="0" w:color="auto"/>
            </w:tcBorders>
          </w:tcPr>
          <w:p w14:paraId="2FC059D7" w14:textId="2922434B" w:rsidR="00470D21" w:rsidRDefault="00470D21" w:rsidP="007E5A6E">
            <w:pPr>
              <w:pStyle w:val="Tabletext"/>
              <w:jc w:val="center"/>
              <w:rPr>
                <w:lang w:val="en-CA"/>
              </w:rPr>
            </w:pPr>
            <w:r>
              <w:rPr>
                <w:lang w:val="en-CA"/>
              </w:rPr>
              <w:t>1.0.</w:t>
            </w:r>
            <w:r w:rsidR="007E5A6E">
              <w:rPr>
                <w:lang w:val="en-CA"/>
              </w:rPr>
              <w:t>4</w:t>
            </w:r>
          </w:p>
        </w:tc>
        <w:tc>
          <w:tcPr>
            <w:tcW w:w="3744" w:type="dxa"/>
            <w:tcBorders>
              <w:top w:val="single" w:sz="6" w:space="0" w:color="auto"/>
              <w:left w:val="single" w:sz="6" w:space="0" w:color="auto"/>
              <w:bottom w:val="single" w:sz="6" w:space="0" w:color="auto"/>
              <w:right w:val="single" w:sz="6" w:space="0" w:color="auto"/>
            </w:tcBorders>
          </w:tcPr>
          <w:p w14:paraId="4292D606" w14:textId="77777777" w:rsidR="00470D21" w:rsidRDefault="00470D21" w:rsidP="00440A29">
            <w:pPr>
              <w:pStyle w:val="Tabletext"/>
              <w:rPr>
                <w:lang w:val="en-CA"/>
              </w:rPr>
            </w:pPr>
            <w:r>
              <w:rPr>
                <w:lang w:val="en-CA"/>
              </w:rPr>
              <w:t xml:space="preserve">Updated  section 6.9.1 for  </w:t>
            </w:r>
            <w:proofErr w:type="spellStart"/>
            <w:r>
              <w:rPr>
                <w:lang w:val="en-CA"/>
              </w:rPr>
              <w:t>Chahid’s</w:t>
            </w:r>
            <w:proofErr w:type="spellEnd"/>
            <w:r>
              <w:rPr>
                <w:lang w:val="en-CA"/>
              </w:rPr>
              <w:t xml:space="preserve"> comments</w:t>
            </w:r>
          </w:p>
          <w:p w14:paraId="014355B7" w14:textId="200EED60" w:rsidR="00470D21" w:rsidRDefault="00470D21" w:rsidP="00996F09">
            <w:pPr>
              <w:pStyle w:val="Tabletext"/>
              <w:numPr>
                <w:ilvl w:val="0"/>
                <w:numId w:val="144"/>
              </w:numPr>
              <w:rPr>
                <w:lang w:val="en-CA"/>
              </w:rPr>
            </w:pPr>
            <w:r>
              <w:rPr>
                <w:lang w:val="en-CA"/>
              </w:rPr>
              <w:t>Updated  flow diagram</w:t>
            </w:r>
            <w:r w:rsidR="000F72C2">
              <w:rPr>
                <w:lang w:val="en-CA"/>
              </w:rPr>
              <w:t xml:space="preserve"> and explanations</w:t>
            </w:r>
            <w:r>
              <w:rPr>
                <w:lang w:val="en-CA"/>
              </w:rPr>
              <w:t xml:space="preserve"> for code changes</w:t>
            </w:r>
            <w:r w:rsidR="00FF0D87">
              <w:rPr>
                <w:lang w:val="en-CA"/>
              </w:rPr>
              <w:t xml:space="preserve"> locations</w:t>
            </w:r>
          </w:p>
        </w:tc>
        <w:tc>
          <w:tcPr>
            <w:tcW w:w="2304" w:type="dxa"/>
            <w:tcBorders>
              <w:top w:val="single" w:sz="6" w:space="0" w:color="auto"/>
              <w:left w:val="single" w:sz="6" w:space="0" w:color="auto"/>
              <w:bottom w:val="single" w:sz="6" w:space="0" w:color="auto"/>
              <w:right w:val="single" w:sz="6" w:space="0" w:color="auto"/>
            </w:tcBorders>
          </w:tcPr>
          <w:p w14:paraId="0F3C0156" w14:textId="7BA39233" w:rsidR="00470D21" w:rsidRDefault="00BF6C75">
            <w:pPr>
              <w:pStyle w:val="Tabletext"/>
              <w:rPr>
                <w:lang w:val="en-CA"/>
              </w:rPr>
            </w:pPr>
            <w:r>
              <w:rPr>
                <w:lang w:val="en-CA"/>
              </w:rPr>
              <w:t>Seema Patel</w:t>
            </w:r>
          </w:p>
        </w:tc>
      </w:tr>
      <w:tr w:rsidR="0078658E" w14:paraId="67E897A9" w14:textId="77777777" w:rsidTr="00280A1A">
        <w:trPr>
          <w:ins w:id="2" w:author="Patel, Seema" w:date="2015-03-31T12:31:00Z"/>
        </w:trPr>
        <w:tc>
          <w:tcPr>
            <w:tcW w:w="1951" w:type="dxa"/>
            <w:tcBorders>
              <w:top w:val="single" w:sz="6" w:space="0" w:color="auto"/>
              <w:left w:val="single" w:sz="6" w:space="0" w:color="auto"/>
              <w:bottom w:val="single" w:sz="6" w:space="0" w:color="auto"/>
              <w:right w:val="single" w:sz="6" w:space="0" w:color="auto"/>
            </w:tcBorders>
          </w:tcPr>
          <w:p w14:paraId="03A91711" w14:textId="2A1C14F0" w:rsidR="0078658E" w:rsidRDefault="0078658E" w:rsidP="0078658E">
            <w:pPr>
              <w:pStyle w:val="Tabletext"/>
              <w:jc w:val="center"/>
              <w:rPr>
                <w:ins w:id="3" w:author="Patel, Seema" w:date="2015-03-31T12:31:00Z"/>
                <w:lang w:val="en-CA"/>
              </w:rPr>
            </w:pPr>
            <w:ins w:id="4" w:author="Patel, Seema" w:date="2015-03-31T12:31:00Z">
              <w:r>
                <w:rPr>
                  <w:lang w:val="en-CA"/>
                </w:rPr>
                <w:t>3</w:t>
              </w:r>
            </w:ins>
            <w:ins w:id="5" w:author="Patel, Seema" w:date="2015-03-31T12:49:00Z">
              <w:r w:rsidR="00CC57EB">
                <w:rPr>
                  <w:lang w:val="en-CA"/>
                </w:rPr>
                <w:t>1</w:t>
              </w:r>
            </w:ins>
            <w:ins w:id="6" w:author="Patel, Seema" w:date="2015-03-31T12:31:00Z">
              <w:r>
                <w:rPr>
                  <w:lang w:val="en-CA"/>
                </w:rPr>
                <w:t>-03-2015</w:t>
              </w:r>
            </w:ins>
          </w:p>
        </w:tc>
        <w:tc>
          <w:tcPr>
            <w:tcW w:w="1505" w:type="dxa"/>
            <w:tcBorders>
              <w:top w:val="single" w:sz="6" w:space="0" w:color="auto"/>
              <w:left w:val="single" w:sz="6" w:space="0" w:color="auto"/>
              <w:bottom w:val="single" w:sz="6" w:space="0" w:color="auto"/>
              <w:right w:val="single" w:sz="6" w:space="0" w:color="auto"/>
            </w:tcBorders>
          </w:tcPr>
          <w:p w14:paraId="08E6A020" w14:textId="1E16D9C8" w:rsidR="0078658E" w:rsidRDefault="0078658E" w:rsidP="007E5A6E">
            <w:pPr>
              <w:pStyle w:val="Tabletext"/>
              <w:jc w:val="center"/>
              <w:rPr>
                <w:ins w:id="7" w:author="Patel, Seema" w:date="2015-03-31T12:31:00Z"/>
                <w:lang w:val="en-CA"/>
              </w:rPr>
            </w:pPr>
            <w:ins w:id="8" w:author="Patel, Seema" w:date="2015-03-31T12:32:00Z">
              <w:r>
                <w:rPr>
                  <w:lang w:val="en-CA"/>
                </w:rPr>
                <w:t>1.0.5</w:t>
              </w:r>
            </w:ins>
          </w:p>
        </w:tc>
        <w:tc>
          <w:tcPr>
            <w:tcW w:w="3744" w:type="dxa"/>
            <w:tcBorders>
              <w:top w:val="single" w:sz="6" w:space="0" w:color="auto"/>
              <w:left w:val="single" w:sz="6" w:space="0" w:color="auto"/>
              <w:bottom w:val="single" w:sz="6" w:space="0" w:color="auto"/>
              <w:right w:val="single" w:sz="6" w:space="0" w:color="auto"/>
            </w:tcBorders>
          </w:tcPr>
          <w:p w14:paraId="0B60001C" w14:textId="044832B8" w:rsidR="0078658E" w:rsidRDefault="0078658E" w:rsidP="00440A29">
            <w:pPr>
              <w:pStyle w:val="Tabletext"/>
              <w:rPr>
                <w:ins w:id="9" w:author="Patel, Seema" w:date="2015-03-31T12:34:00Z"/>
                <w:lang w:val="en-CA"/>
              </w:rPr>
            </w:pPr>
            <w:ins w:id="10" w:author="Patel, Seema" w:date="2015-03-31T12:32:00Z">
              <w:r>
                <w:rPr>
                  <w:lang w:val="en-CA"/>
                </w:rPr>
                <w:t xml:space="preserve">Updated </w:t>
              </w:r>
            </w:ins>
            <w:ins w:id="11" w:author="Patel, Seema" w:date="2015-03-31T12:33:00Z">
              <w:r w:rsidR="00D37E03">
                <w:rPr>
                  <w:lang w:val="en-CA"/>
                </w:rPr>
                <w:t xml:space="preserve">table under </w:t>
              </w:r>
            </w:ins>
            <w:ins w:id="12" w:author="Patel, Seema" w:date="2015-03-31T12:32:00Z">
              <w:r>
                <w:rPr>
                  <w:lang w:val="en-CA"/>
                </w:rPr>
                <w:t>section 4.7.5.</w:t>
              </w:r>
            </w:ins>
            <w:ins w:id="13" w:author="Patel, Seema" w:date="2015-03-31T12:33:00Z">
              <w:r w:rsidR="00C33ADB">
                <w:rPr>
                  <w:lang w:val="en-CA"/>
                </w:rPr>
                <w:t>4.1</w:t>
              </w:r>
              <w:r w:rsidR="00D37E03">
                <w:rPr>
                  <w:lang w:val="en-CA"/>
                </w:rPr>
                <w:t xml:space="preserve"> for </w:t>
              </w:r>
            </w:ins>
            <w:ins w:id="14" w:author="Patel, Seema" w:date="2015-03-31T12:49:00Z">
              <w:r w:rsidR="0061165C">
                <w:rPr>
                  <w:lang w:val="en-CA"/>
                </w:rPr>
                <w:t>GPS charge</w:t>
              </w:r>
              <w:r w:rsidR="00B1050E">
                <w:rPr>
                  <w:lang w:val="en-CA"/>
                </w:rPr>
                <w:t>back file format change project</w:t>
              </w:r>
            </w:ins>
            <w:ins w:id="15" w:author="Patel, Seema" w:date="2015-03-31T12:34:00Z">
              <w:r w:rsidR="004B1C83">
                <w:rPr>
                  <w:lang w:val="en-CA"/>
                </w:rPr>
                <w:t>:</w:t>
              </w:r>
            </w:ins>
          </w:p>
          <w:p w14:paraId="3D8D361A" w14:textId="36D3361A" w:rsidR="004B1C83" w:rsidRPr="008233ED" w:rsidRDefault="0061165C" w:rsidP="00996F09">
            <w:pPr>
              <w:pStyle w:val="Tabletext"/>
              <w:numPr>
                <w:ilvl w:val="0"/>
                <w:numId w:val="144"/>
              </w:numPr>
              <w:rPr>
                <w:ins w:id="16" w:author="Patel, Seema" w:date="2015-03-31T12:36:00Z"/>
                <w:lang w:val="en-CA"/>
              </w:rPr>
            </w:pPr>
            <w:ins w:id="17" w:author="Patel, Seema" w:date="2015-03-31T12:52:00Z">
              <w:r>
                <w:rPr>
                  <w:rFonts w:ascii="Calibri" w:eastAsia="Calibri" w:hAnsi="Calibri"/>
                </w:rPr>
                <w:t>Updated</w:t>
              </w:r>
            </w:ins>
            <w:ins w:id="18" w:author="Patel, Seema" w:date="2015-03-31T12:36:00Z">
              <w:r w:rsidR="004B1C83">
                <w:rPr>
                  <w:rFonts w:ascii="Calibri" w:eastAsia="Calibri" w:hAnsi="Calibri"/>
                </w:rPr>
                <w:t xml:space="preserve"> </w:t>
              </w:r>
            </w:ins>
            <w:ins w:id="19" w:author="Patel, Seema" w:date="2015-03-31T12:55:00Z">
              <w:r w:rsidR="007200C4">
                <w:rPr>
                  <w:rFonts w:ascii="Calibri" w:eastAsia="Calibri" w:hAnsi="Calibri"/>
                </w:rPr>
                <w:t xml:space="preserve">validation condition for </w:t>
              </w:r>
            </w:ins>
            <w:ins w:id="20" w:author="Patel, Seema" w:date="2015-03-31T12:35:00Z">
              <w:r w:rsidR="004B1C83" w:rsidRPr="00DF62A2">
                <w:rPr>
                  <w:rFonts w:ascii="Calibri" w:eastAsia="Calibri" w:hAnsi="Calibri"/>
                </w:rPr>
                <w:t>Debit/Credit</w:t>
              </w:r>
              <w:r w:rsidR="004B1C83">
                <w:rPr>
                  <w:rFonts w:ascii="Calibri" w:eastAsia="Calibri" w:hAnsi="Calibri"/>
                </w:rPr>
                <w:t xml:space="preserve"> field</w:t>
              </w:r>
            </w:ins>
            <w:ins w:id="21" w:author="Patel, Seema" w:date="2015-03-31T12:52:00Z">
              <w:r w:rsidR="007200C4">
                <w:rPr>
                  <w:rFonts w:ascii="Calibri" w:eastAsia="Calibri" w:hAnsi="Calibri"/>
                </w:rPr>
                <w:t xml:space="preserve"> </w:t>
              </w:r>
            </w:ins>
            <w:ins w:id="22" w:author="Patel, Seema" w:date="2015-03-31T13:30:00Z">
              <w:r w:rsidR="00F87910">
                <w:rPr>
                  <w:rFonts w:ascii="Calibri" w:eastAsia="Calibri" w:hAnsi="Calibri"/>
                </w:rPr>
                <w:t xml:space="preserve">by </w:t>
              </w:r>
            </w:ins>
            <w:ins w:id="23" w:author="Patel, Seema" w:date="2015-03-31T12:56:00Z">
              <w:r w:rsidR="00F87910">
                <w:rPr>
                  <w:rFonts w:ascii="Calibri" w:eastAsia="Calibri" w:hAnsi="Calibri"/>
                </w:rPr>
                <w:t>add</w:t>
              </w:r>
            </w:ins>
            <w:ins w:id="24" w:author="Patel, Seema" w:date="2015-03-31T13:30:00Z">
              <w:r w:rsidR="00F87910">
                <w:rPr>
                  <w:rFonts w:ascii="Calibri" w:eastAsia="Calibri" w:hAnsi="Calibri"/>
                </w:rPr>
                <w:t>ing</w:t>
              </w:r>
            </w:ins>
            <w:ins w:id="25" w:author="Patel, Seema" w:date="2015-03-31T12:56:00Z">
              <w:r w:rsidR="007200C4">
                <w:rPr>
                  <w:rFonts w:ascii="Calibri" w:eastAsia="Calibri" w:hAnsi="Calibri"/>
                </w:rPr>
                <w:t xml:space="preserve"> empty field to allowed value</w:t>
              </w:r>
            </w:ins>
            <w:ins w:id="26" w:author="Patel, Seema" w:date="2015-03-31T12:57:00Z">
              <w:r w:rsidR="007200C4">
                <w:rPr>
                  <w:rFonts w:ascii="Calibri" w:eastAsia="Calibri" w:hAnsi="Calibri"/>
                </w:rPr>
                <w:t>s</w:t>
              </w:r>
            </w:ins>
            <w:ins w:id="27" w:author="Patel, Seema" w:date="2015-03-31T12:53:00Z">
              <w:r>
                <w:rPr>
                  <w:rFonts w:ascii="Calibri" w:eastAsia="Calibri" w:hAnsi="Calibri"/>
                </w:rPr>
                <w:t>.</w:t>
              </w:r>
            </w:ins>
          </w:p>
          <w:p w14:paraId="7C6A2BD7" w14:textId="77777777" w:rsidR="009046DA" w:rsidRPr="008233ED" w:rsidRDefault="0061165C" w:rsidP="009046DA">
            <w:pPr>
              <w:pStyle w:val="Tabletext"/>
              <w:numPr>
                <w:ilvl w:val="0"/>
                <w:numId w:val="144"/>
              </w:numPr>
              <w:rPr>
                <w:ins w:id="28" w:author="Patel, Seema" w:date="2015-03-31T13:30:00Z"/>
                <w:lang w:val="en-CA"/>
              </w:rPr>
            </w:pPr>
            <w:ins w:id="29" w:author="Patel, Seema" w:date="2015-03-31T12:53:00Z">
              <w:r w:rsidRPr="0061165C">
                <w:rPr>
                  <w:rFonts w:ascii="Calibri" w:eastAsia="Calibri" w:hAnsi="Calibri"/>
                </w:rPr>
                <w:t xml:space="preserve">Updated </w:t>
              </w:r>
            </w:ins>
            <w:ins w:id="30" w:author="Patel, Seema" w:date="2015-03-31T13:29:00Z">
              <w:r w:rsidR="009046DA">
                <w:rPr>
                  <w:rFonts w:ascii="Calibri" w:eastAsia="Calibri" w:hAnsi="Calibri"/>
                </w:rPr>
                <w:t xml:space="preserve">validation condition for </w:t>
              </w:r>
            </w:ins>
            <w:ins w:id="31" w:author="Patel, Seema" w:date="2015-03-31T12:38:00Z">
              <w:r w:rsidR="004E2D8B" w:rsidRPr="0061165C">
                <w:rPr>
                  <w:rFonts w:ascii="Calibri" w:eastAsia="Calibri" w:hAnsi="Calibri"/>
                </w:rPr>
                <w:t>Partial Chargeback Indicato</w:t>
              </w:r>
            </w:ins>
            <w:ins w:id="32" w:author="Patel, Seema" w:date="2015-03-31T12:39:00Z">
              <w:r w:rsidR="00577CC7" w:rsidRPr="0061165C">
                <w:rPr>
                  <w:rFonts w:ascii="Calibri" w:eastAsia="Calibri" w:hAnsi="Calibri"/>
                </w:rPr>
                <w:t>r field</w:t>
              </w:r>
            </w:ins>
            <w:ins w:id="33" w:author="Patel, Seema" w:date="2015-03-31T13:29:00Z">
              <w:r w:rsidR="009046DA">
                <w:rPr>
                  <w:rFonts w:ascii="Calibri" w:eastAsia="Calibri" w:hAnsi="Calibri"/>
                </w:rPr>
                <w:t xml:space="preserve"> by adding</w:t>
              </w:r>
              <w:r w:rsidR="009046DA">
                <w:rPr>
                  <w:rFonts w:ascii="Calibri" w:eastAsia="Calibri" w:hAnsi="Calibri"/>
                </w:rPr>
                <w:t xml:space="preserve"> empty </w:t>
              </w:r>
            </w:ins>
            <w:ins w:id="34" w:author="Patel, Seema" w:date="2015-03-31T13:30:00Z">
              <w:r w:rsidR="009046DA">
                <w:rPr>
                  <w:rFonts w:ascii="Calibri" w:eastAsia="Calibri" w:hAnsi="Calibri"/>
                </w:rPr>
                <w:t>field to allowed values.</w:t>
              </w:r>
            </w:ins>
          </w:p>
          <w:p w14:paraId="1299A0E7" w14:textId="1FCA8D04" w:rsidR="008233ED" w:rsidRDefault="008233ED" w:rsidP="009046DA">
            <w:pPr>
              <w:pStyle w:val="Tabletext"/>
              <w:ind w:left="720"/>
              <w:rPr>
                <w:ins w:id="35" w:author="Patel, Seema" w:date="2015-03-31T12:31:00Z"/>
                <w:lang w:val="en-CA"/>
              </w:rPr>
            </w:pPr>
          </w:p>
        </w:tc>
        <w:tc>
          <w:tcPr>
            <w:tcW w:w="2304" w:type="dxa"/>
            <w:tcBorders>
              <w:top w:val="single" w:sz="6" w:space="0" w:color="auto"/>
              <w:left w:val="single" w:sz="6" w:space="0" w:color="auto"/>
              <w:bottom w:val="single" w:sz="6" w:space="0" w:color="auto"/>
              <w:right w:val="single" w:sz="6" w:space="0" w:color="auto"/>
            </w:tcBorders>
          </w:tcPr>
          <w:p w14:paraId="2ABE7704" w14:textId="7DA82ECA" w:rsidR="0078658E" w:rsidRDefault="0078658E">
            <w:pPr>
              <w:pStyle w:val="Tabletext"/>
              <w:rPr>
                <w:ins w:id="36" w:author="Patel, Seema" w:date="2015-03-31T12:31:00Z"/>
                <w:lang w:val="en-CA"/>
              </w:rPr>
            </w:pPr>
            <w:ins w:id="37" w:author="Patel, Seema" w:date="2015-03-31T12:32:00Z">
              <w:r>
                <w:rPr>
                  <w:lang w:val="en-CA"/>
                </w:rPr>
                <w:t>Seema Patel</w:t>
              </w:r>
            </w:ins>
          </w:p>
        </w:tc>
      </w:tr>
    </w:tbl>
    <w:p w14:paraId="7501B7C4" w14:textId="7CF0EFD6" w:rsidR="00280A1A" w:rsidRDefault="00280A1A" w:rsidP="00280A1A">
      <w:pPr>
        <w:pStyle w:val="TOCHeading"/>
        <w:outlineLvl w:val="0"/>
        <w:rPr>
          <w:lang w:val="en-CA"/>
        </w:rPr>
      </w:pPr>
      <w:r>
        <w:rPr>
          <w:b w:val="0"/>
          <w:bCs w:val="0"/>
          <w:lang w:val="en-CA"/>
        </w:rPr>
        <w:br w:type="page"/>
      </w:r>
    </w:p>
    <w:bookmarkStart w:id="38" w:name="_Toc415568933" w:displacedByCustomXml="next"/>
    <w:sdt>
      <w:sdtPr>
        <w:rPr>
          <w:rFonts w:ascii="Times New Roman" w:eastAsia="Times New Roman" w:hAnsi="Times New Roman" w:cs="Times New Roman"/>
          <w:b w:val="0"/>
          <w:bCs w:val="0"/>
          <w:color w:val="auto"/>
          <w:sz w:val="20"/>
          <w:szCs w:val="20"/>
          <w:lang w:val="en-CA"/>
        </w:rPr>
        <w:id w:val="-1159913745"/>
        <w:docPartObj>
          <w:docPartGallery w:val="Table of Contents"/>
          <w:docPartUnique/>
        </w:docPartObj>
      </w:sdtPr>
      <w:sdtEndPr/>
      <w:sdtContent>
        <w:p w14:paraId="7501B7C5" w14:textId="77777777" w:rsidR="00280A1A" w:rsidRDefault="00280A1A" w:rsidP="00280A1A">
          <w:pPr>
            <w:pStyle w:val="TOCHeading"/>
            <w:outlineLvl w:val="0"/>
            <w:rPr>
              <w:lang w:val="en-CA"/>
            </w:rPr>
          </w:pPr>
          <w:r>
            <w:rPr>
              <w:lang w:val="en-CA"/>
            </w:rPr>
            <w:t>Table of Contents</w:t>
          </w:r>
          <w:bookmarkEnd w:id="38"/>
        </w:p>
        <w:p w14:paraId="628B119E" w14:textId="77777777" w:rsidR="00D74931" w:rsidRDefault="00F37211">
          <w:pPr>
            <w:pStyle w:val="TOC1"/>
            <w:tabs>
              <w:tab w:val="right" w:leader="dot" w:pos="9350"/>
            </w:tabs>
            <w:rPr>
              <w:ins w:id="39" w:author="Patel, Seema" w:date="2015-03-31T12:40:00Z"/>
              <w:rFonts w:eastAsiaTheme="minorEastAsia" w:cstheme="minorBidi"/>
              <w:b w:val="0"/>
              <w:caps w:val="0"/>
              <w:noProof/>
              <w:lang w:val="en-IN" w:eastAsia="en-IN"/>
            </w:rPr>
          </w:pPr>
          <w:r>
            <w:rPr>
              <w:b w:val="0"/>
              <w:lang w:val="en-CA"/>
            </w:rPr>
            <w:fldChar w:fldCharType="begin"/>
          </w:r>
          <w:r w:rsidR="00280A1A">
            <w:rPr>
              <w:lang w:val="en-CA"/>
            </w:rPr>
            <w:instrText xml:space="preserve"> TOC \o "1-3" \h \z \u </w:instrText>
          </w:r>
          <w:r>
            <w:rPr>
              <w:b w:val="0"/>
              <w:lang w:val="en-CA"/>
            </w:rPr>
            <w:fldChar w:fldCharType="separate"/>
          </w:r>
          <w:ins w:id="40" w:author="Patel, Seema" w:date="2015-03-31T12:40:00Z">
            <w:r w:rsidR="00D74931" w:rsidRPr="002501FB">
              <w:rPr>
                <w:rStyle w:val="Hyperlink"/>
                <w:noProof/>
              </w:rPr>
              <w:fldChar w:fldCharType="begin"/>
            </w:r>
            <w:r w:rsidR="00D74931" w:rsidRPr="002501FB">
              <w:rPr>
                <w:rStyle w:val="Hyperlink"/>
                <w:noProof/>
              </w:rPr>
              <w:instrText xml:space="preserve"> </w:instrText>
            </w:r>
            <w:r w:rsidR="00D74931">
              <w:rPr>
                <w:noProof/>
              </w:rPr>
              <w:instrText>HYPERLINK \l "_Toc415568933"</w:instrText>
            </w:r>
            <w:r w:rsidR="00D74931" w:rsidRPr="002501FB">
              <w:rPr>
                <w:rStyle w:val="Hyperlink"/>
                <w:noProof/>
              </w:rPr>
              <w:instrText xml:space="preserve"> </w:instrText>
            </w:r>
            <w:r w:rsidR="00D74931" w:rsidRPr="002501FB">
              <w:rPr>
                <w:rStyle w:val="Hyperlink"/>
                <w:noProof/>
              </w:rPr>
              <w:fldChar w:fldCharType="separate"/>
            </w:r>
            <w:r w:rsidR="00D74931" w:rsidRPr="002501FB">
              <w:rPr>
                <w:rStyle w:val="Hyperlink"/>
                <w:noProof/>
                <w:lang w:val="en-CA"/>
              </w:rPr>
              <w:t>Table of Contents</w:t>
            </w:r>
            <w:r w:rsidR="00D74931">
              <w:rPr>
                <w:noProof/>
                <w:webHidden/>
              </w:rPr>
              <w:tab/>
            </w:r>
            <w:r w:rsidR="00D74931">
              <w:rPr>
                <w:noProof/>
                <w:webHidden/>
              </w:rPr>
              <w:fldChar w:fldCharType="begin"/>
            </w:r>
            <w:r w:rsidR="00D74931">
              <w:rPr>
                <w:noProof/>
                <w:webHidden/>
              </w:rPr>
              <w:instrText xml:space="preserve"> PAGEREF _Toc415568933 \h </w:instrText>
            </w:r>
          </w:ins>
          <w:r w:rsidR="00D74931">
            <w:rPr>
              <w:noProof/>
              <w:webHidden/>
            </w:rPr>
          </w:r>
          <w:r w:rsidR="00D74931">
            <w:rPr>
              <w:noProof/>
              <w:webHidden/>
            </w:rPr>
            <w:fldChar w:fldCharType="separate"/>
          </w:r>
          <w:ins w:id="41" w:author="Patel, Seema" w:date="2015-03-31T12:40:00Z">
            <w:r w:rsidR="00D74931">
              <w:rPr>
                <w:noProof/>
                <w:webHidden/>
              </w:rPr>
              <w:t>4</w:t>
            </w:r>
            <w:r w:rsidR="00D74931">
              <w:rPr>
                <w:noProof/>
                <w:webHidden/>
              </w:rPr>
              <w:fldChar w:fldCharType="end"/>
            </w:r>
            <w:r w:rsidR="00D74931" w:rsidRPr="002501FB">
              <w:rPr>
                <w:rStyle w:val="Hyperlink"/>
                <w:noProof/>
              </w:rPr>
              <w:fldChar w:fldCharType="end"/>
            </w:r>
          </w:ins>
        </w:p>
        <w:p w14:paraId="0C2FCA32" w14:textId="77777777" w:rsidR="00D74931" w:rsidRDefault="00D74931">
          <w:pPr>
            <w:pStyle w:val="TOC1"/>
            <w:tabs>
              <w:tab w:val="left" w:pos="400"/>
              <w:tab w:val="right" w:leader="dot" w:pos="9350"/>
            </w:tabs>
            <w:rPr>
              <w:ins w:id="42" w:author="Patel, Seema" w:date="2015-03-31T12:40:00Z"/>
              <w:rFonts w:eastAsiaTheme="minorEastAsia" w:cstheme="minorBidi"/>
              <w:b w:val="0"/>
              <w:caps w:val="0"/>
              <w:noProof/>
              <w:lang w:val="en-IN" w:eastAsia="en-IN"/>
            </w:rPr>
          </w:pPr>
          <w:ins w:id="4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w:t>
            </w:r>
            <w:r>
              <w:rPr>
                <w:rFonts w:eastAsiaTheme="minorEastAsia" w:cstheme="minorBidi"/>
                <w:b w:val="0"/>
                <w:caps w:val="0"/>
                <w:noProof/>
                <w:lang w:val="en-IN" w:eastAsia="en-IN"/>
              </w:rPr>
              <w:tab/>
            </w:r>
            <w:r w:rsidRPr="002501FB">
              <w:rPr>
                <w:rStyle w:val="Hyperlink"/>
                <w:noProof/>
                <w:lang w:val="en-CA"/>
              </w:rPr>
              <w:t>Introduction</w:t>
            </w:r>
            <w:r>
              <w:rPr>
                <w:noProof/>
                <w:webHidden/>
              </w:rPr>
              <w:tab/>
            </w:r>
            <w:r>
              <w:rPr>
                <w:noProof/>
                <w:webHidden/>
              </w:rPr>
              <w:fldChar w:fldCharType="begin"/>
            </w:r>
            <w:r>
              <w:rPr>
                <w:noProof/>
                <w:webHidden/>
              </w:rPr>
              <w:instrText xml:space="preserve"> PAGEREF _Toc415568934 \h </w:instrText>
            </w:r>
          </w:ins>
          <w:r>
            <w:rPr>
              <w:noProof/>
              <w:webHidden/>
            </w:rPr>
          </w:r>
          <w:r>
            <w:rPr>
              <w:noProof/>
              <w:webHidden/>
            </w:rPr>
            <w:fldChar w:fldCharType="separate"/>
          </w:r>
          <w:ins w:id="44" w:author="Patel, Seema" w:date="2015-03-31T12:40:00Z">
            <w:r>
              <w:rPr>
                <w:noProof/>
                <w:webHidden/>
              </w:rPr>
              <w:t>8</w:t>
            </w:r>
            <w:r>
              <w:rPr>
                <w:noProof/>
                <w:webHidden/>
              </w:rPr>
              <w:fldChar w:fldCharType="end"/>
            </w:r>
            <w:r w:rsidRPr="002501FB">
              <w:rPr>
                <w:rStyle w:val="Hyperlink"/>
                <w:noProof/>
              </w:rPr>
              <w:fldChar w:fldCharType="end"/>
            </w:r>
          </w:ins>
        </w:p>
        <w:p w14:paraId="206C93F1" w14:textId="77777777" w:rsidR="00D74931" w:rsidRDefault="00D74931">
          <w:pPr>
            <w:pStyle w:val="TOC2"/>
            <w:tabs>
              <w:tab w:val="left" w:pos="800"/>
              <w:tab w:val="right" w:leader="dot" w:pos="9350"/>
            </w:tabs>
            <w:rPr>
              <w:ins w:id="45" w:author="Patel, Seema" w:date="2015-03-31T12:40:00Z"/>
              <w:rFonts w:eastAsiaTheme="minorEastAsia" w:cstheme="minorBidi"/>
              <w:smallCaps w:val="0"/>
              <w:noProof/>
              <w:lang w:val="en-IN" w:eastAsia="en-IN"/>
            </w:rPr>
          </w:pPr>
          <w:ins w:id="4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1.1</w:t>
            </w:r>
            <w:r>
              <w:rPr>
                <w:rFonts w:eastAsiaTheme="minorEastAsia" w:cstheme="minorBidi"/>
                <w:smallCaps w:val="0"/>
                <w:noProof/>
                <w:lang w:val="en-IN" w:eastAsia="en-IN"/>
              </w:rPr>
              <w:tab/>
            </w:r>
            <w:r w:rsidRPr="002501FB">
              <w:rPr>
                <w:rStyle w:val="Hyperlink"/>
                <w:noProof/>
                <w:lang w:val="en-CA"/>
              </w:rPr>
              <w:t>Scope</w:t>
            </w:r>
            <w:r>
              <w:rPr>
                <w:noProof/>
                <w:webHidden/>
              </w:rPr>
              <w:tab/>
            </w:r>
            <w:r>
              <w:rPr>
                <w:noProof/>
                <w:webHidden/>
              </w:rPr>
              <w:fldChar w:fldCharType="begin"/>
            </w:r>
            <w:r>
              <w:rPr>
                <w:noProof/>
                <w:webHidden/>
              </w:rPr>
              <w:instrText xml:space="preserve"> PAGEREF _Toc415568935 \h </w:instrText>
            </w:r>
          </w:ins>
          <w:r>
            <w:rPr>
              <w:noProof/>
              <w:webHidden/>
            </w:rPr>
          </w:r>
          <w:r>
            <w:rPr>
              <w:noProof/>
              <w:webHidden/>
            </w:rPr>
            <w:fldChar w:fldCharType="separate"/>
          </w:r>
          <w:ins w:id="47" w:author="Patel, Seema" w:date="2015-03-31T12:40:00Z">
            <w:r>
              <w:rPr>
                <w:noProof/>
                <w:webHidden/>
              </w:rPr>
              <w:t>8</w:t>
            </w:r>
            <w:r>
              <w:rPr>
                <w:noProof/>
                <w:webHidden/>
              </w:rPr>
              <w:fldChar w:fldCharType="end"/>
            </w:r>
            <w:r w:rsidRPr="002501FB">
              <w:rPr>
                <w:rStyle w:val="Hyperlink"/>
                <w:noProof/>
              </w:rPr>
              <w:fldChar w:fldCharType="end"/>
            </w:r>
          </w:ins>
        </w:p>
        <w:p w14:paraId="00744BBD" w14:textId="77777777" w:rsidR="00D74931" w:rsidRDefault="00D74931">
          <w:pPr>
            <w:pStyle w:val="TOC2"/>
            <w:tabs>
              <w:tab w:val="left" w:pos="800"/>
              <w:tab w:val="right" w:leader="dot" w:pos="9350"/>
            </w:tabs>
            <w:rPr>
              <w:ins w:id="48" w:author="Patel, Seema" w:date="2015-03-31T12:40:00Z"/>
              <w:rFonts w:eastAsiaTheme="minorEastAsia" w:cstheme="minorBidi"/>
              <w:smallCaps w:val="0"/>
              <w:noProof/>
              <w:lang w:val="en-IN" w:eastAsia="en-IN"/>
            </w:rPr>
          </w:pPr>
          <w:ins w:id="4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1.2</w:t>
            </w:r>
            <w:r>
              <w:rPr>
                <w:rFonts w:eastAsiaTheme="minorEastAsia" w:cstheme="minorBidi"/>
                <w:smallCaps w:val="0"/>
                <w:noProof/>
                <w:lang w:val="en-IN" w:eastAsia="en-IN"/>
              </w:rPr>
              <w:tab/>
            </w:r>
            <w:r w:rsidRPr="002501FB">
              <w:rPr>
                <w:rStyle w:val="Hyperlink"/>
                <w:noProof/>
                <w:lang w:val="en-CA"/>
              </w:rPr>
              <w:t>Definitions, Acronyms and Abbreviations</w:t>
            </w:r>
            <w:r>
              <w:rPr>
                <w:noProof/>
                <w:webHidden/>
              </w:rPr>
              <w:tab/>
            </w:r>
            <w:r>
              <w:rPr>
                <w:noProof/>
                <w:webHidden/>
              </w:rPr>
              <w:fldChar w:fldCharType="begin"/>
            </w:r>
            <w:r>
              <w:rPr>
                <w:noProof/>
                <w:webHidden/>
              </w:rPr>
              <w:instrText xml:space="preserve"> PAGEREF _Toc415568936 \h </w:instrText>
            </w:r>
          </w:ins>
          <w:r>
            <w:rPr>
              <w:noProof/>
              <w:webHidden/>
            </w:rPr>
          </w:r>
          <w:r>
            <w:rPr>
              <w:noProof/>
              <w:webHidden/>
            </w:rPr>
            <w:fldChar w:fldCharType="separate"/>
          </w:r>
          <w:ins w:id="50" w:author="Patel, Seema" w:date="2015-03-31T12:40:00Z">
            <w:r>
              <w:rPr>
                <w:noProof/>
                <w:webHidden/>
              </w:rPr>
              <w:t>8</w:t>
            </w:r>
            <w:r>
              <w:rPr>
                <w:noProof/>
                <w:webHidden/>
              </w:rPr>
              <w:fldChar w:fldCharType="end"/>
            </w:r>
            <w:r w:rsidRPr="002501FB">
              <w:rPr>
                <w:rStyle w:val="Hyperlink"/>
                <w:noProof/>
              </w:rPr>
              <w:fldChar w:fldCharType="end"/>
            </w:r>
          </w:ins>
        </w:p>
        <w:p w14:paraId="088A3435" w14:textId="77777777" w:rsidR="00D74931" w:rsidRDefault="00D74931">
          <w:pPr>
            <w:pStyle w:val="TOC2"/>
            <w:tabs>
              <w:tab w:val="left" w:pos="800"/>
              <w:tab w:val="right" w:leader="dot" w:pos="9350"/>
            </w:tabs>
            <w:rPr>
              <w:ins w:id="51" w:author="Patel, Seema" w:date="2015-03-31T12:40:00Z"/>
              <w:rFonts w:eastAsiaTheme="minorEastAsia" w:cstheme="minorBidi"/>
              <w:smallCaps w:val="0"/>
              <w:noProof/>
              <w:lang w:val="en-IN" w:eastAsia="en-IN"/>
            </w:rPr>
          </w:pPr>
          <w:ins w:id="5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1.3</w:t>
            </w:r>
            <w:r>
              <w:rPr>
                <w:rFonts w:eastAsiaTheme="minorEastAsia" w:cstheme="minorBidi"/>
                <w:smallCaps w:val="0"/>
                <w:noProof/>
                <w:lang w:val="en-IN" w:eastAsia="en-IN"/>
              </w:rPr>
              <w:tab/>
            </w:r>
            <w:r w:rsidRPr="002501FB">
              <w:rPr>
                <w:rStyle w:val="Hyperlink"/>
                <w:noProof/>
                <w:lang w:val="en-CA"/>
              </w:rPr>
              <w:t>Third Party Software and Libraries</w:t>
            </w:r>
            <w:r>
              <w:rPr>
                <w:noProof/>
                <w:webHidden/>
              </w:rPr>
              <w:tab/>
            </w:r>
            <w:r>
              <w:rPr>
                <w:noProof/>
                <w:webHidden/>
              </w:rPr>
              <w:fldChar w:fldCharType="begin"/>
            </w:r>
            <w:r>
              <w:rPr>
                <w:noProof/>
                <w:webHidden/>
              </w:rPr>
              <w:instrText xml:space="preserve"> PAGEREF _Toc415568937 \h </w:instrText>
            </w:r>
          </w:ins>
          <w:r>
            <w:rPr>
              <w:noProof/>
              <w:webHidden/>
            </w:rPr>
          </w:r>
          <w:r>
            <w:rPr>
              <w:noProof/>
              <w:webHidden/>
            </w:rPr>
            <w:fldChar w:fldCharType="separate"/>
          </w:r>
          <w:ins w:id="53" w:author="Patel, Seema" w:date="2015-03-31T12:40:00Z">
            <w:r>
              <w:rPr>
                <w:noProof/>
                <w:webHidden/>
              </w:rPr>
              <w:t>9</w:t>
            </w:r>
            <w:r>
              <w:rPr>
                <w:noProof/>
                <w:webHidden/>
              </w:rPr>
              <w:fldChar w:fldCharType="end"/>
            </w:r>
            <w:r w:rsidRPr="002501FB">
              <w:rPr>
                <w:rStyle w:val="Hyperlink"/>
                <w:noProof/>
              </w:rPr>
              <w:fldChar w:fldCharType="end"/>
            </w:r>
          </w:ins>
        </w:p>
        <w:p w14:paraId="39017E9E" w14:textId="77777777" w:rsidR="00D74931" w:rsidRDefault="00D74931">
          <w:pPr>
            <w:pStyle w:val="TOC2"/>
            <w:tabs>
              <w:tab w:val="left" w:pos="800"/>
              <w:tab w:val="right" w:leader="dot" w:pos="9350"/>
            </w:tabs>
            <w:rPr>
              <w:ins w:id="54" w:author="Patel, Seema" w:date="2015-03-31T12:40:00Z"/>
              <w:rFonts w:eastAsiaTheme="minorEastAsia" w:cstheme="minorBidi"/>
              <w:smallCaps w:val="0"/>
              <w:noProof/>
              <w:lang w:val="en-IN" w:eastAsia="en-IN"/>
            </w:rPr>
          </w:pPr>
          <w:ins w:id="5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1.4</w:t>
            </w:r>
            <w:r>
              <w:rPr>
                <w:rFonts w:eastAsiaTheme="minorEastAsia" w:cstheme="minorBidi"/>
                <w:smallCaps w:val="0"/>
                <w:noProof/>
                <w:lang w:val="en-IN" w:eastAsia="en-IN"/>
              </w:rPr>
              <w:tab/>
            </w:r>
            <w:r w:rsidRPr="002501FB">
              <w:rPr>
                <w:rStyle w:val="Hyperlink"/>
                <w:noProof/>
                <w:lang w:val="en-CA"/>
              </w:rPr>
              <w:t>References</w:t>
            </w:r>
            <w:r>
              <w:rPr>
                <w:noProof/>
                <w:webHidden/>
              </w:rPr>
              <w:tab/>
            </w:r>
            <w:r>
              <w:rPr>
                <w:noProof/>
                <w:webHidden/>
              </w:rPr>
              <w:fldChar w:fldCharType="begin"/>
            </w:r>
            <w:r>
              <w:rPr>
                <w:noProof/>
                <w:webHidden/>
              </w:rPr>
              <w:instrText xml:space="preserve"> PAGEREF _Toc415568938 \h </w:instrText>
            </w:r>
          </w:ins>
          <w:r>
            <w:rPr>
              <w:noProof/>
              <w:webHidden/>
            </w:rPr>
          </w:r>
          <w:r>
            <w:rPr>
              <w:noProof/>
              <w:webHidden/>
            </w:rPr>
            <w:fldChar w:fldCharType="separate"/>
          </w:r>
          <w:ins w:id="56" w:author="Patel, Seema" w:date="2015-03-31T12:40:00Z">
            <w:r>
              <w:rPr>
                <w:noProof/>
                <w:webHidden/>
              </w:rPr>
              <w:t>9</w:t>
            </w:r>
            <w:r>
              <w:rPr>
                <w:noProof/>
                <w:webHidden/>
              </w:rPr>
              <w:fldChar w:fldCharType="end"/>
            </w:r>
            <w:r w:rsidRPr="002501FB">
              <w:rPr>
                <w:rStyle w:val="Hyperlink"/>
                <w:noProof/>
              </w:rPr>
              <w:fldChar w:fldCharType="end"/>
            </w:r>
          </w:ins>
        </w:p>
        <w:p w14:paraId="09633C92" w14:textId="77777777" w:rsidR="00D74931" w:rsidRDefault="00D74931">
          <w:pPr>
            <w:pStyle w:val="TOC2"/>
            <w:tabs>
              <w:tab w:val="left" w:pos="800"/>
              <w:tab w:val="right" w:leader="dot" w:pos="9350"/>
            </w:tabs>
            <w:rPr>
              <w:ins w:id="57" w:author="Patel, Seema" w:date="2015-03-31T12:40:00Z"/>
              <w:rFonts w:eastAsiaTheme="minorEastAsia" w:cstheme="minorBidi"/>
              <w:smallCaps w:val="0"/>
              <w:noProof/>
              <w:lang w:val="en-IN" w:eastAsia="en-IN"/>
            </w:rPr>
          </w:pPr>
          <w:ins w:id="5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"_Toc415568939"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1.5</w:t>
            </w:r>
            <w:r>
              <w:rPr>
                <w:rFonts w:eastAsiaTheme="minorEastAsia" w:cstheme="minorBidi"/>
                <w:smallCaps w:val="0"/>
                <w:noProof/>
                <w:lang w:val="en-IN" w:eastAsia="en-IN"/>
              </w:rPr>
              <w:tab/>
            </w:r>
            <w:r w:rsidRPr="002501FB">
              <w:rPr>
                <w:rStyle w:val="Hyperlink"/>
                <w:noProof/>
                <w:lang w:val="en-CA"/>
              </w:rPr>
              <w:t>Overview</w:t>
            </w:r>
            <w:r>
              <w:rPr>
                <w:noProof/>
                <w:webHidden/>
              </w:rPr>
              <w:tab/>
            </w:r>
            <w:r>
              <w:rPr>
                <w:noProof/>
                <w:webHidden/>
              </w:rPr>
              <w:fldChar w:fldCharType="begin"/>
            </w:r>
            <w:r>
              <w:rPr>
                <w:noProof/>
                <w:webHidden/>
              </w:rPr>
              <w:instrText xml:space="preserve"> PAGEREF _Toc415568939 \h </w:instrText>
            </w:r>
          </w:ins>
          <w:r>
            <w:rPr>
              <w:noProof/>
              <w:webHidden/>
            </w:rPr>
          </w:r>
          <w:r>
            <w:rPr>
              <w:noProof/>
              <w:webHidden/>
            </w:rPr>
            <w:fldChar w:fldCharType="separate"/>
          </w:r>
          <w:ins w:id="59" w:author="Patel, Seema" w:date="2015-03-31T12:40:00Z">
            <w:r>
              <w:rPr>
                <w:noProof/>
                <w:webHidden/>
              </w:rPr>
              <w:t>10</w:t>
            </w:r>
            <w:r>
              <w:rPr>
                <w:noProof/>
                <w:webHidden/>
              </w:rPr>
              <w:fldChar w:fldCharType="end"/>
            </w:r>
            <w:r w:rsidRPr="002501FB">
              <w:rPr>
                <w:rStyle w:val="Hyperlink"/>
                <w:noProof/>
              </w:rPr>
              <w:fldChar w:fldCharType="end"/>
            </w:r>
          </w:ins>
        </w:p>
        <w:p w14:paraId="3F175BA5" w14:textId="77777777" w:rsidR="00D74931" w:rsidRDefault="00D74931">
          <w:pPr>
            <w:pStyle w:val="TOC2"/>
            <w:tabs>
              <w:tab w:val="left" w:pos="800"/>
              <w:tab w:val="right" w:leader="dot" w:pos="9350"/>
            </w:tabs>
            <w:rPr>
              <w:ins w:id="60" w:author="Patel, Seema" w:date="2015-03-31T12:40:00Z"/>
              <w:rFonts w:eastAsiaTheme="minorEastAsia" w:cstheme="minorBidi"/>
              <w:smallCaps w:val="0"/>
              <w:noProof/>
              <w:lang w:val="en-IN" w:eastAsia="en-IN"/>
            </w:rPr>
          </w:pPr>
          <w:ins w:id="6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1.6</w:t>
            </w:r>
            <w:r>
              <w:rPr>
                <w:rFonts w:eastAsiaTheme="minorEastAsia" w:cstheme="minorBidi"/>
                <w:smallCaps w:val="0"/>
                <w:noProof/>
                <w:lang w:val="en-IN" w:eastAsia="en-IN"/>
              </w:rPr>
              <w:tab/>
            </w:r>
            <w:r w:rsidRPr="002501FB">
              <w:rPr>
                <w:rStyle w:val="Hyperlink"/>
                <w:noProof/>
                <w:lang w:val="en-CA"/>
              </w:rPr>
              <w:t>Tools and APIs</w:t>
            </w:r>
            <w:r>
              <w:rPr>
                <w:noProof/>
                <w:webHidden/>
              </w:rPr>
              <w:tab/>
            </w:r>
            <w:r>
              <w:rPr>
                <w:noProof/>
                <w:webHidden/>
              </w:rPr>
              <w:fldChar w:fldCharType="begin"/>
            </w:r>
            <w:r>
              <w:rPr>
                <w:noProof/>
                <w:webHidden/>
              </w:rPr>
              <w:instrText xml:space="preserve"> PAGEREF _Toc415568940 \h </w:instrText>
            </w:r>
          </w:ins>
          <w:r>
            <w:rPr>
              <w:noProof/>
              <w:webHidden/>
            </w:rPr>
          </w:r>
          <w:r>
            <w:rPr>
              <w:noProof/>
              <w:webHidden/>
            </w:rPr>
            <w:fldChar w:fldCharType="separate"/>
          </w:r>
          <w:ins w:id="62" w:author="Patel, Seema" w:date="2015-03-31T12:40:00Z">
            <w:r>
              <w:rPr>
                <w:noProof/>
                <w:webHidden/>
              </w:rPr>
              <w:t>10</w:t>
            </w:r>
            <w:r>
              <w:rPr>
                <w:noProof/>
                <w:webHidden/>
              </w:rPr>
              <w:fldChar w:fldCharType="end"/>
            </w:r>
            <w:r w:rsidRPr="002501FB">
              <w:rPr>
                <w:rStyle w:val="Hyperlink"/>
                <w:noProof/>
              </w:rPr>
              <w:fldChar w:fldCharType="end"/>
            </w:r>
          </w:ins>
        </w:p>
        <w:p w14:paraId="7E23A207" w14:textId="77777777" w:rsidR="00D74931" w:rsidRDefault="00D74931">
          <w:pPr>
            <w:pStyle w:val="TOC1"/>
            <w:tabs>
              <w:tab w:val="left" w:pos="400"/>
              <w:tab w:val="right" w:leader="dot" w:pos="9350"/>
            </w:tabs>
            <w:rPr>
              <w:ins w:id="63" w:author="Patel, Seema" w:date="2015-03-31T12:40:00Z"/>
              <w:rFonts w:eastAsiaTheme="minorEastAsia" w:cstheme="minorBidi"/>
              <w:b w:val="0"/>
              <w:caps w:val="0"/>
              <w:noProof/>
              <w:lang w:val="en-IN" w:eastAsia="en-IN"/>
            </w:rPr>
          </w:pPr>
          <w:ins w:id="6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2.</w:t>
            </w:r>
            <w:r>
              <w:rPr>
                <w:rFonts w:eastAsiaTheme="minorEastAsia" w:cstheme="minorBidi"/>
                <w:b w:val="0"/>
                <w:caps w:val="0"/>
                <w:noProof/>
                <w:lang w:val="en-IN" w:eastAsia="en-IN"/>
              </w:rPr>
              <w:tab/>
            </w:r>
            <w:r w:rsidRPr="002501FB">
              <w:rPr>
                <w:rStyle w:val="Hyperlink"/>
                <w:noProof/>
                <w:lang w:val="en-CA"/>
              </w:rPr>
              <w:t>Logical View</w:t>
            </w:r>
            <w:r>
              <w:rPr>
                <w:noProof/>
                <w:webHidden/>
              </w:rPr>
              <w:tab/>
            </w:r>
            <w:r>
              <w:rPr>
                <w:noProof/>
                <w:webHidden/>
              </w:rPr>
              <w:fldChar w:fldCharType="begin"/>
            </w:r>
            <w:r>
              <w:rPr>
                <w:noProof/>
                <w:webHidden/>
              </w:rPr>
              <w:instrText xml:space="preserve"> PAGEREF _Toc415568941 \h </w:instrText>
            </w:r>
          </w:ins>
          <w:r>
            <w:rPr>
              <w:noProof/>
              <w:webHidden/>
            </w:rPr>
          </w:r>
          <w:r>
            <w:rPr>
              <w:noProof/>
              <w:webHidden/>
            </w:rPr>
            <w:fldChar w:fldCharType="separate"/>
          </w:r>
          <w:ins w:id="65" w:author="Patel, Seema" w:date="2015-03-31T12:40:00Z">
            <w:r>
              <w:rPr>
                <w:noProof/>
                <w:webHidden/>
              </w:rPr>
              <w:t>10</w:t>
            </w:r>
            <w:r>
              <w:rPr>
                <w:noProof/>
                <w:webHidden/>
              </w:rPr>
              <w:fldChar w:fldCharType="end"/>
            </w:r>
            <w:r w:rsidRPr="002501FB">
              <w:rPr>
                <w:rStyle w:val="Hyperlink"/>
                <w:noProof/>
              </w:rPr>
              <w:fldChar w:fldCharType="end"/>
            </w:r>
          </w:ins>
        </w:p>
        <w:p w14:paraId="380BE59F" w14:textId="77777777" w:rsidR="00D74931" w:rsidRDefault="00D74931">
          <w:pPr>
            <w:pStyle w:val="TOC1"/>
            <w:tabs>
              <w:tab w:val="left" w:pos="400"/>
              <w:tab w:val="right" w:leader="dot" w:pos="9350"/>
            </w:tabs>
            <w:rPr>
              <w:ins w:id="66" w:author="Patel, Seema" w:date="2015-03-31T12:40:00Z"/>
              <w:rFonts w:eastAsiaTheme="minorEastAsia" w:cstheme="minorBidi"/>
              <w:b w:val="0"/>
              <w:caps w:val="0"/>
              <w:noProof/>
              <w:lang w:val="en-IN" w:eastAsia="en-IN"/>
            </w:rPr>
          </w:pPr>
          <w:ins w:id="6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w:t>
            </w:r>
            <w:r>
              <w:rPr>
                <w:rFonts w:eastAsiaTheme="minorEastAsia" w:cstheme="minorBidi"/>
                <w:b w:val="0"/>
                <w:caps w:val="0"/>
                <w:noProof/>
                <w:lang w:val="en-IN" w:eastAsia="en-IN"/>
              </w:rPr>
              <w:tab/>
            </w:r>
            <w:r w:rsidRPr="002501FB">
              <w:rPr>
                <w:rStyle w:val="Hyperlink"/>
                <w:noProof/>
                <w:lang w:val="en-CA"/>
              </w:rPr>
              <w:t>GPS Core</w:t>
            </w:r>
            <w:r>
              <w:rPr>
                <w:noProof/>
                <w:webHidden/>
              </w:rPr>
              <w:tab/>
            </w:r>
            <w:r>
              <w:rPr>
                <w:noProof/>
                <w:webHidden/>
              </w:rPr>
              <w:fldChar w:fldCharType="begin"/>
            </w:r>
            <w:r>
              <w:rPr>
                <w:noProof/>
                <w:webHidden/>
              </w:rPr>
              <w:instrText xml:space="preserve"> PAGEREF _Toc415568942 \h </w:instrText>
            </w:r>
          </w:ins>
          <w:r>
            <w:rPr>
              <w:noProof/>
              <w:webHidden/>
            </w:rPr>
          </w:r>
          <w:r>
            <w:rPr>
              <w:noProof/>
              <w:webHidden/>
            </w:rPr>
            <w:fldChar w:fldCharType="separate"/>
          </w:r>
          <w:ins w:id="68" w:author="Patel, Seema" w:date="2015-03-31T12:40:00Z">
            <w:r>
              <w:rPr>
                <w:noProof/>
                <w:webHidden/>
              </w:rPr>
              <w:t>11</w:t>
            </w:r>
            <w:r>
              <w:rPr>
                <w:noProof/>
                <w:webHidden/>
              </w:rPr>
              <w:fldChar w:fldCharType="end"/>
            </w:r>
            <w:r w:rsidRPr="002501FB">
              <w:rPr>
                <w:rStyle w:val="Hyperlink"/>
                <w:noProof/>
              </w:rPr>
              <w:fldChar w:fldCharType="end"/>
            </w:r>
          </w:ins>
        </w:p>
        <w:p w14:paraId="3B74E100" w14:textId="77777777" w:rsidR="00D74931" w:rsidRDefault="00D74931">
          <w:pPr>
            <w:pStyle w:val="TOC2"/>
            <w:tabs>
              <w:tab w:val="left" w:pos="800"/>
              <w:tab w:val="right" w:leader="dot" w:pos="9350"/>
            </w:tabs>
            <w:rPr>
              <w:ins w:id="69" w:author="Patel, Seema" w:date="2015-03-31T12:40:00Z"/>
              <w:rFonts w:eastAsiaTheme="minorEastAsia" w:cstheme="minorBidi"/>
              <w:smallCaps w:val="0"/>
              <w:noProof/>
              <w:lang w:val="en-IN" w:eastAsia="en-IN"/>
            </w:rPr>
          </w:pPr>
          <w:ins w:id="7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3.1</w:t>
            </w:r>
            <w:r>
              <w:rPr>
                <w:rFonts w:eastAsiaTheme="minorEastAsia" w:cstheme="minorBidi"/>
                <w:smallCaps w:val="0"/>
                <w:noProof/>
                <w:lang w:val="en-IN" w:eastAsia="en-IN"/>
              </w:rPr>
              <w:tab/>
            </w:r>
            <w:r w:rsidRPr="002501FB">
              <w:rPr>
                <w:rStyle w:val="Hyperlink"/>
                <w:noProof/>
                <w:lang w:val="en-CA"/>
              </w:rPr>
              <w:t>GPS Core Layers and Components</w:t>
            </w:r>
            <w:r>
              <w:rPr>
                <w:noProof/>
                <w:webHidden/>
              </w:rPr>
              <w:tab/>
            </w:r>
            <w:r>
              <w:rPr>
                <w:noProof/>
                <w:webHidden/>
              </w:rPr>
              <w:fldChar w:fldCharType="begin"/>
            </w:r>
            <w:r>
              <w:rPr>
                <w:noProof/>
                <w:webHidden/>
              </w:rPr>
              <w:instrText xml:space="preserve"> PAGEREF _Toc415568943 \h </w:instrText>
            </w:r>
          </w:ins>
          <w:r>
            <w:rPr>
              <w:noProof/>
              <w:webHidden/>
            </w:rPr>
          </w:r>
          <w:r>
            <w:rPr>
              <w:noProof/>
              <w:webHidden/>
            </w:rPr>
            <w:fldChar w:fldCharType="separate"/>
          </w:r>
          <w:ins w:id="71" w:author="Patel, Seema" w:date="2015-03-31T12:40:00Z">
            <w:r>
              <w:rPr>
                <w:noProof/>
                <w:webHidden/>
              </w:rPr>
              <w:t>11</w:t>
            </w:r>
            <w:r>
              <w:rPr>
                <w:noProof/>
                <w:webHidden/>
              </w:rPr>
              <w:fldChar w:fldCharType="end"/>
            </w:r>
            <w:r w:rsidRPr="002501FB">
              <w:rPr>
                <w:rStyle w:val="Hyperlink"/>
                <w:noProof/>
              </w:rPr>
              <w:fldChar w:fldCharType="end"/>
            </w:r>
          </w:ins>
        </w:p>
        <w:p w14:paraId="0DE8877B" w14:textId="77777777" w:rsidR="00D74931" w:rsidRDefault="00D74931">
          <w:pPr>
            <w:pStyle w:val="TOC2"/>
            <w:tabs>
              <w:tab w:val="left" w:pos="800"/>
              <w:tab w:val="right" w:leader="dot" w:pos="9350"/>
            </w:tabs>
            <w:rPr>
              <w:ins w:id="72" w:author="Patel, Seema" w:date="2015-03-31T12:40:00Z"/>
              <w:rFonts w:eastAsiaTheme="minorEastAsia" w:cstheme="minorBidi"/>
              <w:smallCaps w:val="0"/>
              <w:noProof/>
              <w:lang w:val="en-IN" w:eastAsia="en-IN"/>
            </w:rPr>
          </w:pPr>
          <w:ins w:id="7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3.2</w:t>
            </w:r>
            <w:r>
              <w:rPr>
                <w:rFonts w:eastAsiaTheme="minorEastAsia" w:cstheme="minorBidi"/>
                <w:smallCaps w:val="0"/>
                <w:noProof/>
                <w:lang w:val="en-IN" w:eastAsia="en-IN"/>
              </w:rPr>
              <w:tab/>
            </w:r>
            <w:r w:rsidRPr="002501FB">
              <w:rPr>
                <w:rStyle w:val="Hyperlink"/>
                <w:noProof/>
                <w:lang w:val="en-CA"/>
              </w:rPr>
              <w:t>Spring Injection</w:t>
            </w:r>
            <w:r>
              <w:rPr>
                <w:noProof/>
                <w:webHidden/>
              </w:rPr>
              <w:tab/>
            </w:r>
            <w:r>
              <w:rPr>
                <w:noProof/>
                <w:webHidden/>
              </w:rPr>
              <w:fldChar w:fldCharType="begin"/>
            </w:r>
            <w:r>
              <w:rPr>
                <w:noProof/>
                <w:webHidden/>
              </w:rPr>
              <w:instrText xml:space="preserve"> PAGEREF _Toc415568944 \h </w:instrText>
            </w:r>
          </w:ins>
          <w:r>
            <w:rPr>
              <w:noProof/>
              <w:webHidden/>
            </w:rPr>
          </w:r>
          <w:r>
            <w:rPr>
              <w:noProof/>
              <w:webHidden/>
            </w:rPr>
            <w:fldChar w:fldCharType="separate"/>
          </w:r>
          <w:ins w:id="74" w:author="Patel, Seema" w:date="2015-03-31T12:40:00Z">
            <w:r>
              <w:rPr>
                <w:noProof/>
                <w:webHidden/>
              </w:rPr>
              <w:t>13</w:t>
            </w:r>
            <w:r>
              <w:rPr>
                <w:noProof/>
                <w:webHidden/>
              </w:rPr>
              <w:fldChar w:fldCharType="end"/>
            </w:r>
            <w:r w:rsidRPr="002501FB">
              <w:rPr>
                <w:rStyle w:val="Hyperlink"/>
                <w:noProof/>
              </w:rPr>
              <w:fldChar w:fldCharType="end"/>
            </w:r>
          </w:ins>
        </w:p>
        <w:p w14:paraId="2CA2424A" w14:textId="77777777" w:rsidR="00D74931" w:rsidRDefault="00D74931">
          <w:pPr>
            <w:pStyle w:val="TOC2"/>
            <w:tabs>
              <w:tab w:val="left" w:pos="800"/>
              <w:tab w:val="right" w:leader="dot" w:pos="9350"/>
            </w:tabs>
            <w:rPr>
              <w:ins w:id="75" w:author="Patel, Seema" w:date="2015-03-31T12:40:00Z"/>
              <w:rFonts w:eastAsiaTheme="minorEastAsia" w:cstheme="minorBidi"/>
              <w:smallCaps w:val="0"/>
              <w:noProof/>
              <w:lang w:val="en-IN" w:eastAsia="en-IN"/>
            </w:rPr>
          </w:pPr>
          <w:ins w:id="7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w:t>
            </w:r>
            <w:r>
              <w:rPr>
                <w:rFonts w:eastAsiaTheme="minorEastAsia" w:cstheme="minorBidi"/>
                <w:smallCaps w:val="0"/>
                <w:noProof/>
                <w:lang w:val="en-IN" w:eastAsia="en-IN"/>
              </w:rPr>
              <w:tab/>
            </w:r>
            <w:r w:rsidRPr="002501FB">
              <w:rPr>
                <w:rStyle w:val="Hyperlink"/>
                <w:noProof/>
                <w:lang w:val="en-CA"/>
              </w:rPr>
              <w:t>GPS Core Functions</w:t>
            </w:r>
            <w:r>
              <w:rPr>
                <w:noProof/>
                <w:webHidden/>
              </w:rPr>
              <w:tab/>
            </w:r>
            <w:r>
              <w:rPr>
                <w:noProof/>
                <w:webHidden/>
              </w:rPr>
              <w:fldChar w:fldCharType="begin"/>
            </w:r>
            <w:r>
              <w:rPr>
                <w:noProof/>
                <w:webHidden/>
              </w:rPr>
              <w:instrText xml:space="preserve"> PAGEREF _Toc415568945 \h </w:instrText>
            </w:r>
          </w:ins>
          <w:r>
            <w:rPr>
              <w:noProof/>
              <w:webHidden/>
            </w:rPr>
          </w:r>
          <w:r>
            <w:rPr>
              <w:noProof/>
              <w:webHidden/>
            </w:rPr>
            <w:fldChar w:fldCharType="separate"/>
          </w:r>
          <w:ins w:id="77" w:author="Patel, Seema" w:date="2015-03-31T12:40:00Z">
            <w:r>
              <w:rPr>
                <w:noProof/>
                <w:webHidden/>
              </w:rPr>
              <w:t>15</w:t>
            </w:r>
            <w:r>
              <w:rPr>
                <w:noProof/>
                <w:webHidden/>
              </w:rPr>
              <w:fldChar w:fldCharType="end"/>
            </w:r>
            <w:r w:rsidRPr="002501FB">
              <w:rPr>
                <w:rStyle w:val="Hyperlink"/>
                <w:noProof/>
              </w:rPr>
              <w:fldChar w:fldCharType="end"/>
            </w:r>
          </w:ins>
        </w:p>
        <w:p w14:paraId="67D5EB18" w14:textId="77777777" w:rsidR="00D74931" w:rsidRDefault="00D74931">
          <w:pPr>
            <w:pStyle w:val="TOC3"/>
            <w:tabs>
              <w:tab w:val="left" w:pos="1200"/>
              <w:tab w:val="right" w:leader="dot" w:pos="9350"/>
            </w:tabs>
            <w:rPr>
              <w:ins w:id="78" w:author="Patel, Seema" w:date="2015-03-31T12:40:00Z"/>
              <w:rFonts w:eastAsiaTheme="minorEastAsia" w:cstheme="minorBidi"/>
              <w:i w:val="0"/>
              <w:noProof/>
              <w:lang w:val="en-IN" w:eastAsia="en-IN"/>
            </w:rPr>
          </w:pPr>
          <w:ins w:id="7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3.3.1</w:t>
            </w:r>
            <w:r>
              <w:rPr>
                <w:rFonts w:eastAsiaTheme="minorEastAsia" w:cstheme="minorBidi"/>
                <w:i w:val="0"/>
                <w:noProof/>
                <w:lang w:val="en-IN" w:eastAsia="en-IN"/>
              </w:rPr>
              <w:tab/>
            </w:r>
            <w:r w:rsidRPr="002501FB">
              <w:rPr>
                <w:rStyle w:val="Hyperlink"/>
                <w:noProof/>
                <w:lang w:val="en-CA"/>
              </w:rPr>
              <w:t>Loading BSS Information Details</w:t>
            </w:r>
            <w:r>
              <w:rPr>
                <w:noProof/>
                <w:webHidden/>
              </w:rPr>
              <w:tab/>
            </w:r>
            <w:r>
              <w:rPr>
                <w:noProof/>
                <w:webHidden/>
              </w:rPr>
              <w:fldChar w:fldCharType="begin"/>
            </w:r>
            <w:r>
              <w:rPr>
                <w:noProof/>
                <w:webHidden/>
              </w:rPr>
              <w:instrText xml:space="preserve"> PAGEREF _Toc415568946 \h </w:instrText>
            </w:r>
          </w:ins>
          <w:r>
            <w:rPr>
              <w:noProof/>
              <w:webHidden/>
            </w:rPr>
          </w:r>
          <w:r>
            <w:rPr>
              <w:noProof/>
              <w:webHidden/>
            </w:rPr>
            <w:fldChar w:fldCharType="separate"/>
          </w:r>
          <w:ins w:id="80" w:author="Patel, Seema" w:date="2015-03-31T12:40:00Z">
            <w:r>
              <w:rPr>
                <w:noProof/>
                <w:webHidden/>
              </w:rPr>
              <w:t>15</w:t>
            </w:r>
            <w:r>
              <w:rPr>
                <w:noProof/>
                <w:webHidden/>
              </w:rPr>
              <w:fldChar w:fldCharType="end"/>
            </w:r>
            <w:r w:rsidRPr="002501FB">
              <w:rPr>
                <w:rStyle w:val="Hyperlink"/>
                <w:noProof/>
              </w:rPr>
              <w:fldChar w:fldCharType="end"/>
            </w:r>
          </w:ins>
        </w:p>
        <w:p w14:paraId="14A8EC3C" w14:textId="77777777" w:rsidR="00D74931" w:rsidRDefault="00D74931">
          <w:pPr>
            <w:pStyle w:val="TOC3"/>
            <w:tabs>
              <w:tab w:val="left" w:pos="1200"/>
              <w:tab w:val="right" w:leader="dot" w:pos="9350"/>
            </w:tabs>
            <w:rPr>
              <w:ins w:id="81" w:author="Patel, Seema" w:date="2015-03-31T12:40:00Z"/>
              <w:rFonts w:eastAsiaTheme="minorEastAsia" w:cstheme="minorBidi"/>
              <w:i w:val="0"/>
              <w:noProof/>
              <w:lang w:val="en-IN" w:eastAsia="en-IN"/>
            </w:rPr>
          </w:pPr>
          <w:ins w:id="8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3.3.2</w:t>
            </w:r>
            <w:r>
              <w:rPr>
                <w:rFonts w:eastAsiaTheme="minorEastAsia" w:cstheme="minorBidi"/>
                <w:i w:val="0"/>
                <w:noProof/>
                <w:lang w:val="en-IN" w:eastAsia="en-IN"/>
              </w:rPr>
              <w:tab/>
            </w:r>
            <w:r w:rsidRPr="002501FB">
              <w:rPr>
                <w:rStyle w:val="Hyperlink"/>
                <w:noProof/>
                <w:lang w:val="en-CA"/>
              </w:rPr>
              <w:t>Loading Merchant Information Details</w:t>
            </w:r>
            <w:r>
              <w:rPr>
                <w:noProof/>
                <w:webHidden/>
              </w:rPr>
              <w:tab/>
            </w:r>
            <w:r>
              <w:rPr>
                <w:noProof/>
                <w:webHidden/>
              </w:rPr>
              <w:fldChar w:fldCharType="begin"/>
            </w:r>
            <w:r>
              <w:rPr>
                <w:noProof/>
                <w:webHidden/>
              </w:rPr>
              <w:instrText xml:space="preserve"> PAGEREF _Toc415568947 \h </w:instrText>
            </w:r>
          </w:ins>
          <w:r>
            <w:rPr>
              <w:noProof/>
              <w:webHidden/>
            </w:rPr>
          </w:r>
          <w:r>
            <w:rPr>
              <w:noProof/>
              <w:webHidden/>
            </w:rPr>
            <w:fldChar w:fldCharType="separate"/>
          </w:r>
          <w:ins w:id="83" w:author="Patel, Seema" w:date="2015-03-31T12:40:00Z">
            <w:r>
              <w:rPr>
                <w:noProof/>
                <w:webHidden/>
              </w:rPr>
              <w:t>15</w:t>
            </w:r>
            <w:r>
              <w:rPr>
                <w:noProof/>
                <w:webHidden/>
              </w:rPr>
              <w:fldChar w:fldCharType="end"/>
            </w:r>
            <w:r w:rsidRPr="002501FB">
              <w:rPr>
                <w:rStyle w:val="Hyperlink"/>
                <w:noProof/>
              </w:rPr>
              <w:fldChar w:fldCharType="end"/>
            </w:r>
          </w:ins>
        </w:p>
        <w:p w14:paraId="2F7B7E95" w14:textId="77777777" w:rsidR="00D74931" w:rsidRDefault="00D74931">
          <w:pPr>
            <w:pStyle w:val="TOC3"/>
            <w:tabs>
              <w:tab w:val="left" w:pos="1200"/>
              <w:tab w:val="right" w:leader="dot" w:pos="9350"/>
            </w:tabs>
            <w:rPr>
              <w:ins w:id="84" w:author="Patel, Seema" w:date="2015-03-31T12:40:00Z"/>
              <w:rFonts w:eastAsiaTheme="minorEastAsia" w:cstheme="minorBidi"/>
              <w:i w:val="0"/>
              <w:noProof/>
              <w:lang w:val="en-IN" w:eastAsia="en-IN"/>
            </w:rPr>
          </w:pPr>
          <w:ins w:id="8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3.3.3</w:t>
            </w:r>
            <w:r>
              <w:rPr>
                <w:rFonts w:eastAsiaTheme="minorEastAsia" w:cstheme="minorBidi"/>
                <w:i w:val="0"/>
                <w:noProof/>
                <w:lang w:val="en-IN" w:eastAsia="en-IN"/>
              </w:rPr>
              <w:tab/>
            </w:r>
            <w:r w:rsidRPr="002501FB">
              <w:rPr>
                <w:rStyle w:val="Hyperlink"/>
                <w:noProof/>
                <w:lang w:val="en-CA"/>
              </w:rPr>
              <w:t>GetGPSTRN</w:t>
            </w:r>
            <w:r>
              <w:rPr>
                <w:noProof/>
                <w:webHidden/>
              </w:rPr>
              <w:tab/>
            </w:r>
            <w:r>
              <w:rPr>
                <w:noProof/>
                <w:webHidden/>
              </w:rPr>
              <w:fldChar w:fldCharType="begin"/>
            </w:r>
            <w:r>
              <w:rPr>
                <w:noProof/>
                <w:webHidden/>
              </w:rPr>
              <w:instrText xml:space="preserve"> PAGEREF _Toc415568948 \h </w:instrText>
            </w:r>
          </w:ins>
          <w:r>
            <w:rPr>
              <w:noProof/>
              <w:webHidden/>
            </w:rPr>
          </w:r>
          <w:r>
            <w:rPr>
              <w:noProof/>
              <w:webHidden/>
            </w:rPr>
            <w:fldChar w:fldCharType="separate"/>
          </w:r>
          <w:ins w:id="86" w:author="Patel, Seema" w:date="2015-03-31T12:40:00Z">
            <w:r>
              <w:rPr>
                <w:noProof/>
                <w:webHidden/>
              </w:rPr>
              <w:t>15</w:t>
            </w:r>
            <w:r>
              <w:rPr>
                <w:noProof/>
                <w:webHidden/>
              </w:rPr>
              <w:fldChar w:fldCharType="end"/>
            </w:r>
            <w:r w:rsidRPr="002501FB">
              <w:rPr>
                <w:rStyle w:val="Hyperlink"/>
                <w:noProof/>
              </w:rPr>
              <w:fldChar w:fldCharType="end"/>
            </w:r>
          </w:ins>
        </w:p>
        <w:p w14:paraId="2FB3EA3B" w14:textId="77777777" w:rsidR="00D74931" w:rsidRDefault="00D74931">
          <w:pPr>
            <w:pStyle w:val="TOC3"/>
            <w:tabs>
              <w:tab w:val="left" w:pos="1200"/>
              <w:tab w:val="right" w:leader="dot" w:pos="9350"/>
            </w:tabs>
            <w:rPr>
              <w:ins w:id="87" w:author="Patel, Seema" w:date="2015-03-31T12:40:00Z"/>
              <w:rFonts w:eastAsiaTheme="minorEastAsia" w:cstheme="minorBidi"/>
              <w:i w:val="0"/>
              <w:noProof/>
              <w:lang w:val="en-IN" w:eastAsia="en-IN"/>
            </w:rPr>
          </w:pPr>
          <w:ins w:id="8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"_Toc415568949"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3.3.4</w:t>
            </w:r>
            <w:r>
              <w:rPr>
                <w:rFonts w:eastAsiaTheme="minorEastAsia" w:cstheme="minorBidi"/>
                <w:i w:val="0"/>
                <w:noProof/>
                <w:lang w:val="en-IN" w:eastAsia="en-IN"/>
              </w:rPr>
              <w:tab/>
            </w:r>
            <w:r w:rsidRPr="002501FB">
              <w:rPr>
                <w:rStyle w:val="Hyperlink"/>
                <w:noProof/>
                <w:lang w:val="en-CA"/>
              </w:rPr>
              <w:t>Tx Info Persistence</w:t>
            </w:r>
            <w:r>
              <w:rPr>
                <w:noProof/>
                <w:webHidden/>
              </w:rPr>
              <w:tab/>
            </w:r>
            <w:r>
              <w:rPr>
                <w:noProof/>
                <w:webHidden/>
              </w:rPr>
              <w:fldChar w:fldCharType="begin"/>
            </w:r>
            <w:r>
              <w:rPr>
                <w:noProof/>
                <w:webHidden/>
              </w:rPr>
              <w:instrText xml:space="preserve"> PAGEREF _Toc415568949 \h </w:instrText>
            </w:r>
          </w:ins>
          <w:r>
            <w:rPr>
              <w:noProof/>
              <w:webHidden/>
            </w:rPr>
          </w:r>
          <w:r>
            <w:rPr>
              <w:noProof/>
              <w:webHidden/>
            </w:rPr>
            <w:fldChar w:fldCharType="separate"/>
          </w:r>
          <w:ins w:id="89" w:author="Patel, Seema" w:date="2015-03-31T12:40:00Z">
            <w:r>
              <w:rPr>
                <w:noProof/>
                <w:webHidden/>
              </w:rPr>
              <w:t>15</w:t>
            </w:r>
            <w:r>
              <w:rPr>
                <w:noProof/>
                <w:webHidden/>
              </w:rPr>
              <w:fldChar w:fldCharType="end"/>
            </w:r>
            <w:r w:rsidRPr="002501FB">
              <w:rPr>
                <w:rStyle w:val="Hyperlink"/>
                <w:noProof/>
              </w:rPr>
              <w:fldChar w:fldCharType="end"/>
            </w:r>
          </w:ins>
        </w:p>
        <w:p w14:paraId="242D9394" w14:textId="77777777" w:rsidR="00D74931" w:rsidRDefault="00D74931">
          <w:pPr>
            <w:pStyle w:val="TOC3"/>
            <w:tabs>
              <w:tab w:val="left" w:pos="1200"/>
              <w:tab w:val="right" w:leader="dot" w:pos="9350"/>
            </w:tabs>
            <w:rPr>
              <w:ins w:id="90" w:author="Patel, Seema" w:date="2015-03-31T12:40:00Z"/>
              <w:rFonts w:eastAsiaTheme="minorEastAsia" w:cstheme="minorBidi"/>
              <w:i w:val="0"/>
              <w:noProof/>
              <w:lang w:val="en-IN" w:eastAsia="en-IN"/>
            </w:rPr>
          </w:pPr>
          <w:ins w:id="9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3.3.5</w:t>
            </w:r>
            <w:r>
              <w:rPr>
                <w:rFonts w:eastAsiaTheme="minorEastAsia" w:cstheme="minorBidi"/>
                <w:i w:val="0"/>
                <w:noProof/>
                <w:lang w:val="en-IN" w:eastAsia="en-IN"/>
              </w:rPr>
              <w:tab/>
            </w:r>
            <w:r w:rsidRPr="002501FB">
              <w:rPr>
                <w:rStyle w:val="Hyperlink"/>
                <w:noProof/>
                <w:lang w:val="en-CA"/>
              </w:rPr>
              <w:t>Get Tx Info</w:t>
            </w:r>
            <w:r>
              <w:rPr>
                <w:noProof/>
                <w:webHidden/>
              </w:rPr>
              <w:tab/>
            </w:r>
            <w:r>
              <w:rPr>
                <w:noProof/>
                <w:webHidden/>
              </w:rPr>
              <w:fldChar w:fldCharType="begin"/>
            </w:r>
            <w:r>
              <w:rPr>
                <w:noProof/>
                <w:webHidden/>
              </w:rPr>
              <w:instrText xml:space="preserve"> PAGEREF _Toc415568950 \h </w:instrText>
            </w:r>
          </w:ins>
          <w:r>
            <w:rPr>
              <w:noProof/>
              <w:webHidden/>
            </w:rPr>
          </w:r>
          <w:r>
            <w:rPr>
              <w:noProof/>
              <w:webHidden/>
            </w:rPr>
            <w:fldChar w:fldCharType="separate"/>
          </w:r>
          <w:ins w:id="92" w:author="Patel, Seema" w:date="2015-03-31T12:40:00Z">
            <w:r>
              <w:rPr>
                <w:noProof/>
                <w:webHidden/>
              </w:rPr>
              <w:t>16</w:t>
            </w:r>
            <w:r>
              <w:rPr>
                <w:noProof/>
                <w:webHidden/>
              </w:rPr>
              <w:fldChar w:fldCharType="end"/>
            </w:r>
            <w:r w:rsidRPr="002501FB">
              <w:rPr>
                <w:rStyle w:val="Hyperlink"/>
                <w:noProof/>
              </w:rPr>
              <w:fldChar w:fldCharType="end"/>
            </w:r>
          </w:ins>
        </w:p>
        <w:p w14:paraId="03836CCF" w14:textId="77777777" w:rsidR="00D74931" w:rsidRDefault="00D74931">
          <w:pPr>
            <w:pStyle w:val="TOC3"/>
            <w:tabs>
              <w:tab w:val="left" w:pos="1200"/>
              <w:tab w:val="right" w:leader="dot" w:pos="9350"/>
            </w:tabs>
            <w:rPr>
              <w:ins w:id="93" w:author="Patel, Seema" w:date="2015-03-31T12:40:00Z"/>
              <w:rFonts w:eastAsiaTheme="minorEastAsia" w:cstheme="minorBidi"/>
              <w:i w:val="0"/>
              <w:noProof/>
              <w:lang w:val="en-IN" w:eastAsia="en-IN"/>
            </w:rPr>
          </w:pPr>
          <w:ins w:id="9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3.3.6</w:t>
            </w:r>
            <w:r>
              <w:rPr>
                <w:rFonts w:eastAsiaTheme="minorEastAsia" w:cstheme="minorBidi"/>
                <w:i w:val="0"/>
                <w:noProof/>
                <w:lang w:val="en-IN" w:eastAsia="en-IN"/>
              </w:rPr>
              <w:tab/>
            </w:r>
            <w:r w:rsidRPr="002501FB">
              <w:rPr>
                <w:rStyle w:val="Hyperlink"/>
                <w:noProof/>
                <w:lang w:val="en-CA"/>
              </w:rPr>
              <w:t>Get Merchant Info</w:t>
            </w:r>
            <w:r>
              <w:rPr>
                <w:noProof/>
                <w:webHidden/>
              </w:rPr>
              <w:tab/>
            </w:r>
            <w:r>
              <w:rPr>
                <w:noProof/>
                <w:webHidden/>
              </w:rPr>
              <w:fldChar w:fldCharType="begin"/>
            </w:r>
            <w:r>
              <w:rPr>
                <w:noProof/>
                <w:webHidden/>
              </w:rPr>
              <w:instrText xml:space="preserve"> PAGEREF _Toc415568951 \h </w:instrText>
            </w:r>
          </w:ins>
          <w:r>
            <w:rPr>
              <w:noProof/>
              <w:webHidden/>
            </w:rPr>
          </w:r>
          <w:r>
            <w:rPr>
              <w:noProof/>
              <w:webHidden/>
            </w:rPr>
            <w:fldChar w:fldCharType="separate"/>
          </w:r>
          <w:ins w:id="95" w:author="Patel, Seema" w:date="2015-03-31T12:40:00Z">
            <w:r>
              <w:rPr>
                <w:noProof/>
                <w:webHidden/>
              </w:rPr>
              <w:t>17</w:t>
            </w:r>
            <w:r>
              <w:rPr>
                <w:noProof/>
                <w:webHidden/>
              </w:rPr>
              <w:fldChar w:fldCharType="end"/>
            </w:r>
            <w:r w:rsidRPr="002501FB">
              <w:rPr>
                <w:rStyle w:val="Hyperlink"/>
                <w:noProof/>
              </w:rPr>
              <w:fldChar w:fldCharType="end"/>
            </w:r>
          </w:ins>
        </w:p>
        <w:p w14:paraId="63F20515" w14:textId="77777777" w:rsidR="00D74931" w:rsidRDefault="00D74931">
          <w:pPr>
            <w:pStyle w:val="TOC2"/>
            <w:tabs>
              <w:tab w:val="left" w:pos="800"/>
              <w:tab w:val="right" w:leader="dot" w:pos="9350"/>
            </w:tabs>
            <w:rPr>
              <w:ins w:id="96" w:author="Patel, Seema" w:date="2015-03-31T12:40:00Z"/>
              <w:rFonts w:eastAsiaTheme="minorEastAsia" w:cstheme="minorBidi"/>
              <w:smallCaps w:val="0"/>
              <w:noProof/>
              <w:lang w:val="en-IN" w:eastAsia="en-IN"/>
            </w:rPr>
          </w:pPr>
          <w:ins w:id="9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w:t>
            </w:r>
            <w:r>
              <w:rPr>
                <w:rFonts w:eastAsiaTheme="minorEastAsia" w:cstheme="minorBidi"/>
                <w:smallCaps w:val="0"/>
                <w:noProof/>
                <w:lang w:val="en-IN" w:eastAsia="en-IN"/>
              </w:rPr>
              <w:tab/>
            </w:r>
            <w:r w:rsidRPr="002501FB">
              <w:rPr>
                <w:rStyle w:val="Hyperlink"/>
                <w:noProof/>
                <w:lang w:val="en-CA"/>
              </w:rPr>
              <w:t>Layers</w:t>
            </w:r>
            <w:r>
              <w:rPr>
                <w:noProof/>
                <w:webHidden/>
              </w:rPr>
              <w:tab/>
            </w:r>
            <w:r>
              <w:rPr>
                <w:noProof/>
                <w:webHidden/>
              </w:rPr>
              <w:fldChar w:fldCharType="begin"/>
            </w:r>
            <w:r>
              <w:rPr>
                <w:noProof/>
                <w:webHidden/>
              </w:rPr>
              <w:instrText xml:space="preserve"> PAGEREF _Toc415568952 \h </w:instrText>
            </w:r>
          </w:ins>
          <w:r>
            <w:rPr>
              <w:noProof/>
              <w:webHidden/>
            </w:rPr>
          </w:r>
          <w:r>
            <w:rPr>
              <w:noProof/>
              <w:webHidden/>
            </w:rPr>
            <w:fldChar w:fldCharType="separate"/>
          </w:r>
          <w:ins w:id="98" w:author="Patel, Seema" w:date="2015-03-31T12:40:00Z">
            <w:r>
              <w:rPr>
                <w:noProof/>
                <w:webHidden/>
              </w:rPr>
              <w:t>17</w:t>
            </w:r>
            <w:r>
              <w:rPr>
                <w:noProof/>
                <w:webHidden/>
              </w:rPr>
              <w:fldChar w:fldCharType="end"/>
            </w:r>
            <w:r w:rsidRPr="002501FB">
              <w:rPr>
                <w:rStyle w:val="Hyperlink"/>
                <w:noProof/>
              </w:rPr>
              <w:fldChar w:fldCharType="end"/>
            </w:r>
          </w:ins>
        </w:p>
        <w:p w14:paraId="56B9E632" w14:textId="77777777" w:rsidR="00D74931" w:rsidRDefault="00D74931">
          <w:pPr>
            <w:pStyle w:val="TOC3"/>
            <w:tabs>
              <w:tab w:val="left" w:pos="1200"/>
              <w:tab w:val="right" w:leader="dot" w:pos="9350"/>
            </w:tabs>
            <w:rPr>
              <w:ins w:id="99" w:author="Patel, Seema" w:date="2015-03-31T12:40:00Z"/>
              <w:rFonts w:eastAsiaTheme="minorEastAsia" w:cstheme="minorBidi"/>
              <w:i w:val="0"/>
              <w:noProof/>
              <w:lang w:val="en-IN" w:eastAsia="en-IN"/>
            </w:rPr>
          </w:pPr>
          <w:ins w:id="10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3.4.1</w:t>
            </w:r>
            <w:r>
              <w:rPr>
                <w:rFonts w:eastAsiaTheme="minorEastAsia" w:cstheme="minorBidi"/>
                <w:i w:val="0"/>
                <w:noProof/>
                <w:lang w:val="en-IN" w:eastAsia="en-IN"/>
              </w:rPr>
              <w:tab/>
            </w:r>
            <w:r w:rsidRPr="002501FB">
              <w:rPr>
                <w:rStyle w:val="Hyperlink"/>
                <w:noProof/>
                <w:lang w:val="en-CA"/>
              </w:rPr>
              <w:t>Interface Layer</w:t>
            </w:r>
            <w:r>
              <w:rPr>
                <w:noProof/>
                <w:webHidden/>
              </w:rPr>
              <w:tab/>
            </w:r>
            <w:r>
              <w:rPr>
                <w:noProof/>
                <w:webHidden/>
              </w:rPr>
              <w:fldChar w:fldCharType="begin"/>
            </w:r>
            <w:r>
              <w:rPr>
                <w:noProof/>
                <w:webHidden/>
              </w:rPr>
              <w:instrText xml:space="preserve"> PAGEREF _Toc415568953 \h </w:instrText>
            </w:r>
          </w:ins>
          <w:r>
            <w:rPr>
              <w:noProof/>
              <w:webHidden/>
            </w:rPr>
          </w:r>
          <w:r>
            <w:rPr>
              <w:noProof/>
              <w:webHidden/>
            </w:rPr>
            <w:fldChar w:fldCharType="separate"/>
          </w:r>
          <w:ins w:id="101" w:author="Patel, Seema" w:date="2015-03-31T12:40:00Z">
            <w:r>
              <w:rPr>
                <w:noProof/>
                <w:webHidden/>
              </w:rPr>
              <w:t>17</w:t>
            </w:r>
            <w:r>
              <w:rPr>
                <w:noProof/>
                <w:webHidden/>
              </w:rPr>
              <w:fldChar w:fldCharType="end"/>
            </w:r>
            <w:r w:rsidRPr="002501FB">
              <w:rPr>
                <w:rStyle w:val="Hyperlink"/>
                <w:noProof/>
              </w:rPr>
              <w:fldChar w:fldCharType="end"/>
            </w:r>
          </w:ins>
        </w:p>
        <w:p w14:paraId="34C0F7C3" w14:textId="77777777" w:rsidR="00D74931" w:rsidRDefault="00D74931">
          <w:pPr>
            <w:pStyle w:val="TOC3"/>
            <w:tabs>
              <w:tab w:val="left" w:pos="1200"/>
              <w:tab w:val="right" w:leader="dot" w:pos="9350"/>
            </w:tabs>
            <w:rPr>
              <w:ins w:id="102" w:author="Patel, Seema" w:date="2015-03-31T12:40:00Z"/>
              <w:rFonts w:eastAsiaTheme="minorEastAsia" w:cstheme="minorBidi"/>
              <w:i w:val="0"/>
              <w:noProof/>
              <w:lang w:val="en-IN" w:eastAsia="en-IN"/>
            </w:rPr>
          </w:pPr>
          <w:ins w:id="10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3.4.2</w:t>
            </w:r>
            <w:r>
              <w:rPr>
                <w:rFonts w:eastAsiaTheme="minorEastAsia" w:cstheme="minorBidi"/>
                <w:i w:val="0"/>
                <w:noProof/>
                <w:lang w:val="en-IN" w:eastAsia="en-IN"/>
              </w:rPr>
              <w:tab/>
            </w:r>
            <w:r w:rsidRPr="002501FB">
              <w:rPr>
                <w:rStyle w:val="Hyperlink"/>
                <w:noProof/>
                <w:lang w:val="en-CA"/>
              </w:rPr>
              <w:t>Façade Layer</w:t>
            </w:r>
            <w:r>
              <w:rPr>
                <w:noProof/>
                <w:webHidden/>
              </w:rPr>
              <w:tab/>
            </w:r>
            <w:r>
              <w:rPr>
                <w:noProof/>
                <w:webHidden/>
              </w:rPr>
              <w:fldChar w:fldCharType="begin"/>
            </w:r>
            <w:r>
              <w:rPr>
                <w:noProof/>
                <w:webHidden/>
              </w:rPr>
              <w:instrText xml:space="preserve"> PAGEREF _Toc415568954 \h </w:instrText>
            </w:r>
          </w:ins>
          <w:r>
            <w:rPr>
              <w:noProof/>
              <w:webHidden/>
            </w:rPr>
          </w:r>
          <w:r>
            <w:rPr>
              <w:noProof/>
              <w:webHidden/>
            </w:rPr>
            <w:fldChar w:fldCharType="separate"/>
          </w:r>
          <w:ins w:id="104" w:author="Patel, Seema" w:date="2015-03-31T12:40:00Z">
            <w:r>
              <w:rPr>
                <w:noProof/>
                <w:webHidden/>
              </w:rPr>
              <w:t>17</w:t>
            </w:r>
            <w:r>
              <w:rPr>
                <w:noProof/>
                <w:webHidden/>
              </w:rPr>
              <w:fldChar w:fldCharType="end"/>
            </w:r>
            <w:r w:rsidRPr="002501FB">
              <w:rPr>
                <w:rStyle w:val="Hyperlink"/>
                <w:noProof/>
              </w:rPr>
              <w:fldChar w:fldCharType="end"/>
            </w:r>
          </w:ins>
        </w:p>
        <w:p w14:paraId="69EDC762" w14:textId="77777777" w:rsidR="00D74931" w:rsidRDefault="00D74931">
          <w:pPr>
            <w:pStyle w:val="TOC3"/>
            <w:tabs>
              <w:tab w:val="left" w:pos="1200"/>
              <w:tab w:val="right" w:leader="dot" w:pos="9350"/>
            </w:tabs>
            <w:rPr>
              <w:ins w:id="105" w:author="Patel, Seema" w:date="2015-03-31T12:40:00Z"/>
              <w:rFonts w:eastAsiaTheme="minorEastAsia" w:cstheme="minorBidi"/>
              <w:i w:val="0"/>
              <w:noProof/>
              <w:lang w:val="en-IN" w:eastAsia="en-IN"/>
            </w:rPr>
          </w:pPr>
          <w:ins w:id="10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3.4.3</w:t>
            </w:r>
            <w:r>
              <w:rPr>
                <w:rFonts w:eastAsiaTheme="minorEastAsia" w:cstheme="minorBidi"/>
                <w:i w:val="0"/>
                <w:noProof/>
                <w:lang w:val="en-IN" w:eastAsia="en-IN"/>
              </w:rPr>
              <w:tab/>
            </w:r>
            <w:r w:rsidRPr="002501FB">
              <w:rPr>
                <w:rStyle w:val="Hyperlink"/>
                <w:noProof/>
                <w:lang w:val="en-CA"/>
              </w:rPr>
              <w:t>Service Layer</w:t>
            </w:r>
            <w:r>
              <w:rPr>
                <w:noProof/>
                <w:webHidden/>
              </w:rPr>
              <w:tab/>
            </w:r>
            <w:r>
              <w:rPr>
                <w:noProof/>
                <w:webHidden/>
              </w:rPr>
              <w:fldChar w:fldCharType="begin"/>
            </w:r>
            <w:r>
              <w:rPr>
                <w:noProof/>
                <w:webHidden/>
              </w:rPr>
              <w:instrText xml:space="preserve"> PAGEREF _Toc415568955 \h </w:instrText>
            </w:r>
          </w:ins>
          <w:r>
            <w:rPr>
              <w:noProof/>
              <w:webHidden/>
            </w:rPr>
          </w:r>
          <w:r>
            <w:rPr>
              <w:noProof/>
              <w:webHidden/>
            </w:rPr>
            <w:fldChar w:fldCharType="separate"/>
          </w:r>
          <w:ins w:id="107" w:author="Patel, Seema" w:date="2015-03-31T12:40:00Z">
            <w:r>
              <w:rPr>
                <w:noProof/>
                <w:webHidden/>
              </w:rPr>
              <w:t>18</w:t>
            </w:r>
            <w:r>
              <w:rPr>
                <w:noProof/>
                <w:webHidden/>
              </w:rPr>
              <w:fldChar w:fldCharType="end"/>
            </w:r>
            <w:r w:rsidRPr="002501FB">
              <w:rPr>
                <w:rStyle w:val="Hyperlink"/>
                <w:noProof/>
              </w:rPr>
              <w:fldChar w:fldCharType="end"/>
            </w:r>
          </w:ins>
        </w:p>
        <w:p w14:paraId="6206E8BF" w14:textId="77777777" w:rsidR="00D74931" w:rsidRDefault="00D74931">
          <w:pPr>
            <w:pStyle w:val="TOC3"/>
            <w:tabs>
              <w:tab w:val="left" w:pos="1200"/>
              <w:tab w:val="right" w:leader="dot" w:pos="9350"/>
            </w:tabs>
            <w:rPr>
              <w:ins w:id="108" w:author="Patel, Seema" w:date="2015-03-31T12:40:00Z"/>
              <w:rFonts w:eastAsiaTheme="minorEastAsia" w:cstheme="minorBidi"/>
              <w:i w:val="0"/>
              <w:noProof/>
              <w:lang w:val="en-IN" w:eastAsia="en-IN"/>
            </w:rPr>
          </w:pPr>
          <w:ins w:id="10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3.4.4</w:t>
            </w:r>
            <w:r>
              <w:rPr>
                <w:rFonts w:eastAsiaTheme="minorEastAsia" w:cstheme="minorBidi"/>
                <w:i w:val="0"/>
                <w:noProof/>
                <w:lang w:val="en-IN" w:eastAsia="en-IN"/>
              </w:rPr>
              <w:tab/>
            </w:r>
            <w:r w:rsidRPr="002501FB">
              <w:rPr>
                <w:rStyle w:val="Hyperlink"/>
                <w:noProof/>
                <w:lang w:val="en-CA"/>
              </w:rPr>
              <w:t>Business Layer</w:t>
            </w:r>
            <w:r>
              <w:rPr>
                <w:noProof/>
                <w:webHidden/>
              </w:rPr>
              <w:tab/>
            </w:r>
            <w:r>
              <w:rPr>
                <w:noProof/>
                <w:webHidden/>
              </w:rPr>
              <w:fldChar w:fldCharType="begin"/>
            </w:r>
            <w:r>
              <w:rPr>
                <w:noProof/>
                <w:webHidden/>
              </w:rPr>
              <w:instrText xml:space="preserve"> PAGEREF _Toc415568956 \h </w:instrText>
            </w:r>
          </w:ins>
          <w:r>
            <w:rPr>
              <w:noProof/>
              <w:webHidden/>
            </w:rPr>
          </w:r>
          <w:r>
            <w:rPr>
              <w:noProof/>
              <w:webHidden/>
            </w:rPr>
            <w:fldChar w:fldCharType="separate"/>
          </w:r>
          <w:ins w:id="110" w:author="Patel, Seema" w:date="2015-03-31T12:40:00Z">
            <w:r>
              <w:rPr>
                <w:noProof/>
                <w:webHidden/>
              </w:rPr>
              <w:t>18</w:t>
            </w:r>
            <w:r>
              <w:rPr>
                <w:noProof/>
                <w:webHidden/>
              </w:rPr>
              <w:fldChar w:fldCharType="end"/>
            </w:r>
            <w:r w:rsidRPr="002501FB">
              <w:rPr>
                <w:rStyle w:val="Hyperlink"/>
                <w:noProof/>
              </w:rPr>
              <w:fldChar w:fldCharType="end"/>
            </w:r>
          </w:ins>
        </w:p>
        <w:p w14:paraId="3E1BC1AD" w14:textId="77777777" w:rsidR="00D74931" w:rsidRDefault="00D74931">
          <w:pPr>
            <w:pStyle w:val="TOC3"/>
            <w:tabs>
              <w:tab w:val="left" w:pos="1200"/>
              <w:tab w:val="right" w:leader="dot" w:pos="9350"/>
            </w:tabs>
            <w:rPr>
              <w:ins w:id="111" w:author="Patel, Seema" w:date="2015-03-31T12:40:00Z"/>
              <w:rFonts w:eastAsiaTheme="minorEastAsia" w:cstheme="minorBidi"/>
              <w:i w:val="0"/>
              <w:noProof/>
              <w:lang w:val="en-IN" w:eastAsia="en-IN"/>
            </w:rPr>
          </w:pPr>
          <w:ins w:id="11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3.4.5</w:t>
            </w:r>
            <w:r>
              <w:rPr>
                <w:rFonts w:eastAsiaTheme="minorEastAsia" w:cstheme="minorBidi"/>
                <w:i w:val="0"/>
                <w:noProof/>
                <w:lang w:val="en-IN" w:eastAsia="en-IN"/>
              </w:rPr>
              <w:tab/>
            </w:r>
            <w:r w:rsidRPr="002501FB">
              <w:rPr>
                <w:rStyle w:val="Hyperlink"/>
                <w:noProof/>
                <w:lang w:val="en-CA"/>
              </w:rPr>
              <w:t>Integration (DAO) Layer</w:t>
            </w:r>
            <w:r>
              <w:rPr>
                <w:noProof/>
                <w:webHidden/>
              </w:rPr>
              <w:tab/>
            </w:r>
            <w:r>
              <w:rPr>
                <w:noProof/>
                <w:webHidden/>
              </w:rPr>
              <w:fldChar w:fldCharType="begin"/>
            </w:r>
            <w:r>
              <w:rPr>
                <w:noProof/>
                <w:webHidden/>
              </w:rPr>
              <w:instrText xml:space="preserve"> PAGEREF _Toc415568957 \h </w:instrText>
            </w:r>
          </w:ins>
          <w:r>
            <w:rPr>
              <w:noProof/>
              <w:webHidden/>
            </w:rPr>
          </w:r>
          <w:r>
            <w:rPr>
              <w:noProof/>
              <w:webHidden/>
            </w:rPr>
            <w:fldChar w:fldCharType="separate"/>
          </w:r>
          <w:ins w:id="113" w:author="Patel, Seema" w:date="2015-03-31T12:40:00Z">
            <w:r>
              <w:rPr>
                <w:noProof/>
                <w:webHidden/>
              </w:rPr>
              <w:t>18</w:t>
            </w:r>
            <w:r>
              <w:rPr>
                <w:noProof/>
                <w:webHidden/>
              </w:rPr>
              <w:fldChar w:fldCharType="end"/>
            </w:r>
            <w:r w:rsidRPr="002501FB">
              <w:rPr>
                <w:rStyle w:val="Hyperlink"/>
                <w:noProof/>
              </w:rPr>
              <w:fldChar w:fldCharType="end"/>
            </w:r>
          </w:ins>
        </w:p>
        <w:p w14:paraId="49E1DEF7" w14:textId="77777777" w:rsidR="00D74931" w:rsidRDefault="00D74931">
          <w:pPr>
            <w:pStyle w:val="TOC3"/>
            <w:tabs>
              <w:tab w:val="left" w:pos="1200"/>
              <w:tab w:val="right" w:leader="dot" w:pos="9350"/>
            </w:tabs>
            <w:rPr>
              <w:ins w:id="114" w:author="Patel, Seema" w:date="2015-03-31T12:40:00Z"/>
              <w:rFonts w:eastAsiaTheme="minorEastAsia" w:cstheme="minorBidi"/>
              <w:i w:val="0"/>
              <w:noProof/>
              <w:lang w:val="en-IN" w:eastAsia="en-IN"/>
            </w:rPr>
          </w:pPr>
          <w:ins w:id="11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3.4.6</w:t>
            </w:r>
            <w:r>
              <w:rPr>
                <w:rFonts w:eastAsiaTheme="minorEastAsia" w:cstheme="minorBidi"/>
                <w:i w:val="0"/>
                <w:noProof/>
                <w:lang w:val="en-IN" w:eastAsia="en-IN"/>
              </w:rPr>
              <w:tab/>
            </w:r>
            <w:r w:rsidRPr="002501FB">
              <w:rPr>
                <w:rStyle w:val="Hyperlink"/>
                <w:noProof/>
                <w:lang w:val="en-CA"/>
              </w:rPr>
              <w:t>Transport Layer</w:t>
            </w:r>
            <w:r>
              <w:rPr>
                <w:noProof/>
                <w:webHidden/>
              </w:rPr>
              <w:tab/>
            </w:r>
            <w:r>
              <w:rPr>
                <w:noProof/>
                <w:webHidden/>
              </w:rPr>
              <w:fldChar w:fldCharType="begin"/>
            </w:r>
            <w:r>
              <w:rPr>
                <w:noProof/>
                <w:webHidden/>
              </w:rPr>
              <w:instrText xml:space="preserve"> PAGEREF _Toc415568958 \h </w:instrText>
            </w:r>
          </w:ins>
          <w:r>
            <w:rPr>
              <w:noProof/>
              <w:webHidden/>
            </w:rPr>
          </w:r>
          <w:r>
            <w:rPr>
              <w:noProof/>
              <w:webHidden/>
            </w:rPr>
            <w:fldChar w:fldCharType="separate"/>
          </w:r>
          <w:ins w:id="116" w:author="Patel, Seema" w:date="2015-03-31T12:40:00Z">
            <w:r>
              <w:rPr>
                <w:noProof/>
                <w:webHidden/>
              </w:rPr>
              <w:t>18</w:t>
            </w:r>
            <w:r>
              <w:rPr>
                <w:noProof/>
                <w:webHidden/>
              </w:rPr>
              <w:fldChar w:fldCharType="end"/>
            </w:r>
            <w:r w:rsidRPr="002501FB">
              <w:rPr>
                <w:rStyle w:val="Hyperlink"/>
                <w:noProof/>
              </w:rPr>
              <w:fldChar w:fldCharType="end"/>
            </w:r>
          </w:ins>
        </w:p>
        <w:p w14:paraId="793390C1" w14:textId="77777777" w:rsidR="00D74931" w:rsidRDefault="00D74931">
          <w:pPr>
            <w:pStyle w:val="TOC2"/>
            <w:tabs>
              <w:tab w:val="left" w:pos="800"/>
              <w:tab w:val="right" w:leader="dot" w:pos="9350"/>
            </w:tabs>
            <w:rPr>
              <w:ins w:id="117" w:author="Patel, Seema" w:date="2015-03-31T12:40:00Z"/>
              <w:rFonts w:eastAsiaTheme="minorEastAsia" w:cstheme="minorBidi"/>
              <w:smallCaps w:val="0"/>
              <w:noProof/>
              <w:lang w:val="en-IN" w:eastAsia="en-IN"/>
            </w:rPr>
          </w:pPr>
          <w:ins w:id="11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"_Toc415568959"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3.5</w:t>
            </w:r>
            <w:r>
              <w:rPr>
                <w:rFonts w:eastAsiaTheme="minorEastAsia" w:cstheme="minorBidi"/>
                <w:smallCaps w:val="0"/>
                <w:noProof/>
                <w:lang w:val="en-IN" w:eastAsia="en-IN"/>
              </w:rPr>
              <w:tab/>
            </w:r>
            <w:r w:rsidRPr="002501FB">
              <w:rPr>
                <w:rStyle w:val="Hyperlink"/>
                <w:noProof/>
                <w:lang w:val="en-CA"/>
              </w:rPr>
              <w:t>GPS Class Diagram</w:t>
            </w:r>
            <w:r>
              <w:rPr>
                <w:noProof/>
                <w:webHidden/>
              </w:rPr>
              <w:tab/>
            </w:r>
            <w:r>
              <w:rPr>
                <w:noProof/>
                <w:webHidden/>
              </w:rPr>
              <w:fldChar w:fldCharType="begin"/>
            </w:r>
            <w:r>
              <w:rPr>
                <w:noProof/>
                <w:webHidden/>
              </w:rPr>
              <w:instrText xml:space="preserve"> PAGEREF _Toc415568959 \h </w:instrText>
            </w:r>
          </w:ins>
          <w:r>
            <w:rPr>
              <w:noProof/>
              <w:webHidden/>
            </w:rPr>
          </w:r>
          <w:r>
            <w:rPr>
              <w:noProof/>
              <w:webHidden/>
            </w:rPr>
            <w:fldChar w:fldCharType="separate"/>
          </w:r>
          <w:ins w:id="119" w:author="Patel, Seema" w:date="2015-03-31T12:40:00Z">
            <w:r>
              <w:rPr>
                <w:noProof/>
                <w:webHidden/>
              </w:rPr>
              <w:t>19</w:t>
            </w:r>
            <w:r>
              <w:rPr>
                <w:noProof/>
                <w:webHidden/>
              </w:rPr>
              <w:fldChar w:fldCharType="end"/>
            </w:r>
            <w:r w:rsidRPr="002501FB">
              <w:rPr>
                <w:rStyle w:val="Hyperlink"/>
                <w:noProof/>
              </w:rPr>
              <w:fldChar w:fldCharType="end"/>
            </w:r>
          </w:ins>
        </w:p>
        <w:p w14:paraId="4A4532F3" w14:textId="77777777" w:rsidR="00D74931" w:rsidRDefault="00D74931">
          <w:pPr>
            <w:pStyle w:val="TOC3"/>
            <w:tabs>
              <w:tab w:val="left" w:pos="1200"/>
              <w:tab w:val="right" w:leader="dot" w:pos="9350"/>
            </w:tabs>
            <w:rPr>
              <w:ins w:id="120" w:author="Patel, Seema" w:date="2015-03-31T12:40:00Z"/>
              <w:rFonts w:eastAsiaTheme="minorEastAsia" w:cstheme="minorBidi"/>
              <w:i w:val="0"/>
              <w:noProof/>
              <w:lang w:val="en-IN" w:eastAsia="en-IN"/>
            </w:rPr>
          </w:pPr>
          <w:ins w:id="12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3.5.1</w:t>
            </w:r>
            <w:r>
              <w:rPr>
                <w:rFonts w:eastAsiaTheme="minorEastAsia" w:cstheme="minorBidi"/>
                <w:i w:val="0"/>
                <w:noProof/>
                <w:lang w:val="en-IN" w:eastAsia="en-IN"/>
              </w:rPr>
              <w:tab/>
            </w:r>
            <w:r w:rsidRPr="002501FB">
              <w:rPr>
                <w:rStyle w:val="Hyperlink"/>
                <w:noProof/>
                <w:lang w:val="en-CA"/>
              </w:rPr>
              <w:t>GPS Value Object Model</w:t>
            </w:r>
            <w:r>
              <w:rPr>
                <w:noProof/>
                <w:webHidden/>
              </w:rPr>
              <w:tab/>
            </w:r>
            <w:r>
              <w:rPr>
                <w:noProof/>
                <w:webHidden/>
              </w:rPr>
              <w:fldChar w:fldCharType="begin"/>
            </w:r>
            <w:r>
              <w:rPr>
                <w:noProof/>
                <w:webHidden/>
              </w:rPr>
              <w:instrText xml:space="preserve"> PAGEREF _Toc415568960 \h </w:instrText>
            </w:r>
          </w:ins>
          <w:r>
            <w:rPr>
              <w:noProof/>
              <w:webHidden/>
            </w:rPr>
          </w:r>
          <w:r>
            <w:rPr>
              <w:noProof/>
              <w:webHidden/>
            </w:rPr>
            <w:fldChar w:fldCharType="separate"/>
          </w:r>
          <w:ins w:id="122" w:author="Patel, Seema" w:date="2015-03-31T12:40:00Z">
            <w:r>
              <w:rPr>
                <w:noProof/>
                <w:webHidden/>
              </w:rPr>
              <w:t>19</w:t>
            </w:r>
            <w:r>
              <w:rPr>
                <w:noProof/>
                <w:webHidden/>
              </w:rPr>
              <w:fldChar w:fldCharType="end"/>
            </w:r>
            <w:r w:rsidRPr="002501FB">
              <w:rPr>
                <w:rStyle w:val="Hyperlink"/>
                <w:noProof/>
              </w:rPr>
              <w:fldChar w:fldCharType="end"/>
            </w:r>
          </w:ins>
        </w:p>
        <w:p w14:paraId="5BC07169" w14:textId="77777777" w:rsidR="00D74931" w:rsidRDefault="00D74931">
          <w:pPr>
            <w:pStyle w:val="TOC3"/>
            <w:tabs>
              <w:tab w:val="left" w:pos="1200"/>
              <w:tab w:val="right" w:leader="dot" w:pos="9350"/>
            </w:tabs>
            <w:rPr>
              <w:ins w:id="123" w:author="Patel, Seema" w:date="2015-03-31T12:40:00Z"/>
              <w:rFonts w:eastAsiaTheme="minorEastAsia" w:cstheme="minorBidi"/>
              <w:i w:val="0"/>
              <w:noProof/>
              <w:lang w:val="en-IN" w:eastAsia="en-IN"/>
            </w:rPr>
          </w:pPr>
          <w:ins w:id="12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3.5.2</w:t>
            </w:r>
            <w:r>
              <w:rPr>
                <w:rFonts w:eastAsiaTheme="minorEastAsia" w:cstheme="minorBidi"/>
                <w:i w:val="0"/>
                <w:noProof/>
                <w:lang w:val="en-IN" w:eastAsia="en-IN"/>
              </w:rPr>
              <w:tab/>
            </w:r>
            <w:r w:rsidRPr="002501FB">
              <w:rPr>
                <w:rStyle w:val="Hyperlink"/>
                <w:noProof/>
                <w:lang w:val="en-CA"/>
              </w:rPr>
              <w:t>GPS Class Diagram Layer</w:t>
            </w:r>
            <w:r>
              <w:rPr>
                <w:noProof/>
                <w:webHidden/>
              </w:rPr>
              <w:tab/>
            </w:r>
            <w:r>
              <w:rPr>
                <w:noProof/>
                <w:webHidden/>
              </w:rPr>
              <w:fldChar w:fldCharType="begin"/>
            </w:r>
            <w:r>
              <w:rPr>
                <w:noProof/>
                <w:webHidden/>
              </w:rPr>
              <w:instrText xml:space="preserve"> PAGEREF _Toc415568961 \h </w:instrText>
            </w:r>
          </w:ins>
          <w:r>
            <w:rPr>
              <w:noProof/>
              <w:webHidden/>
            </w:rPr>
          </w:r>
          <w:r>
            <w:rPr>
              <w:noProof/>
              <w:webHidden/>
            </w:rPr>
            <w:fldChar w:fldCharType="separate"/>
          </w:r>
          <w:ins w:id="125" w:author="Patel, Seema" w:date="2015-03-31T12:40:00Z">
            <w:r>
              <w:rPr>
                <w:noProof/>
                <w:webHidden/>
              </w:rPr>
              <w:t>19</w:t>
            </w:r>
            <w:r>
              <w:rPr>
                <w:noProof/>
                <w:webHidden/>
              </w:rPr>
              <w:fldChar w:fldCharType="end"/>
            </w:r>
            <w:r w:rsidRPr="002501FB">
              <w:rPr>
                <w:rStyle w:val="Hyperlink"/>
                <w:noProof/>
              </w:rPr>
              <w:fldChar w:fldCharType="end"/>
            </w:r>
          </w:ins>
        </w:p>
        <w:p w14:paraId="00CBC0E2" w14:textId="77777777" w:rsidR="00D74931" w:rsidRDefault="00D74931">
          <w:pPr>
            <w:pStyle w:val="TOC2"/>
            <w:tabs>
              <w:tab w:val="left" w:pos="800"/>
              <w:tab w:val="right" w:leader="dot" w:pos="9350"/>
            </w:tabs>
            <w:rPr>
              <w:ins w:id="126" w:author="Patel, Seema" w:date="2015-03-31T12:40:00Z"/>
              <w:rFonts w:eastAsiaTheme="minorEastAsia" w:cstheme="minorBidi"/>
              <w:smallCaps w:val="0"/>
              <w:noProof/>
              <w:lang w:val="en-IN" w:eastAsia="en-IN"/>
            </w:rPr>
          </w:pPr>
          <w:ins w:id="12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w:t>
            </w:r>
            <w:r>
              <w:rPr>
                <w:rFonts w:eastAsiaTheme="minorEastAsia" w:cstheme="minorBidi"/>
                <w:smallCaps w:val="0"/>
                <w:noProof/>
                <w:lang w:val="en-IN" w:eastAsia="en-IN"/>
              </w:rPr>
              <w:tab/>
            </w:r>
            <w:r w:rsidRPr="002501FB">
              <w:rPr>
                <w:rStyle w:val="Hyperlink"/>
                <w:noProof/>
                <w:lang w:val="en-CA"/>
              </w:rPr>
              <w:t>GPS Core Functionalities</w:t>
            </w:r>
            <w:r>
              <w:rPr>
                <w:noProof/>
                <w:webHidden/>
              </w:rPr>
              <w:tab/>
            </w:r>
            <w:r>
              <w:rPr>
                <w:noProof/>
                <w:webHidden/>
              </w:rPr>
              <w:fldChar w:fldCharType="begin"/>
            </w:r>
            <w:r>
              <w:rPr>
                <w:noProof/>
                <w:webHidden/>
              </w:rPr>
              <w:instrText xml:space="preserve"> PAGEREF _Toc415568962 \h </w:instrText>
            </w:r>
          </w:ins>
          <w:r>
            <w:rPr>
              <w:noProof/>
              <w:webHidden/>
            </w:rPr>
          </w:r>
          <w:r>
            <w:rPr>
              <w:noProof/>
              <w:webHidden/>
            </w:rPr>
            <w:fldChar w:fldCharType="separate"/>
          </w:r>
          <w:ins w:id="128" w:author="Patel, Seema" w:date="2015-03-31T12:40:00Z">
            <w:r>
              <w:rPr>
                <w:noProof/>
                <w:webHidden/>
              </w:rPr>
              <w:t>21</w:t>
            </w:r>
            <w:r>
              <w:rPr>
                <w:noProof/>
                <w:webHidden/>
              </w:rPr>
              <w:fldChar w:fldCharType="end"/>
            </w:r>
            <w:r w:rsidRPr="002501FB">
              <w:rPr>
                <w:rStyle w:val="Hyperlink"/>
                <w:noProof/>
              </w:rPr>
              <w:fldChar w:fldCharType="end"/>
            </w:r>
          </w:ins>
        </w:p>
        <w:p w14:paraId="23B35B9F" w14:textId="77777777" w:rsidR="00D74931" w:rsidRDefault="00D74931">
          <w:pPr>
            <w:pStyle w:val="TOC3"/>
            <w:tabs>
              <w:tab w:val="left" w:pos="1200"/>
              <w:tab w:val="right" w:leader="dot" w:pos="9350"/>
            </w:tabs>
            <w:rPr>
              <w:ins w:id="129" w:author="Patel, Seema" w:date="2015-03-31T12:40:00Z"/>
              <w:rFonts w:eastAsiaTheme="minorEastAsia" w:cstheme="minorBidi"/>
              <w:i w:val="0"/>
              <w:noProof/>
              <w:lang w:val="en-IN" w:eastAsia="en-IN"/>
            </w:rPr>
          </w:pPr>
          <w:ins w:id="13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3.6.1</w:t>
            </w:r>
            <w:r>
              <w:rPr>
                <w:rFonts w:eastAsiaTheme="minorEastAsia" w:cstheme="minorBidi"/>
                <w:i w:val="0"/>
                <w:noProof/>
                <w:lang w:val="en-IN" w:eastAsia="en-IN"/>
              </w:rPr>
              <w:tab/>
            </w:r>
            <w:r w:rsidRPr="002501FB">
              <w:rPr>
                <w:rStyle w:val="Hyperlink"/>
                <w:noProof/>
                <w:lang w:val="en-CA"/>
              </w:rPr>
              <w:t>GPS TRN Generation</w:t>
            </w:r>
            <w:r>
              <w:rPr>
                <w:noProof/>
                <w:webHidden/>
              </w:rPr>
              <w:tab/>
            </w:r>
            <w:r>
              <w:rPr>
                <w:noProof/>
                <w:webHidden/>
              </w:rPr>
              <w:fldChar w:fldCharType="begin"/>
            </w:r>
            <w:r>
              <w:rPr>
                <w:noProof/>
                <w:webHidden/>
              </w:rPr>
              <w:instrText xml:space="preserve"> PAGEREF _Toc415568963 \h </w:instrText>
            </w:r>
          </w:ins>
          <w:r>
            <w:rPr>
              <w:noProof/>
              <w:webHidden/>
            </w:rPr>
          </w:r>
          <w:r>
            <w:rPr>
              <w:noProof/>
              <w:webHidden/>
            </w:rPr>
            <w:fldChar w:fldCharType="separate"/>
          </w:r>
          <w:ins w:id="131" w:author="Patel, Seema" w:date="2015-03-31T12:40:00Z">
            <w:r>
              <w:rPr>
                <w:noProof/>
                <w:webHidden/>
              </w:rPr>
              <w:t>21</w:t>
            </w:r>
            <w:r>
              <w:rPr>
                <w:noProof/>
                <w:webHidden/>
              </w:rPr>
              <w:fldChar w:fldCharType="end"/>
            </w:r>
            <w:r w:rsidRPr="002501FB">
              <w:rPr>
                <w:rStyle w:val="Hyperlink"/>
                <w:noProof/>
              </w:rPr>
              <w:fldChar w:fldCharType="end"/>
            </w:r>
          </w:ins>
        </w:p>
        <w:p w14:paraId="32CE9B1C" w14:textId="77777777" w:rsidR="00D74931" w:rsidRDefault="00D74931">
          <w:pPr>
            <w:pStyle w:val="TOC3"/>
            <w:tabs>
              <w:tab w:val="left" w:pos="1200"/>
              <w:tab w:val="right" w:leader="dot" w:pos="9350"/>
            </w:tabs>
            <w:rPr>
              <w:ins w:id="132" w:author="Patel, Seema" w:date="2015-03-31T12:40:00Z"/>
              <w:rFonts w:eastAsiaTheme="minorEastAsia" w:cstheme="minorBidi"/>
              <w:i w:val="0"/>
              <w:noProof/>
              <w:lang w:val="en-IN" w:eastAsia="en-IN"/>
            </w:rPr>
          </w:pPr>
          <w:ins w:id="13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3.6.2</w:t>
            </w:r>
            <w:r>
              <w:rPr>
                <w:rFonts w:eastAsiaTheme="minorEastAsia" w:cstheme="minorBidi"/>
                <w:i w:val="0"/>
                <w:noProof/>
                <w:lang w:val="en-IN" w:eastAsia="en-IN"/>
              </w:rPr>
              <w:tab/>
            </w:r>
            <w:r w:rsidRPr="002501FB">
              <w:rPr>
                <w:rStyle w:val="Hyperlink"/>
                <w:noProof/>
                <w:lang w:val="en-CA"/>
              </w:rPr>
              <w:t>BSS Info Loading</w:t>
            </w:r>
            <w:r>
              <w:rPr>
                <w:noProof/>
                <w:webHidden/>
              </w:rPr>
              <w:tab/>
            </w:r>
            <w:r>
              <w:rPr>
                <w:noProof/>
                <w:webHidden/>
              </w:rPr>
              <w:fldChar w:fldCharType="begin"/>
            </w:r>
            <w:r>
              <w:rPr>
                <w:noProof/>
                <w:webHidden/>
              </w:rPr>
              <w:instrText xml:space="preserve"> PAGEREF _Toc415568964 \h </w:instrText>
            </w:r>
          </w:ins>
          <w:r>
            <w:rPr>
              <w:noProof/>
              <w:webHidden/>
            </w:rPr>
          </w:r>
          <w:r>
            <w:rPr>
              <w:noProof/>
              <w:webHidden/>
            </w:rPr>
            <w:fldChar w:fldCharType="separate"/>
          </w:r>
          <w:ins w:id="134" w:author="Patel, Seema" w:date="2015-03-31T12:40:00Z">
            <w:r>
              <w:rPr>
                <w:noProof/>
                <w:webHidden/>
              </w:rPr>
              <w:t>22</w:t>
            </w:r>
            <w:r>
              <w:rPr>
                <w:noProof/>
                <w:webHidden/>
              </w:rPr>
              <w:fldChar w:fldCharType="end"/>
            </w:r>
            <w:r w:rsidRPr="002501FB">
              <w:rPr>
                <w:rStyle w:val="Hyperlink"/>
                <w:noProof/>
              </w:rPr>
              <w:fldChar w:fldCharType="end"/>
            </w:r>
          </w:ins>
        </w:p>
        <w:p w14:paraId="3B2156EE" w14:textId="77777777" w:rsidR="00D74931" w:rsidRDefault="00D74931">
          <w:pPr>
            <w:pStyle w:val="TOC3"/>
            <w:tabs>
              <w:tab w:val="left" w:pos="1200"/>
              <w:tab w:val="right" w:leader="dot" w:pos="9350"/>
            </w:tabs>
            <w:rPr>
              <w:ins w:id="135" w:author="Patel, Seema" w:date="2015-03-31T12:40:00Z"/>
              <w:rFonts w:eastAsiaTheme="minorEastAsia" w:cstheme="minorBidi"/>
              <w:i w:val="0"/>
              <w:noProof/>
              <w:lang w:val="en-IN" w:eastAsia="en-IN"/>
            </w:rPr>
          </w:pPr>
          <w:ins w:id="13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3.6.3</w:t>
            </w:r>
            <w:r>
              <w:rPr>
                <w:rFonts w:eastAsiaTheme="minorEastAsia" w:cstheme="minorBidi"/>
                <w:i w:val="0"/>
                <w:noProof/>
                <w:lang w:val="en-IN" w:eastAsia="en-IN"/>
              </w:rPr>
              <w:tab/>
            </w:r>
            <w:r w:rsidRPr="002501FB">
              <w:rPr>
                <w:rStyle w:val="Hyperlink"/>
                <w:noProof/>
                <w:lang w:val="en-CA"/>
              </w:rPr>
              <w:t>Merchant Info Loading</w:t>
            </w:r>
            <w:r>
              <w:rPr>
                <w:noProof/>
                <w:webHidden/>
              </w:rPr>
              <w:tab/>
            </w:r>
            <w:r>
              <w:rPr>
                <w:noProof/>
                <w:webHidden/>
              </w:rPr>
              <w:fldChar w:fldCharType="begin"/>
            </w:r>
            <w:r>
              <w:rPr>
                <w:noProof/>
                <w:webHidden/>
              </w:rPr>
              <w:instrText xml:space="preserve"> PAGEREF _Toc415568965 \h </w:instrText>
            </w:r>
          </w:ins>
          <w:r>
            <w:rPr>
              <w:noProof/>
              <w:webHidden/>
            </w:rPr>
          </w:r>
          <w:r>
            <w:rPr>
              <w:noProof/>
              <w:webHidden/>
            </w:rPr>
            <w:fldChar w:fldCharType="separate"/>
          </w:r>
          <w:ins w:id="137" w:author="Patel, Seema" w:date="2015-03-31T12:40:00Z">
            <w:r>
              <w:rPr>
                <w:noProof/>
                <w:webHidden/>
              </w:rPr>
              <w:t>23</w:t>
            </w:r>
            <w:r>
              <w:rPr>
                <w:noProof/>
                <w:webHidden/>
              </w:rPr>
              <w:fldChar w:fldCharType="end"/>
            </w:r>
            <w:r w:rsidRPr="002501FB">
              <w:rPr>
                <w:rStyle w:val="Hyperlink"/>
                <w:noProof/>
              </w:rPr>
              <w:fldChar w:fldCharType="end"/>
            </w:r>
          </w:ins>
        </w:p>
        <w:p w14:paraId="0910AAD0" w14:textId="77777777" w:rsidR="00D74931" w:rsidRDefault="00D74931">
          <w:pPr>
            <w:pStyle w:val="TOC3"/>
            <w:tabs>
              <w:tab w:val="left" w:pos="1200"/>
              <w:tab w:val="right" w:leader="dot" w:pos="9350"/>
            </w:tabs>
            <w:rPr>
              <w:ins w:id="138" w:author="Patel, Seema" w:date="2015-03-31T12:40:00Z"/>
              <w:rFonts w:eastAsiaTheme="minorEastAsia" w:cstheme="minorBidi"/>
              <w:i w:val="0"/>
              <w:noProof/>
              <w:lang w:val="en-IN" w:eastAsia="en-IN"/>
            </w:rPr>
          </w:pPr>
          <w:ins w:id="13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3.6.4</w:t>
            </w:r>
            <w:r>
              <w:rPr>
                <w:rFonts w:eastAsiaTheme="minorEastAsia" w:cstheme="minorBidi"/>
                <w:i w:val="0"/>
                <w:noProof/>
                <w:lang w:val="en-IN" w:eastAsia="en-IN"/>
              </w:rPr>
              <w:tab/>
            </w:r>
            <w:r w:rsidRPr="002501FB">
              <w:rPr>
                <w:rStyle w:val="Hyperlink"/>
                <w:noProof/>
                <w:lang w:val="en-CA"/>
              </w:rPr>
              <w:t>Updating Transaction Info</w:t>
            </w:r>
            <w:r>
              <w:rPr>
                <w:noProof/>
                <w:webHidden/>
              </w:rPr>
              <w:tab/>
            </w:r>
            <w:r>
              <w:rPr>
                <w:noProof/>
                <w:webHidden/>
              </w:rPr>
              <w:fldChar w:fldCharType="begin"/>
            </w:r>
            <w:r>
              <w:rPr>
                <w:noProof/>
                <w:webHidden/>
              </w:rPr>
              <w:instrText xml:space="preserve"> PAGEREF _Toc415568966 \h </w:instrText>
            </w:r>
          </w:ins>
          <w:r>
            <w:rPr>
              <w:noProof/>
              <w:webHidden/>
            </w:rPr>
          </w:r>
          <w:r>
            <w:rPr>
              <w:noProof/>
              <w:webHidden/>
            </w:rPr>
            <w:fldChar w:fldCharType="separate"/>
          </w:r>
          <w:ins w:id="140" w:author="Patel, Seema" w:date="2015-03-31T12:40:00Z">
            <w:r>
              <w:rPr>
                <w:noProof/>
                <w:webHidden/>
              </w:rPr>
              <w:t>24</w:t>
            </w:r>
            <w:r>
              <w:rPr>
                <w:noProof/>
                <w:webHidden/>
              </w:rPr>
              <w:fldChar w:fldCharType="end"/>
            </w:r>
            <w:r w:rsidRPr="002501FB">
              <w:rPr>
                <w:rStyle w:val="Hyperlink"/>
                <w:noProof/>
              </w:rPr>
              <w:fldChar w:fldCharType="end"/>
            </w:r>
          </w:ins>
        </w:p>
        <w:p w14:paraId="5F75AE26" w14:textId="77777777" w:rsidR="00D74931" w:rsidRDefault="00D74931">
          <w:pPr>
            <w:pStyle w:val="TOC3"/>
            <w:tabs>
              <w:tab w:val="left" w:pos="1200"/>
              <w:tab w:val="right" w:leader="dot" w:pos="9350"/>
            </w:tabs>
            <w:rPr>
              <w:ins w:id="141" w:author="Patel, Seema" w:date="2015-03-31T12:40:00Z"/>
              <w:rFonts w:eastAsiaTheme="minorEastAsia" w:cstheme="minorBidi"/>
              <w:i w:val="0"/>
              <w:noProof/>
              <w:lang w:val="en-IN" w:eastAsia="en-IN"/>
            </w:rPr>
          </w:pPr>
          <w:ins w:id="14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3.6.5</w:t>
            </w:r>
            <w:r>
              <w:rPr>
                <w:rFonts w:eastAsiaTheme="minorEastAsia" w:cstheme="minorBidi"/>
                <w:i w:val="0"/>
                <w:noProof/>
                <w:lang w:val="en-IN" w:eastAsia="en-IN"/>
              </w:rPr>
              <w:tab/>
            </w:r>
            <w:r w:rsidRPr="002501FB">
              <w:rPr>
                <w:rStyle w:val="Hyperlink"/>
                <w:noProof/>
                <w:lang w:val="en-CA"/>
              </w:rPr>
              <w:t>Retrieving Transaction Information</w:t>
            </w:r>
            <w:r>
              <w:rPr>
                <w:noProof/>
                <w:webHidden/>
              </w:rPr>
              <w:tab/>
            </w:r>
            <w:r>
              <w:rPr>
                <w:noProof/>
                <w:webHidden/>
              </w:rPr>
              <w:fldChar w:fldCharType="begin"/>
            </w:r>
            <w:r>
              <w:rPr>
                <w:noProof/>
                <w:webHidden/>
              </w:rPr>
              <w:instrText xml:space="preserve"> PAGEREF _Toc415568967 \h </w:instrText>
            </w:r>
          </w:ins>
          <w:r>
            <w:rPr>
              <w:noProof/>
              <w:webHidden/>
            </w:rPr>
          </w:r>
          <w:r>
            <w:rPr>
              <w:noProof/>
              <w:webHidden/>
            </w:rPr>
            <w:fldChar w:fldCharType="separate"/>
          </w:r>
          <w:ins w:id="143" w:author="Patel, Seema" w:date="2015-03-31T12:40:00Z">
            <w:r>
              <w:rPr>
                <w:noProof/>
                <w:webHidden/>
              </w:rPr>
              <w:t>25</w:t>
            </w:r>
            <w:r>
              <w:rPr>
                <w:noProof/>
                <w:webHidden/>
              </w:rPr>
              <w:fldChar w:fldCharType="end"/>
            </w:r>
            <w:r w:rsidRPr="002501FB">
              <w:rPr>
                <w:rStyle w:val="Hyperlink"/>
                <w:noProof/>
              </w:rPr>
              <w:fldChar w:fldCharType="end"/>
            </w:r>
          </w:ins>
        </w:p>
        <w:p w14:paraId="40A6D7AC" w14:textId="77777777" w:rsidR="00D74931" w:rsidRDefault="00D74931">
          <w:pPr>
            <w:pStyle w:val="TOC3"/>
            <w:tabs>
              <w:tab w:val="left" w:pos="1200"/>
              <w:tab w:val="right" w:leader="dot" w:pos="9350"/>
            </w:tabs>
            <w:rPr>
              <w:ins w:id="144" w:author="Patel, Seema" w:date="2015-03-31T12:40:00Z"/>
              <w:rFonts w:eastAsiaTheme="minorEastAsia" w:cstheme="minorBidi"/>
              <w:i w:val="0"/>
              <w:noProof/>
              <w:lang w:val="en-IN" w:eastAsia="en-IN"/>
            </w:rPr>
          </w:pPr>
          <w:ins w:id="14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3.6.6</w:t>
            </w:r>
            <w:r>
              <w:rPr>
                <w:rFonts w:eastAsiaTheme="minorEastAsia" w:cstheme="minorBidi"/>
                <w:i w:val="0"/>
                <w:noProof/>
                <w:lang w:val="en-IN" w:eastAsia="en-IN"/>
              </w:rPr>
              <w:tab/>
            </w:r>
            <w:r w:rsidRPr="002501FB">
              <w:rPr>
                <w:rStyle w:val="Hyperlink"/>
                <w:noProof/>
                <w:lang w:val="en-CA"/>
              </w:rPr>
              <w:t>Saving Transaction Information</w:t>
            </w:r>
            <w:r>
              <w:rPr>
                <w:noProof/>
                <w:webHidden/>
              </w:rPr>
              <w:tab/>
            </w:r>
            <w:r>
              <w:rPr>
                <w:noProof/>
                <w:webHidden/>
              </w:rPr>
              <w:fldChar w:fldCharType="begin"/>
            </w:r>
            <w:r>
              <w:rPr>
                <w:noProof/>
                <w:webHidden/>
              </w:rPr>
              <w:instrText xml:space="preserve"> PAGEREF _Toc415568968 \h </w:instrText>
            </w:r>
          </w:ins>
          <w:r>
            <w:rPr>
              <w:noProof/>
              <w:webHidden/>
            </w:rPr>
          </w:r>
          <w:r>
            <w:rPr>
              <w:noProof/>
              <w:webHidden/>
            </w:rPr>
            <w:fldChar w:fldCharType="separate"/>
          </w:r>
          <w:ins w:id="146" w:author="Patel, Seema" w:date="2015-03-31T12:40:00Z">
            <w:r>
              <w:rPr>
                <w:noProof/>
                <w:webHidden/>
              </w:rPr>
              <w:t>26</w:t>
            </w:r>
            <w:r>
              <w:rPr>
                <w:noProof/>
                <w:webHidden/>
              </w:rPr>
              <w:fldChar w:fldCharType="end"/>
            </w:r>
            <w:r w:rsidRPr="002501FB">
              <w:rPr>
                <w:rStyle w:val="Hyperlink"/>
                <w:noProof/>
              </w:rPr>
              <w:fldChar w:fldCharType="end"/>
            </w:r>
          </w:ins>
        </w:p>
        <w:p w14:paraId="5BACC297" w14:textId="77777777" w:rsidR="00D74931" w:rsidRDefault="00D74931">
          <w:pPr>
            <w:pStyle w:val="TOC2"/>
            <w:tabs>
              <w:tab w:val="left" w:pos="800"/>
              <w:tab w:val="right" w:leader="dot" w:pos="9350"/>
            </w:tabs>
            <w:rPr>
              <w:ins w:id="147" w:author="Patel, Seema" w:date="2015-03-31T12:40:00Z"/>
              <w:rFonts w:eastAsiaTheme="minorEastAsia" w:cstheme="minorBidi"/>
              <w:smallCaps w:val="0"/>
              <w:noProof/>
              <w:lang w:val="en-IN" w:eastAsia="en-IN"/>
            </w:rPr>
          </w:pPr>
          <w:ins w:id="14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"_Toc415568969"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3.7</w:t>
            </w:r>
            <w:r>
              <w:rPr>
                <w:rFonts w:eastAsiaTheme="minorEastAsia" w:cstheme="minorBidi"/>
                <w:smallCaps w:val="0"/>
                <w:noProof/>
                <w:lang w:val="en-IN" w:eastAsia="en-IN"/>
              </w:rPr>
              <w:tab/>
            </w:r>
            <w:r w:rsidRPr="002501FB">
              <w:rPr>
                <w:rStyle w:val="Hyperlink"/>
                <w:noProof/>
                <w:lang w:val="en-CA"/>
              </w:rPr>
              <w:t>GPS Core Error Handling</w:t>
            </w:r>
            <w:r>
              <w:rPr>
                <w:noProof/>
                <w:webHidden/>
              </w:rPr>
              <w:tab/>
            </w:r>
            <w:r>
              <w:rPr>
                <w:noProof/>
                <w:webHidden/>
              </w:rPr>
              <w:fldChar w:fldCharType="begin"/>
            </w:r>
            <w:r>
              <w:rPr>
                <w:noProof/>
                <w:webHidden/>
              </w:rPr>
              <w:instrText xml:space="preserve"> PAGEREF _Toc415568969 \h </w:instrText>
            </w:r>
          </w:ins>
          <w:r>
            <w:rPr>
              <w:noProof/>
              <w:webHidden/>
            </w:rPr>
          </w:r>
          <w:r>
            <w:rPr>
              <w:noProof/>
              <w:webHidden/>
            </w:rPr>
            <w:fldChar w:fldCharType="separate"/>
          </w:r>
          <w:ins w:id="149" w:author="Patel, Seema" w:date="2015-03-31T12:40:00Z">
            <w:r>
              <w:rPr>
                <w:noProof/>
                <w:webHidden/>
              </w:rPr>
              <w:t>27</w:t>
            </w:r>
            <w:r>
              <w:rPr>
                <w:noProof/>
                <w:webHidden/>
              </w:rPr>
              <w:fldChar w:fldCharType="end"/>
            </w:r>
            <w:r w:rsidRPr="002501FB">
              <w:rPr>
                <w:rStyle w:val="Hyperlink"/>
                <w:noProof/>
              </w:rPr>
              <w:fldChar w:fldCharType="end"/>
            </w:r>
          </w:ins>
        </w:p>
        <w:p w14:paraId="0DB20448" w14:textId="77777777" w:rsidR="00D74931" w:rsidRDefault="00D74931">
          <w:pPr>
            <w:pStyle w:val="TOC1"/>
            <w:tabs>
              <w:tab w:val="left" w:pos="400"/>
              <w:tab w:val="right" w:leader="dot" w:pos="9350"/>
            </w:tabs>
            <w:rPr>
              <w:ins w:id="150" w:author="Patel, Seema" w:date="2015-03-31T12:40:00Z"/>
              <w:rFonts w:eastAsiaTheme="minorEastAsia" w:cstheme="minorBidi"/>
              <w:b w:val="0"/>
              <w:caps w:val="0"/>
              <w:noProof/>
              <w:lang w:val="en-IN" w:eastAsia="en-IN"/>
            </w:rPr>
          </w:pPr>
          <w:ins w:id="15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w:t>
            </w:r>
            <w:r>
              <w:rPr>
                <w:rFonts w:eastAsiaTheme="minorEastAsia" w:cstheme="minorBidi"/>
                <w:b w:val="0"/>
                <w:caps w:val="0"/>
                <w:noProof/>
                <w:lang w:val="en-IN" w:eastAsia="en-IN"/>
              </w:rPr>
              <w:tab/>
            </w:r>
            <w:r w:rsidRPr="002501FB">
              <w:rPr>
                <w:rStyle w:val="Hyperlink"/>
                <w:noProof/>
                <w:lang w:val="en-CA"/>
              </w:rPr>
              <w:t>GPS Batch</w:t>
            </w:r>
            <w:r>
              <w:rPr>
                <w:noProof/>
                <w:webHidden/>
              </w:rPr>
              <w:tab/>
            </w:r>
            <w:r>
              <w:rPr>
                <w:noProof/>
                <w:webHidden/>
              </w:rPr>
              <w:fldChar w:fldCharType="begin"/>
            </w:r>
            <w:r>
              <w:rPr>
                <w:noProof/>
                <w:webHidden/>
              </w:rPr>
              <w:instrText xml:space="preserve"> PAGEREF _Toc415568970 \h </w:instrText>
            </w:r>
          </w:ins>
          <w:r>
            <w:rPr>
              <w:noProof/>
              <w:webHidden/>
            </w:rPr>
          </w:r>
          <w:r>
            <w:rPr>
              <w:noProof/>
              <w:webHidden/>
            </w:rPr>
            <w:fldChar w:fldCharType="separate"/>
          </w:r>
          <w:ins w:id="152" w:author="Patel, Seema" w:date="2015-03-31T12:40:00Z">
            <w:r>
              <w:rPr>
                <w:noProof/>
                <w:webHidden/>
              </w:rPr>
              <w:t>28</w:t>
            </w:r>
            <w:r>
              <w:rPr>
                <w:noProof/>
                <w:webHidden/>
              </w:rPr>
              <w:fldChar w:fldCharType="end"/>
            </w:r>
            <w:r w:rsidRPr="002501FB">
              <w:rPr>
                <w:rStyle w:val="Hyperlink"/>
                <w:noProof/>
              </w:rPr>
              <w:fldChar w:fldCharType="end"/>
            </w:r>
          </w:ins>
        </w:p>
        <w:p w14:paraId="015B0771" w14:textId="77777777" w:rsidR="00D74931" w:rsidRDefault="00D74931">
          <w:pPr>
            <w:pStyle w:val="TOC2"/>
            <w:tabs>
              <w:tab w:val="left" w:pos="800"/>
              <w:tab w:val="right" w:leader="dot" w:pos="9350"/>
            </w:tabs>
            <w:rPr>
              <w:ins w:id="153" w:author="Patel, Seema" w:date="2015-03-31T12:40:00Z"/>
              <w:rFonts w:eastAsiaTheme="minorEastAsia" w:cstheme="minorBidi"/>
              <w:smallCaps w:val="0"/>
              <w:noProof/>
              <w:lang w:val="en-IN" w:eastAsia="en-IN"/>
            </w:rPr>
          </w:pPr>
          <w:ins w:id="15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w:t>
            </w:r>
            <w:r>
              <w:rPr>
                <w:rFonts w:eastAsiaTheme="minorEastAsia" w:cstheme="minorBidi"/>
                <w:smallCaps w:val="0"/>
                <w:noProof/>
                <w:lang w:val="en-IN" w:eastAsia="en-IN"/>
              </w:rPr>
              <w:tab/>
            </w:r>
            <w:r w:rsidRPr="002501FB">
              <w:rPr>
                <w:rStyle w:val="Hyperlink"/>
                <w:noProof/>
                <w:lang w:val="en-CA"/>
              </w:rPr>
              <w:t>GPS Batch Process Overview</w:t>
            </w:r>
            <w:r>
              <w:rPr>
                <w:noProof/>
                <w:webHidden/>
              </w:rPr>
              <w:tab/>
            </w:r>
            <w:r>
              <w:rPr>
                <w:noProof/>
                <w:webHidden/>
              </w:rPr>
              <w:fldChar w:fldCharType="begin"/>
            </w:r>
            <w:r>
              <w:rPr>
                <w:noProof/>
                <w:webHidden/>
              </w:rPr>
              <w:instrText xml:space="preserve"> PAGEREF _Toc415568971 \h </w:instrText>
            </w:r>
          </w:ins>
          <w:r>
            <w:rPr>
              <w:noProof/>
              <w:webHidden/>
            </w:rPr>
          </w:r>
          <w:r>
            <w:rPr>
              <w:noProof/>
              <w:webHidden/>
            </w:rPr>
            <w:fldChar w:fldCharType="separate"/>
          </w:r>
          <w:ins w:id="155" w:author="Patel, Seema" w:date="2015-03-31T12:40:00Z">
            <w:r>
              <w:rPr>
                <w:noProof/>
                <w:webHidden/>
              </w:rPr>
              <w:t>28</w:t>
            </w:r>
            <w:r>
              <w:rPr>
                <w:noProof/>
                <w:webHidden/>
              </w:rPr>
              <w:fldChar w:fldCharType="end"/>
            </w:r>
            <w:r w:rsidRPr="002501FB">
              <w:rPr>
                <w:rStyle w:val="Hyperlink"/>
                <w:noProof/>
              </w:rPr>
              <w:fldChar w:fldCharType="end"/>
            </w:r>
          </w:ins>
        </w:p>
        <w:p w14:paraId="1C391FE4" w14:textId="77777777" w:rsidR="00D74931" w:rsidRDefault="00D74931">
          <w:pPr>
            <w:pStyle w:val="TOC3"/>
            <w:tabs>
              <w:tab w:val="left" w:pos="1200"/>
              <w:tab w:val="right" w:leader="dot" w:pos="9350"/>
            </w:tabs>
            <w:rPr>
              <w:ins w:id="156" w:author="Patel, Seema" w:date="2015-03-31T12:40:00Z"/>
              <w:rFonts w:eastAsiaTheme="minorEastAsia" w:cstheme="minorBidi"/>
              <w:i w:val="0"/>
              <w:noProof/>
              <w:lang w:val="en-IN" w:eastAsia="en-IN"/>
            </w:rPr>
          </w:pPr>
          <w:ins w:id="15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4.1.1</w:t>
            </w:r>
            <w:r>
              <w:rPr>
                <w:rFonts w:eastAsiaTheme="minorEastAsia" w:cstheme="minorBidi"/>
                <w:i w:val="0"/>
                <w:noProof/>
                <w:lang w:val="en-IN" w:eastAsia="en-IN"/>
              </w:rPr>
              <w:tab/>
            </w:r>
            <w:r w:rsidRPr="002501FB">
              <w:rPr>
                <w:rStyle w:val="Hyperlink"/>
                <w:noProof/>
                <w:lang w:val="en-CA"/>
              </w:rPr>
              <w:t>Spring integration process:</w:t>
            </w:r>
            <w:r>
              <w:rPr>
                <w:noProof/>
                <w:webHidden/>
              </w:rPr>
              <w:tab/>
            </w:r>
            <w:r>
              <w:rPr>
                <w:noProof/>
                <w:webHidden/>
              </w:rPr>
              <w:fldChar w:fldCharType="begin"/>
            </w:r>
            <w:r>
              <w:rPr>
                <w:noProof/>
                <w:webHidden/>
              </w:rPr>
              <w:instrText xml:space="preserve"> PAGEREF _Toc415568972 \h </w:instrText>
            </w:r>
          </w:ins>
          <w:r>
            <w:rPr>
              <w:noProof/>
              <w:webHidden/>
            </w:rPr>
          </w:r>
          <w:r>
            <w:rPr>
              <w:noProof/>
              <w:webHidden/>
            </w:rPr>
            <w:fldChar w:fldCharType="separate"/>
          </w:r>
          <w:ins w:id="158" w:author="Patel, Seema" w:date="2015-03-31T12:40:00Z">
            <w:r>
              <w:rPr>
                <w:noProof/>
                <w:webHidden/>
              </w:rPr>
              <w:t>30</w:t>
            </w:r>
            <w:r>
              <w:rPr>
                <w:noProof/>
                <w:webHidden/>
              </w:rPr>
              <w:fldChar w:fldCharType="end"/>
            </w:r>
            <w:r w:rsidRPr="002501FB">
              <w:rPr>
                <w:rStyle w:val="Hyperlink"/>
                <w:noProof/>
              </w:rPr>
              <w:fldChar w:fldCharType="end"/>
            </w:r>
          </w:ins>
        </w:p>
        <w:p w14:paraId="56893D41" w14:textId="77777777" w:rsidR="00D74931" w:rsidRDefault="00D74931">
          <w:pPr>
            <w:pStyle w:val="TOC3"/>
            <w:tabs>
              <w:tab w:val="left" w:pos="1200"/>
              <w:tab w:val="right" w:leader="dot" w:pos="9350"/>
            </w:tabs>
            <w:rPr>
              <w:ins w:id="159" w:author="Patel, Seema" w:date="2015-03-31T12:40:00Z"/>
              <w:rFonts w:eastAsiaTheme="minorEastAsia" w:cstheme="minorBidi"/>
              <w:i w:val="0"/>
              <w:noProof/>
              <w:lang w:val="en-IN" w:eastAsia="en-IN"/>
            </w:rPr>
          </w:pPr>
          <w:ins w:id="16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4.1.2</w:t>
            </w:r>
            <w:r>
              <w:rPr>
                <w:rFonts w:eastAsiaTheme="minorEastAsia" w:cstheme="minorBidi"/>
                <w:i w:val="0"/>
                <w:noProof/>
                <w:lang w:val="en-IN" w:eastAsia="en-IN"/>
              </w:rPr>
              <w:tab/>
            </w:r>
            <w:r w:rsidRPr="002501FB">
              <w:rPr>
                <w:rStyle w:val="Hyperlink"/>
                <w:noProof/>
                <w:lang w:val="en-CA"/>
              </w:rPr>
              <w:t>Spring Batch process:</w:t>
            </w:r>
            <w:r>
              <w:rPr>
                <w:noProof/>
                <w:webHidden/>
              </w:rPr>
              <w:tab/>
            </w:r>
            <w:r>
              <w:rPr>
                <w:noProof/>
                <w:webHidden/>
              </w:rPr>
              <w:fldChar w:fldCharType="begin"/>
            </w:r>
            <w:r>
              <w:rPr>
                <w:noProof/>
                <w:webHidden/>
              </w:rPr>
              <w:instrText xml:space="preserve"> PAGEREF _Toc415568973 \h </w:instrText>
            </w:r>
          </w:ins>
          <w:r>
            <w:rPr>
              <w:noProof/>
              <w:webHidden/>
            </w:rPr>
          </w:r>
          <w:r>
            <w:rPr>
              <w:noProof/>
              <w:webHidden/>
            </w:rPr>
            <w:fldChar w:fldCharType="separate"/>
          </w:r>
          <w:ins w:id="161" w:author="Patel, Seema" w:date="2015-03-31T12:40:00Z">
            <w:r>
              <w:rPr>
                <w:noProof/>
                <w:webHidden/>
              </w:rPr>
              <w:t>30</w:t>
            </w:r>
            <w:r>
              <w:rPr>
                <w:noProof/>
                <w:webHidden/>
              </w:rPr>
              <w:fldChar w:fldCharType="end"/>
            </w:r>
            <w:r w:rsidRPr="002501FB">
              <w:rPr>
                <w:rStyle w:val="Hyperlink"/>
                <w:noProof/>
              </w:rPr>
              <w:fldChar w:fldCharType="end"/>
            </w:r>
          </w:ins>
        </w:p>
        <w:p w14:paraId="69FFBA45" w14:textId="77777777" w:rsidR="00D74931" w:rsidRDefault="00D74931">
          <w:pPr>
            <w:pStyle w:val="TOC2"/>
            <w:tabs>
              <w:tab w:val="left" w:pos="800"/>
              <w:tab w:val="right" w:leader="dot" w:pos="9350"/>
            </w:tabs>
            <w:rPr>
              <w:ins w:id="162" w:author="Patel, Seema" w:date="2015-03-31T12:40:00Z"/>
              <w:rFonts w:eastAsiaTheme="minorEastAsia" w:cstheme="minorBidi"/>
              <w:smallCaps w:val="0"/>
              <w:noProof/>
              <w:lang w:val="en-IN" w:eastAsia="en-IN"/>
            </w:rPr>
          </w:pPr>
          <w:ins w:id="16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w:t>
            </w:r>
            <w:r>
              <w:rPr>
                <w:rFonts w:eastAsiaTheme="minorEastAsia" w:cstheme="minorBidi"/>
                <w:smallCaps w:val="0"/>
                <w:noProof/>
                <w:lang w:val="en-IN" w:eastAsia="en-IN"/>
              </w:rPr>
              <w:tab/>
            </w:r>
            <w:r w:rsidRPr="002501FB">
              <w:rPr>
                <w:rStyle w:val="Hyperlink"/>
                <w:noProof/>
              </w:rPr>
              <w:t>GPS Batch Layers and components</w:t>
            </w:r>
            <w:r>
              <w:rPr>
                <w:noProof/>
                <w:webHidden/>
              </w:rPr>
              <w:tab/>
            </w:r>
            <w:r>
              <w:rPr>
                <w:noProof/>
                <w:webHidden/>
              </w:rPr>
              <w:fldChar w:fldCharType="begin"/>
            </w:r>
            <w:r>
              <w:rPr>
                <w:noProof/>
                <w:webHidden/>
              </w:rPr>
              <w:instrText xml:space="preserve"> PAGEREF _Toc415568974 \h </w:instrText>
            </w:r>
          </w:ins>
          <w:r>
            <w:rPr>
              <w:noProof/>
              <w:webHidden/>
            </w:rPr>
          </w:r>
          <w:r>
            <w:rPr>
              <w:noProof/>
              <w:webHidden/>
            </w:rPr>
            <w:fldChar w:fldCharType="separate"/>
          </w:r>
          <w:ins w:id="164" w:author="Patel, Seema" w:date="2015-03-31T12:40:00Z">
            <w:r>
              <w:rPr>
                <w:noProof/>
                <w:webHidden/>
              </w:rPr>
              <w:t>31</w:t>
            </w:r>
            <w:r>
              <w:rPr>
                <w:noProof/>
                <w:webHidden/>
              </w:rPr>
              <w:fldChar w:fldCharType="end"/>
            </w:r>
            <w:r w:rsidRPr="002501FB">
              <w:rPr>
                <w:rStyle w:val="Hyperlink"/>
                <w:noProof/>
              </w:rPr>
              <w:fldChar w:fldCharType="end"/>
            </w:r>
          </w:ins>
        </w:p>
        <w:p w14:paraId="1299CE86" w14:textId="77777777" w:rsidR="00D74931" w:rsidRDefault="00D74931">
          <w:pPr>
            <w:pStyle w:val="TOC3"/>
            <w:tabs>
              <w:tab w:val="left" w:pos="1200"/>
              <w:tab w:val="right" w:leader="dot" w:pos="9350"/>
            </w:tabs>
            <w:rPr>
              <w:ins w:id="165" w:author="Patel, Seema" w:date="2015-03-31T12:40:00Z"/>
              <w:rFonts w:eastAsiaTheme="minorEastAsia" w:cstheme="minorBidi"/>
              <w:i w:val="0"/>
              <w:noProof/>
              <w:lang w:val="en-IN" w:eastAsia="en-IN"/>
            </w:rPr>
          </w:pPr>
          <w:ins w:id="16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4.2.1</w:t>
            </w:r>
            <w:r>
              <w:rPr>
                <w:rFonts w:eastAsiaTheme="minorEastAsia" w:cstheme="minorBidi"/>
                <w:i w:val="0"/>
                <w:noProof/>
                <w:lang w:val="en-IN" w:eastAsia="en-IN"/>
              </w:rPr>
              <w:tab/>
            </w:r>
            <w:r w:rsidRPr="002501FB">
              <w:rPr>
                <w:rStyle w:val="Hyperlink"/>
                <w:noProof/>
                <w:lang w:val="en-CA"/>
              </w:rPr>
              <w:t>Helper Layer</w:t>
            </w:r>
            <w:r>
              <w:rPr>
                <w:noProof/>
                <w:webHidden/>
              </w:rPr>
              <w:tab/>
            </w:r>
            <w:r>
              <w:rPr>
                <w:noProof/>
                <w:webHidden/>
              </w:rPr>
              <w:fldChar w:fldCharType="begin"/>
            </w:r>
            <w:r>
              <w:rPr>
                <w:noProof/>
                <w:webHidden/>
              </w:rPr>
              <w:instrText xml:space="preserve"> PAGEREF _Toc415568975 \h </w:instrText>
            </w:r>
          </w:ins>
          <w:r>
            <w:rPr>
              <w:noProof/>
              <w:webHidden/>
            </w:rPr>
          </w:r>
          <w:r>
            <w:rPr>
              <w:noProof/>
              <w:webHidden/>
            </w:rPr>
            <w:fldChar w:fldCharType="separate"/>
          </w:r>
          <w:ins w:id="167" w:author="Patel, Seema" w:date="2015-03-31T12:40:00Z">
            <w:r>
              <w:rPr>
                <w:noProof/>
                <w:webHidden/>
              </w:rPr>
              <w:t>31</w:t>
            </w:r>
            <w:r>
              <w:rPr>
                <w:noProof/>
                <w:webHidden/>
              </w:rPr>
              <w:fldChar w:fldCharType="end"/>
            </w:r>
            <w:r w:rsidRPr="002501FB">
              <w:rPr>
                <w:rStyle w:val="Hyperlink"/>
                <w:noProof/>
              </w:rPr>
              <w:fldChar w:fldCharType="end"/>
            </w:r>
          </w:ins>
        </w:p>
        <w:p w14:paraId="31949BE9" w14:textId="77777777" w:rsidR="00D74931" w:rsidRDefault="00D74931">
          <w:pPr>
            <w:pStyle w:val="TOC3"/>
            <w:tabs>
              <w:tab w:val="left" w:pos="1200"/>
              <w:tab w:val="right" w:leader="dot" w:pos="9350"/>
            </w:tabs>
            <w:rPr>
              <w:ins w:id="168" w:author="Patel, Seema" w:date="2015-03-31T12:40:00Z"/>
              <w:rFonts w:eastAsiaTheme="minorEastAsia" w:cstheme="minorBidi"/>
              <w:i w:val="0"/>
              <w:noProof/>
              <w:lang w:val="en-IN" w:eastAsia="en-IN"/>
            </w:rPr>
          </w:pPr>
          <w:ins w:id="16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4.2.2</w:t>
            </w:r>
            <w:r>
              <w:rPr>
                <w:rFonts w:eastAsiaTheme="minorEastAsia" w:cstheme="minorBidi"/>
                <w:i w:val="0"/>
                <w:noProof/>
                <w:lang w:val="en-IN" w:eastAsia="en-IN"/>
              </w:rPr>
              <w:tab/>
            </w:r>
            <w:r w:rsidRPr="002501FB">
              <w:rPr>
                <w:rStyle w:val="Hyperlink"/>
                <w:noProof/>
                <w:lang w:val="en-CA"/>
              </w:rPr>
              <w:t>Service Layer</w:t>
            </w:r>
            <w:r>
              <w:rPr>
                <w:noProof/>
                <w:webHidden/>
              </w:rPr>
              <w:tab/>
            </w:r>
            <w:r>
              <w:rPr>
                <w:noProof/>
                <w:webHidden/>
              </w:rPr>
              <w:fldChar w:fldCharType="begin"/>
            </w:r>
            <w:r>
              <w:rPr>
                <w:noProof/>
                <w:webHidden/>
              </w:rPr>
              <w:instrText xml:space="preserve"> PAGEREF _Toc415568976 \h </w:instrText>
            </w:r>
          </w:ins>
          <w:r>
            <w:rPr>
              <w:noProof/>
              <w:webHidden/>
            </w:rPr>
          </w:r>
          <w:r>
            <w:rPr>
              <w:noProof/>
              <w:webHidden/>
            </w:rPr>
            <w:fldChar w:fldCharType="separate"/>
          </w:r>
          <w:ins w:id="170" w:author="Patel, Seema" w:date="2015-03-31T12:40:00Z">
            <w:r>
              <w:rPr>
                <w:noProof/>
                <w:webHidden/>
              </w:rPr>
              <w:t>31</w:t>
            </w:r>
            <w:r>
              <w:rPr>
                <w:noProof/>
                <w:webHidden/>
              </w:rPr>
              <w:fldChar w:fldCharType="end"/>
            </w:r>
            <w:r w:rsidRPr="002501FB">
              <w:rPr>
                <w:rStyle w:val="Hyperlink"/>
                <w:noProof/>
              </w:rPr>
              <w:fldChar w:fldCharType="end"/>
            </w:r>
          </w:ins>
        </w:p>
        <w:p w14:paraId="2D2DFA16" w14:textId="77777777" w:rsidR="00D74931" w:rsidRDefault="00D74931">
          <w:pPr>
            <w:pStyle w:val="TOC3"/>
            <w:tabs>
              <w:tab w:val="left" w:pos="1200"/>
              <w:tab w:val="right" w:leader="dot" w:pos="9350"/>
            </w:tabs>
            <w:rPr>
              <w:ins w:id="171" w:author="Patel, Seema" w:date="2015-03-31T12:40:00Z"/>
              <w:rFonts w:eastAsiaTheme="minorEastAsia" w:cstheme="minorBidi"/>
              <w:i w:val="0"/>
              <w:noProof/>
              <w:lang w:val="en-IN" w:eastAsia="en-IN"/>
            </w:rPr>
          </w:pPr>
          <w:ins w:id="17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4.2.3</w:t>
            </w:r>
            <w:r>
              <w:rPr>
                <w:rFonts w:eastAsiaTheme="minorEastAsia" w:cstheme="minorBidi"/>
                <w:i w:val="0"/>
                <w:noProof/>
                <w:lang w:val="en-IN" w:eastAsia="en-IN"/>
              </w:rPr>
              <w:tab/>
            </w:r>
            <w:r w:rsidRPr="002501FB">
              <w:rPr>
                <w:rStyle w:val="Hyperlink"/>
                <w:noProof/>
                <w:lang w:val="en-CA"/>
              </w:rPr>
              <w:t>Business Layer</w:t>
            </w:r>
            <w:r>
              <w:rPr>
                <w:noProof/>
                <w:webHidden/>
              </w:rPr>
              <w:tab/>
            </w:r>
            <w:r>
              <w:rPr>
                <w:noProof/>
                <w:webHidden/>
              </w:rPr>
              <w:fldChar w:fldCharType="begin"/>
            </w:r>
            <w:r>
              <w:rPr>
                <w:noProof/>
                <w:webHidden/>
              </w:rPr>
              <w:instrText xml:space="preserve"> PAGEREF _Toc415568977 \h </w:instrText>
            </w:r>
          </w:ins>
          <w:r>
            <w:rPr>
              <w:noProof/>
              <w:webHidden/>
            </w:rPr>
          </w:r>
          <w:r>
            <w:rPr>
              <w:noProof/>
              <w:webHidden/>
            </w:rPr>
            <w:fldChar w:fldCharType="separate"/>
          </w:r>
          <w:ins w:id="173" w:author="Patel, Seema" w:date="2015-03-31T12:40:00Z">
            <w:r>
              <w:rPr>
                <w:noProof/>
                <w:webHidden/>
              </w:rPr>
              <w:t>32</w:t>
            </w:r>
            <w:r>
              <w:rPr>
                <w:noProof/>
                <w:webHidden/>
              </w:rPr>
              <w:fldChar w:fldCharType="end"/>
            </w:r>
            <w:r w:rsidRPr="002501FB">
              <w:rPr>
                <w:rStyle w:val="Hyperlink"/>
                <w:noProof/>
              </w:rPr>
              <w:fldChar w:fldCharType="end"/>
            </w:r>
          </w:ins>
        </w:p>
        <w:p w14:paraId="57DFD98F" w14:textId="77777777" w:rsidR="00D74931" w:rsidRDefault="00D74931">
          <w:pPr>
            <w:pStyle w:val="TOC3"/>
            <w:tabs>
              <w:tab w:val="left" w:pos="1200"/>
              <w:tab w:val="right" w:leader="dot" w:pos="9350"/>
            </w:tabs>
            <w:rPr>
              <w:ins w:id="174" w:author="Patel, Seema" w:date="2015-03-31T12:40:00Z"/>
              <w:rFonts w:eastAsiaTheme="minorEastAsia" w:cstheme="minorBidi"/>
              <w:i w:val="0"/>
              <w:noProof/>
              <w:lang w:val="en-IN" w:eastAsia="en-IN"/>
            </w:rPr>
          </w:pPr>
          <w:ins w:id="17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"_Toc415568978"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4.2.4</w:t>
            </w:r>
            <w:r>
              <w:rPr>
                <w:rFonts w:eastAsiaTheme="minorEastAsia" w:cstheme="minorBidi"/>
                <w:i w:val="0"/>
                <w:noProof/>
                <w:lang w:val="en-IN" w:eastAsia="en-IN"/>
              </w:rPr>
              <w:tab/>
            </w:r>
            <w:r w:rsidRPr="002501FB">
              <w:rPr>
                <w:rStyle w:val="Hyperlink"/>
                <w:noProof/>
                <w:lang w:val="en-CA"/>
              </w:rPr>
              <w:t>Integration Layer</w:t>
            </w:r>
            <w:r>
              <w:rPr>
                <w:noProof/>
                <w:webHidden/>
              </w:rPr>
              <w:tab/>
            </w:r>
            <w:r>
              <w:rPr>
                <w:noProof/>
                <w:webHidden/>
              </w:rPr>
              <w:fldChar w:fldCharType="begin"/>
            </w:r>
            <w:r>
              <w:rPr>
                <w:noProof/>
                <w:webHidden/>
              </w:rPr>
              <w:instrText xml:space="preserve"> PAGEREF _Toc415568978 \h </w:instrText>
            </w:r>
          </w:ins>
          <w:r>
            <w:rPr>
              <w:noProof/>
              <w:webHidden/>
            </w:rPr>
          </w:r>
          <w:r>
            <w:rPr>
              <w:noProof/>
              <w:webHidden/>
            </w:rPr>
            <w:fldChar w:fldCharType="separate"/>
          </w:r>
          <w:ins w:id="176" w:author="Patel, Seema" w:date="2015-03-31T12:40:00Z">
            <w:r>
              <w:rPr>
                <w:noProof/>
                <w:webHidden/>
              </w:rPr>
              <w:t>32</w:t>
            </w:r>
            <w:r>
              <w:rPr>
                <w:noProof/>
                <w:webHidden/>
              </w:rPr>
              <w:fldChar w:fldCharType="end"/>
            </w:r>
            <w:r w:rsidRPr="002501FB">
              <w:rPr>
                <w:rStyle w:val="Hyperlink"/>
                <w:noProof/>
              </w:rPr>
              <w:fldChar w:fldCharType="end"/>
            </w:r>
          </w:ins>
        </w:p>
        <w:p w14:paraId="41AA2C4C" w14:textId="77777777" w:rsidR="00D74931" w:rsidRDefault="00D74931">
          <w:pPr>
            <w:pStyle w:val="TOC3"/>
            <w:tabs>
              <w:tab w:val="left" w:pos="1200"/>
              <w:tab w:val="right" w:leader="dot" w:pos="9350"/>
            </w:tabs>
            <w:rPr>
              <w:ins w:id="177" w:author="Patel, Seema" w:date="2015-03-31T12:40:00Z"/>
              <w:rFonts w:eastAsiaTheme="minorEastAsia" w:cstheme="minorBidi"/>
              <w:i w:val="0"/>
              <w:noProof/>
              <w:lang w:val="en-IN" w:eastAsia="en-IN"/>
            </w:rPr>
          </w:pPr>
          <w:ins w:id="178" w:author="Patel, Seema" w:date="2015-03-31T12:40:00Z">
            <w:r w:rsidRPr="002501FB">
              <w:rPr>
                <w:rStyle w:val="Hyperlink"/>
                <w:noProof/>
              </w:rPr>
              <w:lastRenderedPageBreak/>
              <w:fldChar w:fldCharType="begin"/>
            </w:r>
            <w:r w:rsidRPr="002501FB">
              <w:rPr>
                <w:rStyle w:val="Hyperlink"/>
                <w:noProof/>
              </w:rPr>
              <w:instrText xml:space="preserve"> </w:instrText>
            </w:r>
            <w:r>
              <w:rPr>
                <w:noProof/>
              </w:rPr>
              <w:instrText>HYPERLINK \l "_Toc415568979"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4.2.5</w:t>
            </w:r>
            <w:r>
              <w:rPr>
                <w:rFonts w:eastAsiaTheme="minorEastAsia" w:cstheme="minorBidi"/>
                <w:i w:val="0"/>
                <w:noProof/>
                <w:lang w:val="en-IN" w:eastAsia="en-IN"/>
              </w:rPr>
              <w:tab/>
            </w:r>
            <w:r w:rsidRPr="002501FB">
              <w:rPr>
                <w:rStyle w:val="Hyperlink"/>
                <w:noProof/>
                <w:lang w:val="en-CA"/>
              </w:rPr>
              <w:t>Transport Layer</w:t>
            </w:r>
            <w:r>
              <w:rPr>
                <w:noProof/>
                <w:webHidden/>
              </w:rPr>
              <w:tab/>
            </w:r>
            <w:r>
              <w:rPr>
                <w:noProof/>
                <w:webHidden/>
              </w:rPr>
              <w:fldChar w:fldCharType="begin"/>
            </w:r>
            <w:r>
              <w:rPr>
                <w:noProof/>
                <w:webHidden/>
              </w:rPr>
              <w:instrText xml:space="preserve"> PAGEREF _Toc415568979 \h </w:instrText>
            </w:r>
          </w:ins>
          <w:r>
            <w:rPr>
              <w:noProof/>
              <w:webHidden/>
            </w:rPr>
          </w:r>
          <w:r>
            <w:rPr>
              <w:noProof/>
              <w:webHidden/>
            </w:rPr>
            <w:fldChar w:fldCharType="separate"/>
          </w:r>
          <w:ins w:id="179" w:author="Patel, Seema" w:date="2015-03-31T12:40:00Z">
            <w:r>
              <w:rPr>
                <w:noProof/>
                <w:webHidden/>
              </w:rPr>
              <w:t>32</w:t>
            </w:r>
            <w:r>
              <w:rPr>
                <w:noProof/>
                <w:webHidden/>
              </w:rPr>
              <w:fldChar w:fldCharType="end"/>
            </w:r>
            <w:r w:rsidRPr="002501FB">
              <w:rPr>
                <w:rStyle w:val="Hyperlink"/>
                <w:noProof/>
              </w:rPr>
              <w:fldChar w:fldCharType="end"/>
            </w:r>
          </w:ins>
        </w:p>
        <w:p w14:paraId="38724849" w14:textId="77777777" w:rsidR="00D74931" w:rsidRDefault="00D74931">
          <w:pPr>
            <w:pStyle w:val="TOC2"/>
            <w:tabs>
              <w:tab w:val="left" w:pos="800"/>
              <w:tab w:val="right" w:leader="dot" w:pos="9350"/>
            </w:tabs>
            <w:rPr>
              <w:ins w:id="180" w:author="Patel, Seema" w:date="2015-03-31T12:40:00Z"/>
              <w:rFonts w:eastAsiaTheme="minorEastAsia" w:cstheme="minorBidi"/>
              <w:smallCaps w:val="0"/>
              <w:noProof/>
              <w:lang w:val="en-IN" w:eastAsia="en-IN"/>
            </w:rPr>
          </w:pPr>
          <w:ins w:id="18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w:t>
            </w:r>
            <w:r>
              <w:rPr>
                <w:rFonts w:eastAsiaTheme="minorEastAsia" w:cstheme="minorBidi"/>
                <w:smallCaps w:val="0"/>
                <w:noProof/>
                <w:lang w:val="en-IN" w:eastAsia="en-IN"/>
              </w:rPr>
              <w:tab/>
            </w:r>
            <w:r w:rsidRPr="002501FB">
              <w:rPr>
                <w:rStyle w:val="Hyperlink"/>
                <w:noProof/>
              </w:rPr>
              <w:t>PACC flow</w:t>
            </w:r>
            <w:r>
              <w:rPr>
                <w:noProof/>
                <w:webHidden/>
              </w:rPr>
              <w:tab/>
            </w:r>
            <w:r>
              <w:rPr>
                <w:noProof/>
                <w:webHidden/>
              </w:rPr>
              <w:fldChar w:fldCharType="begin"/>
            </w:r>
            <w:r>
              <w:rPr>
                <w:noProof/>
                <w:webHidden/>
              </w:rPr>
              <w:instrText xml:space="preserve"> PAGEREF _Toc415568980 \h </w:instrText>
            </w:r>
          </w:ins>
          <w:r>
            <w:rPr>
              <w:noProof/>
              <w:webHidden/>
            </w:rPr>
          </w:r>
          <w:r>
            <w:rPr>
              <w:noProof/>
              <w:webHidden/>
            </w:rPr>
            <w:fldChar w:fldCharType="separate"/>
          </w:r>
          <w:ins w:id="182" w:author="Patel, Seema" w:date="2015-03-31T12:40:00Z">
            <w:r>
              <w:rPr>
                <w:noProof/>
                <w:webHidden/>
              </w:rPr>
              <w:t>32</w:t>
            </w:r>
            <w:r>
              <w:rPr>
                <w:noProof/>
                <w:webHidden/>
              </w:rPr>
              <w:fldChar w:fldCharType="end"/>
            </w:r>
            <w:r w:rsidRPr="002501FB">
              <w:rPr>
                <w:rStyle w:val="Hyperlink"/>
                <w:noProof/>
              </w:rPr>
              <w:fldChar w:fldCharType="end"/>
            </w:r>
          </w:ins>
        </w:p>
        <w:p w14:paraId="134BE8D9" w14:textId="77777777" w:rsidR="00D74931" w:rsidRDefault="00D74931">
          <w:pPr>
            <w:pStyle w:val="TOC3"/>
            <w:tabs>
              <w:tab w:val="left" w:pos="1200"/>
              <w:tab w:val="right" w:leader="dot" w:pos="9350"/>
            </w:tabs>
            <w:rPr>
              <w:ins w:id="183" w:author="Patel, Seema" w:date="2015-03-31T12:40:00Z"/>
              <w:rFonts w:eastAsiaTheme="minorEastAsia" w:cstheme="minorBidi"/>
              <w:i w:val="0"/>
              <w:noProof/>
              <w:lang w:val="en-IN" w:eastAsia="en-IN"/>
            </w:rPr>
          </w:pPr>
          <w:ins w:id="18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"_Toc415568981"</w:instrText>
            </w:r>
            <w:r w:rsidRPr="002501FB">
              <w:rPr>
                <w:rStyle w:val="Hyperlink"/>
                <w:noProof/>
              </w:rPr>
              <w:instrText xml:space="preserve"> </w:instrText>
            </w:r>
            <w:r w:rsidRPr="002501FB">
              <w:rPr>
                <w:rStyle w:val="Hyperlink"/>
                <w:noProof/>
              </w:rPr>
              <w:fldChar w:fldCharType="separate"/>
            </w:r>
            <w:r w:rsidRPr="002501FB">
              <w:rPr>
                <w:rStyle w:val="Hyperlink"/>
                <w:noProof/>
              </w:rPr>
              <w:t>4.3.1</w:t>
            </w:r>
            <w:r>
              <w:rPr>
                <w:rFonts w:eastAsiaTheme="minorEastAsia" w:cstheme="minorBidi"/>
                <w:i w:val="0"/>
                <w:noProof/>
                <w:lang w:val="en-IN" w:eastAsia="en-IN"/>
              </w:rPr>
              <w:tab/>
            </w:r>
            <w:r w:rsidRPr="002501FB">
              <w:rPr>
                <w:rStyle w:val="Hyperlink"/>
                <w:noProof/>
              </w:rPr>
              <w:t>Batch Payment Spring Integration – Spring Batch</w:t>
            </w:r>
            <w:r>
              <w:rPr>
                <w:noProof/>
                <w:webHidden/>
              </w:rPr>
              <w:tab/>
            </w:r>
            <w:r>
              <w:rPr>
                <w:noProof/>
                <w:webHidden/>
              </w:rPr>
              <w:fldChar w:fldCharType="begin"/>
            </w:r>
            <w:r>
              <w:rPr>
                <w:noProof/>
                <w:webHidden/>
              </w:rPr>
              <w:instrText xml:space="preserve"> PAGEREF _Toc415568981 \h </w:instrText>
            </w:r>
          </w:ins>
          <w:r>
            <w:rPr>
              <w:noProof/>
              <w:webHidden/>
            </w:rPr>
          </w:r>
          <w:r>
            <w:rPr>
              <w:noProof/>
              <w:webHidden/>
            </w:rPr>
            <w:fldChar w:fldCharType="separate"/>
          </w:r>
          <w:ins w:id="185" w:author="Patel, Seema" w:date="2015-03-31T12:40:00Z">
            <w:r>
              <w:rPr>
                <w:noProof/>
                <w:webHidden/>
              </w:rPr>
              <w:t>32</w:t>
            </w:r>
            <w:r>
              <w:rPr>
                <w:noProof/>
                <w:webHidden/>
              </w:rPr>
              <w:fldChar w:fldCharType="end"/>
            </w:r>
            <w:r w:rsidRPr="002501FB">
              <w:rPr>
                <w:rStyle w:val="Hyperlink"/>
                <w:noProof/>
              </w:rPr>
              <w:fldChar w:fldCharType="end"/>
            </w:r>
          </w:ins>
        </w:p>
        <w:p w14:paraId="62307584" w14:textId="77777777" w:rsidR="00D74931" w:rsidRDefault="00D74931">
          <w:pPr>
            <w:pStyle w:val="TOC3"/>
            <w:tabs>
              <w:tab w:val="left" w:pos="1200"/>
              <w:tab w:val="right" w:leader="dot" w:pos="9350"/>
            </w:tabs>
            <w:rPr>
              <w:ins w:id="186" w:author="Patel, Seema" w:date="2015-03-31T12:40:00Z"/>
              <w:rFonts w:eastAsiaTheme="minorEastAsia" w:cstheme="minorBidi"/>
              <w:i w:val="0"/>
              <w:noProof/>
              <w:lang w:val="en-IN" w:eastAsia="en-IN"/>
            </w:rPr>
          </w:pPr>
          <w:ins w:id="18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"_Toc415568982"</w:instrText>
            </w:r>
            <w:r w:rsidRPr="002501FB">
              <w:rPr>
                <w:rStyle w:val="Hyperlink"/>
                <w:noProof/>
              </w:rPr>
              <w:instrText xml:space="preserve"> </w:instrText>
            </w:r>
            <w:r w:rsidRPr="002501FB">
              <w:rPr>
                <w:rStyle w:val="Hyperlink"/>
                <w:noProof/>
              </w:rPr>
              <w:fldChar w:fldCharType="separate"/>
            </w:r>
            <w:r w:rsidRPr="002501FB">
              <w:rPr>
                <w:rStyle w:val="Hyperlink"/>
                <w:noProof/>
              </w:rPr>
              <w:t>4.3.2</w:t>
            </w:r>
            <w:r>
              <w:rPr>
                <w:rFonts w:eastAsiaTheme="minorEastAsia" w:cstheme="minorBidi"/>
                <w:i w:val="0"/>
                <w:noProof/>
                <w:lang w:val="en-IN" w:eastAsia="en-IN"/>
              </w:rPr>
              <w:tab/>
            </w:r>
            <w:r w:rsidRPr="002501FB">
              <w:rPr>
                <w:rStyle w:val="Hyperlink"/>
                <w:noProof/>
              </w:rPr>
              <w:t>Batch Payment Request Validation</w:t>
            </w:r>
            <w:r>
              <w:rPr>
                <w:noProof/>
                <w:webHidden/>
              </w:rPr>
              <w:tab/>
            </w:r>
            <w:r>
              <w:rPr>
                <w:noProof/>
                <w:webHidden/>
              </w:rPr>
              <w:fldChar w:fldCharType="begin"/>
            </w:r>
            <w:r>
              <w:rPr>
                <w:noProof/>
                <w:webHidden/>
              </w:rPr>
              <w:instrText xml:space="preserve"> PAGEREF _Toc415568982 \h </w:instrText>
            </w:r>
          </w:ins>
          <w:r>
            <w:rPr>
              <w:noProof/>
              <w:webHidden/>
            </w:rPr>
          </w:r>
          <w:r>
            <w:rPr>
              <w:noProof/>
              <w:webHidden/>
            </w:rPr>
            <w:fldChar w:fldCharType="separate"/>
          </w:r>
          <w:ins w:id="188" w:author="Patel, Seema" w:date="2015-03-31T12:40:00Z">
            <w:r>
              <w:rPr>
                <w:noProof/>
                <w:webHidden/>
              </w:rPr>
              <w:t>33</w:t>
            </w:r>
            <w:r>
              <w:rPr>
                <w:noProof/>
                <w:webHidden/>
              </w:rPr>
              <w:fldChar w:fldCharType="end"/>
            </w:r>
            <w:r w:rsidRPr="002501FB">
              <w:rPr>
                <w:rStyle w:val="Hyperlink"/>
                <w:noProof/>
              </w:rPr>
              <w:fldChar w:fldCharType="end"/>
            </w:r>
          </w:ins>
        </w:p>
        <w:p w14:paraId="78193AFE" w14:textId="77777777" w:rsidR="00D74931" w:rsidRDefault="00D74931">
          <w:pPr>
            <w:pStyle w:val="TOC3"/>
            <w:tabs>
              <w:tab w:val="left" w:pos="1200"/>
              <w:tab w:val="right" w:leader="dot" w:pos="9350"/>
            </w:tabs>
            <w:rPr>
              <w:ins w:id="189" w:author="Patel, Seema" w:date="2015-03-31T12:40:00Z"/>
              <w:rFonts w:eastAsiaTheme="minorEastAsia" w:cstheme="minorBidi"/>
              <w:i w:val="0"/>
              <w:noProof/>
              <w:lang w:val="en-IN" w:eastAsia="en-IN"/>
            </w:rPr>
          </w:pPr>
          <w:ins w:id="19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"_Toc415568983"</w:instrText>
            </w:r>
            <w:r w:rsidRPr="002501FB">
              <w:rPr>
                <w:rStyle w:val="Hyperlink"/>
                <w:noProof/>
              </w:rPr>
              <w:instrText xml:space="preserve"> </w:instrText>
            </w:r>
            <w:r w:rsidRPr="002501FB">
              <w:rPr>
                <w:rStyle w:val="Hyperlink"/>
                <w:noProof/>
              </w:rPr>
              <w:fldChar w:fldCharType="separate"/>
            </w:r>
            <w:r w:rsidRPr="002501FB">
              <w:rPr>
                <w:rStyle w:val="Hyperlink"/>
                <w:noProof/>
              </w:rPr>
              <w:t>4.3.3</w:t>
            </w:r>
            <w:r>
              <w:rPr>
                <w:rFonts w:eastAsiaTheme="minorEastAsia" w:cstheme="minorBidi"/>
                <w:i w:val="0"/>
                <w:noProof/>
                <w:lang w:val="en-IN" w:eastAsia="en-IN"/>
              </w:rPr>
              <w:tab/>
            </w:r>
            <w:r w:rsidRPr="002501FB">
              <w:rPr>
                <w:rStyle w:val="Hyperlink"/>
                <w:noProof/>
              </w:rPr>
              <w:t>Batch Payment Request Processing</w:t>
            </w:r>
            <w:r>
              <w:rPr>
                <w:noProof/>
                <w:webHidden/>
              </w:rPr>
              <w:tab/>
            </w:r>
            <w:r>
              <w:rPr>
                <w:noProof/>
                <w:webHidden/>
              </w:rPr>
              <w:fldChar w:fldCharType="begin"/>
            </w:r>
            <w:r>
              <w:rPr>
                <w:noProof/>
                <w:webHidden/>
              </w:rPr>
              <w:instrText xml:space="preserve"> PAGEREF _Toc415568983 \h </w:instrText>
            </w:r>
          </w:ins>
          <w:r>
            <w:rPr>
              <w:noProof/>
              <w:webHidden/>
            </w:rPr>
          </w:r>
          <w:r>
            <w:rPr>
              <w:noProof/>
              <w:webHidden/>
            </w:rPr>
            <w:fldChar w:fldCharType="separate"/>
          </w:r>
          <w:ins w:id="191" w:author="Patel, Seema" w:date="2015-03-31T12:40:00Z">
            <w:r>
              <w:rPr>
                <w:noProof/>
                <w:webHidden/>
              </w:rPr>
              <w:t>36</w:t>
            </w:r>
            <w:r>
              <w:rPr>
                <w:noProof/>
                <w:webHidden/>
              </w:rPr>
              <w:fldChar w:fldCharType="end"/>
            </w:r>
            <w:r w:rsidRPr="002501FB">
              <w:rPr>
                <w:rStyle w:val="Hyperlink"/>
                <w:noProof/>
              </w:rPr>
              <w:fldChar w:fldCharType="end"/>
            </w:r>
          </w:ins>
        </w:p>
        <w:p w14:paraId="7AF90DA4" w14:textId="77777777" w:rsidR="00D74931" w:rsidRDefault="00D74931">
          <w:pPr>
            <w:pStyle w:val="TOC3"/>
            <w:tabs>
              <w:tab w:val="left" w:pos="1200"/>
              <w:tab w:val="right" w:leader="dot" w:pos="9350"/>
            </w:tabs>
            <w:rPr>
              <w:ins w:id="192" w:author="Patel, Seema" w:date="2015-03-31T12:40:00Z"/>
              <w:rFonts w:eastAsiaTheme="minorEastAsia" w:cstheme="minorBidi"/>
              <w:i w:val="0"/>
              <w:noProof/>
              <w:lang w:val="en-IN" w:eastAsia="en-IN"/>
            </w:rPr>
          </w:pPr>
          <w:ins w:id="19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"_Toc415568984"</w:instrText>
            </w:r>
            <w:r w:rsidRPr="002501FB">
              <w:rPr>
                <w:rStyle w:val="Hyperlink"/>
                <w:noProof/>
              </w:rPr>
              <w:instrText xml:space="preserve"> </w:instrText>
            </w:r>
            <w:r w:rsidRPr="002501FB">
              <w:rPr>
                <w:rStyle w:val="Hyperlink"/>
                <w:noProof/>
              </w:rPr>
              <w:fldChar w:fldCharType="separate"/>
            </w:r>
            <w:r w:rsidRPr="002501FB">
              <w:rPr>
                <w:rStyle w:val="Hyperlink"/>
                <w:noProof/>
              </w:rPr>
              <w:t>4.3.4</w:t>
            </w:r>
            <w:r>
              <w:rPr>
                <w:rFonts w:eastAsiaTheme="minorEastAsia" w:cstheme="minorBidi"/>
                <w:i w:val="0"/>
                <w:noProof/>
                <w:lang w:val="en-IN" w:eastAsia="en-IN"/>
              </w:rPr>
              <w:tab/>
            </w:r>
            <w:r w:rsidRPr="002501FB">
              <w:rPr>
                <w:rStyle w:val="Hyperlink"/>
                <w:noProof/>
              </w:rPr>
              <w:t>Batch Payment Response Processing</w:t>
            </w:r>
            <w:r>
              <w:rPr>
                <w:noProof/>
                <w:webHidden/>
              </w:rPr>
              <w:tab/>
            </w:r>
            <w:r>
              <w:rPr>
                <w:noProof/>
                <w:webHidden/>
              </w:rPr>
              <w:fldChar w:fldCharType="begin"/>
            </w:r>
            <w:r>
              <w:rPr>
                <w:noProof/>
                <w:webHidden/>
              </w:rPr>
              <w:instrText xml:space="preserve"> PAGEREF _Toc415568984 \h </w:instrText>
            </w:r>
          </w:ins>
          <w:r>
            <w:rPr>
              <w:noProof/>
              <w:webHidden/>
            </w:rPr>
          </w:r>
          <w:r>
            <w:rPr>
              <w:noProof/>
              <w:webHidden/>
            </w:rPr>
            <w:fldChar w:fldCharType="separate"/>
          </w:r>
          <w:ins w:id="194" w:author="Patel, Seema" w:date="2015-03-31T12:40:00Z">
            <w:r>
              <w:rPr>
                <w:noProof/>
                <w:webHidden/>
              </w:rPr>
              <w:t>37</w:t>
            </w:r>
            <w:r>
              <w:rPr>
                <w:noProof/>
                <w:webHidden/>
              </w:rPr>
              <w:fldChar w:fldCharType="end"/>
            </w:r>
            <w:r w:rsidRPr="002501FB">
              <w:rPr>
                <w:rStyle w:val="Hyperlink"/>
                <w:noProof/>
              </w:rPr>
              <w:fldChar w:fldCharType="end"/>
            </w:r>
          </w:ins>
        </w:p>
        <w:p w14:paraId="3F8D5805" w14:textId="77777777" w:rsidR="00D74931" w:rsidRDefault="00D74931">
          <w:pPr>
            <w:pStyle w:val="TOC3"/>
            <w:tabs>
              <w:tab w:val="left" w:pos="1200"/>
              <w:tab w:val="right" w:leader="dot" w:pos="9350"/>
            </w:tabs>
            <w:rPr>
              <w:ins w:id="195" w:author="Patel, Seema" w:date="2015-03-31T12:40:00Z"/>
              <w:rFonts w:eastAsiaTheme="minorEastAsia" w:cstheme="minorBidi"/>
              <w:i w:val="0"/>
              <w:noProof/>
              <w:lang w:val="en-IN" w:eastAsia="en-IN"/>
            </w:rPr>
          </w:pPr>
          <w:ins w:id="19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4.3.5</w:t>
            </w:r>
            <w:r>
              <w:rPr>
                <w:rFonts w:eastAsiaTheme="minorEastAsia" w:cstheme="minorBidi"/>
                <w:i w:val="0"/>
                <w:noProof/>
                <w:lang w:val="en-IN" w:eastAsia="en-IN"/>
              </w:rPr>
              <w:tab/>
            </w:r>
            <w:r w:rsidRPr="002501FB">
              <w:rPr>
                <w:rStyle w:val="Hyperlink"/>
                <w:noProof/>
                <w:lang w:val="en-CA"/>
              </w:rPr>
              <w:t>PACC - New Layout Format For Moneris – CR032</w:t>
            </w:r>
            <w:r>
              <w:rPr>
                <w:noProof/>
                <w:webHidden/>
              </w:rPr>
              <w:tab/>
            </w:r>
            <w:r>
              <w:rPr>
                <w:noProof/>
                <w:webHidden/>
              </w:rPr>
              <w:fldChar w:fldCharType="begin"/>
            </w:r>
            <w:r>
              <w:rPr>
                <w:noProof/>
                <w:webHidden/>
              </w:rPr>
              <w:instrText xml:space="preserve"> PAGEREF _Toc415568985 \h </w:instrText>
            </w:r>
          </w:ins>
          <w:r>
            <w:rPr>
              <w:noProof/>
              <w:webHidden/>
            </w:rPr>
          </w:r>
          <w:r>
            <w:rPr>
              <w:noProof/>
              <w:webHidden/>
            </w:rPr>
            <w:fldChar w:fldCharType="separate"/>
          </w:r>
          <w:ins w:id="197" w:author="Patel, Seema" w:date="2015-03-31T12:40:00Z">
            <w:r>
              <w:rPr>
                <w:noProof/>
                <w:webHidden/>
              </w:rPr>
              <w:t>42</w:t>
            </w:r>
            <w:r>
              <w:rPr>
                <w:noProof/>
                <w:webHidden/>
              </w:rPr>
              <w:fldChar w:fldCharType="end"/>
            </w:r>
            <w:r w:rsidRPr="002501FB">
              <w:rPr>
                <w:rStyle w:val="Hyperlink"/>
                <w:noProof/>
              </w:rPr>
              <w:fldChar w:fldCharType="end"/>
            </w:r>
          </w:ins>
        </w:p>
        <w:p w14:paraId="2C769301" w14:textId="77777777" w:rsidR="00D74931" w:rsidRDefault="00D74931">
          <w:pPr>
            <w:pStyle w:val="TOC3"/>
            <w:tabs>
              <w:tab w:val="left" w:pos="1200"/>
              <w:tab w:val="right" w:leader="dot" w:pos="9350"/>
            </w:tabs>
            <w:rPr>
              <w:ins w:id="198" w:author="Patel, Seema" w:date="2015-03-31T12:40:00Z"/>
              <w:rFonts w:eastAsiaTheme="minorEastAsia" w:cstheme="minorBidi"/>
              <w:i w:val="0"/>
              <w:noProof/>
              <w:lang w:val="en-IN" w:eastAsia="en-IN"/>
            </w:rPr>
          </w:pPr>
          <w:ins w:id="19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4.3.6</w:t>
            </w:r>
            <w:r>
              <w:rPr>
                <w:rFonts w:eastAsiaTheme="minorEastAsia" w:cstheme="minorBidi"/>
                <w:i w:val="0"/>
                <w:noProof/>
                <w:lang w:val="en-IN" w:eastAsia="en-IN"/>
              </w:rPr>
              <w:tab/>
            </w:r>
            <w:r w:rsidRPr="002501FB">
              <w:rPr>
                <w:rStyle w:val="Hyperlink"/>
                <w:noProof/>
                <w:lang w:val="en-CA"/>
              </w:rPr>
              <w:t>PACC- New Layout Format From Moneris – CR032</w:t>
            </w:r>
            <w:r>
              <w:rPr>
                <w:noProof/>
                <w:webHidden/>
              </w:rPr>
              <w:tab/>
            </w:r>
            <w:r>
              <w:rPr>
                <w:noProof/>
                <w:webHidden/>
              </w:rPr>
              <w:fldChar w:fldCharType="begin"/>
            </w:r>
            <w:r>
              <w:rPr>
                <w:noProof/>
                <w:webHidden/>
              </w:rPr>
              <w:instrText xml:space="preserve"> PAGEREF _Toc415568986 \h </w:instrText>
            </w:r>
          </w:ins>
          <w:r>
            <w:rPr>
              <w:noProof/>
              <w:webHidden/>
            </w:rPr>
          </w:r>
          <w:r>
            <w:rPr>
              <w:noProof/>
              <w:webHidden/>
            </w:rPr>
            <w:fldChar w:fldCharType="separate"/>
          </w:r>
          <w:ins w:id="200" w:author="Patel, Seema" w:date="2015-03-31T12:40:00Z">
            <w:r>
              <w:rPr>
                <w:noProof/>
                <w:webHidden/>
              </w:rPr>
              <w:t>42</w:t>
            </w:r>
            <w:r>
              <w:rPr>
                <w:noProof/>
                <w:webHidden/>
              </w:rPr>
              <w:fldChar w:fldCharType="end"/>
            </w:r>
            <w:r w:rsidRPr="002501FB">
              <w:rPr>
                <w:rStyle w:val="Hyperlink"/>
                <w:noProof/>
              </w:rPr>
              <w:fldChar w:fldCharType="end"/>
            </w:r>
          </w:ins>
        </w:p>
        <w:p w14:paraId="5BF26960" w14:textId="77777777" w:rsidR="00D74931" w:rsidRDefault="00D74931">
          <w:pPr>
            <w:pStyle w:val="TOC3"/>
            <w:tabs>
              <w:tab w:val="left" w:pos="1200"/>
              <w:tab w:val="right" w:leader="dot" w:pos="9350"/>
            </w:tabs>
            <w:rPr>
              <w:ins w:id="201" w:author="Patel, Seema" w:date="2015-03-31T12:40:00Z"/>
              <w:rFonts w:eastAsiaTheme="minorEastAsia" w:cstheme="minorBidi"/>
              <w:i w:val="0"/>
              <w:noProof/>
              <w:lang w:val="en-IN" w:eastAsia="en-IN"/>
            </w:rPr>
          </w:pPr>
          <w:ins w:id="20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"_Toc415568987"</w:instrText>
            </w:r>
            <w:r w:rsidRPr="002501FB">
              <w:rPr>
                <w:rStyle w:val="Hyperlink"/>
                <w:noProof/>
              </w:rPr>
              <w:instrText xml:space="preserve"> </w:instrText>
            </w:r>
            <w:r w:rsidRPr="002501FB">
              <w:rPr>
                <w:rStyle w:val="Hyperlink"/>
                <w:noProof/>
              </w:rPr>
              <w:fldChar w:fldCharType="separate"/>
            </w:r>
            <w:r w:rsidRPr="002501FB">
              <w:rPr>
                <w:rStyle w:val="Hyperlink"/>
                <w:noProof/>
              </w:rPr>
              <w:t>4.3.7</w:t>
            </w:r>
            <w:r>
              <w:rPr>
                <w:rFonts w:eastAsiaTheme="minorEastAsia" w:cstheme="minorBidi"/>
                <w:i w:val="0"/>
                <w:noProof/>
                <w:lang w:val="en-IN" w:eastAsia="en-IN"/>
              </w:rPr>
              <w:tab/>
            </w:r>
            <w:r w:rsidRPr="002501FB">
              <w:rPr>
                <w:rStyle w:val="Hyperlink"/>
                <w:noProof/>
              </w:rPr>
              <w:t>Sequence Diagrams</w:t>
            </w:r>
            <w:r>
              <w:rPr>
                <w:noProof/>
                <w:webHidden/>
              </w:rPr>
              <w:tab/>
            </w:r>
            <w:r>
              <w:rPr>
                <w:noProof/>
                <w:webHidden/>
              </w:rPr>
              <w:fldChar w:fldCharType="begin"/>
            </w:r>
            <w:r>
              <w:rPr>
                <w:noProof/>
                <w:webHidden/>
              </w:rPr>
              <w:instrText xml:space="preserve"> PAGEREF _Toc415568987 \h </w:instrText>
            </w:r>
          </w:ins>
          <w:r>
            <w:rPr>
              <w:noProof/>
              <w:webHidden/>
            </w:rPr>
          </w:r>
          <w:r>
            <w:rPr>
              <w:noProof/>
              <w:webHidden/>
            </w:rPr>
            <w:fldChar w:fldCharType="separate"/>
          </w:r>
          <w:ins w:id="203" w:author="Patel, Seema" w:date="2015-03-31T12:40:00Z">
            <w:r>
              <w:rPr>
                <w:noProof/>
                <w:webHidden/>
              </w:rPr>
              <w:t>43</w:t>
            </w:r>
            <w:r>
              <w:rPr>
                <w:noProof/>
                <w:webHidden/>
              </w:rPr>
              <w:fldChar w:fldCharType="end"/>
            </w:r>
            <w:r w:rsidRPr="002501FB">
              <w:rPr>
                <w:rStyle w:val="Hyperlink"/>
                <w:noProof/>
              </w:rPr>
              <w:fldChar w:fldCharType="end"/>
            </w:r>
          </w:ins>
        </w:p>
        <w:p w14:paraId="7DC163CF" w14:textId="77777777" w:rsidR="00D74931" w:rsidRDefault="00D74931">
          <w:pPr>
            <w:pStyle w:val="TOC3"/>
            <w:tabs>
              <w:tab w:val="left" w:pos="1200"/>
              <w:tab w:val="right" w:leader="dot" w:pos="9350"/>
            </w:tabs>
            <w:rPr>
              <w:ins w:id="204" w:author="Patel, Seema" w:date="2015-03-31T12:40:00Z"/>
              <w:rFonts w:eastAsiaTheme="minorEastAsia" w:cstheme="minorBidi"/>
              <w:i w:val="0"/>
              <w:noProof/>
              <w:lang w:val="en-IN" w:eastAsia="en-IN"/>
            </w:rPr>
          </w:pPr>
          <w:ins w:id="20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4.3.8</w:t>
            </w:r>
            <w:r>
              <w:rPr>
                <w:rFonts w:eastAsiaTheme="minorEastAsia" w:cstheme="minorBidi"/>
                <w:i w:val="0"/>
                <w:noProof/>
                <w:lang w:val="en-IN" w:eastAsia="en-IN"/>
              </w:rPr>
              <w:tab/>
            </w:r>
            <w:r w:rsidRPr="002501FB">
              <w:rPr>
                <w:rStyle w:val="Hyperlink"/>
                <w:noProof/>
                <w:lang w:val="en-CA"/>
              </w:rPr>
              <w:t>Class Diagram Layers for PACC flow</w:t>
            </w:r>
            <w:r>
              <w:rPr>
                <w:noProof/>
                <w:webHidden/>
              </w:rPr>
              <w:tab/>
            </w:r>
            <w:r>
              <w:rPr>
                <w:noProof/>
                <w:webHidden/>
              </w:rPr>
              <w:fldChar w:fldCharType="begin"/>
            </w:r>
            <w:r>
              <w:rPr>
                <w:noProof/>
                <w:webHidden/>
              </w:rPr>
              <w:instrText xml:space="preserve"> PAGEREF _Toc415568988 \h </w:instrText>
            </w:r>
          </w:ins>
          <w:r>
            <w:rPr>
              <w:noProof/>
              <w:webHidden/>
            </w:rPr>
          </w:r>
          <w:r>
            <w:rPr>
              <w:noProof/>
              <w:webHidden/>
            </w:rPr>
            <w:fldChar w:fldCharType="separate"/>
          </w:r>
          <w:ins w:id="206" w:author="Patel, Seema" w:date="2015-03-31T12:40:00Z">
            <w:r>
              <w:rPr>
                <w:noProof/>
                <w:webHidden/>
              </w:rPr>
              <w:t>47</w:t>
            </w:r>
            <w:r>
              <w:rPr>
                <w:noProof/>
                <w:webHidden/>
              </w:rPr>
              <w:fldChar w:fldCharType="end"/>
            </w:r>
            <w:r w:rsidRPr="002501FB">
              <w:rPr>
                <w:rStyle w:val="Hyperlink"/>
                <w:noProof/>
              </w:rPr>
              <w:fldChar w:fldCharType="end"/>
            </w:r>
          </w:ins>
        </w:p>
        <w:p w14:paraId="7F1EF787" w14:textId="77777777" w:rsidR="00D74931" w:rsidRDefault="00D74931">
          <w:pPr>
            <w:pStyle w:val="TOC3"/>
            <w:tabs>
              <w:tab w:val="left" w:pos="1200"/>
              <w:tab w:val="right" w:leader="dot" w:pos="9350"/>
            </w:tabs>
            <w:rPr>
              <w:ins w:id="207" w:author="Patel, Seema" w:date="2015-03-31T12:40:00Z"/>
              <w:rFonts w:eastAsiaTheme="minorEastAsia" w:cstheme="minorBidi"/>
              <w:i w:val="0"/>
              <w:noProof/>
              <w:lang w:val="en-IN" w:eastAsia="en-IN"/>
            </w:rPr>
          </w:pPr>
          <w:ins w:id="20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"_Toc415568989"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4.3.9</w:t>
            </w:r>
            <w:r>
              <w:rPr>
                <w:rFonts w:eastAsiaTheme="minorEastAsia" w:cstheme="minorBidi"/>
                <w:i w:val="0"/>
                <w:noProof/>
                <w:lang w:val="en-IN" w:eastAsia="en-IN"/>
              </w:rPr>
              <w:tab/>
            </w:r>
            <w:r w:rsidRPr="002501FB">
              <w:rPr>
                <w:rStyle w:val="Hyperlink"/>
                <w:noProof/>
                <w:lang w:val="en-CA"/>
              </w:rPr>
              <w:t>GPS Batch Value Objects for PACC flow</w:t>
            </w:r>
            <w:r>
              <w:rPr>
                <w:noProof/>
                <w:webHidden/>
              </w:rPr>
              <w:tab/>
            </w:r>
            <w:r>
              <w:rPr>
                <w:noProof/>
                <w:webHidden/>
              </w:rPr>
              <w:fldChar w:fldCharType="begin"/>
            </w:r>
            <w:r>
              <w:rPr>
                <w:noProof/>
                <w:webHidden/>
              </w:rPr>
              <w:instrText xml:space="preserve"> PAGEREF _Toc415568989 \h </w:instrText>
            </w:r>
          </w:ins>
          <w:r>
            <w:rPr>
              <w:noProof/>
              <w:webHidden/>
            </w:rPr>
          </w:r>
          <w:r>
            <w:rPr>
              <w:noProof/>
              <w:webHidden/>
            </w:rPr>
            <w:fldChar w:fldCharType="separate"/>
          </w:r>
          <w:ins w:id="209" w:author="Patel, Seema" w:date="2015-03-31T12:40:00Z">
            <w:r>
              <w:rPr>
                <w:noProof/>
                <w:webHidden/>
              </w:rPr>
              <w:t>49</w:t>
            </w:r>
            <w:r>
              <w:rPr>
                <w:noProof/>
                <w:webHidden/>
              </w:rPr>
              <w:fldChar w:fldCharType="end"/>
            </w:r>
            <w:r w:rsidRPr="002501FB">
              <w:rPr>
                <w:rStyle w:val="Hyperlink"/>
                <w:noProof/>
              </w:rPr>
              <w:fldChar w:fldCharType="end"/>
            </w:r>
          </w:ins>
        </w:p>
        <w:p w14:paraId="620AF5A5" w14:textId="77777777" w:rsidR="00D74931" w:rsidRDefault="00D74931">
          <w:pPr>
            <w:pStyle w:val="TOC3"/>
            <w:tabs>
              <w:tab w:val="left" w:pos="1200"/>
              <w:tab w:val="right" w:leader="dot" w:pos="9350"/>
            </w:tabs>
            <w:rPr>
              <w:ins w:id="210" w:author="Patel, Seema" w:date="2015-03-31T12:40:00Z"/>
              <w:rFonts w:eastAsiaTheme="minorEastAsia" w:cstheme="minorBidi"/>
              <w:i w:val="0"/>
              <w:noProof/>
              <w:lang w:val="en-IN" w:eastAsia="en-IN"/>
            </w:rPr>
          </w:pPr>
          <w:ins w:id="21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4.3.10</w:t>
            </w:r>
            <w:r>
              <w:rPr>
                <w:rFonts w:eastAsiaTheme="minorEastAsia" w:cstheme="minorBidi"/>
                <w:i w:val="0"/>
                <w:noProof/>
                <w:lang w:val="en-IN" w:eastAsia="en-IN"/>
              </w:rPr>
              <w:tab/>
            </w:r>
            <w:r w:rsidRPr="002501FB">
              <w:rPr>
                <w:rStyle w:val="Hyperlink"/>
                <w:noProof/>
              </w:rPr>
              <w:t>Batch Summary report Validation result</w:t>
            </w:r>
            <w:r>
              <w:rPr>
                <w:noProof/>
                <w:webHidden/>
              </w:rPr>
              <w:tab/>
            </w:r>
            <w:r>
              <w:rPr>
                <w:noProof/>
                <w:webHidden/>
              </w:rPr>
              <w:fldChar w:fldCharType="begin"/>
            </w:r>
            <w:r>
              <w:rPr>
                <w:noProof/>
                <w:webHidden/>
              </w:rPr>
              <w:instrText xml:space="preserve"> PAGEREF _Toc415568990 \h </w:instrText>
            </w:r>
          </w:ins>
          <w:r>
            <w:rPr>
              <w:noProof/>
              <w:webHidden/>
            </w:rPr>
          </w:r>
          <w:r>
            <w:rPr>
              <w:noProof/>
              <w:webHidden/>
            </w:rPr>
            <w:fldChar w:fldCharType="separate"/>
          </w:r>
          <w:ins w:id="212" w:author="Patel, Seema" w:date="2015-03-31T12:40:00Z">
            <w:r>
              <w:rPr>
                <w:noProof/>
                <w:webHidden/>
              </w:rPr>
              <w:t>51</w:t>
            </w:r>
            <w:r>
              <w:rPr>
                <w:noProof/>
                <w:webHidden/>
              </w:rPr>
              <w:fldChar w:fldCharType="end"/>
            </w:r>
            <w:r w:rsidRPr="002501FB">
              <w:rPr>
                <w:rStyle w:val="Hyperlink"/>
                <w:noProof/>
              </w:rPr>
              <w:fldChar w:fldCharType="end"/>
            </w:r>
          </w:ins>
        </w:p>
        <w:p w14:paraId="597EA1AB" w14:textId="77777777" w:rsidR="00D74931" w:rsidRDefault="00D74931">
          <w:pPr>
            <w:pStyle w:val="TOC2"/>
            <w:tabs>
              <w:tab w:val="left" w:pos="800"/>
              <w:tab w:val="right" w:leader="dot" w:pos="9350"/>
            </w:tabs>
            <w:rPr>
              <w:ins w:id="213" w:author="Patel, Seema" w:date="2015-03-31T12:40:00Z"/>
              <w:rFonts w:eastAsiaTheme="minorEastAsia" w:cstheme="minorBidi"/>
              <w:smallCaps w:val="0"/>
              <w:noProof/>
              <w:lang w:val="en-IN" w:eastAsia="en-IN"/>
            </w:rPr>
          </w:pPr>
          <w:ins w:id="21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"_Toc415568991"</w:instrText>
            </w:r>
            <w:r w:rsidRPr="002501FB">
              <w:rPr>
                <w:rStyle w:val="Hyperlink"/>
                <w:noProof/>
              </w:rPr>
              <w:instrText xml:space="preserve"> </w:instrText>
            </w:r>
            <w:r w:rsidRPr="002501FB">
              <w:rPr>
                <w:rStyle w:val="Hyperlink"/>
                <w:noProof/>
              </w:rPr>
              <w:fldChar w:fldCharType="separate"/>
            </w:r>
            <w:r w:rsidRPr="002501FB">
              <w:rPr>
                <w:rStyle w:val="Hyperlink"/>
                <w:noProof/>
              </w:rPr>
              <w:t>4.4</w:t>
            </w:r>
            <w:r>
              <w:rPr>
                <w:rFonts w:eastAsiaTheme="minorEastAsia" w:cstheme="minorBidi"/>
                <w:smallCaps w:val="0"/>
                <w:noProof/>
                <w:lang w:val="en-IN" w:eastAsia="en-IN"/>
              </w:rPr>
              <w:tab/>
            </w:r>
            <w:r w:rsidRPr="002501FB">
              <w:rPr>
                <w:rStyle w:val="Hyperlink"/>
                <w:noProof/>
              </w:rPr>
              <w:t>P</w:t>
            </w:r>
            <w:r w:rsidRPr="002501FB">
              <w:rPr>
                <w:rStyle w:val="Hyperlink"/>
                <w:noProof/>
                <w:lang w:val="en-CA"/>
              </w:rPr>
              <w:t>CARD</w:t>
            </w:r>
            <w:r w:rsidRPr="002501FB">
              <w:rPr>
                <w:rStyle w:val="Hyperlink"/>
                <w:noProof/>
              </w:rPr>
              <w:t xml:space="preserve"> flow</w:t>
            </w:r>
            <w:r>
              <w:rPr>
                <w:noProof/>
                <w:webHidden/>
              </w:rPr>
              <w:tab/>
            </w:r>
            <w:r>
              <w:rPr>
                <w:noProof/>
                <w:webHidden/>
              </w:rPr>
              <w:fldChar w:fldCharType="begin"/>
            </w:r>
            <w:r>
              <w:rPr>
                <w:noProof/>
                <w:webHidden/>
              </w:rPr>
              <w:instrText xml:space="preserve"> PAGEREF _Toc415568991 \h </w:instrText>
            </w:r>
          </w:ins>
          <w:r>
            <w:rPr>
              <w:noProof/>
              <w:webHidden/>
            </w:rPr>
          </w:r>
          <w:r>
            <w:rPr>
              <w:noProof/>
              <w:webHidden/>
            </w:rPr>
            <w:fldChar w:fldCharType="separate"/>
          </w:r>
          <w:ins w:id="215" w:author="Patel, Seema" w:date="2015-03-31T12:40:00Z">
            <w:r>
              <w:rPr>
                <w:noProof/>
                <w:webHidden/>
              </w:rPr>
              <w:t>52</w:t>
            </w:r>
            <w:r>
              <w:rPr>
                <w:noProof/>
                <w:webHidden/>
              </w:rPr>
              <w:fldChar w:fldCharType="end"/>
            </w:r>
            <w:r w:rsidRPr="002501FB">
              <w:rPr>
                <w:rStyle w:val="Hyperlink"/>
                <w:noProof/>
              </w:rPr>
              <w:fldChar w:fldCharType="end"/>
            </w:r>
          </w:ins>
        </w:p>
        <w:p w14:paraId="6A0CF815" w14:textId="77777777" w:rsidR="00D74931" w:rsidRDefault="00D74931">
          <w:pPr>
            <w:pStyle w:val="TOC3"/>
            <w:tabs>
              <w:tab w:val="left" w:pos="1200"/>
              <w:tab w:val="right" w:leader="dot" w:pos="9350"/>
            </w:tabs>
            <w:rPr>
              <w:ins w:id="216" w:author="Patel, Seema" w:date="2015-03-31T12:40:00Z"/>
              <w:rFonts w:eastAsiaTheme="minorEastAsia" w:cstheme="minorBidi"/>
              <w:i w:val="0"/>
              <w:noProof/>
              <w:lang w:val="en-IN" w:eastAsia="en-IN"/>
            </w:rPr>
          </w:pPr>
          <w:ins w:id="21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"_Toc415568992"</w:instrText>
            </w:r>
            <w:r w:rsidRPr="002501FB">
              <w:rPr>
                <w:rStyle w:val="Hyperlink"/>
                <w:noProof/>
              </w:rPr>
              <w:instrText xml:space="preserve"> </w:instrText>
            </w:r>
            <w:r w:rsidRPr="002501FB">
              <w:rPr>
                <w:rStyle w:val="Hyperlink"/>
                <w:noProof/>
              </w:rPr>
              <w:fldChar w:fldCharType="separate"/>
            </w:r>
            <w:r w:rsidRPr="002501FB">
              <w:rPr>
                <w:rStyle w:val="Hyperlink"/>
                <w:noProof/>
              </w:rPr>
              <w:t>4.4.1</w:t>
            </w:r>
            <w:r>
              <w:rPr>
                <w:rFonts w:eastAsiaTheme="minorEastAsia" w:cstheme="minorBidi"/>
                <w:i w:val="0"/>
                <w:noProof/>
                <w:lang w:val="en-IN" w:eastAsia="en-IN"/>
              </w:rPr>
              <w:tab/>
            </w:r>
            <w:r w:rsidRPr="002501FB">
              <w:rPr>
                <w:rStyle w:val="Hyperlink"/>
                <w:noProof/>
              </w:rPr>
              <w:t>Batch Payment Spring Integration – Spring Batch</w:t>
            </w:r>
            <w:r>
              <w:rPr>
                <w:noProof/>
                <w:webHidden/>
              </w:rPr>
              <w:tab/>
            </w:r>
            <w:r>
              <w:rPr>
                <w:noProof/>
                <w:webHidden/>
              </w:rPr>
              <w:fldChar w:fldCharType="begin"/>
            </w:r>
            <w:r>
              <w:rPr>
                <w:noProof/>
                <w:webHidden/>
              </w:rPr>
              <w:instrText xml:space="preserve"> PAGEREF _Toc415568992 \h </w:instrText>
            </w:r>
          </w:ins>
          <w:r>
            <w:rPr>
              <w:noProof/>
              <w:webHidden/>
            </w:rPr>
          </w:r>
          <w:r>
            <w:rPr>
              <w:noProof/>
              <w:webHidden/>
            </w:rPr>
            <w:fldChar w:fldCharType="separate"/>
          </w:r>
          <w:ins w:id="218" w:author="Patel, Seema" w:date="2015-03-31T12:40:00Z">
            <w:r>
              <w:rPr>
                <w:noProof/>
                <w:webHidden/>
              </w:rPr>
              <w:t>52</w:t>
            </w:r>
            <w:r>
              <w:rPr>
                <w:noProof/>
                <w:webHidden/>
              </w:rPr>
              <w:fldChar w:fldCharType="end"/>
            </w:r>
            <w:r w:rsidRPr="002501FB">
              <w:rPr>
                <w:rStyle w:val="Hyperlink"/>
                <w:noProof/>
              </w:rPr>
              <w:fldChar w:fldCharType="end"/>
            </w:r>
          </w:ins>
        </w:p>
        <w:p w14:paraId="0E962B1A" w14:textId="77777777" w:rsidR="00D74931" w:rsidRDefault="00D74931">
          <w:pPr>
            <w:pStyle w:val="TOC3"/>
            <w:tabs>
              <w:tab w:val="left" w:pos="1200"/>
              <w:tab w:val="right" w:leader="dot" w:pos="9350"/>
            </w:tabs>
            <w:rPr>
              <w:ins w:id="219" w:author="Patel, Seema" w:date="2015-03-31T12:40:00Z"/>
              <w:rFonts w:eastAsiaTheme="minorEastAsia" w:cstheme="minorBidi"/>
              <w:i w:val="0"/>
              <w:noProof/>
              <w:lang w:val="en-IN" w:eastAsia="en-IN"/>
            </w:rPr>
          </w:pPr>
          <w:ins w:id="22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"_Toc415568993"</w:instrText>
            </w:r>
            <w:r w:rsidRPr="002501FB">
              <w:rPr>
                <w:rStyle w:val="Hyperlink"/>
                <w:noProof/>
              </w:rPr>
              <w:instrText xml:space="preserve"> </w:instrText>
            </w:r>
            <w:r w:rsidRPr="002501FB">
              <w:rPr>
                <w:rStyle w:val="Hyperlink"/>
                <w:noProof/>
              </w:rPr>
              <w:fldChar w:fldCharType="separate"/>
            </w:r>
            <w:r w:rsidRPr="002501FB">
              <w:rPr>
                <w:rStyle w:val="Hyperlink"/>
                <w:noProof/>
              </w:rPr>
              <w:t>4.4.2</w:t>
            </w:r>
            <w:r>
              <w:rPr>
                <w:rFonts w:eastAsiaTheme="minorEastAsia" w:cstheme="minorBidi"/>
                <w:i w:val="0"/>
                <w:noProof/>
                <w:lang w:val="en-IN" w:eastAsia="en-IN"/>
              </w:rPr>
              <w:tab/>
            </w:r>
            <w:r w:rsidRPr="002501FB">
              <w:rPr>
                <w:rStyle w:val="Hyperlink"/>
                <w:noProof/>
              </w:rPr>
              <w:t>Batch Payment Request Validation</w:t>
            </w:r>
            <w:r>
              <w:rPr>
                <w:noProof/>
                <w:webHidden/>
              </w:rPr>
              <w:tab/>
            </w:r>
            <w:r>
              <w:rPr>
                <w:noProof/>
                <w:webHidden/>
              </w:rPr>
              <w:fldChar w:fldCharType="begin"/>
            </w:r>
            <w:r>
              <w:rPr>
                <w:noProof/>
                <w:webHidden/>
              </w:rPr>
              <w:instrText xml:space="preserve"> PAGEREF _Toc415568993 \h </w:instrText>
            </w:r>
          </w:ins>
          <w:r>
            <w:rPr>
              <w:noProof/>
              <w:webHidden/>
            </w:rPr>
          </w:r>
          <w:r>
            <w:rPr>
              <w:noProof/>
              <w:webHidden/>
            </w:rPr>
            <w:fldChar w:fldCharType="separate"/>
          </w:r>
          <w:ins w:id="221" w:author="Patel, Seema" w:date="2015-03-31T12:40:00Z">
            <w:r>
              <w:rPr>
                <w:noProof/>
                <w:webHidden/>
              </w:rPr>
              <w:t>53</w:t>
            </w:r>
            <w:r>
              <w:rPr>
                <w:noProof/>
                <w:webHidden/>
              </w:rPr>
              <w:fldChar w:fldCharType="end"/>
            </w:r>
            <w:r w:rsidRPr="002501FB">
              <w:rPr>
                <w:rStyle w:val="Hyperlink"/>
                <w:noProof/>
              </w:rPr>
              <w:fldChar w:fldCharType="end"/>
            </w:r>
          </w:ins>
        </w:p>
        <w:p w14:paraId="32004662" w14:textId="77777777" w:rsidR="00D74931" w:rsidRDefault="00D74931">
          <w:pPr>
            <w:pStyle w:val="TOC3"/>
            <w:tabs>
              <w:tab w:val="left" w:pos="1200"/>
              <w:tab w:val="right" w:leader="dot" w:pos="9350"/>
            </w:tabs>
            <w:rPr>
              <w:ins w:id="222" w:author="Patel, Seema" w:date="2015-03-31T12:40:00Z"/>
              <w:rFonts w:eastAsiaTheme="minorEastAsia" w:cstheme="minorBidi"/>
              <w:i w:val="0"/>
              <w:noProof/>
              <w:lang w:val="en-IN" w:eastAsia="en-IN"/>
            </w:rPr>
          </w:pPr>
          <w:ins w:id="22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"_Toc415568994"</w:instrText>
            </w:r>
            <w:r w:rsidRPr="002501FB">
              <w:rPr>
                <w:rStyle w:val="Hyperlink"/>
                <w:noProof/>
              </w:rPr>
              <w:instrText xml:space="preserve"> </w:instrText>
            </w:r>
            <w:r w:rsidRPr="002501FB">
              <w:rPr>
                <w:rStyle w:val="Hyperlink"/>
                <w:noProof/>
              </w:rPr>
              <w:fldChar w:fldCharType="separate"/>
            </w:r>
            <w:r w:rsidRPr="002501FB">
              <w:rPr>
                <w:rStyle w:val="Hyperlink"/>
                <w:noProof/>
              </w:rPr>
              <w:t>4.4.3</w:t>
            </w:r>
            <w:r>
              <w:rPr>
                <w:rFonts w:eastAsiaTheme="minorEastAsia" w:cstheme="minorBidi"/>
                <w:i w:val="0"/>
                <w:noProof/>
                <w:lang w:val="en-IN" w:eastAsia="en-IN"/>
              </w:rPr>
              <w:tab/>
            </w:r>
            <w:r w:rsidRPr="002501FB">
              <w:rPr>
                <w:rStyle w:val="Hyperlink"/>
                <w:noProof/>
              </w:rPr>
              <w:t>Batch Payment Request Processing</w:t>
            </w:r>
            <w:r>
              <w:rPr>
                <w:noProof/>
                <w:webHidden/>
              </w:rPr>
              <w:tab/>
            </w:r>
            <w:r>
              <w:rPr>
                <w:noProof/>
                <w:webHidden/>
              </w:rPr>
              <w:fldChar w:fldCharType="begin"/>
            </w:r>
            <w:r>
              <w:rPr>
                <w:noProof/>
                <w:webHidden/>
              </w:rPr>
              <w:instrText xml:space="preserve"> PAGEREF _Toc415568994 \h </w:instrText>
            </w:r>
          </w:ins>
          <w:r>
            <w:rPr>
              <w:noProof/>
              <w:webHidden/>
            </w:rPr>
          </w:r>
          <w:r>
            <w:rPr>
              <w:noProof/>
              <w:webHidden/>
            </w:rPr>
            <w:fldChar w:fldCharType="separate"/>
          </w:r>
          <w:ins w:id="224" w:author="Patel, Seema" w:date="2015-03-31T12:40:00Z">
            <w:r>
              <w:rPr>
                <w:noProof/>
                <w:webHidden/>
              </w:rPr>
              <w:t>56</w:t>
            </w:r>
            <w:r>
              <w:rPr>
                <w:noProof/>
                <w:webHidden/>
              </w:rPr>
              <w:fldChar w:fldCharType="end"/>
            </w:r>
            <w:r w:rsidRPr="002501FB">
              <w:rPr>
                <w:rStyle w:val="Hyperlink"/>
                <w:noProof/>
              </w:rPr>
              <w:fldChar w:fldCharType="end"/>
            </w:r>
          </w:ins>
        </w:p>
        <w:p w14:paraId="4F98F172" w14:textId="77777777" w:rsidR="00D74931" w:rsidRDefault="00D74931">
          <w:pPr>
            <w:pStyle w:val="TOC3"/>
            <w:tabs>
              <w:tab w:val="left" w:pos="1200"/>
              <w:tab w:val="right" w:leader="dot" w:pos="9350"/>
            </w:tabs>
            <w:rPr>
              <w:ins w:id="225" w:author="Patel, Seema" w:date="2015-03-31T12:40:00Z"/>
              <w:rFonts w:eastAsiaTheme="minorEastAsia" w:cstheme="minorBidi"/>
              <w:i w:val="0"/>
              <w:noProof/>
              <w:lang w:val="en-IN" w:eastAsia="en-IN"/>
            </w:rPr>
          </w:pPr>
          <w:ins w:id="22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4.4.4</w:t>
            </w:r>
            <w:r>
              <w:rPr>
                <w:rFonts w:eastAsiaTheme="minorEastAsia" w:cstheme="minorBidi"/>
                <w:i w:val="0"/>
                <w:noProof/>
                <w:lang w:val="en-IN" w:eastAsia="en-IN"/>
              </w:rPr>
              <w:tab/>
            </w:r>
            <w:r w:rsidRPr="002501FB">
              <w:rPr>
                <w:rStyle w:val="Hyperlink"/>
                <w:noProof/>
                <w:lang w:val="en-CA"/>
              </w:rPr>
              <w:t>Enrichment</w:t>
            </w:r>
            <w:r>
              <w:rPr>
                <w:noProof/>
                <w:webHidden/>
              </w:rPr>
              <w:tab/>
            </w:r>
            <w:r>
              <w:rPr>
                <w:noProof/>
                <w:webHidden/>
              </w:rPr>
              <w:fldChar w:fldCharType="begin"/>
            </w:r>
            <w:r>
              <w:rPr>
                <w:noProof/>
                <w:webHidden/>
              </w:rPr>
              <w:instrText xml:space="preserve"> PAGEREF _Toc415568995 \h </w:instrText>
            </w:r>
          </w:ins>
          <w:r>
            <w:rPr>
              <w:noProof/>
              <w:webHidden/>
            </w:rPr>
          </w:r>
          <w:r>
            <w:rPr>
              <w:noProof/>
              <w:webHidden/>
            </w:rPr>
            <w:fldChar w:fldCharType="separate"/>
          </w:r>
          <w:ins w:id="227" w:author="Patel, Seema" w:date="2015-03-31T12:40:00Z">
            <w:r>
              <w:rPr>
                <w:noProof/>
                <w:webHidden/>
              </w:rPr>
              <w:t>56</w:t>
            </w:r>
            <w:r>
              <w:rPr>
                <w:noProof/>
                <w:webHidden/>
              </w:rPr>
              <w:fldChar w:fldCharType="end"/>
            </w:r>
            <w:r w:rsidRPr="002501FB">
              <w:rPr>
                <w:rStyle w:val="Hyperlink"/>
                <w:noProof/>
              </w:rPr>
              <w:fldChar w:fldCharType="end"/>
            </w:r>
          </w:ins>
        </w:p>
        <w:p w14:paraId="39738612" w14:textId="77777777" w:rsidR="00D74931" w:rsidRDefault="00D74931">
          <w:pPr>
            <w:pStyle w:val="TOC3"/>
            <w:tabs>
              <w:tab w:val="left" w:pos="1200"/>
              <w:tab w:val="right" w:leader="dot" w:pos="9350"/>
            </w:tabs>
            <w:rPr>
              <w:ins w:id="228" w:author="Patel, Seema" w:date="2015-03-31T12:40:00Z"/>
              <w:rFonts w:eastAsiaTheme="minorEastAsia" w:cstheme="minorBidi"/>
              <w:i w:val="0"/>
              <w:noProof/>
              <w:lang w:val="en-IN" w:eastAsia="en-IN"/>
            </w:rPr>
          </w:pPr>
          <w:ins w:id="22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4.4.5</w:t>
            </w:r>
            <w:r>
              <w:rPr>
                <w:rFonts w:eastAsiaTheme="minorEastAsia" w:cstheme="minorBidi"/>
                <w:i w:val="0"/>
                <w:noProof/>
                <w:lang w:val="en-IN" w:eastAsia="en-IN"/>
              </w:rPr>
              <w:tab/>
            </w:r>
            <w:r w:rsidRPr="002501FB">
              <w:rPr>
                <w:rStyle w:val="Hyperlink"/>
                <w:noProof/>
                <w:lang w:val="en-CA"/>
              </w:rPr>
              <w:t>PCARD - New Layout Format For Moneris – CR029</w:t>
            </w:r>
            <w:r>
              <w:rPr>
                <w:noProof/>
                <w:webHidden/>
              </w:rPr>
              <w:tab/>
            </w:r>
            <w:r>
              <w:rPr>
                <w:noProof/>
                <w:webHidden/>
              </w:rPr>
              <w:fldChar w:fldCharType="begin"/>
            </w:r>
            <w:r>
              <w:rPr>
                <w:noProof/>
                <w:webHidden/>
              </w:rPr>
              <w:instrText xml:space="preserve"> PAGEREF _Toc415568996 \h </w:instrText>
            </w:r>
          </w:ins>
          <w:r>
            <w:rPr>
              <w:noProof/>
              <w:webHidden/>
            </w:rPr>
          </w:r>
          <w:r>
            <w:rPr>
              <w:noProof/>
              <w:webHidden/>
            </w:rPr>
            <w:fldChar w:fldCharType="separate"/>
          </w:r>
          <w:ins w:id="230" w:author="Patel, Seema" w:date="2015-03-31T12:40:00Z">
            <w:r>
              <w:rPr>
                <w:noProof/>
                <w:webHidden/>
              </w:rPr>
              <w:t>57</w:t>
            </w:r>
            <w:r>
              <w:rPr>
                <w:noProof/>
                <w:webHidden/>
              </w:rPr>
              <w:fldChar w:fldCharType="end"/>
            </w:r>
            <w:r w:rsidRPr="002501FB">
              <w:rPr>
                <w:rStyle w:val="Hyperlink"/>
                <w:noProof/>
              </w:rPr>
              <w:fldChar w:fldCharType="end"/>
            </w:r>
          </w:ins>
        </w:p>
        <w:p w14:paraId="1FEB2A59" w14:textId="77777777" w:rsidR="00D74931" w:rsidRDefault="00D74931">
          <w:pPr>
            <w:pStyle w:val="TOC3"/>
            <w:tabs>
              <w:tab w:val="left" w:pos="1200"/>
              <w:tab w:val="right" w:leader="dot" w:pos="9350"/>
            </w:tabs>
            <w:rPr>
              <w:ins w:id="231" w:author="Patel, Seema" w:date="2015-03-31T12:40:00Z"/>
              <w:rFonts w:eastAsiaTheme="minorEastAsia" w:cstheme="minorBidi"/>
              <w:i w:val="0"/>
              <w:noProof/>
              <w:lang w:val="en-IN" w:eastAsia="en-IN"/>
            </w:rPr>
          </w:pPr>
          <w:ins w:id="23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4.4.6</w:t>
            </w:r>
            <w:r>
              <w:rPr>
                <w:rFonts w:eastAsiaTheme="minorEastAsia" w:cstheme="minorBidi"/>
                <w:i w:val="0"/>
                <w:noProof/>
                <w:lang w:val="en-IN" w:eastAsia="en-IN"/>
              </w:rPr>
              <w:tab/>
            </w:r>
            <w:r w:rsidRPr="002501FB">
              <w:rPr>
                <w:rStyle w:val="Hyperlink"/>
                <w:noProof/>
                <w:lang w:val="en-CA"/>
              </w:rPr>
              <w:t>PCARD- New Layout Format From Moneris – CR029</w:t>
            </w:r>
            <w:r>
              <w:rPr>
                <w:noProof/>
                <w:webHidden/>
              </w:rPr>
              <w:tab/>
            </w:r>
            <w:r>
              <w:rPr>
                <w:noProof/>
                <w:webHidden/>
              </w:rPr>
              <w:fldChar w:fldCharType="begin"/>
            </w:r>
            <w:r>
              <w:rPr>
                <w:noProof/>
                <w:webHidden/>
              </w:rPr>
              <w:instrText xml:space="preserve"> PAGEREF _Toc415568997 \h </w:instrText>
            </w:r>
          </w:ins>
          <w:r>
            <w:rPr>
              <w:noProof/>
              <w:webHidden/>
            </w:rPr>
          </w:r>
          <w:r>
            <w:rPr>
              <w:noProof/>
              <w:webHidden/>
            </w:rPr>
            <w:fldChar w:fldCharType="separate"/>
          </w:r>
          <w:ins w:id="233" w:author="Patel, Seema" w:date="2015-03-31T12:40:00Z">
            <w:r>
              <w:rPr>
                <w:noProof/>
                <w:webHidden/>
              </w:rPr>
              <w:t>59</w:t>
            </w:r>
            <w:r>
              <w:rPr>
                <w:noProof/>
                <w:webHidden/>
              </w:rPr>
              <w:fldChar w:fldCharType="end"/>
            </w:r>
            <w:r w:rsidRPr="002501FB">
              <w:rPr>
                <w:rStyle w:val="Hyperlink"/>
                <w:noProof/>
              </w:rPr>
              <w:fldChar w:fldCharType="end"/>
            </w:r>
          </w:ins>
        </w:p>
        <w:p w14:paraId="1BC44897" w14:textId="77777777" w:rsidR="00D74931" w:rsidRDefault="00D74931">
          <w:pPr>
            <w:pStyle w:val="TOC3"/>
            <w:tabs>
              <w:tab w:val="left" w:pos="1200"/>
              <w:tab w:val="right" w:leader="dot" w:pos="9350"/>
            </w:tabs>
            <w:rPr>
              <w:ins w:id="234" w:author="Patel, Seema" w:date="2015-03-31T12:40:00Z"/>
              <w:rFonts w:eastAsiaTheme="minorEastAsia" w:cstheme="minorBidi"/>
              <w:i w:val="0"/>
              <w:noProof/>
              <w:lang w:val="en-IN" w:eastAsia="en-IN"/>
            </w:rPr>
          </w:pPr>
          <w:ins w:id="23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"_Toc415568998"</w:instrText>
            </w:r>
            <w:r w:rsidRPr="002501FB">
              <w:rPr>
                <w:rStyle w:val="Hyperlink"/>
                <w:noProof/>
              </w:rPr>
              <w:instrText xml:space="preserve"> </w:instrText>
            </w:r>
            <w:r w:rsidRPr="002501FB">
              <w:rPr>
                <w:rStyle w:val="Hyperlink"/>
                <w:noProof/>
              </w:rPr>
              <w:fldChar w:fldCharType="separate"/>
            </w:r>
            <w:r w:rsidRPr="002501FB">
              <w:rPr>
                <w:rStyle w:val="Hyperlink"/>
                <w:noProof/>
              </w:rPr>
              <w:t>4.4.7</w:t>
            </w:r>
            <w:r>
              <w:rPr>
                <w:rFonts w:eastAsiaTheme="minorEastAsia" w:cstheme="minorBidi"/>
                <w:i w:val="0"/>
                <w:noProof/>
                <w:lang w:val="en-IN" w:eastAsia="en-IN"/>
              </w:rPr>
              <w:tab/>
            </w:r>
            <w:r w:rsidRPr="002501FB">
              <w:rPr>
                <w:rStyle w:val="Hyperlink"/>
                <w:noProof/>
              </w:rPr>
              <w:t>Sequence Diagrams for PCARD</w:t>
            </w:r>
            <w:r>
              <w:rPr>
                <w:noProof/>
                <w:webHidden/>
              </w:rPr>
              <w:tab/>
            </w:r>
            <w:r>
              <w:rPr>
                <w:noProof/>
                <w:webHidden/>
              </w:rPr>
              <w:fldChar w:fldCharType="begin"/>
            </w:r>
            <w:r>
              <w:rPr>
                <w:noProof/>
                <w:webHidden/>
              </w:rPr>
              <w:instrText xml:space="preserve"> PAGEREF _Toc415568998 \h </w:instrText>
            </w:r>
          </w:ins>
          <w:r>
            <w:rPr>
              <w:noProof/>
              <w:webHidden/>
            </w:rPr>
          </w:r>
          <w:r>
            <w:rPr>
              <w:noProof/>
              <w:webHidden/>
            </w:rPr>
            <w:fldChar w:fldCharType="separate"/>
          </w:r>
          <w:ins w:id="236" w:author="Patel, Seema" w:date="2015-03-31T12:40:00Z">
            <w:r>
              <w:rPr>
                <w:noProof/>
                <w:webHidden/>
              </w:rPr>
              <w:t>61</w:t>
            </w:r>
            <w:r>
              <w:rPr>
                <w:noProof/>
                <w:webHidden/>
              </w:rPr>
              <w:fldChar w:fldCharType="end"/>
            </w:r>
            <w:r w:rsidRPr="002501FB">
              <w:rPr>
                <w:rStyle w:val="Hyperlink"/>
                <w:noProof/>
              </w:rPr>
              <w:fldChar w:fldCharType="end"/>
            </w:r>
          </w:ins>
        </w:p>
        <w:p w14:paraId="54217B6E" w14:textId="77777777" w:rsidR="00D74931" w:rsidRDefault="00D74931">
          <w:pPr>
            <w:pStyle w:val="TOC3"/>
            <w:tabs>
              <w:tab w:val="left" w:pos="1200"/>
              <w:tab w:val="right" w:leader="dot" w:pos="9350"/>
            </w:tabs>
            <w:rPr>
              <w:ins w:id="237" w:author="Patel, Seema" w:date="2015-03-31T12:40:00Z"/>
              <w:rFonts w:eastAsiaTheme="minorEastAsia" w:cstheme="minorBidi"/>
              <w:i w:val="0"/>
              <w:noProof/>
              <w:lang w:val="en-IN" w:eastAsia="en-IN"/>
            </w:rPr>
          </w:pPr>
          <w:ins w:id="23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"_Toc415568999"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4.4.8</w:t>
            </w:r>
            <w:r>
              <w:rPr>
                <w:rFonts w:eastAsiaTheme="minorEastAsia" w:cstheme="minorBidi"/>
                <w:i w:val="0"/>
                <w:noProof/>
                <w:lang w:val="en-IN" w:eastAsia="en-IN"/>
              </w:rPr>
              <w:tab/>
            </w:r>
            <w:r w:rsidRPr="002501FB">
              <w:rPr>
                <w:rStyle w:val="Hyperlink"/>
                <w:noProof/>
                <w:lang w:val="en-CA"/>
              </w:rPr>
              <w:t>Class Diagram Layers for PCARD flow</w:t>
            </w:r>
            <w:r>
              <w:rPr>
                <w:noProof/>
                <w:webHidden/>
              </w:rPr>
              <w:tab/>
            </w:r>
            <w:r>
              <w:rPr>
                <w:noProof/>
                <w:webHidden/>
              </w:rPr>
              <w:fldChar w:fldCharType="begin"/>
            </w:r>
            <w:r>
              <w:rPr>
                <w:noProof/>
                <w:webHidden/>
              </w:rPr>
              <w:instrText xml:space="preserve"> PAGEREF _Toc415568999 \h </w:instrText>
            </w:r>
          </w:ins>
          <w:r>
            <w:rPr>
              <w:noProof/>
              <w:webHidden/>
            </w:rPr>
          </w:r>
          <w:r>
            <w:rPr>
              <w:noProof/>
              <w:webHidden/>
            </w:rPr>
            <w:fldChar w:fldCharType="separate"/>
          </w:r>
          <w:ins w:id="239" w:author="Patel, Seema" w:date="2015-03-31T12:40:00Z">
            <w:r>
              <w:rPr>
                <w:noProof/>
                <w:webHidden/>
              </w:rPr>
              <w:t>65</w:t>
            </w:r>
            <w:r>
              <w:rPr>
                <w:noProof/>
                <w:webHidden/>
              </w:rPr>
              <w:fldChar w:fldCharType="end"/>
            </w:r>
            <w:r w:rsidRPr="002501FB">
              <w:rPr>
                <w:rStyle w:val="Hyperlink"/>
                <w:noProof/>
              </w:rPr>
              <w:fldChar w:fldCharType="end"/>
            </w:r>
          </w:ins>
        </w:p>
        <w:p w14:paraId="23891C1B" w14:textId="77777777" w:rsidR="00D74931" w:rsidRDefault="00D74931">
          <w:pPr>
            <w:pStyle w:val="TOC3"/>
            <w:tabs>
              <w:tab w:val="left" w:pos="1200"/>
              <w:tab w:val="right" w:leader="dot" w:pos="9350"/>
            </w:tabs>
            <w:rPr>
              <w:ins w:id="240" w:author="Patel, Seema" w:date="2015-03-31T12:40:00Z"/>
              <w:rFonts w:eastAsiaTheme="minorEastAsia" w:cstheme="minorBidi"/>
              <w:i w:val="0"/>
              <w:noProof/>
              <w:lang w:val="en-IN" w:eastAsia="en-IN"/>
            </w:rPr>
          </w:pPr>
          <w:ins w:id="24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4.4.9</w:t>
            </w:r>
            <w:r>
              <w:rPr>
                <w:rFonts w:eastAsiaTheme="minorEastAsia" w:cstheme="minorBidi"/>
                <w:i w:val="0"/>
                <w:noProof/>
                <w:lang w:val="en-IN" w:eastAsia="en-IN"/>
              </w:rPr>
              <w:tab/>
            </w:r>
            <w:r w:rsidRPr="002501FB">
              <w:rPr>
                <w:rStyle w:val="Hyperlink"/>
                <w:noProof/>
                <w:lang w:val="en-CA"/>
              </w:rPr>
              <w:t>GPS Batch Value Objects for PCARD flow</w:t>
            </w:r>
            <w:r>
              <w:rPr>
                <w:noProof/>
                <w:webHidden/>
              </w:rPr>
              <w:tab/>
            </w:r>
            <w:r>
              <w:rPr>
                <w:noProof/>
                <w:webHidden/>
              </w:rPr>
              <w:fldChar w:fldCharType="begin"/>
            </w:r>
            <w:r>
              <w:rPr>
                <w:noProof/>
                <w:webHidden/>
              </w:rPr>
              <w:instrText xml:space="preserve"> PAGEREF _Toc415569000 \h </w:instrText>
            </w:r>
          </w:ins>
          <w:r>
            <w:rPr>
              <w:noProof/>
              <w:webHidden/>
            </w:rPr>
          </w:r>
          <w:r>
            <w:rPr>
              <w:noProof/>
              <w:webHidden/>
            </w:rPr>
            <w:fldChar w:fldCharType="separate"/>
          </w:r>
          <w:ins w:id="242" w:author="Patel, Seema" w:date="2015-03-31T12:40:00Z">
            <w:r>
              <w:rPr>
                <w:noProof/>
                <w:webHidden/>
              </w:rPr>
              <w:t>67</w:t>
            </w:r>
            <w:r>
              <w:rPr>
                <w:noProof/>
                <w:webHidden/>
              </w:rPr>
              <w:fldChar w:fldCharType="end"/>
            </w:r>
            <w:r w:rsidRPr="002501FB">
              <w:rPr>
                <w:rStyle w:val="Hyperlink"/>
                <w:noProof/>
              </w:rPr>
              <w:fldChar w:fldCharType="end"/>
            </w:r>
          </w:ins>
        </w:p>
        <w:p w14:paraId="5E07F5EC" w14:textId="77777777" w:rsidR="00D74931" w:rsidRDefault="00D74931">
          <w:pPr>
            <w:pStyle w:val="TOC2"/>
            <w:tabs>
              <w:tab w:val="left" w:pos="800"/>
              <w:tab w:val="right" w:leader="dot" w:pos="9350"/>
            </w:tabs>
            <w:rPr>
              <w:ins w:id="243" w:author="Patel, Seema" w:date="2015-03-31T12:40:00Z"/>
              <w:rFonts w:eastAsiaTheme="minorEastAsia" w:cstheme="minorBidi"/>
              <w:smallCaps w:val="0"/>
              <w:noProof/>
              <w:lang w:val="en-IN" w:eastAsia="en-IN"/>
            </w:rPr>
          </w:pPr>
          <w:ins w:id="24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"_Toc415569001"</w:instrText>
            </w:r>
            <w:r w:rsidRPr="002501FB">
              <w:rPr>
                <w:rStyle w:val="Hyperlink"/>
                <w:noProof/>
              </w:rPr>
              <w:instrText xml:space="preserve"> </w:instrText>
            </w:r>
            <w:r w:rsidRPr="002501FB">
              <w:rPr>
                <w:rStyle w:val="Hyperlink"/>
                <w:noProof/>
              </w:rPr>
              <w:fldChar w:fldCharType="separate"/>
            </w:r>
            <w:r w:rsidRPr="002501FB">
              <w:rPr>
                <w:rStyle w:val="Hyperlink"/>
                <w:noProof/>
              </w:rPr>
              <w:t>4.5</w:t>
            </w:r>
            <w:r>
              <w:rPr>
                <w:rFonts w:eastAsiaTheme="minorEastAsia" w:cstheme="minorBidi"/>
                <w:smallCaps w:val="0"/>
                <w:noProof/>
                <w:lang w:val="en-IN" w:eastAsia="en-IN"/>
              </w:rPr>
              <w:tab/>
            </w:r>
            <w:r w:rsidRPr="002501FB">
              <w:rPr>
                <w:rStyle w:val="Hyperlink"/>
                <w:noProof/>
                <w:lang w:val="en-CA"/>
              </w:rPr>
              <w:t>Common functionalities for PACC and PCARD</w:t>
            </w:r>
            <w:r>
              <w:rPr>
                <w:noProof/>
                <w:webHidden/>
              </w:rPr>
              <w:tab/>
            </w:r>
            <w:r>
              <w:rPr>
                <w:noProof/>
                <w:webHidden/>
              </w:rPr>
              <w:fldChar w:fldCharType="begin"/>
            </w:r>
            <w:r>
              <w:rPr>
                <w:noProof/>
                <w:webHidden/>
              </w:rPr>
              <w:instrText xml:space="preserve"> PAGEREF _Toc415569001 \h </w:instrText>
            </w:r>
          </w:ins>
          <w:r>
            <w:rPr>
              <w:noProof/>
              <w:webHidden/>
            </w:rPr>
          </w:r>
          <w:r>
            <w:rPr>
              <w:noProof/>
              <w:webHidden/>
            </w:rPr>
            <w:fldChar w:fldCharType="separate"/>
          </w:r>
          <w:ins w:id="245" w:author="Patel, Seema" w:date="2015-03-31T12:40:00Z">
            <w:r>
              <w:rPr>
                <w:noProof/>
                <w:webHidden/>
              </w:rPr>
              <w:t>67</w:t>
            </w:r>
            <w:r>
              <w:rPr>
                <w:noProof/>
                <w:webHidden/>
              </w:rPr>
              <w:fldChar w:fldCharType="end"/>
            </w:r>
            <w:r w:rsidRPr="002501FB">
              <w:rPr>
                <w:rStyle w:val="Hyperlink"/>
                <w:noProof/>
              </w:rPr>
              <w:fldChar w:fldCharType="end"/>
            </w:r>
          </w:ins>
        </w:p>
        <w:p w14:paraId="72724ED3" w14:textId="77777777" w:rsidR="00D74931" w:rsidRDefault="00D74931">
          <w:pPr>
            <w:pStyle w:val="TOC3"/>
            <w:tabs>
              <w:tab w:val="left" w:pos="1200"/>
              <w:tab w:val="right" w:leader="dot" w:pos="9350"/>
            </w:tabs>
            <w:rPr>
              <w:ins w:id="246" w:author="Patel, Seema" w:date="2015-03-31T12:40:00Z"/>
              <w:rFonts w:eastAsiaTheme="minorEastAsia" w:cstheme="minorBidi"/>
              <w:i w:val="0"/>
              <w:noProof/>
              <w:lang w:val="en-IN" w:eastAsia="en-IN"/>
            </w:rPr>
          </w:pPr>
          <w:ins w:id="24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"_Toc415569002"</w:instrText>
            </w:r>
            <w:r w:rsidRPr="002501FB">
              <w:rPr>
                <w:rStyle w:val="Hyperlink"/>
                <w:noProof/>
              </w:rPr>
              <w:instrText xml:space="preserve"> </w:instrText>
            </w:r>
            <w:r w:rsidRPr="002501FB">
              <w:rPr>
                <w:rStyle w:val="Hyperlink"/>
                <w:noProof/>
              </w:rPr>
              <w:fldChar w:fldCharType="separate"/>
            </w:r>
            <w:r w:rsidRPr="002501FB">
              <w:rPr>
                <w:rStyle w:val="Hyperlink"/>
                <w:noProof/>
              </w:rPr>
              <w:t>4.5.1</w:t>
            </w:r>
            <w:r>
              <w:rPr>
                <w:rFonts w:eastAsiaTheme="minorEastAsia" w:cstheme="minorBidi"/>
                <w:i w:val="0"/>
                <w:noProof/>
                <w:lang w:val="en-IN" w:eastAsia="en-IN"/>
              </w:rPr>
              <w:tab/>
            </w:r>
            <w:r w:rsidRPr="002501FB">
              <w:rPr>
                <w:rStyle w:val="Hyperlink"/>
                <w:noProof/>
              </w:rPr>
              <w:t>Interim functionality</w:t>
            </w:r>
            <w:r>
              <w:rPr>
                <w:noProof/>
                <w:webHidden/>
              </w:rPr>
              <w:tab/>
            </w:r>
            <w:r>
              <w:rPr>
                <w:noProof/>
                <w:webHidden/>
              </w:rPr>
              <w:fldChar w:fldCharType="begin"/>
            </w:r>
            <w:r>
              <w:rPr>
                <w:noProof/>
                <w:webHidden/>
              </w:rPr>
              <w:instrText xml:space="preserve"> PAGEREF _Toc415569002 \h </w:instrText>
            </w:r>
          </w:ins>
          <w:r>
            <w:rPr>
              <w:noProof/>
              <w:webHidden/>
            </w:rPr>
          </w:r>
          <w:r>
            <w:rPr>
              <w:noProof/>
              <w:webHidden/>
            </w:rPr>
            <w:fldChar w:fldCharType="separate"/>
          </w:r>
          <w:ins w:id="248" w:author="Patel, Seema" w:date="2015-03-31T12:40:00Z">
            <w:r>
              <w:rPr>
                <w:noProof/>
                <w:webHidden/>
              </w:rPr>
              <w:t>67</w:t>
            </w:r>
            <w:r>
              <w:rPr>
                <w:noProof/>
                <w:webHidden/>
              </w:rPr>
              <w:fldChar w:fldCharType="end"/>
            </w:r>
            <w:r w:rsidRPr="002501FB">
              <w:rPr>
                <w:rStyle w:val="Hyperlink"/>
                <w:noProof/>
              </w:rPr>
              <w:fldChar w:fldCharType="end"/>
            </w:r>
          </w:ins>
        </w:p>
        <w:p w14:paraId="2646EAAB" w14:textId="77777777" w:rsidR="00D74931" w:rsidRDefault="00D74931">
          <w:pPr>
            <w:pStyle w:val="TOC3"/>
            <w:tabs>
              <w:tab w:val="left" w:pos="1200"/>
              <w:tab w:val="right" w:leader="dot" w:pos="9350"/>
            </w:tabs>
            <w:rPr>
              <w:ins w:id="249" w:author="Patel, Seema" w:date="2015-03-31T12:40:00Z"/>
              <w:rFonts w:eastAsiaTheme="minorEastAsia" w:cstheme="minorBidi"/>
              <w:i w:val="0"/>
              <w:noProof/>
              <w:lang w:val="en-IN" w:eastAsia="en-IN"/>
            </w:rPr>
          </w:pPr>
          <w:ins w:id="25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"_Toc415569003"</w:instrText>
            </w:r>
            <w:r w:rsidRPr="002501FB">
              <w:rPr>
                <w:rStyle w:val="Hyperlink"/>
                <w:noProof/>
              </w:rPr>
              <w:instrText xml:space="preserve"> </w:instrText>
            </w:r>
            <w:r w:rsidRPr="002501FB">
              <w:rPr>
                <w:rStyle w:val="Hyperlink"/>
                <w:noProof/>
              </w:rPr>
              <w:fldChar w:fldCharType="separate"/>
            </w:r>
            <w:r w:rsidRPr="002501FB">
              <w:rPr>
                <w:rStyle w:val="Hyperlink"/>
                <w:noProof/>
              </w:rPr>
              <w:t>4.5.2</w:t>
            </w:r>
            <w:r>
              <w:rPr>
                <w:rFonts w:eastAsiaTheme="minorEastAsia" w:cstheme="minorBidi"/>
                <w:i w:val="0"/>
                <w:noProof/>
                <w:lang w:val="en-IN" w:eastAsia="en-IN"/>
              </w:rPr>
              <w:tab/>
            </w:r>
            <w:r w:rsidRPr="002501FB">
              <w:rPr>
                <w:rStyle w:val="Hyperlink"/>
                <w:noProof/>
              </w:rPr>
              <w:t>CustomerID rules in Fixed Length format</w:t>
            </w:r>
            <w:r>
              <w:rPr>
                <w:noProof/>
                <w:webHidden/>
              </w:rPr>
              <w:tab/>
            </w:r>
            <w:r>
              <w:rPr>
                <w:noProof/>
                <w:webHidden/>
              </w:rPr>
              <w:fldChar w:fldCharType="begin"/>
            </w:r>
            <w:r>
              <w:rPr>
                <w:noProof/>
                <w:webHidden/>
              </w:rPr>
              <w:instrText xml:space="preserve"> PAGEREF _Toc415569003 \h </w:instrText>
            </w:r>
          </w:ins>
          <w:r>
            <w:rPr>
              <w:noProof/>
              <w:webHidden/>
            </w:rPr>
          </w:r>
          <w:r>
            <w:rPr>
              <w:noProof/>
              <w:webHidden/>
            </w:rPr>
            <w:fldChar w:fldCharType="separate"/>
          </w:r>
          <w:ins w:id="251" w:author="Patel, Seema" w:date="2015-03-31T12:40:00Z">
            <w:r>
              <w:rPr>
                <w:noProof/>
                <w:webHidden/>
              </w:rPr>
              <w:t>68</w:t>
            </w:r>
            <w:r>
              <w:rPr>
                <w:noProof/>
                <w:webHidden/>
              </w:rPr>
              <w:fldChar w:fldCharType="end"/>
            </w:r>
            <w:r w:rsidRPr="002501FB">
              <w:rPr>
                <w:rStyle w:val="Hyperlink"/>
                <w:noProof/>
              </w:rPr>
              <w:fldChar w:fldCharType="end"/>
            </w:r>
          </w:ins>
        </w:p>
        <w:p w14:paraId="09A558E6" w14:textId="77777777" w:rsidR="00D74931" w:rsidRDefault="00D74931">
          <w:pPr>
            <w:pStyle w:val="TOC3"/>
            <w:tabs>
              <w:tab w:val="left" w:pos="1200"/>
              <w:tab w:val="right" w:leader="dot" w:pos="9350"/>
            </w:tabs>
            <w:rPr>
              <w:ins w:id="252" w:author="Patel, Seema" w:date="2015-03-31T12:40:00Z"/>
              <w:rFonts w:eastAsiaTheme="minorEastAsia" w:cstheme="minorBidi"/>
              <w:i w:val="0"/>
              <w:noProof/>
              <w:lang w:val="en-IN" w:eastAsia="en-IN"/>
            </w:rPr>
          </w:pPr>
          <w:ins w:id="25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4.5.3</w:t>
            </w:r>
            <w:r>
              <w:rPr>
                <w:rFonts w:eastAsiaTheme="minorEastAsia" w:cstheme="minorBidi"/>
                <w:i w:val="0"/>
                <w:noProof/>
                <w:lang w:val="en-IN" w:eastAsia="en-IN"/>
              </w:rPr>
              <w:tab/>
            </w:r>
            <w:r w:rsidRPr="002501FB">
              <w:rPr>
                <w:rStyle w:val="Hyperlink"/>
                <w:noProof/>
                <w:lang w:val="en-CA"/>
              </w:rPr>
              <w:t>File Sequence Number per File Flow (Type)</w:t>
            </w:r>
            <w:r>
              <w:rPr>
                <w:noProof/>
                <w:webHidden/>
              </w:rPr>
              <w:tab/>
            </w:r>
            <w:r>
              <w:rPr>
                <w:noProof/>
                <w:webHidden/>
              </w:rPr>
              <w:fldChar w:fldCharType="begin"/>
            </w:r>
            <w:r>
              <w:rPr>
                <w:noProof/>
                <w:webHidden/>
              </w:rPr>
              <w:instrText xml:space="preserve"> PAGEREF _Toc415569004 \h </w:instrText>
            </w:r>
          </w:ins>
          <w:r>
            <w:rPr>
              <w:noProof/>
              <w:webHidden/>
            </w:rPr>
          </w:r>
          <w:r>
            <w:rPr>
              <w:noProof/>
              <w:webHidden/>
            </w:rPr>
            <w:fldChar w:fldCharType="separate"/>
          </w:r>
          <w:ins w:id="254" w:author="Patel, Seema" w:date="2015-03-31T12:40:00Z">
            <w:r>
              <w:rPr>
                <w:noProof/>
                <w:webHidden/>
              </w:rPr>
              <w:t>68</w:t>
            </w:r>
            <w:r>
              <w:rPr>
                <w:noProof/>
                <w:webHidden/>
              </w:rPr>
              <w:fldChar w:fldCharType="end"/>
            </w:r>
            <w:r w:rsidRPr="002501FB">
              <w:rPr>
                <w:rStyle w:val="Hyperlink"/>
                <w:noProof/>
              </w:rPr>
              <w:fldChar w:fldCharType="end"/>
            </w:r>
          </w:ins>
        </w:p>
        <w:p w14:paraId="27501A91" w14:textId="77777777" w:rsidR="00D74931" w:rsidRDefault="00D74931">
          <w:pPr>
            <w:pStyle w:val="TOC3"/>
            <w:tabs>
              <w:tab w:val="left" w:pos="1200"/>
              <w:tab w:val="right" w:leader="dot" w:pos="9350"/>
            </w:tabs>
            <w:rPr>
              <w:ins w:id="255" w:author="Patel, Seema" w:date="2015-03-31T12:40:00Z"/>
              <w:rFonts w:eastAsiaTheme="minorEastAsia" w:cstheme="minorBidi"/>
              <w:i w:val="0"/>
              <w:noProof/>
              <w:lang w:val="en-IN" w:eastAsia="en-IN"/>
            </w:rPr>
          </w:pPr>
          <w:ins w:id="25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4.5.4</w:t>
            </w:r>
            <w:r>
              <w:rPr>
                <w:rFonts w:eastAsiaTheme="minorEastAsia" w:cstheme="minorBidi"/>
                <w:i w:val="0"/>
                <w:noProof/>
                <w:lang w:val="en-IN" w:eastAsia="en-IN"/>
              </w:rPr>
              <w:tab/>
            </w:r>
            <w:r w:rsidRPr="002501FB">
              <w:rPr>
                <w:rStyle w:val="Hyperlink"/>
                <w:noProof/>
                <w:lang w:val="en-CA"/>
              </w:rPr>
              <w:t>Batch Payment Files in error</w:t>
            </w:r>
            <w:r>
              <w:rPr>
                <w:noProof/>
                <w:webHidden/>
              </w:rPr>
              <w:tab/>
            </w:r>
            <w:r>
              <w:rPr>
                <w:noProof/>
                <w:webHidden/>
              </w:rPr>
              <w:fldChar w:fldCharType="begin"/>
            </w:r>
            <w:r>
              <w:rPr>
                <w:noProof/>
                <w:webHidden/>
              </w:rPr>
              <w:instrText xml:space="preserve"> PAGEREF _Toc415569005 \h </w:instrText>
            </w:r>
          </w:ins>
          <w:r>
            <w:rPr>
              <w:noProof/>
              <w:webHidden/>
            </w:rPr>
          </w:r>
          <w:r>
            <w:rPr>
              <w:noProof/>
              <w:webHidden/>
            </w:rPr>
            <w:fldChar w:fldCharType="separate"/>
          </w:r>
          <w:ins w:id="257" w:author="Patel, Seema" w:date="2015-03-31T12:40:00Z">
            <w:r>
              <w:rPr>
                <w:noProof/>
                <w:webHidden/>
              </w:rPr>
              <w:t>68</w:t>
            </w:r>
            <w:r>
              <w:rPr>
                <w:noProof/>
                <w:webHidden/>
              </w:rPr>
              <w:fldChar w:fldCharType="end"/>
            </w:r>
            <w:r w:rsidRPr="002501FB">
              <w:rPr>
                <w:rStyle w:val="Hyperlink"/>
                <w:noProof/>
              </w:rPr>
              <w:fldChar w:fldCharType="end"/>
            </w:r>
          </w:ins>
        </w:p>
        <w:p w14:paraId="4717EA31" w14:textId="77777777" w:rsidR="00D74931" w:rsidRDefault="00D74931">
          <w:pPr>
            <w:pStyle w:val="TOC3"/>
            <w:tabs>
              <w:tab w:val="left" w:pos="1200"/>
              <w:tab w:val="right" w:leader="dot" w:pos="9350"/>
            </w:tabs>
            <w:rPr>
              <w:ins w:id="258" w:author="Patel, Seema" w:date="2015-03-31T12:40:00Z"/>
              <w:rFonts w:eastAsiaTheme="minorEastAsia" w:cstheme="minorBidi"/>
              <w:i w:val="0"/>
              <w:noProof/>
              <w:lang w:val="en-IN" w:eastAsia="en-IN"/>
            </w:rPr>
          </w:pPr>
          <w:ins w:id="25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4.5.5</w:t>
            </w:r>
            <w:r>
              <w:rPr>
                <w:rFonts w:eastAsiaTheme="minorEastAsia" w:cstheme="minorBidi"/>
                <w:i w:val="0"/>
                <w:noProof/>
                <w:lang w:val="en-IN" w:eastAsia="en-IN"/>
              </w:rPr>
              <w:tab/>
            </w:r>
            <w:r w:rsidRPr="002501FB">
              <w:rPr>
                <w:rStyle w:val="Hyperlink"/>
                <w:noProof/>
                <w:lang w:val="en-CA"/>
              </w:rPr>
              <w:t>Audit and Controls on Batch request File</w:t>
            </w:r>
            <w:r>
              <w:rPr>
                <w:noProof/>
                <w:webHidden/>
              </w:rPr>
              <w:tab/>
            </w:r>
            <w:r>
              <w:rPr>
                <w:noProof/>
                <w:webHidden/>
              </w:rPr>
              <w:fldChar w:fldCharType="begin"/>
            </w:r>
            <w:r>
              <w:rPr>
                <w:noProof/>
                <w:webHidden/>
              </w:rPr>
              <w:instrText xml:space="preserve"> PAGEREF _Toc415569006 \h </w:instrText>
            </w:r>
          </w:ins>
          <w:r>
            <w:rPr>
              <w:noProof/>
              <w:webHidden/>
            </w:rPr>
          </w:r>
          <w:r>
            <w:rPr>
              <w:noProof/>
              <w:webHidden/>
            </w:rPr>
            <w:fldChar w:fldCharType="separate"/>
          </w:r>
          <w:ins w:id="260" w:author="Patel, Seema" w:date="2015-03-31T12:40:00Z">
            <w:r>
              <w:rPr>
                <w:noProof/>
                <w:webHidden/>
              </w:rPr>
              <w:t>69</w:t>
            </w:r>
            <w:r>
              <w:rPr>
                <w:noProof/>
                <w:webHidden/>
              </w:rPr>
              <w:fldChar w:fldCharType="end"/>
            </w:r>
            <w:r w:rsidRPr="002501FB">
              <w:rPr>
                <w:rStyle w:val="Hyperlink"/>
                <w:noProof/>
              </w:rPr>
              <w:fldChar w:fldCharType="end"/>
            </w:r>
          </w:ins>
        </w:p>
        <w:p w14:paraId="7B803882" w14:textId="77777777" w:rsidR="00D74931" w:rsidRDefault="00D74931">
          <w:pPr>
            <w:pStyle w:val="TOC3"/>
            <w:tabs>
              <w:tab w:val="left" w:pos="1200"/>
              <w:tab w:val="right" w:leader="dot" w:pos="9350"/>
            </w:tabs>
            <w:rPr>
              <w:ins w:id="261" w:author="Patel, Seema" w:date="2015-03-31T12:40:00Z"/>
              <w:rFonts w:eastAsiaTheme="minorEastAsia" w:cstheme="minorBidi"/>
              <w:i w:val="0"/>
              <w:noProof/>
              <w:lang w:val="en-IN" w:eastAsia="en-IN"/>
            </w:rPr>
          </w:pPr>
          <w:ins w:id="26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4.5.6</w:t>
            </w:r>
            <w:r>
              <w:rPr>
                <w:rFonts w:eastAsiaTheme="minorEastAsia" w:cstheme="minorBidi"/>
                <w:i w:val="0"/>
                <w:noProof/>
                <w:lang w:val="en-IN" w:eastAsia="en-IN"/>
              </w:rPr>
              <w:tab/>
            </w:r>
            <w:r w:rsidRPr="002501FB">
              <w:rPr>
                <w:rStyle w:val="Hyperlink"/>
                <w:noProof/>
                <w:lang w:val="en-CA"/>
              </w:rPr>
              <w:t>Audit and Controls on Batch request File after Transformation</w:t>
            </w:r>
            <w:r>
              <w:rPr>
                <w:noProof/>
                <w:webHidden/>
              </w:rPr>
              <w:tab/>
            </w:r>
            <w:r>
              <w:rPr>
                <w:noProof/>
                <w:webHidden/>
              </w:rPr>
              <w:fldChar w:fldCharType="begin"/>
            </w:r>
            <w:r>
              <w:rPr>
                <w:noProof/>
                <w:webHidden/>
              </w:rPr>
              <w:instrText xml:space="preserve"> PAGEREF _Toc415569007 \h </w:instrText>
            </w:r>
          </w:ins>
          <w:r>
            <w:rPr>
              <w:noProof/>
              <w:webHidden/>
            </w:rPr>
          </w:r>
          <w:r>
            <w:rPr>
              <w:noProof/>
              <w:webHidden/>
            </w:rPr>
            <w:fldChar w:fldCharType="separate"/>
          </w:r>
          <w:ins w:id="263" w:author="Patel, Seema" w:date="2015-03-31T12:40:00Z">
            <w:r>
              <w:rPr>
                <w:noProof/>
                <w:webHidden/>
              </w:rPr>
              <w:t>70</w:t>
            </w:r>
            <w:r>
              <w:rPr>
                <w:noProof/>
                <w:webHidden/>
              </w:rPr>
              <w:fldChar w:fldCharType="end"/>
            </w:r>
            <w:r w:rsidRPr="002501FB">
              <w:rPr>
                <w:rStyle w:val="Hyperlink"/>
                <w:noProof/>
              </w:rPr>
              <w:fldChar w:fldCharType="end"/>
            </w:r>
          </w:ins>
        </w:p>
        <w:p w14:paraId="0104C3D9" w14:textId="77777777" w:rsidR="00D74931" w:rsidRDefault="00D74931">
          <w:pPr>
            <w:pStyle w:val="TOC3"/>
            <w:tabs>
              <w:tab w:val="left" w:pos="1200"/>
              <w:tab w:val="right" w:leader="dot" w:pos="9350"/>
            </w:tabs>
            <w:rPr>
              <w:ins w:id="264" w:author="Patel, Seema" w:date="2015-03-31T12:40:00Z"/>
              <w:rFonts w:eastAsiaTheme="minorEastAsia" w:cstheme="minorBidi"/>
              <w:i w:val="0"/>
              <w:noProof/>
              <w:lang w:val="en-IN" w:eastAsia="en-IN"/>
            </w:rPr>
          </w:pPr>
          <w:ins w:id="26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4.5.7</w:t>
            </w:r>
            <w:r>
              <w:rPr>
                <w:rFonts w:eastAsiaTheme="minorEastAsia" w:cstheme="minorBidi"/>
                <w:i w:val="0"/>
                <w:noProof/>
                <w:lang w:val="en-IN" w:eastAsia="en-IN"/>
              </w:rPr>
              <w:tab/>
            </w:r>
            <w:r w:rsidRPr="002501FB">
              <w:rPr>
                <w:rStyle w:val="Hyperlink"/>
                <w:noProof/>
                <w:lang w:val="en-CA"/>
              </w:rPr>
              <w:t>Audit and Controls on Batch Response File</w:t>
            </w:r>
            <w:r>
              <w:rPr>
                <w:noProof/>
                <w:webHidden/>
              </w:rPr>
              <w:tab/>
            </w:r>
            <w:r>
              <w:rPr>
                <w:noProof/>
                <w:webHidden/>
              </w:rPr>
              <w:fldChar w:fldCharType="begin"/>
            </w:r>
            <w:r>
              <w:rPr>
                <w:noProof/>
                <w:webHidden/>
              </w:rPr>
              <w:instrText xml:space="preserve"> PAGEREF _Toc415569008 \h </w:instrText>
            </w:r>
          </w:ins>
          <w:r>
            <w:rPr>
              <w:noProof/>
              <w:webHidden/>
            </w:rPr>
          </w:r>
          <w:r>
            <w:rPr>
              <w:noProof/>
              <w:webHidden/>
            </w:rPr>
            <w:fldChar w:fldCharType="separate"/>
          </w:r>
          <w:ins w:id="266" w:author="Patel, Seema" w:date="2015-03-31T12:40:00Z">
            <w:r>
              <w:rPr>
                <w:noProof/>
                <w:webHidden/>
              </w:rPr>
              <w:t>70</w:t>
            </w:r>
            <w:r>
              <w:rPr>
                <w:noProof/>
                <w:webHidden/>
              </w:rPr>
              <w:fldChar w:fldCharType="end"/>
            </w:r>
            <w:r w:rsidRPr="002501FB">
              <w:rPr>
                <w:rStyle w:val="Hyperlink"/>
                <w:noProof/>
              </w:rPr>
              <w:fldChar w:fldCharType="end"/>
            </w:r>
          </w:ins>
        </w:p>
        <w:p w14:paraId="2EDA0F9C" w14:textId="77777777" w:rsidR="00D74931" w:rsidRDefault="00D74931">
          <w:pPr>
            <w:pStyle w:val="TOC3"/>
            <w:tabs>
              <w:tab w:val="left" w:pos="1200"/>
              <w:tab w:val="right" w:leader="dot" w:pos="9350"/>
            </w:tabs>
            <w:rPr>
              <w:ins w:id="267" w:author="Patel, Seema" w:date="2015-03-31T12:40:00Z"/>
              <w:rFonts w:eastAsiaTheme="minorEastAsia" w:cstheme="minorBidi"/>
              <w:i w:val="0"/>
              <w:noProof/>
              <w:lang w:val="en-IN" w:eastAsia="en-IN"/>
            </w:rPr>
          </w:pPr>
          <w:ins w:id="26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"_Toc415569009"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4.5.8</w:t>
            </w:r>
            <w:r>
              <w:rPr>
                <w:rFonts w:eastAsiaTheme="minorEastAsia" w:cstheme="minorBidi"/>
                <w:i w:val="0"/>
                <w:noProof/>
                <w:lang w:val="en-IN" w:eastAsia="en-IN"/>
              </w:rPr>
              <w:tab/>
            </w:r>
            <w:r w:rsidRPr="002501FB">
              <w:rPr>
                <w:rStyle w:val="Hyperlink"/>
                <w:noProof/>
                <w:lang w:val="en-CA"/>
              </w:rPr>
              <w:t>Audit and Controls on Batch Response File after Transformation</w:t>
            </w:r>
            <w:r>
              <w:rPr>
                <w:noProof/>
                <w:webHidden/>
              </w:rPr>
              <w:tab/>
            </w:r>
            <w:r>
              <w:rPr>
                <w:noProof/>
                <w:webHidden/>
              </w:rPr>
              <w:fldChar w:fldCharType="begin"/>
            </w:r>
            <w:r>
              <w:rPr>
                <w:noProof/>
                <w:webHidden/>
              </w:rPr>
              <w:instrText xml:space="preserve"> PAGEREF _Toc415569009 \h </w:instrText>
            </w:r>
          </w:ins>
          <w:r>
            <w:rPr>
              <w:noProof/>
              <w:webHidden/>
            </w:rPr>
          </w:r>
          <w:r>
            <w:rPr>
              <w:noProof/>
              <w:webHidden/>
            </w:rPr>
            <w:fldChar w:fldCharType="separate"/>
          </w:r>
          <w:ins w:id="269" w:author="Patel, Seema" w:date="2015-03-31T12:40:00Z">
            <w:r>
              <w:rPr>
                <w:noProof/>
                <w:webHidden/>
              </w:rPr>
              <w:t>72</w:t>
            </w:r>
            <w:r>
              <w:rPr>
                <w:noProof/>
                <w:webHidden/>
              </w:rPr>
              <w:fldChar w:fldCharType="end"/>
            </w:r>
            <w:r w:rsidRPr="002501FB">
              <w:rPr>
                <w:rStyle w:val="Hyperlink"/>
                <w:noProof/>
              </w:rPr>
              <w:fldChar w:fldCharType="end"/>
            </w:r>
          </w:ins>
        </w:p>
        <w:p w14:paraId="7E959ADA" w14:textId="77777777" w:rsidR="00D74931" w:rsidRDefault="00D74931">
          <w:pPr>
            <w:pStyle w:val="TOC3"/>
            <w:tabs>
              <w:tab w:val="left" w:pos="1200"/>
              <w:tab w:val="right" w:leader="dot" w:pos="9350"/>
            </w:tabs>
            <w:rPr>
              <w:ins w:id="270" w:author="Patel, Seema" w:date="2015-03-31T12:40:00Z"/>
              <w:rFonts w:eastAsiaTheme="minorEastAsia" w:cstheme="minorBidi"/>
              <w:i w:val="0"/>
              <w:noProof/>
              <w:lang w:val="en-IN" w:eastAsia="en-IN"/>
            </w:rPr>
          </w:pPr>
          <w:ins w:id="27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4.5.9</w:t>
            </w:r>
            <w:r>
              <w:rPr>
                <w:rFonts w:eastAsiaTheme="minorEastAsia" w:cstheme="minorBidi"/>
                <w:i w:val="0"/>
                <w:noProof/>
                <w:lang w:val="en-IN" w:eastAsia="en-IN"/>
              </w:rPr>
              <w:tab/>
            </w:r>
            <w:r w:rsidRPr="002501FB">
              <w:rPr>
                <w:rStyle w:val="Hyperlink"/>
                <w:noProof/>
                <w:lang w:val="en-CA"/>
              </w:rPr>
              <w:t>Handling Moneris Null Values (CR038)</w:t>
            </w:r>
            <w:r>
              <w:rPr>
                <w:noProof/>
                <w:webHidden/>
              </w:rPr>
              <w:tab/>
            </w:r>
            <w:r>
              <w:rPr>
                <w:noProof/>
                <w:webHidden/>
              </w:rPr>
              <w:fldChar w:fldCharType="begin"/>
            </w:r>
            <w:r>
              <w:rPr>
                <w:noProof/>
                <w:webHidden/>
              </w:rPr>
              <w:instrText xml:space="preserve"> PAGEREF _Toc415569010 \h </w:instrText>
            </w:r>
          </w:ins>
          <w:r>
            <w:rPr>
              <w:noProof/>
              <w:webHidden/>
            </w:rPr>
          </w:r>
          <w:r>
            <w:rPr>
              <w:noProof/>
              <w:webHidden/>
            </w:rPr>
            <w:fldChar w:fldCharType="separate"/>
          </w:r>
          <w:ins w:id="272" w:author="Patel, Seema" w:date="2015-03-31T12:40:00Z">
            <w:r>
              <w:rPr>
                <w:noProof/>
                <w:webHidden/>
              </w:rPr>
              <w:t>73</w:t>
            </w:r>
            <w:r>
              <w:rPr>
                <w:noProof/>
                <w:webHidden/>
              </w:rPr>
              <w:fldChar w:fldCharType="end"/>
            </w:r>
            <w:r w:rsidRPr="002501FB">
              <w:rPr>
                <w:rStyle w:val="Hyperlink"/>
                <w:noProof/>
              </w:rPr>
              <w:fldChar w:fldCharType="end"/>
            </w:r>
          </w:ins>
        </w:p>
        <w:p w14:paraId="4C6297F7" w14:textId="77777777" w:rsidR="00D74931" w:rsidRDefault="00D74931">
          <w:pPr>
            <w:pStyle w:val="TOC3"/>
            <w:tabs>
              <w:tab w:val="left" w:pos="1200"/>
              <w:tab w:val="right" w:leader="dot" w:pos="9350"/>
            </w:tabs>
            <w:rPr>
              <w:ins w:id="273" w:author="Patel, Seema" w:date="2015-03-31T12:40:00Z"/>
              <w:rFonts w:eastAsiaTheme="minorEastAsia" w:cstheme="minorBidi"/>
              <w:i w:val="0"/>
              <w:noProof/>
              <w:lang w:val="en-IN" w:eastAsia="en-IN"/>
            </w:rPr>
          </w:pPr>
          <w:ins w:id="27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4.5.10</w:t>
            </w:r>
            <w:r>
              <w:rPr>
                <w:rFonts w:eastAsiaTheme="minorEastAsia" w:cstheme="minorBidi"/>
                <w:i w:val="0"/>
                <w:noProof/>
                <w:lang w:val="en-IN" w:eastAsia="en-IN"/>
              </w:rPr>
              <w:tab/>
            </w:r>
            <w:r w:rsidRPr="002501FB">
              <w:rPr>
                <w:rStyle w:val="Hyperlink"/>
                <w:noProof/>
                <w:lang w:val="en-CA"/>
              </w:rPr>
              <w:t>Payment Type</w:t>
            </w:r>
            <w:r>
              <w:rPr>
                <w:noProof/>
                <w:webHidden/>
              </w:rPr>
              <w:tab/>
            </w:r>
            <w:r>
              <w:rPr>
                <w:noProof/>
                <w:webHidden/>
              </w:rPr>
              <w:fldChar w:fldCharType="begin"/>
            </w:r>
            <w:r>
              <w:rPr>
                <w:noProof/>
                <w:webHidden/>
              </w:rPr>
              <w:instrText xml:space="preserve"> PAGEREF _Toc415569011 \h </w:instrText>
            </w:r>
          </w:ins>
          <w:r>
            <w:rPr>
              <w:noProof/>
              <w:webHidden/>
            </w:rPr>
          </w:r>
          <w:r>
            <w:rPr>
              <w:noProof/>
              <w:webHidden/>
            </w:rPr>
            <w:fldChar w:fldCharType="separate"/>
          </w:r>
          <w:ins w:id="275" w:author="Patel, Seema" w:date="2015-03-31T12:40:00Z">
            <w:r>
              <w:rPr>
                <w:noProof/>
                <w:webHidden/>
              </w:rPr>
              <w:t>73</w:t>
            </w:r>
            <w:r>
              <w:rPr>
                <w:noProof/>
                <w:webHidden/>
              </w:rPr>
              <w:fldChar w:fldCharType="end"/>
            </w:r>
            <w:r w:rsidRPr="002501FB">
              <w:rPr>
                <w:rStyle w:val="Hyperlink"/>
                <w:noProof/>
              </w:rPr>
              <w:fldChar w:fldCharType="end"/>
            </w:r>
          </w:ins>
        </w:p>
        <w:p w14:paraId="7D6CBD36" w14:textId="77777777" w:rsidR="00D74931" w:rsidRDefault="00D74931">
          <w:pPr>
            <w:pStyle w:val="TOC2"/>
            <w:tabs>
              <w:tab w:val="left" w:pos="800"/>
              <w:tab w:val="right" w:leader="dot" w:pos="9350"/>
            </w:tabs>
            <w:rPr>
              <w:ins w:id="276" w:author="Patel, Seema" w:date="2015-03-31T12:40:00Z"/>
              <w:rFonts w:eastAsiaTheme="minorEastAsia" w:cstheme="minorBidi"/>
              <w:smallCaps w:val="0"/>
              <w:noProof/>
              <w:lang w:val="en-IN" w:eastAsia="en-IN"/>
            </w:rPr>
          </w:pPr>
          <w:ins w:id="27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"_Toc415569012"</w:instrText>
            </w:r>
            <w:r w:rsidRPr="002501FB">
              <w:rPr>
                <w:rStyle w:val="Hyperlink"/>
                <w:noProof/>
              </w:rPr>
              <w:instrText xml:space="preserve"> </w:instrText>
            </w:r>
            <w:r w:rsidRPr="002501FB">
              <w:rPr>
                <w:rStyle w:val="Hyperlink"/>
                <w:noProof/>
              </w:rPr>
              <w:fldChar w:fldCharType="separate"/>
            </w:r>
            <w:r w:rsidRPr="002501FB">
              <w:rPr>
                <w:rStyle w:val="Hyperlink"/>
                <w:noProof/>
              </w:rPr>
              <w:t>4.6</w:t>
            </w:r>
            <w:r>
              <w:rPr>
                <w:rFonts w:eastAsiaTheme="minorEastAsia" w:cstheme="minorBidi"/>
                <w:smallCaps w:val="0"/>
                <w:noProof/>
                <w:lang w:val="en-IN" w:eastAsia="en-IN"/>
              </w:rPr>
              <w:tab/>
            </w:r>
            <w:r w:rsidRPr="002501FB">
              <w:rPr>
                <w:rStyle w:val="Hyperlink"/>
                <w:noProof/>
              </w:rPr>
              <w:t xml:space="preserve">Reconciliation </w:t>
            </w:r>
            <w:r w:rsidRPr="002501FB">
              <w:rPr>
                <w:rStyle w:val="Hyperlink"/>
                <w:noProof/>
                <w:lang w:val="en-CA"/>
              </w:rPr>
              <w:t>Flow</w:t>
            </w:r>
            <w:r w:rsidRPr="002501FB">
              <w:rPr>
                <w:rStyle w:val="Hyperlink"/>
                <w:noProof/>
              </w:rPr>
              <w:t xml:space="preserve"> (CR034)</w:t>
            </w:r>
            <w:r>
              <w:rPr>
                <w:noProof/>
                <w:webHidden/>
              </w:rPr>
              <w:tab/>
            </w:r>
            <w:r>
              <w:rPr>
                <w:noProof/>
                <w:webHidden/>
              </w:rPr>
              <w:fldChar w:fldCharType="begin"/>
            </w:r>
            <w:r>
              <w:rPr>
                <w:noProof/>
                <w:webHidden/>
              </w:rPr>
              <w:instrText xml:space="preserve"> PAGEREF _Toc415569012 \h </w:instrText>
            </w:r>
          </w:ins>
          <w:r>
            <w:rPr>
              <w:noProof/>
              <w:webHidden/>
            </w:rPr>
          </w:r>
          <w:r>
            <w:rPr>
              <w:noProof/>
              <w:webHidden/>
            </w:rPr>
            <w:fldChar w:fldCharType="separate"/>
          </w:r>
          <w:ins w:id="278" w:author="Patel, Seema" w:date="2015-03-31T12:40:00Z">
            <w:r>
              <w:rPr>
                <w:noProof/>
                <w:webHidden/>
              </w:rPr>
              <w:t>73</w:t>
            </w:r>
            <w:r>
              <w:rPr>
                <w:noProof/>
                <w:webHidden/>
              </w:rPr>
              <w:fldChar w:fldCharType="end"/>
            </w:r>
            <w:r w:rsidRPr="002501FB">
              <w:rPr>
                <w:rStyle w:val="Hyperlink"/>
                <w:noProof/>
              </w:rPr>
              <w:fldChar w:fldCharType="end"/>
            </w:r>
          </w:ins>
        </w:p>
        <w:p w14:paraId="4FA3C2B1" w14:textId="77777777" w:rsidR="00D74931" w:rsidRDefault="00D74931">
          <w:pPr>
            <w:pStyle w:val="TOC3"/>
            <w:tabs>
              <w:tab w:val="left" w:pos="1200"/>
              <w:tab w:val="right" w:leader="dot" w:pos="9350"/>
            </w:tabs>
            <w:rPr>
              <w:ins w:id="279" w:author="Patel, Seema" w:date="2015-03-31T12:40:00Z"/>
              <w:rFonts w:eastAsiaTheme="minorEastAsia" w:cstheme="minorBidi"/>
              <w:i w:val="0"/>
              <w:noProof/>
              <w:lang w:val="en-IN" w:eastAsia="en-IN"/>
            </w:rPr>
          </w:pPr>
          <w:ins w:id="28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4.6.1</w:t>
            </w:r>
            <w:r>
              <w:rPr>
                <w:rFonts w:eastAsiaTheme="minorEastAsia" w:cstheme="minorBidi"/>
                <w:i w:val="0"/>
                <w:noProof/>
                <w:lang w:val="en-IN" w:eastAsia="en-IN"/>
              </w:rPr>
              <w:tab/>
            </w:r>
            <w:r w:rsidRPr="002501FB">
              <w:rPr>
                <w:rStyle w:val="Hyperlink"/>
                <w:noProof/>
                <w:lang w:val="en-CA"/>
              </w:rPr>
              <w:t>Reconciliation files format</w:t>
            </w:r>
            <w:r>
              <w:rPr>
                <w:noProof/>
                <w:webHidden/>
              </w:rPr>
              <w:tab/>
            </w:r>
            <w:r>
              <w:rPr>
                <w:noProof/>
                <w:webHidden/>
              </w:rPr>
              <w:fldChar w:fldCharType="begin"/>
            </w:r>
            <w:r>
              <w:rPr>
                <w:noProof/>
                <w:webHidden/>
              </w:rPr>
              <w:instrText xml:space="preserve"> PAGEREF _Toc415569013 \h </w:instrText>
            </w:r>
          </w:ins>
          <w:r>
            <w:rPr>
              <w:noProof/>
              <w:webHidden/>
            </w:rPr>
          </w:r>
          <w:r>
            <w:rPr>
              <w:noProof/>
              <w:webHidden/>
            </w:rPr>
            <w:fldChar w:fldCharType="separate"/>
          </w:r>
          <w:ins w:id="281" w:author="Patel, Seema" w:date="2015-03-31T12:40:00Z">
            <w:r>
              <w:rPr>
                <w:noProof/>
                <w:webHidden/>
              </w:rPr>
              <w:t>74</w:t>
            </w:r>
            <w:r>
              <w:rPr>
                <w:noProof/>
                <w:webHidden/>
              </w:rPr>
              <w:fldChar w:fldCharType="end"/>
            </w:r>
            <w:r w:rsidRPr="002501FB">
              <w:rPr>
                <w:rStyle w:val="Hyperlink"/>
                <w:noProof/>
              </w:rPr>
              <w:fldChar w:fldCharType="end"/>
            </w:r>
          </w:ins>
        </w:p>
        <w:p w14:paraId="5870E6BA" w14:textId="77777777" w:rsidR="00D74931" w:rsidRDefault="00D74931">
          <w:pPr>
            <w:pStyle w:val="TOC3"/>
            <w:tabs>
              <w:tab w:val="left" w:pos="1200"/>
              <w:tab w:val="right" w:leader="dot" w:pos="9350"/>
            </w:tabs>
            <w:rPr>
              <w:ins w:id="282" w:author="Patel, Seema" w:date="2015-03-31T12:40:00Z"/>
              <w:rFonts w:eastAsiaTheme="minorEastAsia" w:cstheme="minorBidi"/>
              <w:i w:val="0"/>
              <w:noProof/>
              <w:lang w:val="en-IN" w:eastAsia="en-IN"/>
            </w:rPr>
          </w:pPr>
          <w:ins w:id="28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4.6.2</w:t>
            </w:r>
            <w:r>
              <w:rPr>
                <w:rFonts w:eastAsiaTheme="minorEastAsia" w:cstheme="minorBidi"/>
                <w:i w:val="0"/>
                <w:noProof/>
                <w:lang w:val="en-IN" w:eastAsia="en-IN"/>
              </w:rPr>
              <w:tab/>
            </w:r>
            <w:r w:rsidRPr="002501FB">
              <w:rPr>
                <w:rStyle w:val="Hyperlink"/>
                <w:noProof/>
                <w:lang w:val="en-CA"/>
              </w:rPr>
              <w:t>Batch reconciliation files processing</w:t>
            </w:r>
            <w:r>
              <w:rPr>
                <w:noProof/>
                <w:webHidden/>
              </w:rPr>
              <w:tab/>
            </w:r>
            <w:r>
              <w:rPr>
                <w:noProof/>
                <w:webHidden/>
              </w:rPr>
              <w:fldChar w:fldCharType="begin"/>
            </w:r>
            <w:r>
              <w:rPr>
                <w:noProof/>
                <w:webHidden/>
              </w:rPr>
              <w:instrText xml:space="preserve"> PAGEREF _Toc415569014 \h </w:instrText>
            </w:r>
          </w:ins>
          <w:r>
            <w:rPr>
              <w:noProof/>
              <w:webHidden/>
            </w:rPr>
          </w:r>
          <w:r>
            <w:rPr>
              <w:noProof/>
              <w:webHidden/>
            </w:rPr>
            <w:fldChar w:fldCharType="separate"/>
          </w:r>
          <w:ins w:id="284" w:author="Patel, Seema" w:date="2015-03-31T12:40:00Z">
            <w:r>
              <w:rPr>
                <w:noProof/>
                <w:webHidden/>
              </w:rPr>
              <w:t>79</w:t>
            </w:r>
            <w:r>
              <w:rPr>
                <w:noProof/>
                <w:webHidden/>
              </w:rPr>
              <w:fldChar w:fldCharType="end"/>
            </w:r>
            <w:r w:rsidRPr="002501FB">
              <w:rPr>
                <w:rStyle w:val="Hyperlink"/>
                <w:noProof/>
              </w:rPr>
              <w:fldChar w:fldCharType="end"/>
            </w:r>
          </w:ins>
        </w:p>
        <w:p w14:paraId="7E505305" w14:textId="77777777" w:rsidR="00D74931" w:rsidRDefault="00D74931">
          <w:pPr>
            <w:pStyle w:val="TOC3"/>
            <w:tabs>
              <w:tab w:val="left" w:pos="1200"/>
              <w:tab w:val="right" w:leader="dot" w:pos="9350"/>
            </w:tabs>
            <w:rPr>
              <w:ins w:id="285" w:author="Patel, Seema" w:date="2015-03-31T12:40:00Z"/>
              <w:rFonts w:eastAsiaTheme="minorEastAsia" w:cstheme="minorBidi"/>
              <w:i w:val="0"/>
              <w:noProof/>
              <w:lang w:val="en-IN" w:eastAsia="en-IN"/>
            </w:rPr>
          </w:pPr>
          <w:ins w:id="28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4.6.3</w:t>
            </w:r>
            <w:r>
              <w:rPr>
                <w:rFonts w:eastAsiaTheme="minorEastAsia" w:cstheme="minorBidi"/>
                <w:i w:val="0"/>
                <w:noProof/>
                <w:lang w:val="en-IN" w:eastAsia="en-IN"/>
              </w:rPr>
              <w:tab/>
            </w:r>
            <w:r w:rsidRPr="002501FB">
              <w:rPr>
                <w:rStyle w:val="Hyperlink"/>
                <w:noProof/>
                <w:lang w:val="en-CA"/>
              </w:rPr>
              <w:t>Transformation &amp; Processing</w:t>
            </w:r>
            <w:r>
              <w:rPr>
                <w:noProof/>
                <w:webHidden/>
              </w:rPr>
              <w:tab/>
            </w:r>
            <w:r>
              <w:rPr>
                <w:noProof/>
                <w:webHidden/>
              </w:rPr>
              <w:fldChar w:fldCharType="begin"/>
            </w:r>
            <w:r>
              <w:rPr>
                <w:noProof/>
                <w:webHidden/>
              </w:rPr>
              <w:instrText xml:space="preserve"> PAGEREF _Toc415569015 \h </w:instrText>
            </w:r>
          </w:ins>
          <w:r>
            <w:rPr>
              <w:noProof/>
              <w:webHidden/>
            </w:rPr>
          </w:r>
          <w:r>
            <w:rPr>
              <w:noProof/>
              <w:webHidden/>
            </w:rPr>
            <w:fldChar w:fldCharType="separate"/>
          </w:r>
          <w:ins w:id="287" w:author="Patel, Seema" w:date="2015-03-31T12:40:00Z">
            <w:r>
              <w:rPr>
                <w:noProof/>
                <w:webHidden/>
              </w:rPr>
              <w:t>82</w:t>
            </w:r>
            <w:r>
              <w:rPr>
                <w:noProof/>
                <w:webHidden/>
              </w:rPr>
              <w:fldChar w:fldCharType="end"/>
            </w:r>
            <w:r w:rsidRPr="002501FB">
              <w:rPr>
                <w:rStyle w:val="Hyperlink"/>
                <w:noProof/>
              </w:rPr>
              <w:fldChar w:fldCharType="end"/>
            </w:r>
          </w:ins>
        </w:p>
        <w:p w14:paraId="6A8DE4C5" w14:textId="77777777" w:rsidR="00D74931" w:rsidRDefault="00D74931">
          <w:pPr>
            <w:pStyle w:val="TOC3"/>
            <w:tabs>
              <w:tab w:val="left" w:pos="1200"/>
              <w:tab w:val="right" w:leader="dot" w:pos="9350"/>
            </w:tabs>
            <w:rPr>
              <w:ins w:id="288" w:author="Patel, Seema" w:date="2015-03-31T12:40:00Z"/>
              <w:rFonts w:eastAsiaTheme="minorEastAsia" w:cstheme="minorBidi"/>
              <w:i w:val="0"/>
              <w:noProof/>
              <w:lang w:val="en-IN" w:eastAsia="en-IN"/>
            </w:rPr>
          </w:pPr>
          <w:ins w:id="28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4.6.4</w:t>
            </w:r>
            <w:r>
              <w:rPr>
                <w:rFonts w:eastAsiaTheme="minorEastAsia" w:cstheme="minorBidi"/>
                <w:i w:val="0"/>
                <w:noProof/>
                <w:lang w:val="en-IN" w:eastAsia="en-IN"/>
              </w:rPr>
              <w:tab/>
            </w:r>
            <w:r w:rsidRPr="002501FB">
              <w:rPr>
                <w:rStyle w:val="Hyperlink"/>
                <w:noProof/>
                <w:lang w:val="en-CA"/>
              </w:rPr>
              <w:t>Operating &amp; Audit / control</w:t>
            </w:r>
            <w:r>
              <w:rPr>
                <w:noProof/>
                <w:webHidden/>
              </w:rPr>
              <w:tab/>
            </w:r>
            <w:r>
              <w:rPr>
                <w:noProof/>
                <w:webHidden/>
              </w:rPr>
              <w:fldChar w:fldCharType="begin"/>
            </w:r>
            <w:r>
              <w:rPr>
                <w:noProof/>
                <w:webHidden/>
              </w:rPr>
              <w:instrText xml:space="preserve"> PAGEREF _Toc415569016 \h </w:instrText>
            </w:r>
          </w:ins>
          <w:r>
            <w:rPr>
              <w:noProof/>
              <w:webHidden/>
            </w:rPr>
          </w:r>
          <w:r>
            <w:rPr>
              <w:noProof/>
              <w:webHidden/>
            </w:rPr>
            <w:fldChar w:fldCharType="separate"/>
          </w:r>
          <w:ins w:id="290" w:author="Patel, Seema" w:date="2015-03-31T12:40:00Z">
            <w:r>
              <w:rPr>
                <w:noProof/>
                <w:webHidden/>
              </w:rPr>
              <w:t>82</w:t>
            </w:r>
            <w:r>
              <w:rPr>
                <w:noProof/>
                <w:webHidden/>
              </w:rPr>
              <w:fldChar w:fldCharType="end"/>
            </w:r>
            <w:r w:rsidRPr="002501FB">
              <w:rPr>
                <w:rStyle w:val="Hyperlink"/>
                <w:noProof/>
              </w:rPr>
              <w:fldChar w:fldCharType="end"/>
            </w:r>
          </w:ins>
        </w:p>
        <w:p w14:paraId="608E4071" w14:textId="77777777" w:rsidR="00D74931" w:rsidRDefault="00D74931">
          <w:pPr>
            <w:pStyle w:val="TOC3"/>
            <w:tabs>
              <w:tab w:val="left" w:pos="1200"/>
              <w:tab w:val="right" w:leader="dot" w:pos="9350"/>
            </w:tabs>
            <w:rPr>
              <w:ins w:id="291" w:author="Patel, Seema" w:date="2015-03-31T12:40:00Z"/>
              <w:rFonts w:eastAsiaTheme="minorEastAsia" w:cstheme="minorBidi"/>
              <w:i w:val="0"/>
              <w:noProof/>
              <w:lang w:val="en-IN" w:eastAsia="en-IN"/>
            </w:rPr>
          </w:pPr>
          <w:ins w:id="29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4.6.5</w:t>
            </w:r>
            <w:r>
              <w:rPr>
                <w:rFonts w:eastAsiaTheme="minorEastAsia" w:cstheme="minorBidi"/>
                <w:i w:val="0"/>
                <w:noProof/>
                <w:lang w:val="en-IN" w:eastAsia="en-IN"/>
              </w:rPr>
              <w:tab/>
            </w:r>
            <w:r w:rsidRPr="002501FB">
              <w:rPr>
                <w:rStyle w:val="Hyperlink"/>
                <w:noProof/>
                <w:lang w:val="en-CA"/>
              </w:rPr>
              <w:t>Reconciliation Batch Summary Report</w:t>
            </w:r>
            <w:r>
              <w:rPr>
                <w:noProof/>
                <w:webHidden/>
              </w:rPr>
              <w:tab/>
            </w:r>
            <w:r>
              <w:rPr>
                <w:noProof/>
                <w:webHidden/>
              </w:rPr>
              <w:fldChar w:fldCharType="begin"/>
            </w:r>
            <w:r>
              <w:rPr>
                <w:noProof/>
                <w:webHidden/>
              </w:rPr>
              <w:instrText xml:space="preserve"> PAGEREF _Toc415569017 \h </w:instrText>
            </w:r>
          </w:ins>
          <w:r>
            <w:rPr>
              <w:noProof/>
              <w:webHidden/>
            </w:rPr>
          </w:r>
          <w:r>
            <w:rPr>
              <w:noProof/>
              <w:webHidden/>
            </w:rPr>
            <w:fldChar w:fldCharType="separate"/>
          </w:r>
          <w:ins w:id="293" w:author="Patel, Seema" w:date="2015-03-31T12:40:00Z">
            <w:r>
              <w:rPr>
                <w:noProof/>
                <w:webHidden/>
              </w:rPr>
              <w:t>82</w:t>
            </w:r>
            <w:r>
              <w:rPr>
                <w:noProof/>
                <w:webHidden/>
              </w:rPr>
              <w:fldChar w:fldCharType="end"/>
            </w:r>
            <w:r w:rsidRPr="002501FB">
              <w:rPr>
                <w:rStyle w:val="Hyperlink"/>
                <w:noProof/>
              </w:rPr>
              <w:fldChar w:fldCharType="end"/>
            </w:r>
          </w:ins>
        </w:p>
        <w:p w14:paraId="4C4B17F3" w14:textId="77777777" w:rsidR="00D74931" w:rsidRDefault="00D74931">
          <w:pPr>
            <w:pStyle w:val="TOC3"/>
            <w:tabs>
              <w:tab w:val="left" w:pos="1200"/>
              <w:tab w:val="right" w:leader="dot" w:pos="9350"/>
            </w:tabs>
            <w:rPr>
              <w:ins w:id="294" w:author="Patel, Seema" w:date="2015-03-31T12:40:00Z"/>
              <w:rFonts w:eastAsiaTheme="minorEastAsia" w:cstheme="minorBidi"/>
              <w:i w:val="0"/>
              <w:noProof/>
              <w:lang w:val="en-IN" w:eastAsia="en-IN"/>
            </w:rPr>
          </w:pPr>
          <w:ins w:id="29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"_Toc415569018"</w:instrText>
            </w:r>
            <w:r w:rsidRPr="002501FB">
              <w:rPr>
                <w:rStyle w:val="Hyperlink"/>
                <w:noProof/>
              </w:rPr>
              <w:instrText xml:space="preserve"> </w:instrText>
            </w:r>
            <w:r w:rsidRPr="002501FB">
              <w:rPr>
                <w:rStyle w:val="Hyperlink"/>
                <w:noProof/>
              </w:rPr>
              <w:fldChar w:fldCharType="separate"/>
            </w:r>
            <w:r w:rsidRPr="002501FB">
              <w:rPr>
                <w:rStyle w:val="Hyperlink"/>
                <w:noProof/>
              </w:rPr>
              <w:t>4.6.6</w:t>
            </w:r>
            <w:r>
              <w:rPr>
                <w:rFonts w:eastAsiaTheme="minorEastAsia" w:cstheme="minorBidi"/>
                <w:i w:val="0"/>
                <w:noProof/>
                <w:lang w:val="en-IN" w:eastAsia="en-IN"/>
              </w:rPr>
              <w:tab/>
            </w:r>
            <w:r w:rsidRPr="002501FB">
              <w:rPr>
                <w:rStyle w:val="Hyperlink"/>
                <w:noProof/>
                <w:lang w:val="en-CA"/>
              </w:rPr>
              <w:t xml:space="preserve">Reconciliation File Validation and Processing </w:t>
            </w:r>
            <w:r w:rsidRPr="002501FB">
              <w:rPr>
                <w:rStyle w:val="Hyperlink"/>
                <w:noProof/>
              </w:rPr>
              <w:t>Sequence Diagrams</w:t>
            </w:r>
            <w:r>
              <w:rPr>
                <w:noProof/>
                <w:webHidden/>
              </w:rPr>
              <w:tab/>
            </w:r>
            <w:r>
              <w:rPr>
                <w:noProof/>
                <w:webHidden/>
              </w:rPr>
              <w:fldChar w:fldCharType="begin"/>
            </w:r>
            <w:r>
              <w:rPr>
                <w:noProof/>
                <w:webHidden/>
              </w:rPr>
              <w:instrText xml:space="preserve"> PAGEREF _Toc415569018 \h </w:instrText>
            </w:r>
          </w:ins>
          <w:r>
            <w:rPr>
              <w:noProof/>
              <w:webHidden/>
            </w:rPr>
          </w:r>
          <w:r>
            <w:rPr>
              <w:noProof/>
              <w:webHidden/>
            </w:rPr>
            <w:fldChar w:fldCharType="separate"/>
          </w:r>
          <w:ins w:id="296" w:author="Patel, Seema" w:date="2015-03-31T12:40:00Z">
            <w:r>
              <w:rPr>
                <w:noProof/>
                <w:webHidden/>
              </w:rPr>
              <w:t>83</w:t>
            </w:r>
            <w:r>
              <w:rPr>
                <w:noProof/>
                <w:webHidden/>
              </w:rPr>
              <w:fldChar w:fldCharType="end"/>
            </w:r>
            <w:r w:rsidRPr="002501FB">
              <w:rPr>
                <w:rStyle w:val="Hyperlink"/>
                <w:noProof/>
              </w:rPr>
              <w:fldChar w:fldCharType="end"/>
            </w:r>
          </w:ins>
        </w:p>
        <w:p w14:paraId="77E2AA81" w14:textId="77777777" w:rsidR="00D74931" w:rsidRDefault="00D74931">
          <w:pPr>
            <w:pStyle w:val="TOC2"/>
            <w:tabs>
              <w:tab w:val="left" w:pos="800"/>
              <w:tab w:val="right" w:leader="dot" w:pos="9350"/>
            </w:tabs>
            <w:rPr>
              <w:ins w:id="297" w:author="Patel, Seema" w:date="2015-03-31T12:40:00Z"/>
              <w:rFonts w:eastAsiaTheme="minorEastAsia" w:cstheme="minorBidi"/>
              <w:smallCaps w:val="0"/>
              <w:noProof/>
              <w:lang w:val="en-IN" w:eastAsia="en-IN"/>
            </w:rPr>
          </w:pPr>
          <w:ins w:id="29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"_Toc415569019"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w:t>
            </w:r>
            <w:r>
              <w:rPr>
                <w:rFonts w:eastAsiaTheme="minorEastAsia" w:cstheme="minorBidi"/>
                <w:smallCaps w:val="0"/>
                <w:noProof/>
                <w:lang w:val="en-IN" w:eastAsia="en-IN"/>
              </w:rPr>
              <w:tab/>
            </w:r>
            <w:r w:rsidRPr="002501FB">
              <w:rPr>
                <w:rStyle w:val="Hyperlink"/>
                <w:noProof/>
                <w:lang w:val="en-CA"/>
              </w:rPr>
              <w:t>Charge Back Flow</w:t>
            </w:r>
            <w:r>
              <w:rPr>
                <w:noProof/>
                <w:webHidden/>
              </w:rPr>
              <w:tab/>
            </w:r>
            <w:r>
              <w:rPr>
                <w:noProof/>
                <w:webHidden/>
              </w:rPr>
              <w:fldChar w:fldCharType="begin"/>
            </w:r>
            <w:r>
              <w:rPr>
                <w:noProof/>
                <w:webHidden/>
              </w:rPr>
              <w:instrText xml:space="preserve"> PAGEREF _Toc415569019 \h </w:instrText>
            </w:r>
          </w:ins>
          <w:r>
            <w:rPr>
              <w:noProof/>
              <w:webHidden/>
            </w:rPr>
          </w:r>
          <w:r>
            <w:rPr>
              <w:noProof/>
              <w:webHidden/>
            </w:rPr>
            <w:fldChar w:fldCharType="separate"/>
          </w:r>
          <w:ins w:id="299" w:author="Patel, Seema" w:date="2015-03-31T12:40:00Z">
            <w:r>
              <w:rPr>
                <w:noProof/>
                <w:webHidden/>
              </w:rPr>
              <w:t>85</w:t>
            </w:r>
            <w:r>
              <w:rPr>
                <w:noProof/>
                <w:webHidden/>
              </w:rPr>
              <w:fldChar w:fldCharType="end"/>
            </w:r>
            <w:r w:rsidRPr="002501FB">
              <w:rPr>
                <w:rStyle w:val="Hyperlink"/>
                <w:noProof/>
              </w:rPr>
              <w:fldChar w:fldCharType="end"/>
            </w:r>
          </w:ins>
        </w:p>
        <w:p w14:paraId="4DB3FFEA" w14:textId="77777777" w:rsidR="00D74931" w:rsidRDefault="00D74931">
          <w:pPr>
            <w:pStyle w:val="TOC3"/>
            <w:tabs>
              <w:tab w:val="left" w:pos="1200"/>
              <w:tab w:val="right" w:leader="dot" w:pos="9350"/>
            </w:tabs>
            <w:rPr>
              <w:ins w:id="300" w:author="Patel, Seema" w:date="2015-03-31T12:40:00Z"/>
              <w:rFonts w:eastAsiaTheme="minorEastAsia" w:cstheme="minorBidi"/>
              <w:i w:val="0"/>
              <w:noProof/>
              <w:lang w:val="en-IN" w:eastAsia="en-IN"/>
            </w:rPr>
          </w:pPr>
          <w:ins w:id="30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4.7.1</w:t>
            </w:r>
            <w:r>
              <w:rPr>
                <w:rFonts w:eastAsiaTheme="minorEastAsia" w:cstheme="minorBidi"/>
                <w:i w:val="0"/>
                <w:noProof/>
                <w:lang w:val="en-IN" w:eastAsia="en-IN"/>
              </w:rPr>
              <w:tab/>
            </w:r>
            <w:r w:rsidRPr="002501FB">
              <w:rPr>
                <w:rStyle w:val="Hyperlink"/>
                <w:noProof/>
                <w:lang w:val="en-CA"/>
              </w:rPr>
              <w:t>Detailed Solution</w:t>
            </w:r>
            <w:r>
              <w:rPr>
                <w:noProof/>
                <w:webHidden/>
              </w:rPr>
              <w:tab/>
            </w:r>
            <w:r>
              <w:rPr>
                <w:noProof/>
                <w:webHidden/>
              </w:rPr>
              <w:fldChar w:fldCharType="begin"/>
            </w:r>
            <w:r>
              <w:rPr>
                <w:noProof/>
                <w:webHidden/>
              </w:rPr>
              <w:instrText xml:space="preserve"> PAGEREF _Toc415569020 \h </w:instrText>
            </w:r>
          </w:ins>
          <w:r>
            <w:rPr>
              <w:noProof/>
              <w:webHidden/>
            </w:rPr>
          </w:r>
          <w:r>
            <w:rPr>
              <w:noProof/>
              <w:webHidden/>
            </w:rPr>
            <w:fldChar w:fldCharType="separate"/>
          </w:r>
          <w:ins w:id="302" w:author="Patel, Seema" w:date="2015-03-31T12:40:00Z">
            <w:r>
              <w:rPr>
                <w:noProof/>
                <w:webHidden/>
              </w:rPr>
              <w:t>85</w:t>
            </w:r>
            <w:r>
              <w:rPr>
                <w:noProof/>
                <w:webHidden/>
              </w:rPr>
              <w:fldChar w:fldCharType="end"/>
            </w:r>
            <w:r w:rsidRPr="002501FB">
              <w:rPr>
                <w:rStyle w:val="Hyperlink"/>
                <w:noProof/>
              </w:rPr>
              <w:fldChar w:fldCharType="end"/>
            </w:r>
          </w:ins>
        </w:p>
        <w:p w14:paraId="0D6D80F6" w14:textId="77777777" w:rsidR="00D74931" w:rsidRDefault="00D74931">
          <w:pPr>
            <w:pStyle w:val="TOC3"/>
            <w:tabs>
              <w:tab w:val="left" w:pos="1200"/>
              <w:tab w:val="right" w:leader="dot" w:pos="9350"/>
            </w:tabs>
            <w:rPr>
              <w:ins w:id="303" w:author="Patel, Seema" w:date="2015-03-31T12:40:00Z"/>
              <w:rFonts w:eastAsiaTheme="minorEastAsia" w:cstheme="minorBidi"/>
              <w:i w:val="0"/>
              <w:noProof/>
              <w:lang w:val="en-IN" w:eastAsia="en-IN"/>
            </w:rPr>
          </w:pPr>
          <w:ins w:id="30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4.7.2</w:t>
            </w:r>
            <w:r>
              <w:rPr>
                <w:rFonts w:eastAsiaTheme="minorEastAsia" w:cstheme="minorBidi"/>
                <w:i w:val="0"/>
                <w:noProof/>
                <w:lang w:val="en-IN" w:eastAsia="en-IN"/>
              </w:rPr>
              <w:tab/>
            </w:r>
            <w:r w:rsidRPr="002501FB">
              <w:rPr>
                <w:rStyle w:val="Hyperlink"/>
                <w:noProof/>
                <w:lang w:val="en-CA"/>
              </w:rPr>
              <w:t>Charge Back Schema</w:t>
            </w:r>
            <w:r>
              <w:rPr>
                <w:noProof/>
                <w:webHidden/>
              </w:rPr>
              <w:tab/>
            </w:r>
            <w:r>
              <w:rPr>
                <w:noProof/>
                <w:webHidden/>
              </w:rPr>
              <w:fldChar w:fldCharType="begin"/>
            </w:r>
            <w:r>
              <w:rPr>
                <w:noProof/>
                <w:webHidden/>
              </w:rPr>
              <w:instrText xml:space="preserve"> PAGEREF _Toc415569021 \h </w:instrText>
            </w:r>
          </w:ins>
          <w:r>
            <w:rPr>
              <w:noProof/>
              <w:webHidden/>
            </w:rPr>
          </w:r>
          <w:r>
            <w:rPr>
              <w:noProof/>
              <w:webHidden/>
            </w:rPr>
            <w:fldChar w:fldCharType="separate"/>
          </w:r>
          <w:ins w:id="305" w:author="Patel, Seema" w:date="2015-03-31T12:40:00Z">
            <w:r>
              <w:rPr>
                <w:noProof/>
                <w:webHidden/>
              </w:rPr>
              <w:t>86</w:t>
            </w:r>
            <w:r>
              <w:rPr>
                <w:noProof/>
                <w:webHidden/>
              </w:rPr>
              <w:fldChar w:fldCharType="end"/>
            </w:r>
            <w:r w:rsidRPr="002501FB">
              <w:rPr>
                <w:rStyle w:val="Hyperlink"/>
                <w:noProof/>
              </w:rPr>
              <w:fldChar w:fldCharType="end"/>
            </w:r>
          </w:ins>
        </w:p>
        <w:p w14:paraId="3CF925C0" w14:textId="77777777" w:rsidR="00D74931" w:rsidRDefault="00D74931">
          <w:pPr>
            <w:pStyle w:val="TOC3"/>
            <w:tabs>
              <w:tab w:val="left" w:pos="1200"/>
              <w:tab w:val="right" w:leader="dot" w:pos="9350"/>
            </w:tabs>
            <w:rPr>
              <w:ins w:id="306" w:author="Patel, Seema" w:date="2015-03-31T12:40:00Z"/>
              <w:rFonts w:eastAsiaTheme="minorEastAsia" w:cstheme="minorBidi"/>
              <w:i w:val="0"/>
              <w:noProof/>
              <w:lang w:val="en-IN" w:eastAsia="en-IN"/>
            </w:rPr>
          </w:pPr>
          <w:ins w:id="30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4.7.3</w:t>
            </w:r>
            <w:r>
              <w:rPr>
                <w:rFonts w:eastAsiaTheme="minorEastAsia" w:cstheme="minorBidi"/>
                <w:i w:val="0"/>
                <w:noProof/>
                <w:lang w:val="en-IN" w:eastAsia="en-IN"/>
              </w:rPr>
              <w:tab/>
            </w:r>
            <w:r w:rsidRPr="002501FB">
              <w:rPr>
                <w:rStyle w:val="Hyperlink"/>
                <w:noProof/>
                <w:lang w:val="en-CA"/>
              </w:rPr>
              <w:t>Charge Back Packages Structure and class naming Convention</w:t>
            </w:r>
            <w:r>
              <w:rPr>
                <w:noProof/>
                <w:webHidden/>
              </w:rPr>
              <w:tab/>
            </w:r>
            <w:r>
              <w:rPr>
                <w:noProof/>
                <w:webHidden/>
              </w:rPr>
              <w:fldChar w:fldCharType="begin"/>
            </w:r>
            <w:r>
              <w:rPr>
                <w:noProof/>
                <w:webHidden/>
              </w:rPr>
              <w:instrText xml:space="preserve"> PAGEREF _Toc415569022 \h </w:instrText>
            </w:r>
          </w:ins>
          <w:r>
            <w:rPr>
              <w:noProof/>
              <w:webHidden/>
            </w:rPr>
          </w:r>
          <w:r>
            <w:rPr>
              <w:noProof/>
              <w:webHidden/>
            </w:rPr>
            <w:fldChar w:fldCharType="separate"/>
          </w:r>
          <w:ins w:id="308" w:author="Patel, Seema" w:date="2015-03-31T12:40:00Z">
            <w:r>
              <w:rPr>
                <w:noProof/>
                <w:webHidden/>
              </w:rPr>
              <w:t>89</w:t>
            </w:r>
            <w:r>
              <w:rPr>
                <w:noProof/>
                <w:webHidden/>
              </w:rPr>
              <w:fldChar w:fldCharType="end"/>
            </w:r>
            <w:r w:rsidRPr="002501FB">
              <w:rPr>
                <w:rStyle w:val="Hyperlink"/>
                <w:noProof/>
              </w:rPr>
              <w:fldChar w:fldCharType="end"/>
            </w:r>
          </w:ins>
        </w:p>
        <w:p w14:paraId="3D29FC0F" w14:textId="77777777" w:rsidR="00D74931" w:rsidRDefault="00D74931">
          <w:pPr>
            <w:pStyle w:val="TOC3"/>
            <w:tabs>
              <w:tab w:val="left" w:pos="1200"/>
              <w:tab w:val="right" w:leader="dot" w:pos="9350"/>
            </w:tabs>
            <w:rPr>
              <w:ins w:id="309" w:author="Patel, Seema" w:date="2015-03-31T12:40:00Z"/>
              <w:rFonts w:eastAsiaTheme="minorEastAsia" w:cstheme="minorBidi"/>
              <w:i w:val="0"/>
              <w:noProof/>
              <w:lang w:val="en-IN" w:eastAsia="en-IN"/>
            </w:rPr>
          </w:pPr>
          <w:ins w:id="31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4.7.4</w:t>
            </w:r>
            <w:r>
              <w:rPr>
                <w:rFonts w:eastAsiaTheme="minorEastAsia" w:cstheme="minorBidi"/>
                <w:i w:val="0"/>
                <w:noProof/>
                <w:lang w:val="en-IN" w:eastAsia="en-IN"/>
              </w:rPr>
              <w:tab/>
            </w:r>
            <w:r w:rsidRPr="002501FB">
              <w:rPr>
                <w:rStyle w:val="Hyperlink"/>
                <w:noProof/>
                <w:lang w:val="en-CA"/>
              </w:rPr>
              <w:t>CB Scheduling</w:t>
            </w:r>
            <w:r>
              <w:rPr>
                <w:noProof/>
                <w:webHidden/>
              </w:rPr>
              <w:tab/>
            </w:r>
            <w:r>
              <w:rPr>
                <w:noProof/>
                <w:webHidden/>
              </w:rPr>
              <w:fldChar w:fldCharType="begin"/>
            </w:r>
            <w:r>
              <w:rPr>
                <w:noProof/>
                <w:webHidden/>
              </w:rPr>
              <w:instrText xml:space="preserve"> PAGEREF _Toc415569023 \h </w:instrText>
            </w:r>
          </w:ins>
          <w:r>
            <w:rPr>
              <w:noProof/>
              <w:webHidden/>
            </w:rPr>
          </w:r>
          <w:r>
            <w:rPr>
              <w:noProof/>
              <w:webHidden/>
            </w:rPr>
            <w:fldChar w:fldCharType="separate"/>
          </w:r>
          <w:ins w:id="311" w:author="Patel, Seema" w:date="2015-03-31T12:40:00Z">
            <w:r>
              <w:rPr>
                <w:noProof/>
                <w:webHidden/>
              </w:rPr>
              <w:t>93</w:t>
            </w:r>
            <w:r>
              <w:rPr>
                <w:noProof/>
                <w:webHidden/>
              </w:rPr>
              <w:fldChar w:fldCharType="end"/>
            </w:r>
            <w:r w:rsidRPr="002501FB">
              <w:rPr>
                <w:rStyle w:val="Hyperlink"/>
                <w:noProof/>
              </w:rPr>
              <w:fldChar w:fldCharType="end"/>
            </w:r>
          </w:ins>
        </w:p>
        <w:p w14:paraId="0EB7A5F7" w14:textId="77777777" w:rsidR="00D74931" w:rsidRDefault="00D74931">
          <w:pPr>
            <w:pStyle w:val="TOC3"/>
            <w:tabs>
              <w:tab w:val="left" w:pos="1200"/>
              <w:tab w:val="right" w:leader="dot" w:pos="9350"/>
            </w:tabs>
            <w:rPr>
              <w:ins w:id="312" w:author="Patel, Seema" w:date="2015-03-31T12:40:00Z"/>
              <w:rFonts w:eastAsiaTheme="minorEastAsia" w:cstheme="minorBidi"/>
              <w:i w:val="0"/>
              <w:noProof/>
              <w:lang w:val="en-IN" w:eastAsia="en-IN"/>
            </w:rPr>
          </w:pPr>
          <w:ins w:id="31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4.7.5</w:t>
            </w:r>
            <w:r>
              <w:rPr>
                <w:rFonts w:eastAsiaTheme="minorEastAsia" w:cstheme="minorBidi"/>
                <w:i w:val="0"/>
                <w:noProof/>
                <w:lang w:val="en-IN" w:eastAsia="en-IN"/>
              </w:rPr>
              <w:tab/>
            </w:r>
            <w:r w:rsidRPr="002501FB">
              <w:rPr>
                <w:rStyle w:val="Hyperlink"/>
                <w:noProof/>
                <w:lang w:val="en-CA"/>
              </w:rPr>
              <w:t>Chargeback Validation</w:t>
            </w:r>
            <w:r>
              <w:rPr>
                <w:noProof/>
                <w:webHidden/>
              </w:rPr>
              <w:tab/>
            </w:r>
            <w:r>
              <w:rPr>
                <w:noProof/>
                <w:webHidden/>
              </w:rPr>
              <w:fldChar w:fldCharType="begin"/>
            </w:r>
            <w:r>
              <w:rPr>
                <w:noProof/>
                <w:webHidden/>
              </w:rPr>
              <w:instrText xml:space="preserve"> PAGEREF _Toc415569024 \h </w:instrText>
            </w:r>
          </w:ins>
          <w:r>
            <w:rPr>
              <w:noProof/>
              <w:webHidden/>
            </w:rPr>
          </w:r>
          <w:r>
            <w:rPr>
              <w:noProof/>
              <w:webHidden/>
            </w:rPr>
            <w:fldChar w:fldCharType="separate"/>
          </w:r>
          <w:ins w:id="314" w:author="Patel, Seema" w:date="2015-03-31T12:40:00Z">
            <w:r>
              <w:rPr>
                <w:noProof/>
                <w:webHidden/>
              </w:rPr>
              <w:t>94</w:t>
            </w:r>
            <w:r>
              <w:rPr>
                <w:noProof/>
                <w:webHidden/>
              </w:rPr>
              <w:fldChar w:fldCharType="end"/>
            </w:r>
            <w:r w:rsidRPr="002501FB">
              <w:rPr>
                <w:rStyle w:val="Hyperlink"/>
                <w:noProof/>
              </w:rPr>
              <w:fldChar w:fldCharType="end"/>
            </w:r>
          </w:ins>
        </w:p>
        <w:p w14:paraId="3666B864" w14:textId="77777777" w:rsidR="00D74931" w:rsidRDefault="00D74931">
          <w:pPr>
            <w:pStyle w:val="TOC3"/>
            <w:tabs>
              <w:tab w:val="left" w:pos="1200"/>
              <w:tab w:val="right" w:leader="dot" w:pos="9350"/>
            </w:tabs>
            <w:rPr>
              <w:ins w:id="315" w:author="Patel, Seema" w:date="2015-03-31T12:40:00Z"/>
              <w:rFonts w:eastAsiaTheme="minorEastAsia" w:cstheme="minorBidi"/>
              <w:i w:val="0"/>
              <w:noProof/>
              <w:lang w:val="en-IN" w:eastAsia="en-IN"/>
            </w:rPr>
          </w:pPr>
          <w:ins w:id="31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"_Toc415569025"</w:instrText>
            </w:r>
            <w:r w:rsidRPr="002501FB">
              <w:rPr>
                <w:rStyle w:val="Hyperlink"/>
                <w:noProof/>
              </w:rPr>
              <w:instrText xml:space="preserve"> </w:instrText>
            </w:r>
            <w:r w:rsidRPr="002501FB">
              <w:rPr>
                <w:rStyle w:val="Hyperlink"/>
                <w:noProof/>
              </w:rPr>
              <w:fldChar w:fldCharType="separate"/>
            </w:r>
            <w:r w:rsidRPr="002501FB">
              <w:rPr>
                <w:rStyle w:val="Hyperlink"/>
                <w:noProof/>
              </w:rPr>
              <w:t>4.7.6</w:t>
            </w:r>
            <w:r>
              <w:rPr>
                <w:rFonts w:eastAsiaTheme="minorEastAsia" w:cstheme="minorBidi"/>
                <w:i w:val="0"/>
                <w:noProof/>
                <w:lang w:val="en-IN" w:eastAsia="en-IN"/>
              </w:rPr>
              <w:tab/>
            </w:r>
            <w:r w:rsidRPr="002501FB">
              <w:rPr>
                <w:rStyle w:val="Hyperlink"/>
                <w:noProof/>
              </w:rPr>
              <w:t>Chargeback</w:t>
            </w:r>
            <w:r w:rsidRPr="002501FB">
              <w:rPr>
                <w:rStyle w:val="Hyperlink"/>
                <w:noProof/>
                <w:lang w:val="en-CA"/>
              </w:rPr>
              <w:t xml:space="preserve"> Processing</w:t>
            </w:r>
            <w:r>
              <w:rPr>
                <w:noProof/>
                <w:webHidden/>
              </w:rPr>
              <w:tab/>
            </w:r>
            <w:r>
              <w:rPr>
                <w:noProof/>
                <w:webHidden/>
              </w:rPr>
              <w:fldChar w:fldCharType="begin"/>
            </w:r>
            <w:r>
              <w:rPr>
                <w:noProof/>
                <w:webHidden/>
              </w:rPr>
              <w:instrText xml:space="preserve"> PAGEREF _Toc415569025 \h </w:instrText>
            </w:r>
          </w:ins>
          <w:r>
            <w:rPr>
              <w:noProof/>
              <w:webHidden/>
            </w:rPr>
          </w:r>
          <w:r>
            <w:rPr>
              <w:noProof/>
              <w:webHidden/>
            </w:rPr>
            <w:fldChar w:fldCharType="separate"/>
          </w:r>
          <w:ins w:id="317" w:author="Patel, Seema" w:date="2015-03-31T12:40:00Z">
            <w:r>
              <w:rPr>
                <w:noProof/>
                <w:webHidden/>
              </w:rPr>
              <w:t>100</w:t>
            </w:r>
            <w:r>
              <w:rPr>
                <w:noProof/>
                <w:webHidden/>
              </w:rPr>
              <w:fldChar w:fldCharType="end"/>
            </w:r>
            <w:r w:rsidRPr="002501FB">
              <w:rPr>
                <w:rStyle w:val="Hyperlink"/>
                <w:noProof/>
              </w:rPr>
              <w:fldChar w:fldCharType="end"/>
            </w:r>
          </w:ins>
        </w:p>
        <w:p w14:paraId="1DBCAEFE" w14:textId="77777777" w:rsidR="00D74931" w:rsidRDefault="00D74931">
          <w:pPr>
            <w:pStyle w:val="TOC3"/>
            <w:tabs>
              <w:tab w:val="left" w:pos="1200"/>
              <w:tab w:val="right" w:leader="dot" w:pos="9350"/>
            </w:tabs>
            <w:rPr>
              <w:ins w:id="318" w:author="Patel, Seema" w:date="2015-03-31T12:40:00Z"/>
              <w:rFonts w:eastAsiaTheme="minorEastAsia" w:cstheme="minorBidi"/>
              <w:i w:val="0"/>
              <w:noProof/>
              <w:lang w:val="en-IN" w:eastAsia="en-IN"/>
            </w:rPr>
          </w:pPr>
          <w:ins w:id="31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"_Toc415569026"</w:instrText>
            </w:r>
            <w:r w:rsidRPr="002501FB">
              <w:rPr>
                <w:rStyle w:val="Hyperlink"/>
                <w:noProof/>
              </w:rPr>
              <w:instrText xml:space="preserve"> </w:instrText>
            </w:r>
            <w:r w:rsidRPr="002501FB">
              <w:rPr>
                <w:rStyle w:val="Hyperlink"/>
                <w:noProof/>
              </w:rPr>
              <w:fldChar w:fldCharType="separate"/>
            </w:r>
            <w:r w:rsidRPr="002501FB">
              <w:rPr>
                <w:rStyle w:val="Hyperlink"/>
                <w:noProof/>
              </w:rPr>
              <w:t>4.7.7</w:t>
            </w:r>
            <w:r>
              <w:rPr>
                <w:rFonts w:eastAsiaTheme="minorEastAsia" w:cstheme="minorBidi"/>
                <w:i w:val="0"/>
                <w:noProof/>
                <w:lang w:val="en-IN" w:eastAsia="en-IN"/>
              </w:rPr>
              <w:tab/>
            </w:r>
            <w:r w:rsidRPr="002501FB">
              <w:rPr>
                <w:rStyle w:val="Hyperlink"/>
                <w:noProof/>
              </w:rPr>
              <w:t>Enrichment</w:t>
            </w:r>
            <w:r>
              <w:rPr>
                <w:noProof/>
                <w:webHidden/>
              </w:rPr>
              <w:tab/>
            </w:r>
            <w:r>
              <w:rPr>
                <w:noProof/>
                <w:webHidden/>
              </w:rPr>
              <w:fldChar w:fldCharType="begin"/>
            </w:r>
            <w:r>
              <w:rPr>
                <w:noProof/>
                <w:webHidden/>
              </w:rPr>
              <w:instrText xml:space="preserve"> PAGEREF _Toc415569026 \h </w:instrText>
            </w:r>
          </w:ins>
          <w:r>
            <w:rPr>
              <w:noProof/>
              <w:webHidden/>
            </w:rPr>
          </w:r>
          <w:r>
            <w:rPr>
              <w:noProof/>
              <w:webHidden/>
            </w:rPr>
            <w:fldChar w:fldCharType="separate"/>
          </w:r>
          <w:ins w:id="320" w:author="Patel, Seema" w:date="2015-03-31T12:40:00Z">
            <w:r>
              <w:rPr>
                <w:noProof/>
                <w:webHidden/>
              </w:rPr>
              <w:t>101</w:t>
            </w:r>
            <w:r>
              <w:rPr>
                <w:noProof/>
                <w:webHidden/>
              </w:rPr>
              <w:fldChar w:fldCharType="end"/>
            </w:r>
            <w:r w:rsidRPr="002501FB">
              <w:rPr>
                <w:rStyle w:val="Hyperlink"/>
                <w:noProof/>
              </w:rPr>
              <w:fldChar w:fldCharType="end"/>
            </w:r>
          </w:ins>
        </w:p>
        <w:p w14:paraId="6A9217DE" w14:textId="77777777" w:rsidR="00D74931" w:rsidRDefault="00D74931">
          <w:pPr>
            <w:pStyle w:val="TOC3"/>
            <w:tabs>
              <w:tab w:val="left" w:pos="1200"/>
              <w:tab w:val="right" w:leader="dot" w:pos="9350"/>
            </w:tabs>
            <w:rPr>
              <w:ins w:id="321" w:author="Patel, Seema" w:date="2015-03-31T12:40:00Z"/>
              <w:rFonts w:eastAsiaTheme="minorEastAsia" w:cstheme="minorBidi"/>
              <w:i w:val="0"/>
              <w:noProof/>
              <w:lang w:val="en-IN" w:eastAsia="en-IN"/>
            </w:rPr>
          </w:pPr>
          <w:ins w:id="32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"_Toc415569027"</w:instrText>
            </w:r>
            <w:r w:rsidRPr="002501FB">
              <w:rPr>
                <w:rStyle w:val="Hyperlink"/>
                <w:noProof/>
              </w:rPr>
              <w:instrText xml:space="preserve"> </w:instrText>
            </w:r>
            <w:r w:rsidRPr="002501FB">
              <w:rPr>
                <w:rStyle w:val="Hyperlink"/>
                <w:noProof/>
              </w:rPr>
              <w:fldChar w:fldCharType="separate"/>
            </w:r>
            <w:r w:rsidRPr="002501FB">
              <w:rPr>
                <w:rStyle w:val="Hyperlink"/>
                <w:noProof/>
              </w:rPr>
              <w:t>4.7.8</w:t>
            </w:r>
            <w:r>
              <w:rPr>
                <w:rFonts w:eastAsiaTheme="minorEastAsia" w:cstheme="minorBidi"/>
                <w:i w:val="0"/>
                <w:noProof/>
                <w:lang w:val="en-IN" w:eastAsia="en-IN"/>
              </w:rPr>
              <w:tab/>
            </w:r>
            <w:r w:rsidRPr="002501FB">
              <w:rPr>
                <w:rStyle w:val="Hyperlink"/>
                <w:noProof/>
              </w:rPr>
              <w:t>Transformation</w:t>
            </w:r>
            <w:r>
              <w:rPr>
                <w:noProof/>
                <w:webHidden/>
              </w:rPr>
              <w:tab/>
            </w:r>
            <w:r>
              <w:rPr>
                <w:noProof/>
                <w:webHidden/>
              </w:rPr>
              <w:fldChar w:fldCharType="begin"/>
            </w:r>
            <w:r>
              <w:rPr>
                <w:noProof/>
                <w:webHidden/>
              </w:rPr>
              <w:instrText xml:space="preserve"> PAGEREF _Toc415569027 \h </w:instrText>
            </w:r>
          </w:ins>
          <w:r>
            <w:rPr>
              <w:noProof/>
              <w:webHidden/>
            </w:rPr>
          </w:r>
          <w:r>
            <w:rPr>
              <w:noProof/>
              <w:webHidden/>
            </w:rPr>
            <w:fldChar w:fldCharType="separate"/>
          </w:r>
          <w:ins w:id="323" w:author="Patel, Seema" w:date="2015-03-31T12:40:00Z">
            <w:r>
              <w:rPr>
                <w:noProof/>
                <w:webHidden/>
              </w:rPr>
              <w:t>103</w:t>
            </w:r>
            <w:r>
              <w:rPr>
                <w:noProof/>
                <w:webHidden/>
              </w:rPr>
              <w:fldChar w:fldCharType="end"/>
            </w:r>
            <w:r w:rsidRPr="002501FB">
              <w:rPr>
                <w:rStyle w:val="Hyperlink"/>
                <w:noProof/>
              </w:rPr>
              <w:fldChar w:fldCharType="end"/>
            </w:r>
          </w:ins>
        </w:p>
        <w:p w14:paraId="01AA9870" w14:textId="77777777" w:rsidR="00D74931" w:rsidRDefault="00D74931">
          <w:pPr>
            <w:pStyle w:val="TOC3"/>
            <w:tabs>
              <w:tab w:val="left" w:pos="1200"/>
              <w:tab w:val="right" w:leader="dot" w:pos="9350"/>
            </w:tabs>
            <w:rPr>
              <w:ins w:id="324" w:author="Patel, Seema" w:date="2015-03-31T12:40:00Z"/>
              <w:rFonts w:eastAsiaTheme="minorEastAsia" w:cstheme="minorBidi"/>
              <w:i w:val="0"/>
              <w:noProof/>
              <w:lang w:val="en-IN" w:eastAsia="en-IN"/>
            </w:rPr>
          </w:pPr>
          <w:ins w:id="32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"_Toc415569028"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4.7.9</w:t>
            </w:r>
            <w:r>
              <w:rPr>
                <w:rFonts w:eastAsiaTheme="minorEastAsia" w:cstheme="minorBidi"/>
                <w:i w:val="0"/>
                <w:noProof/>
                <w:lang w:val="en-IN" w:eastAsia="en-IN"/>
              </w:rPr>
              <w:tab/>
            </w:r>
            <w:r w:rsidRPr="002501FB">
              <w:rPr>
                <w:rStyle w:val="Hyperlink"/>
                <w:noProof/>
                <w:lang w:val="en-CA"/>
              </w:rPr>
              <w:t>TX Info persistence</w:t>
            </w:r>
            <w:r>
              <w:rPr>
                <w:noProof/>
                <w:webHidden/>
              </w:rPr>
              <w:tab/>
            </w:r>
            <w:r>
              <w:rPr>
                <w:noProof/>
                <w:webHidden/>
              </w:rPr>
              <w:fldChar w:fldCharType="begin"/>
            </w:r>
            <w:r>
              <w:rPr>
                <w:noProof/>
                <w:webHidden/>
              </w:rPr>
              <w:instrText xml:space="preserve"> PAGEREF _Toc415569028 \h </w:instrText>
            </w:r>
          </w:ins>
          <w:r>
            <w:rPr>
              <w:noProof/>
              <w:webHidden/>
            </w:rPr>
          </w:r>
          <w:r>
            <w:rPr>
              <w:noProof/>
              <w:webHidden/>
            </w:rPr>
            <w:fldChar w:fldCharType="separate"/>
          </w:r>
          <w:ins w:id="326" w:author="Patel, Seema" w:date="2015-03-31T12:40:00Z">
            <w:r>
              <w:rPr>
                <w:noProof/>
                <w:webHidden/>
              </w:rPr>
              <w:t>107</w:t>
            </w:r>
            <w:r>
              <w:rPr>
                <w:noProof/>
                <w:webHidden/>
              </w:rPr>
              <w:fldChar w:fldCharType="end"/>
            </w:r>
            <w:r w:rsidRPr="002501FB">
              <w:rPr>
                <w:rStyle w:val="Hyperlink"/>
                <w:noProof/>
              </w:rPr>
              <w:fldChar w:fldCharType="end"/>
            </w:r>
          </w:ins>
        </w:p>
        <w:p w14:paraId="08A6ACAD" w14:textId="77777777" w:rsidR="00D74931" w:rsidRDefault="00D74931">
          <w:pPr>
            <w:pStyle w:val="TOC3"/>
            <w:tabs>
              <w:tab w:val="left" w:pos="1200"/>
              <w:tab w:val="right" w:leader="dot" w:pos="9350"/>
            </w:tabs>
            <w:rPr>
              <w:ins w:id="327" w:author="Patel, Seema" w:date="2015-03-31T12:40:00Z"/>
              <w:rFonts w:eastAsiaTheme="minorEastAsia" w:cstheme="minorBidi"/>
              <w:i w:val="0"/>
              <w:noProof/>
              <w:lang w:val="en-IN" w:eastAsia="en-IN"/>
            </w:rPr>
          </w:pPr>
          <w:ins w:id="328" w:author="Patel, Seema" w:date="2015-03-31T12:40:00Z">
            <w:r w:rsidRPr="002501FB">
              <w:rPr>
                <w:rStyle w:val="Hyperlink"/>
                <w:noProof/>
              </w:rPr>
              <w:lastRenderedPageBreak/>
              <w:fldChar w:fldCharType="begin"/>
            </w:r>
            <w:r w:rsidRPr="002501FB">
              <w:rPr>
                <w:rStyle w:val="Hyperlink"/>
                <w:noProof/>
              </w:rPr>
              <w:instrText xml:space="preserve"> </w:instrText>
            </w:r>
            <w:r>
              <w:rPr>
                <w:noProof/>
              </w:rPr>
              <w:instrText>HYPERLINK \l "_Toc415569029"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4.7.10</w:t>
            </w:r>
            <w:r>
              <w:rPr>
                <w:rFonts w:eastAsiaTheme="minorEastAsia" w:cstheme="minorBidi"/>
                <w:i w:val="0"/>
                <w:noProof/>
                <w:lang w:val="en-IN" w:eastAsia="en-IN"/>
              </w:rPr>
              <w:tab/>
            </w:r>
            <w:r w:rsidRPr="002501FB">
              <w:rPr>
                <w:rStyle w:val="Hyperlink"/>
                <w:noProof/>
                <w:lang w:val="en-CA"/>
              </w:rPr>
              <w:t>File Naming Convention</w:t>
            </w:r>
            <w:r>
              <w:rPr>
                <w:noProof/>
                <w:webHidden/>
              </w:rPr>
              <w:tab/>
            </w:r>
            <w:r>
              <w:rPr>
                <w:noProof/>
                <w:webHidden/>
              </w:rPr>
              <w:fldChar w:fldCharType="begin"/>
            </w:r>
            <w:r>
              <w:rPr>
                <w:noProof/>
                <w:webHidden/>
              </w:rPr>
              <w:instrText xml:space="preserve"> PAGEREF _Toc415569029 \h </w:instrText>
            </w:r>
          </w:ins>
          <w:r>
            <w:rPr>
              <w:noProof/>
              <w:webHidden/>
            </w:rPr>
          </w:r>
          <w:r>
            <w:rPr>
              <w:noProof/>
              <w:webHidden/>
            </w:rPr>
            <w:fldChar w:fldCharType="separate"/>
          </w:r>
          <w:ins w:id="329" w:author="Patel, Seema" w:date="2015-03-31T12:40:00Z">
            <w:r>
              <w:rPr>
                <w:noProof/>
                <w:webHidden/>
              </w:rPr>
              <w:t>109</w:t>
            </w:r>
            <w:r>
              <w:rPr>
                <w:noProof/>
                <w:webHidden/>
              </w:rPr>
              <w:fldChar w:fldCharType="end"/>
            </w:r>
            <w:r w:rsidRPr="002501FB">
              <w:rPr>
                <w:rStyle w:val="Hyperlink"/>
                <w:noProof/>
              </w:rPr>
              <w:fldChar w:fldCharType="end"/>
            </w:r>
          </w:ins>
        </w:p>
        <w:p w14:paraId="7D3B0DDC" w14:textId="77777777" w:rsidR="00D74931" w:rsidRDefault="00D74931">
          <w:pPr>
            <w:pStyle w:val="TOC3"/>
            <w:tabs>
              <w:tab w:val="left" w:pos="1200"/>
              <w:tab w:val="right" w:leader="dot" w:pos="9350"/>
            </w:tabs>
            <w:rPr>
              <w:ins w:id="330" w:author="Patel, Seema" w:date="2015-03-31T12:40:00Z"/>
              <w:rFonts w:eastAsiaTheme="minorEastAsia" w:cstheme="minorBidi"/>
              <w:i w:val="0"/>
              <w:noProof/>
              <w:lang w:val="en-IN" w:eastAsia="en-IN"/>
            </w:rPr>
          </w:pPr>
          <w:ins w:id="33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4.7.11</w:t>
            </w:r>
            <w:r>
              <w:rPr>
                <w:rFonts w:eastAsiaTheme="minorEastAsia" w:cstheme="minorBidi"/>
                <w:i w:val="0"/>
                <w:noProof/>
                <w:lang w:val="en-IN" w:eastAsia="en-IN"/>
              </w:rPr>
              <w:tab/>
            </w:r>
            <w:r w:rsidRPr="002501FB">
              <w:rPr>
                <w:rStyle w:val="Hyperlink"/>
                <w:noProof/>
                <w:lang w:val="en-CA"/>
              </w:rPr>
              <w:t>Charge Back Utilities and helpers</w:t>
            </w:r>
            <w:r>
              <w:rPr>
                <w:noProof/>
                <w:webHidden/>
              </w:rPr>
              <w:tab/>
            </w:r>
            <w:r>
              <w:rPr>
                <w:noProof/>
                <w:webHidden/>
              </w:rPr>
              <w:fldChar w:fldCharType="begin"/>
            </w:r>
            <w:r>
              <w:rPr>
                <w:noProof/>
                <w:webHidden/>
              </w:rPr>
              <w:instrText xml:space="preserve"> PAGEREF _Toc415569030 \h </w:instrText>
            </w:r>
          </w:ins>
          <w:r>
            <w:rPr>
              <w:noProof/>
              <w:webHidden/>
            </w:rPr>
          </w:r>
          <w:r>
            <w:rPr>
              <w:noProof/>
              <w:webHidden/>
            </w:rPr>
            <w:fldChar w:fldCharType="separate"/>
          </w:r>
          <w:ins w:id="332" w:author="Patel, Seema" w:date="2015-03-31T12:40:00Z">
            <w:r>
              <w:rPr>
                <w:noProof/>
                <w:webHidden/>
              </w:rPr>
              <w:t>111</w:t>
            </w:r>
            <w:r>
              <w:rPr>
                <w:noProof/>
                <w:webHidden/>
              </w:rPr>
              <w:fldChar w:fldCharType="end"/>
            </w:r>
            <w:r w:rsidRPr="002501FB">
              <w:rPr>
                <w:rStyle w:val="Hyperlink"/>
                <w:noProof/>
              </w:rPr>
              <w:fldChar w:fldCharType="end"/>
            </w:r>
          </w:ins>
        </w:p>
        <w:p w14:paraId="5D8FBDC7" w14:textId="77777777" w:rsidR="00D74931" w:rsidRDefault="00D74931">
          <w:pPr>
            <w:pStyle w:val="TOC2"/>
            <w:tabs>
              <w:tab w:val="left" w:pos="800"/>
              <w:tab w:val="right" w:leader="dot" w:pos="9350"/>
            </w:tabs>
            <w:rPr>
              <w:ins w:id="333" w:author="Patel, Seema" w:date="2015-03-31T12:40:00Z"/>
              <w:rFonts w:eastAsiaTheme="minorEastAsia" w:cstheme="minorBidi"/>
              <w:smallCaps w:val="0"/>
              <w:noProof/>
              <w:lang w:val="en-IN" w:eastAsia="en-IN"/>
            </w:rPr>
          </w:pPr>
          <w:ins w:id="33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"_Toc415569031"</w:instrText>
            </w:r>
            <w:r w:rsidRPr="002501FB">
              <w:rPr>
                <w:rStyle w:val="Hyperlink"/>
                <w:noProof/>
              </w:rPr>
              <w:instrText xml:space="preserve"> </w:instrText>
            </w:r>
            <w:r w:rsidRPr="002501FB">
              <w:rPr>
                <w:rStyle w:val="Hyperlink"/>
                <w:noProof/>
              </w:rPr>
              <w:fldChar w:fldCharType="separate"/>
            </w:r>
            <w:r w:rsidRPr="002501FB">
              <w:rPr>
                <w:rStyle w:val="Hyperlink"/>
                <w:noProof/>
              </w:rPr>
              <w:t>4.8</w:t>
            </w:r>
            <w:r>
              <w:rPr>
                <w:rFonts w:eastAsiaTheme="minorEastAsia" w:cstheme="minorBidi"/>
                <w:smallCaps w:val="0"/>
                <w:noProof/>
                <w:lang w:val="en-IN" w:eastAsia="en-IN"/>
              </w:rPr>
              <w:tab/>
            </w:r>
            <w:r w:rsidRPr="002501FB">
              <w:rPr>
                <w:rStyle w:val="Hyperlink"/>
                <w:noProof/>
              </w:rPr>
              <w:t>GPS Batch alerts on missing expected batch files</w:t>
            </w:r>
            <w:r>
              <w:rPr>
                <w:noProof/>
                <w:webHidden/>
              </w:rPr>
              <w:tab/>
            </w:r>
            <w:r>
              <w:rPr>
                <w:noProof/>
                <w:webHidden/>
              </w:rPr>
              <w:fldChar w:fldCharType="begin"/>
            </w:r>
            <w:r>
              <w:rPr>
                <w:noProof/>
                <w:webHidden/>
              </w:rPr>
              <w:instrText xml:space="preserve"> PAGEREF _Toc415569031 \h </w:instrText>
            </w:r>
          </w:ins>
          <w:r>
            <w:rPr>
              <w:noProof/>
              <w:webHidden/>
            </w:rPr>
          </w:r>
          <w:r>
            <w:rPr>
              <w:noProof/>
              <w:webHidden/>
            </w:rPr>
            <w:fldChar w:fldCharType="separate"/>
          </w:r>
          <w:ins w:id="335" w:author="Patel, Seema" w:date="2015-03-31T12:40:00Z">
            <w:r>
              <w:rPr>
                <w:noProof/>
                <w:webHidden/>
              </w:rPr>
              <w:t>112</w:t>
            </w:r>
            <w:r>
              <w:rPr>
                <w:noProof/>
                <w:webHidden/>
              </w:rPr>
              <w:fldChar w:fldCharType="end"/>
            </w:r>
            <w:r w:rsidRPr="002501FB">
              <w:rPr>
                <w:rStyle w:val="Hyperlink"/>
                <w:noProof/>
              </w:rPr>
              <w:fldChar w:fldCharType="end"/>
            </w:r>
          </w:ins>
        </w:p>
        <w:p w14:paraId="6E705894" w14:textId="77777777" w:rsidR="00D74931" w:rsidRDefault="00D74931">
          <w:pPr>
            <w:pStyle w:val="TOC3"/>
            <w:tabs>
              <w:tab w:val="left" w:pos="1200"/>
              <w:tab w:val="right" w:leader="dot" w:pos="9350"/>
            </w:tabs>
            <w:rPr>
              <w:ins w:id="336" w:author="Patel, Seema" w:date="2015-03-31T12:40:00Z"/>
              <w:rFonts w:eastAsiaTheme="minorEastAsia" w:cstheme="minorBidi"/>
              <w:i w:val="0"/>
              <w:noProof/>
              <w:lang w:val="en-IN" w:eastAsia="en-IN"/>
            </w:rPr>
          </w:pPr>
          <w:ins w:id="33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"_Toc415569032"</w:instrText>
            </w:r>
            <w:r w:rsidRPr="002501FB">
              <w:rPr>
                <w:rStyle w:val="Hyperlink"/>
                <w:noProof/>
              </w:rPr>
              <w:instrText xml:space="preserve"> </w:instrText>
            </w:r>
            <w:r w:rsidRPr="002501FB">
              <w:rPr>
                <w:rStyle w:val="Hyperlink"/>
                <w:noProof/>
              </w:rPr>
              <w:fldChar w:fldCharType="separate"/>
            </w:r>
            <w:r w:rsidRPr="002501FB">
              <w:rPr>
                <w:rStyle w:val="Hyperlink"/>
                <w:noProof/>
              </w:rPr>
              <w:t>4.8.1</w:t>
            </w:r>
            <w:r>
              <w:rPr>
                <w:rFonts w:eastAsiaTheme="minorEastAsia" w:cstheme="minorBidi"/>
                <w:i w:val="0"/>
                <w:noProof/>
                <w:lang w:val="en-IN" w:eastAsia="en-IN"/>
              </w:rPr>
              <w:tab/>
            </w:r>
            <w:r w:rsidRPr="002501FB">
              <w:rPr>
                <w:rStyle w:val="Hyperlink"/>
                <w:noProof/>
              </w:rPr>
              <w:t>GPS alert logic overview</w:t>
            </w:r>
            <w:r>
              <w:rPr>
                <w:noProof/>
                <w:webHidden/>
              </w:rPr>
              <w:tab/>
            </w:r>
            <w:r>
              <w:rPr>
                <w:noProof/>
                <w:webHidden/>
              </w:rPr>
              <w:fldChar w:fldCharType="begin"/>
            </w:r>
            <w:r>
              <w:rPr>
                <w:noProof/>
                <w:webHidden/>
              </w:rPr>
              <w:instrText xml:space="preserve"> PAGEREF _Toc415569032 \h </w:instrText>
            </w:r>
          </w:ins>
          <w:r>
            <w:rPr>
              <w:noProof/>
              <w:webHidden/>
            </w:rPr>
          </w:r>
          <w:r>
            <w:rPr>
              <w:noProof/>
              <w:webHidden/>
            </w:rPr>
            <w:fldChar w:fldCharType="separate"/>
          </w:r>
          <w:ins w:id="338" w:author="Patel, Seema" w:date="2015-03-31T12:40:00Z">
            <w:r>
              <w:rPr>
                <w:noProof/>
                <w:webHidden/>
              </w:rPr>
              <w:t>112</w:t>
            </w:r>
            <w:r>
              <w:rPr>
                <w:noProof/>
                <w:webHidden/>
              </w:rPr>
              <w:fldChar w:fldCharType="end"/>
            </w:r>
            <w:r w:rsidRPr="002501FB">
              <w:rPr>
                <w:rStyle w:val="Hyperlink"/>
                <w:noProof/>
              </w:rPr>
              <w:fldChar w:fldCharType="end"/>
            </w:r>
          </w:ins>
        </w:p>
        <w:p w14:paraId="67030513" w14:textId="77777777" w:rsidR="00D74931" w:rsidRDefault="00D74931">
          <w:pPr>
            <w:pStyle w:val="TOC3"/>
            <w:tabs>
              <w:tab w:val="left" w:pos="1200"/>
              <w:tab w:val="right" w:leader="dot" w:pos="9350"/>
            </w:tabs>
            <w:rPr>
              <w:ins w:id="339" w:author="Patel, Seema" w:date="2015-03-31T12:40:00Z"/>
              <w:rFonts w:eastAsiaTheme="minorEastAsia" w:cstheme="minorBidi"/>
              <w:i w:val="0"/>
              <w:noProof/>
              <w:lang w:val="en-IN" w:eastAsia="en-IN"/>
            </w:rPr>
          </w:pPr>
          <w:ins w:id="34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"_Toc415569033"</w:instrText>
            </w:r>
            <w:r w:rsidRPr="002501FB">
              <w:rPr>
                <w:rStyle w:val="Hyperlink"/>
                <w:noProof/>
              </w:rPr>
              <w:instrText xml:space="preserve"> </w:instrText>
            </w:r>
            <w:r w:rsidRPr="002501FB">
              <w:rPr>
                <w:rStyle w:val="Hyperlink"/>
                <w:noProof/>
              </w:rPr>
              <w:fldChar w:fldCharType="separate"/>
            </w:r>
            <w:r w:rsidRPr="002501FB">
              <w:rPr>
                <w:rStyle w:val="Hyperlink"/>
                <w:noProof/>
              </w:rPr>
              <w:t>4.8.2</w:t>
            </w:r>
            <w:r>
              <w:rPr>
                <w:rFonts w:eastAsiaTheme="minorEastAsia" w:cstheme="minorBidi"/>
                <w:i w:val="0"/>
                <w:noProof/>
                <w:lang w:val="en-IN" w:eastAsia="en-IN"/>
              </w:rPr>
              <w:tab/>
            </w:r>
            <w:r w:rsidRPr="002501FB">
              <w:rPr>
                <w:rStyle w:val="Hyperlink"/>
                <w:noProof/>
              </w:rPr>
              <w:t>GPS alert scenarios illustrations</w:t>
            </w:r>
            <w:r>
              <w:rPr>
                <w:noProof/>
                <w:webHidden/>
              </w:rPr>
              <w:tab/>
            </w:r>
            <w:r>
              <w:rPr>
                <w:noProof/>
                <w:webHidden/>
              </w:rPr>
              <w:fldChar w:fldCharType="begin"/>
            </w:r>
            <w:r>
              <w:rPr>
                <w:noProof/>
                <w:webHidden/>
              </w:rPr>
              <w:instrText xml:space="preserve"> PAGEREF _Toc415569033 \h </w:instrText>
            </w:r>
          </w:ins>
          <w:r>
            <w:rPr>
              <w:noProof/>
              <w:webHidden/>
            </w:rPr>
          </w:r>
          <w:r>
            <w:rPr>
              <w:noProof/>
              <w:webHidden/>
            </w:rPr>
            <w:fldChar w:fldCharType="separate"/>
          </w:r>
          <w:ins w:id="341" w:author="Patel, Seema" w:date="2015-03-31T12:40:00Z">
            <w:r>
              <w:rPr>
                <w:noProof/>
                <w:webHidden/>
              </w:rPr>
              <w:t>113</w:t>
            </w:r>
            <w:r>
              <w:rPr>
                <w:noProof/>
                <w:webHidden/>
              </w:rPr>
              <w:fldChar w:fldCharType="end"/>
            </w:r>
            <w:r w:rsidRPr="002501FB">
              <w:rPr>
                <w:rStyle w:val="Hyperlink"/>
                <w:noProof/>
              </w:rPr>
              <w:fldChar w:fldCharType="end"/>
            </w:r>
          </w:ins>
        </w:p>
        <w:p w14:paraId="79E68589" w14:textId="77777777" w:rsidR="00D74931" w:rsidRDefault="00D74931">
          <w:pPr>
            <w:pStyle w:val="TOC3"/>
            <w:tabs>
              <w:tab w:val="left" w:pos="1200"/>
              <w:tab w:val="right" w:leader="dot" w:pos="9350"/>
            </w:tabs>
            <w:rPr>
              <w:ins w:id="342" w:author="Patel, Seema" w:date="2015-03-31T12:40:00Z"/>
              <w:rFonts w:eastAsiaTheme="minorEastAsia" w:cstheme="minorBidi"/>
              <w:i w:val="0"/>
              <w:noProof/>
              <w:lang w:val="en-IN" w:eastAsia="en-IN"/>
            </w:rPr>
          </w:pPr>
          <w:ins w:id="34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"_Toc415569034"</w:instrText>
            </w:r>
            <w:r w:rsidRPr="002501FB">
              <w:rPr>
                <w:rStyle w:val="Hyperlink"/>
                <w:noProof/>
              </w:rPr>
              <w:instrText xml:space="preserve"> </w:instrText>
            </w:r>
            <w:r w:rsidRPr="002501FB">
              <w:rPr>
                <w:rStyle w:val="Hyperlink"/>
                <w:noProof/>
              </w:rPr>
              <w:fldChar w:fldCharType="separate"/>
            </w:r>
            <w:r w:rsidRPr="002501FB">
              <w:rPr>
                <w:rStyle w:val="Hyperlink"/>
                <w:noProof/>
              </w:rPr>
              <w:t>4.8.3</w:t>
            </w:r>
            <w:r>
              <w:rPr>
                <w:rFonts w:eastAsiaTheme="minorEastAsia" w:cstheme="minorBidi"/>
                <w:i w:val="0"/>
                <w:noProof/>
                <w:lang w:val="en-IN" w:eastAsia="en-IN"/>
              </w:rPr>
              <w:tab/>
            </w:r>
            <w:r w:rsidRPr="002501FB">
              <w:rPr>
                <w:rStyle w:val="Hyperlink"/>
                <w:noProof/>
              </w:rPr>
              <w:t>RA and AA implementation</w:t>
            </w:r>
            <w:r>
              <w:rPr>
                <w:noProof/>
                <w:webHidden/>
              </w:rPr>
              <w:tab/>
            </w:r>
            <w:r>
              <w:rPr>
                <w:noProof/>
                <w:webHidden/>
              </w:rPr>
              <w:fldChar w:fldCharType="begin"/>
            </w:r>
            <w:r>
              <w:rPr>
                <w:noProof/>
                <w:webHidden/>
              </w:rPr>
              <w:instrText xml:space="preserve"> PAGEREF _Toc415569034 \h </w:instrText>
            </w:r>
          </w:ins>
          <w:r>
            <w:rPr>
              <w:noProof/>
              <w:webHidden/>
            </w:rPr>
          </w:r>
          <w:r>
            <w:rPr>
              <w:noProof/>
              <w:webHidden/>
            </w:rPr>
            <w:fldChar w:fldCharType="separate"/>
          </w:r>
          <w:ins w:id="344" w:author="Patel, Seema" w:date="2015-03-31T12:40:00Z">
            <w:r>
              <w:rPr>
                <w:noProof/>
                <w:webHidden/>
              </w:rPr>
              <w:t>114</w:t>
            </w:r>
            <w:r>
              <w:rPr>
                <w:noProof/>
                <w:webHidden/>
              </w:rPr>
              <w:fldChar w:fldCharType="end"/>
            </w:r>
            <w:r w:rsidRPr="002501FB">
              <w:rPr>
                <w:rStyle w:val="Hyperlink"/>
                <w:noProof/>
              </w:rPr>
              <w:fldChar w:fldCharType="end"/>
            </w:r>
          </w:ins>
        </w:p>
        <w:p w14:paraId="1B9DDE98" w14:textId="77777777" w:rsidR="00D74931" w:rsidRDefault="00D74931">
          <w:pPr>
            <w:pStyle w:val="TOC3"/>
            <w:tabs>
              <w:tab w:val="left" w:pos="1200"/>
              <w:tab w:val="right" w:leader="dot" w:pos="9350"/>
            </w:tabs>
            <w:rPr>
              <w:ins w:id="345" w:author="Patel, Seema" w:date="2015-03-31T12:40:00Z"/>
              <w:rFonts w:eastAsiaTheme="minorEastAsia" w:cstheme="minorBidi"/>
              <w:i w:val="0"/>
              <w:noProof/>
              <w:lang w:val="en-IN" w:eastAsia="en-IN"/>
            </w:rPr>
          </w:pPr>
          <w:ins w:id="34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"_Toc415569035"</w:instrText>
            </w:r>
            <w:r w:rsidRPr="002501FB">
              <w:rPr>
                <w:rStyle w:val="Hyperlink"/>
                <w:noProof/>
              </w:rPr>
              <w:instrText xml:space="preserve"> </w:instrText>
            </w:r>
            <w:r w:rsidRPr="002501FB">
              <w:rPr>
                <w:rStyle w:val="Hyperlink"/>
                <w:noProof/>
              </w:rPr>
              <w:fldChar w:fldCharType="separate"/>
            </w:r>
            <w:r w:rsidRPr="002501FB">
              <w:rPr>
                <w:rStyle w:val="Hyperlink"/>
                <w:noProof/>
              </w:rPr>
              <w:t>4.8.4</w:t>
            </w:r>
            <w:r>
              <w:rPr>
                <w:rFonts w:eastAsiaTheme="minorEastAsia" w:cstheme="minorBidi"/>
                <w:i w:val="0"/>
                <w:noProof/>
                <w:lang w:val="en-IN" w:eastAsia="en-IN"/>
              </w:rPr>
              <w:tab/>
            </w:r>
            <w:r w:rsidRPr="002501FB">
              <w:rPr>
                <w:rStyle w:val="Hyperlink"/>
                <w:noProof/>
              </w:rPr>
              <w:t>Scheduled tasks implementation</w:t>
            </w:r>
            <w:r>
              <w:rPr>
                <w:noProof/>
                <w:webHidden/>
              </w:rPr>
              <w:tab/>
            </w:r>
            <w:r>
              <w:rPr>
                <w:noProof/>
                <w:webHidden/>
              </w:rPr>
              <w:fldChar w:fldCharType="begin"/>
            </w:r>
            <w:r>
              <w:rPr>
                <w:noProof/>
                <w:webHidden/>
              </w:rPr>
              <w:instrText xml:space="preserve"> PAGEREF _Toc415569035 \h </w:instrText>
            </w:r>
          </w:ins>
          <w:r>
            <w:rPr>
              <w:noProof/>
              <w:webHidden/>
            </w:rPr>
          </w:r>
          <w:r>
            <w:rPr>
              <w:noProof/>
              <w:webHidden/>
            </w:rPr>
            <w:fldChar w:fldCharType="separate"/>
          </w:r>
          <w:ins w:id="347" w:author="Patel, Seema" w:date="2015-03-31T12:40:00Z">
            <w:r>
              <w:rPr>
                <w:noProof/>
                <w:webHidden/>
              </w:rPr>
              <w:t>115</w:t>
            </w:r>
            <w:r>
              <w:rPr>
                <w:noProof/>
                <w:webHidden/>
              </w:rPr>
              <w:fldChar w:fldCharType="end"/>
            </w:r>
            <w:r w:rsidRPr="002501FB">
              <w:rPr>
                <w:rStyle w:val="Hyperlink"/>
                <w:noProof/>
              </w:rPr>
              <w:fldChar w:fldCharType="end"/>
            </w:r>
          </w:ins>
        </w:p>
        <w:p w14:paraId="12713095" w14:textId="77777777" w:rsidR="00D74931" w:rsidRDefault="00D74931">
          <w:pPr>
            <w:pStyle w:val="TOC3"/>
            <w:tabs>
              <w:tab w:val="left" w:pos="1200"/>
              <w:tab w:val="right" w:leader="dot" w:pos="9350"/>
            </w:tabs>
            <w:rPr>
              <w:ins w:id="348" w:author="Patel, Seema" w:date="2015-03-31T12:40:00Z"/>
              <w:rFonts w:eastAsiaTheme="minorEastAsia" w:cstheme="minorBidi"/>
              <w:i w:val="0"/>
              <w:noProof/>
              <w:lang w:val="en-IN" w:eastAsia="en-IN"/>
            </w:rPr>
          </w:pPr>
          <w:ins w:id="34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"_Toc415569036"</w:instrText>
            </w:r>
            <w:r w:rsidRPr="002501FB">
              <w:rPr>
                <w:rStyle w:val="Hyperlink"/>
                <w:noProof/>
              </w:rPr>
              <w:instrText xml:space="preserve"> </w:instrText>
            </w:r>
            <w:r w:rsidRPr="002501FB">
              <w:rPr>
                <w:rStyle w:val="Hyperlink"/>
                <w:noProof/>
              </w:rPr>
              <w:fldChar w:fldCharType="separate"/>
            </w:r>
            <w:r w:rsidRPr="002501FB">
              <w:rPr>
                <w:rStyle w:val="Hyperlink"/>
                <w:noProof/>
              </w:rPr>
              <w:t>4.8.5</w:t>
            </w:r>
            <w:r>
              <w:rPr>
                <w:rFonts w:eastAsiaTheme="minorEastAsia" w:cstheme="minorBidi"/>
                <w:i w:val="0"/>
                <w:noProof/>
                <w:lang w:val="en-IN" w:eastAsia="en-IN"/>
              </w:rPr>
              <w:tab/>
            </w:r>
            <w:r w:rsidRPr="002501FB">
              <w:rPr>
                <w:rStyle w:val="Hyperlink"/>
                <w:noProof/>
              </w:rPr>
              <w:t>Configuration for Alert Schedule</w:t>
            </w:r>
            <w:r>
              <w:rPr>
                <w:noProof/>
                <w:webHidden/>
              </w:rPr>
              <w:tab/>
            </w:r>
            <w:r>
              <w:rPr>
                <w:noProof/>
                <w:webHidden/>
              </w:rPr>
              <w:fldChar w:fldCharType="begin"/>
            </w:r>
            <w:r>
              <w:rPr>
                <w:noProof/>
                <w:webHidden/>
              </w:rPr>
              <w:instrText xml:space="preserve"> PAGEREF _Toc415569036 \h </w:instrText>
            </w:r>
          </w:ins>
          <w:r>
            <w:rPr>
              <w:noProof/>
              <w:webHidden/>
            </w:rPr>
          </w:r>
          <w:r>
            <w:rPr>
              <w:noProof/>
              <w:webHidden/>
            </w:rPr>
            <w:fldChar w:fldCharType="separate"/>
          </w:r>
          <w:ins w:id="350" w:author="Patel, Seema" w:date="2015-03-31T12:40:00Z">
            <w:r>
              <w:rPr>
                <w:noProof/>
                <w:webHidden/>
              </w:rPr>
              <w:t>115</w:t>
            </w:r>
            <w:r>
              <w:rPr>
                <w:noProof/>
                <w:webHidden/>
              </w:rPr>
              <w:fldChar w:fldCharType="end"/>
            </w:r>
            <w:r w:rsidRPr="002501FB">
              <w:rPr>
                <w:rStyle w:val="Hyperlink"/>
                <w:noProof/>
              </w:rPr>
              <w:fldChar w:fldCharType="end"/>
            </w:r>
          </w:ins>
        </w:p>
        <w:p w14:paraId="1B6182EC" w14:textId="77777777" w:rsidR="00D74931" w:rsidRDefault="00D74931">
          <w:pPr>
            <w:pStyle w:val="TOC3"/>
            <w:tabs>
              <w:tab w:val="left" w:pos="1200"/>
              <w:tab w:val="right" w:leader="dot" w:pos="9350"/>
            </w:tabs>
            <w:rPr>
              <w:ins w:id="351" w:author="Patel, Seema" w:date="2015-03-31T12:40:00Z"/>
              <w:rFonts w:eastAsiaTheme="minorEastAsia" w:cstheme="minorBidi"/>
              <w:i w:val="0"/>
              <w:noProof/>
              <w:lang w:val="en-IN" w:eastAsia="en-IN"/>
            </w:rPr>
          </w:pPr>
          <w:ins w:id="35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"_Toc415569037"</w:instrText>
            </w:r>
            <w:r w:rsidRPr="002501FB">
              <w:rPr>
                <w:rStyle w:val="Hyperlink"/>
                <w:noProof/>
              </w:rPr>
              <w:instrText xml:space="preserve"> </w:instrText>
            </w:r>
            <w:r w:rsidRPr="002501FB">
              <w:rPr>
                <w:rStyle w:val="Hyperlink"/>
                <w:noProof/>
              </w:rPr>
              <w:fldChar w:fldCharType="separate"/>
            </w:r>
            <w:r w:rsidRPr="002501FB">
              <w:rPr>
                <w:rStyle w:val="Hyperlink"/>
                <w:noProof/>
              </w:rPr>
              <w:t>4.8.6</w:t>
            </w:r>
            <w:r>
              <w:rPr>
                <w:rFonts w:eastAsiaTheme="minorEastAsia" w:cstheme="minorBidi"/>
                <w:i w:val="0"/>
                <w:noProof/>
                <w:lang w:val="en-IN" w:eastAsia="en-IN"/>
              </w:rPr>
              <w:tab/>
            </w:r>
            <w:r w:rsidRPr="002501FB">
              <w:rPr>
                <w:rStyle w:val="Hyperlink"/>
                <w:noProof/>
              </w:rPr>
              <w:t>Alerting Logs</w:t>
            </w:r>
            <w:r>
              <w:rPr>
                <w:noProof/>
                <w:webHidden/>
              </w:rPr>
              <w:tab/>
            </w:r>
            <w:r>
              <w:rPr>
                <w:noProof/>
                <w:webHidden/>
              </w:rPr>
              <w:fldChar w:fldCharType="begin"/>
            </w:r>
            <w:r>
              <w:rPr>
                <w:noProof/>
                <w:webHidden/>
              </w:rPr>
              <w:instrText xml:space="preserve"> PAGEREF _Toc415569037 \h </w:instrText>
            </w:r>
          </w:ins>
          <w:r>
            <w:rPr>
              <w:noProof/>
              <w:webHidden/>
            </w:rPr>
          </w:r>
          <w:r>
            <w:rPr>
              <w:noProof/>
              <w:webHidden/>
            </w:rPr>
            <w:fldChar w:fldCharType="separate"/>
          </w:r>
          <w:ins w:id="353" w:author="Patel, Seema" w:date="2015-03-31T12:40:00Z">
            <w:r>
              <w:rPr>
                <w:noProof/>
                <w:webHidden/>
              </w:rPr>
              <w:t>116</w:t>
            </w:r>
            <w:r>
              <w:rPr>
                <w:noProof/>
                <w:webHidden/>
              </w:rPr>
              <w:fldChar w:fldCharType="end"/>
            </w:r>
            <w:r w:rsidRPr="002501FB">
              <w:rPr>
                <w:rStyle w:val="Hyperlink"/>
                <w:noProof/>
              </w:rPr>
              <w:fldChar w:fldCharType="end"/>
            </w:r>
          </w:ins>
        </w:p>
        <w:p w14:paraId="06E85375" w14:textId="77777777" w:rsidR="00D74931" w:rsidRDefault="00D74931">
          <w:pPr>
            <w:pStyle w:val="TOC2"/>
            <w:tabs>
              <w:tab w:val="left" w:pos="800"/>
              <w:tab w:val="right" w:leader="dot" w:pos="9350"/>
            </w:tabs>
            <w:rPr>
              <w:ins w:id="354" w:author="Patel, Seema" w:date="2015-03-31T12:40:00Z"/>
              <w:rFonts w:eastAsiaTheme="minorEastAsia" w:cstheme="minorBidi"/>
              <w:smallCaps w:val="0"/>
              <w:noProof/>
              <w:lang w:val="en-IN" w:eastAsia="en-IN"/>
            </w:rPr>
          </w:pPr>
          <w:ins w:id="35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4.9</w:t>
            </w:r>
            <w:r>
              <w:rPr>
                <w:rFonts w:eastAsiaTheme="minorEastAsia" w:cstheme="minorBidi"/>
                <w:smallCaps w:val="0"/>
                <w:noProof/>
                <w:lang w:val="en-IN" w:eastAsia="en-IN"/>
              </w:rPr>
              <w:tab/>
            </w:r>
            <w:r w:rsidRPr="002501FB">
              <w:rPr>
                <w:rStyle w:val="Hyperlink"/>
                <w:noProof/>
                <w:lang w:val="en-CA"/>
              </w:rPr>
              <w:t>GPS Batch Error Handling</w:t>
            </w:r>
            <w:r>
              <w:rPr>
                <w:noProof/>
                <w:webHidden/>
              </w:rPr>
              <w:tab/>
            </w:r>
            <w:r>
              <w:rPr>
                <w:noProof/>
                <w:webHidden/>
              </w:rPr>
              <w:fldChar w:fldCharType="begin"/>
            </w:r>
            <w:r>
              <w:rPr>
                <w:noProof/>
                <w:webHidden/>
              </w:rPr>
              <w:instrText xml:space="preserve"> PAGEREF _Toc415569038 \h </w:instrText>
            </w:r>
          </w:ins>
          <w:r>
            <w:rPr>
              <w:noProof/>
              <w:webHidden/>
            </w:rPr>
          </w:r>
          <w:r>
            <w:rPr>
              <w:noProof/>
              <w:webHidden/>
            </w:rPr>
            <w:fldChar w:fldCharType="separate"/>
          </w:r>
          <w:ins w:id="356" w:author="Patel, Seema" w:date="2015-03-31T12:40:00Z">
            <w:r>
              <w:rPr>
                <w:noProof/>
                <w:webHidden/>
              </w:rPr>
              <w:t>116</w:t>
            </w:r>
            <w:r>
              <w:rPr>
                <w:noProof/>
                <w:webHidden/>
              </w:rPr>
              <w:fldChar w:fldCharType="end"/>
            </w:r>
            <w:r w:rsidRPr="002501FB">
              <w:rPr>
                <w:rStyle w:val="Hyperlink"/>
                <w:noProof/>
              </w:rPr>
              <w:fldChar w:fldCharType="end"/>
            </w:r>
          </w:ins>
        </w:p>
        <w:p w14:paraId="19D65A11" w14:textId="77777777" w:rsidR="00D74931" w:rsidRDefault="00D74931">
          <w:pPr>
            <w:pStyle w:val="TOC2"/>
            <w:tabs>
              <w:tab w:val="left" w:pos="1000"/>
              <w:tab w:val="right" w:leader="dot" w:pos="9350"/>
            </w:tabs>
            <w:rPr>
              <w:ins w:id="357" w:author="Patel, Seema" w:date="2015-03-31T12:40:00Z"/>
              <w:rFonts w:eastAsiaTheme="minorEastAsia" w:cstheme="minorBidi"/>
              <w:smallCaps w:val="0"/>
              <w:noProof/>
              <w:lang w:val="en-IN" w:eastAsia="en-IN"/>
            </w:rPr>
          </w:pPr>
          <w:ins w:id="35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"_Toc415569039"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4.10</w:t>
            </w:r>
            <w:r>
              <w:rPr>
                <w:rFonts w:eastAsiaTheme="minorEastAsia" w:cstheme="minorBidi"/>
                <w:smallCaps w:val="0"/>
                <w:noProof/>
                <w:lang w:val="en-IN" w:eastAsia="en-IN"/>
              </w:rPr>
              <w:tab/>
            </w:r>
            <w:r w:rsidRPr="002501FB">
              <w:rPr>
                <w:rStyle w:val="Hyperlink"/>
                <w:noProof/>
                <w:lang w:val="en-CA"/>
              </w:rPr>
              <w:t>GPS-EDX Integration</w:t>
            </w:r>
            <w:r>
              <w:rPr>
                <w:noProof/>
                <w:webHidden/>
              </w:rPr>
              <w:tab/>
            </w:r>
            <w:r>
              <w:rPr>
                <w:noProof/>
                <w:webHidden/>
              </w:rPr>
              <w:fldChar w:fldCharType="begin"/>
            </w:r>
            <w:r>
              <w:rPr>
                <w:noProof/>
                <w:webHidden/>
              </w:rPr>
              <w:instrText xml:space="preserve"> PAGEREF _Toc415569039 \h </w:instrText>
            </w:r>
          </w:ins>
          <w:r>
            <w:rPr>
              <w:noProof/>
              <w:webHidden/>
            </w:rPr>
          </w:r>
          <w:r>
            <w:rPr>
              <w:noProof/>
              <w:webHidden/>
            </w:rPr>
            <w:fldChar w:fldCharType="separate"/>
          </w:r>
          <w:ins w:id="359" w:author="Patel, Seema" w:date="2015-03-31T12:40:00Z">
            <w:r>
              <w:rPr>
                <w:noProof/>
                <w:webHidden/>
              </w:rPr>
              <w:t>117</w:t>
            </w:r>
            <w:r>
              <w:rPr>
                <w:noProof/>
                <w:webHidden/>
              </w:rPr>
              <w:fldChar w:fldCharType="end"/>
            </w:r>
            <w:r w:rsidRPr="002501FB">
              <w:rPr>
                <w:rStyle w:val="Hyperlink"/>
                <w:noProof/>
              </w:rPr>
              <w:fldChar w:fldCharType="end"/>
            </w:r>
          </w:ins>
        </w:p>
        <w:p w14:paraId="4F49F83F" w14:textId="77777777" w:rsidR="00D74931" w:rsidRDefault="00D74931">
          <w:pPr>
            <w:pStyle w:val="TOC3"/>
            <w:tabs>
              <w:tab w:val="left" w:pos="1200"/>
              <w:tab w:val="right" w:leader="dot" w:pos="9350"/>
            </w:tabs>
            <w:rPr>
              <w:ins w:id="360" w:author="Patel, Seema" w:date="2015-03-31T12:40:00Z"/>
              <w:rFonts w:eastAsiaTheme="minorEastAsia" w:cstheme="minorBidi"/>
              <w:i w:val="0"/>
              <w:noProof/>
              <w:lang w:val="en-IN" w:eastAsia="en-IN"/>
            </w:rPr>
          </w:pPr>
          <w:ins w:id="36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4.10.1</w:t>
            </w:r>
            <w:r>
              <w:rPr>
                <w:rFonts w:eastAsiaTheme="minorEastAsia" w:cstheme="minorBidi"/>
                <w:i w:val="0"/>
                <w:noProof/>
                <w:lang w:val="en-IN" w:eastAsia="en-IN"/>
              </w:rPr>
              <w:tab/>
            </w:r>
            <w:r w:rsidRPr="002501FB">
              <w:rPr>
                <w:rStyle w:val="Hyperlink"/>
                <w:noProof/>
                <w:lang w:val="en-CA"/>
              </w:rPr>
              <w:t>Folders File naming convention</w:t>
            </w:r>
            <w:r>
              <w:rPr>
                <w:noProof/>
                <w:webHidden/>
              </w:rPr>
              <w:tab/>
            </w:r>
            <w:r>
              <w:rPr>
                <w:noProof/>
                <w:webHidden/>
              </w:rPr>
              <w:fldChar w:fldCharType="begin"/>
            </w:r>
            <w:r>
              <w:rPr>
                <w:noProof/>
                <w:webHidden/>
              </w:rPr>
              <w:instrText xml:space="preserve"> PAGEREF _Toc415569040 \h </w:instrText>
            </w:r>
          </w:ins>
          <w:r>
            <w:rPr>
              <w:noProof/>
              <w:webHidden/>
            </w:rPr>
          </w:r>
          <w:r>
            <w:rPr>
              <w:noProof/>
              <w:webHidden/>
            </w:rPr>
            <w:fldChar w:fldCharType="separate"/>
          </w:r>
          <w:ins w:id="362" w:author="Patel, Seema" w:date="2015-03-31T12:40:00Z">
            <w:r>
              <w:rPr>
                <w:noProof/>
                <w:webHidden/>
              </w:rPr>
              <w:t>117</w:t>
            </w:r>
            <w:r>
              <w:rPr>
                <w:noProof/>
                <w:webHidden/>
              </w:rPr>
              <w:fldChar w:fldCharType="end"/>
            </w:r>
            <w:r w:rsidRPr="002501FB">
              <w:rPr>
                <w:rStyle w:val="Hyperlink"/>
                <w:noProof/>
              </w:rPr>
              <w:fldChar w:fldCharType="end"/>
            </w:r>
          </w:ins>
        </w:p>
        <w:p w14:paraId="63C559F5" w14:textId="77777777" w:rsidR="00D74931" w:rsidRDefault="00D74931">
          <w:pPr>
            <w:pStyle w:val="TOC2"/>
            <w:tabs>
              <w:tab w:val="left" w:pos="1000"/>
              <w:tab w:val="right" w:leader="dot" w:pos="9350"/>
            </w:tabs>
            <w:rPr>
              <w:ins w:id="363" w:author="Patel, Seema" w:date="2015-03-31T12:40:00Z"/>
              <w:rFonts w:eastAsiaTheme="minorEastAsia" w:cstheme="minorBidi"/>
              <w:smallCaps w:val="0"/>
              <w:noProof/>
              <w:lang w:val="en-IN" w:eastAsia="en-IN"/>
            </w:rPr>
          </w:pPr>
          <w:ins w:id="36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4.11</w:t>
            </w:r>
            <w:r>
              <w:rPr>
                <w:rFonts w:eastAsiaTheme="minorEastAsia" w:cstheme="minorBidi"/>
                <w:smallCaps w:val="0"/>
                <w:noProof/>
                <w:lang w:val="en-IN" w:eastAsia="en-IN"/>
              </w:rPr>
              <w:tab/>
            </w:r>
            <w:r w:rsidRPr="002501FB">
              <w:rPr>
                <w:rStyle w:val="Hyperlink"/>
                <w:noProof/>
                <w:lang w:val="en-CA"/>
              </w:rPr>
              <w:t>Internal Files Processing Flow</w:t>
            </w:r>
            <w:r>
              <w:rPr>
                <w:noProof/>
                <w:webHidden/>
              </w:rPr>
              <w:tab/>
            </w:r>
            <w:r>
              <w:rPr>
                <w:noProof/>
                <w:webHidden/>
              </w:rPr>
              <w:fldChar w:fldCharType="begin"/>
            </w:r>
            <w:r>
              <w:rPr>
                <w:noProof/>
                <w:webHidden/>
              </w:rPr>
              <w:instrText xml:space="preserve"> PAGEREF _Toc415569041 \h </w:instrText>
            </w:r>
          </w:ins>
          <w:r>
            <w:rPr>
              <w:noProof/>
              <w:webHidden/>
            </w:rPr>
          </w:r>
          <w:r>
            <w:rPr>
              <w:noProof/>
              <w:webHidden/>
            </w:rPr>
            <w:fldChar w:fldCharType="separate"/>
          </w:r>
          <w:ins w:id="365" w:author="Patel, Seema" w:date="2015-03-31T12:40:00Z">
            <w:r>
              <w:rPr>
                <w:noProof/>
                <w:webHidden/>
              </w:rPr>
              <w:t>119</w:t>
            </w:r>
            <w:r>
              <w:rPr>
                <w:noProof/>
                <w:webHidden/>
              </w:rPr>
              <w:fldChar w:fldCharType="end"/>
            </w:r>
            <w:r w:rsidRPr="002501FB">
              <w:rPr>
                <w:rStyle w:val="Hyperlink"/>
                <w:noProof/>
              </w:rPr>
              <w:fldChar w:fldCharType="end"/>
            </w:r>
          </w:ins>
        </w:p>
        <w:p w14:paraId="2518FA60" w14:textId="77777777" w:rsidR="00D74931" w:rsidRDefault="00D74931">
          <w:pPr>
            <w:pStyle w:val="TOC2"/>
            <w:tabs>
              <w:tab w:val="left" w:pos="1000"/>
              <w:tab w:val="right" w:leader="dot" w:pos="9350"/>
            </w:tabs>
            <w:rPr>
              <w:ins w:id="366" w:author="Patel, Seema" w:date="2015-03-31T12:40:00Z"/>
              <w:rFonts w:eastAsiaTheme="minorEastAsia" w:cstheme="minorBidi"/>
              <w:smallCaps w:val="0"/>
              <w:noProof/>
              <w:lang w:val="en-IN" w:eastAsia="en-IN"/>
            </w:rPr>
          </w:pPr>
          <w:ins w:id="36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4.12</w:t>
            </w:r>
            <w:r>
              <w:rPr>
                <w:rFonts w:eastAsiaTheme="minorEastAsia" w:cstheme="minorBidi"/>
                <w:smallCaps w:val="0"/>
                <w:noProof/>
                <w:lang w:val="en-IN" w:eastAsia="en-IN"/>
              </w:rPr>
              <w:tab/>
            </w:r>
            <w:r w:rsidRPr="002501FB">
              <w:rPr>
                <w:rStyle w:val="Hyperlink"/>
                <w:noProof/>
                <w:lang w:val="en-CA"/>
              </w:rPr>
              <w:t>Mapping Codes Process</w:t>
            </w:r>
            <w:r>
              <w:rPr>
                <w:noProof/>
                <w:webHidden/>
              </w:rPr>
              <w:tab/>
            </w:r>
            <w:r>
              <w:rPr>
                <w:noProof/>
                <w:webHidden/>
              </w:rPr>
              <w:fldChar w:fldCharType="begin"/>
            </w:r>
            <w:r>
              <w:rPr>
                <w:noProof/>
                <w:webHidden/>
              </w:rPr>
              <w:instrText xml:space="preserve"> PAGEREF _Toc415569042 \h </w:instrText>
            </w:r>
          </w:ins>
          <w:r>
            <w:rPr>
              <w:noProof/>
              <w:webHidden/>
            </w:rPr>
          </w:r>
          <w:r>
            <w:rPr>
              <w:noProof/>
              <w:webHidden/>
            </w:rPr>
            <w:fldChar w:fldCharType="separate"/>
          </w:r>
          <w:ins w:id="368" w:author="Patel, Seema" w:date="2015-03-31T12:40:00Z">
            <w:r>
              <w:rPr>
                <w:noProof/>
                <w:webHidden/>
              </w:rPr>
              <w:t>120</w:t>
            </w:r>
            <w:r>
              <w:rPr>
                <w:noProof/>
                <w:webHidden/>
              </w:rPr>
              <w:fldChar w:fldCharType="end"/>
            </w:r>
            <w:r w:rsidRPr="002501FB">
              <w:rPr>
                <w:rStyle w:val="Hyperlink"/>
                <w:noProof/>
              </w:rPr>
              <w:fldChar w:fldCharType="end"/>
            </w:r>
          </w:ins>
        </w:p>
        <w:p w14:paraId="4A49FDB4" w14:textId="77777777" w:rsidR="00D74931" w:rsidRDefault="00D74931">
          <w:pPr>
            <w:pStyle w:val="TOC3"/>
            <w:tabs>
              <w:tab w:val="left" w:pos="1200"/>
              <w:tab w:val="right" w:leader="dot" w:pos="9350"/>
            </w:tabs>
            <w:rPr>
              <w:ins w:id="369" w:author="Patel, Seema" w:date="2015-03-31T12:40:00Z"/>
              <w:rFonts w:eastAsiaTheme="minorEastAsia" w:cstheme="minorBidi"/>
              <w:i w:val="0"/>
              <w:noProof/>
              <w:lang w:val="en-IN" w:eastAsia="en-IN"/>
            </w:rPr>
          </w:pPr>
          <w:ins w:id="37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"_Toc415569043"</w:instrText>
            </w:r>
            <w:r w:rsidRPr="002501FB">
              <w:rPr>
                <w:rStyle w:val="Hyperlink"/>
                <w:noProof/>
              </w:rPr>
              <w:instrText xml:space="preserve"> </w:instrText>
            </w:r>
            <w:r w:rsidRPr="002501FB">
              <w:rPr>
                <w:rStyle w:val="Hyperlink"/>
                <w:noProof/>
              </w:rPr>
              <w:fldChar w:fldCharType="separate"/>
            </w:r>
            <w:r w:rsidRPr="002501FB">
              <w:rPr>
                <w:rStyle w:val="Hyperlink"/>
                <w:noProof/>
              </w:rPr>
              <w:t>4.12.1</w:t>
            </w:r>
            <w:r>
              <w:rPr>
                <w:rFonts w:eastAsiaTheme="minorEastAsia" w:cstheme="minorBidi"/>
                <w:i w:val="0"/>
                <w:noProof/>
                <w:lang w:val="en-IN" w:eastAsia="en-IN"/>
              </w:rPr>
              <w:tab/>
            </w:r>
            <w:r w:rsidRPr="002501FB">
              <w:rPr>
                <w:rStyle w:val="Hyperlink"/>
                <w:noProof/>
              </w:rPr>
              <w:t>getCTCode Method</w:t>
            </w:r>
            <w:r>
              <w:rPr>
                <w:noProof/>
                <w:webHidden/>
              </w:rPr>
              <w:tab/>
            </w:r>
            <w:r>
              <w:rPr>
                <w:noProof/>
                <w:webHidden/>
              </w:rPr>
              <w:fldChar w:fldCharType="begin"/>
            </w:r>
            <w:r>
              <w:rPr>
                <w:noProof/>
                <w:webHidden/>
              </w:rPr>
              <w:instrText xml:space="preserve"> PAGEREF _Toc415569043 \h </w:instrText>
            </w:r>
          </w:ins>
          <w:r>
            <w:rPr>
              <w:noProof/>
              <w:webHidden/>
            </w:rPr>
          </w:r>
          <w:r>
            <w:rPr>
              <w:noProof/>
              <w:webHidden/>
            </w:rPr>
            <w:fldChar w:fldCharType="separate"/>
          </w:r>
          <w:ins w:id="371" w:author="Patel, Seema" w:date="2015-03-31T12:40:00Z">
            <w:r>
              <w:rPr>
                <w:noProof/>
                <w:webHidden/>
              </w:rPr>
              <w:t>121</w:t>
            </w:r>
            <w:r>
              <w:rPr>
                <w:noProof/>
                <w:webHidden/>
              </w:rPr>
              <w:fldChar w:fldCharType="end"/>
            </w:r>
            <w:r w:rsidRPr="002501FB">
              <w:rPr>
                <w:rStyle w:val="Hyperlink"/>
                <w:noProof/>
              </w:rPr>
              <w:fldChar w:fldCharType="end"/>
            </w:r>
          </w:ins>
        </w:p>
        <w:p w14:paraId="1396D183" w14:textId="77777777" w:rsidR="00D74931" w:rsidRDefault="00D74931">
          <w:pPr>
            <w:pStyle w:val="TOC3"/>
            <w:tabs>
              <w:tab w:val="left" w:pos="1200"/>
              <w:tab w:val="right" w:leader="dot" w:pos="9350"/>
            </w:tabs>
            <w:rPr>
              <w:ins w:id="372" w:author="Patel, Seema" w:date="2015-03-31T12:40:00Z"/>
              <w:rFonts w:eastAsiaTheme="minorEastAsia" w:cstheme="minorBidi"/>
              <w:i w:val="0"/>
              <w:noProof/>
              <w:lang w:val="en-IN" w:eastAsia="en-IN"/>
            </w:rPr>
          </w:pPr>
          <w:ins w:id="37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"_Toc415569044"</w:instrText>
            </w:r>
            <w:r w:rsidRPr="002501FB">
              <w:rPr>
                <w:rStyle w:val="Hyperlink"/>
                <w:noProof/>
              </w:rPr>
              <w:instrText xml:space="preserve"> </w:instrText>
            </w:r>
            <w:r w:rsidRPr="002501FB">
              <w:rPr>
                <w:rStyle w:val="Hyperlink"/>
                <w:noProof/>
              </w:rPr>
              <w:fldChar w:fldCharType="separate"/>
            </w:r>
            <w:r w:rsidRPr="002501FB">
              <w:rPr>
                <w:rStyle w:val="Hyperlink"/>
                <w:noProof/>
              </w:rPr>
              <w:t>4.12.2</w:t>
            </w:r>
            <w:r>
              <w:rPr>
                <w:rFonts w:eastAsiaTheme="minorEastAsia" w:cstheme="minorBidi"/>
                <w:i w:val="0"/>
                <w:noProof/>
                <w:lang w:val="en-IN" w:eastAsia="en-IN"/>
              </w:rPr>
              <w:tab/>
            </w:r>
            <w:r w:rsidRPr="002501FB">
              <w:rPr>
                <w:rStyle w:val="Hyperlink"/>
                <w:noProof/>
              </w:rPr>
              <w:t>getCodeDescription Method</w:t>
            </w:r>
            <w:r>
              <w:rPr>
                <w:noProof/>
                <w:webHidden/>
              </w:rPr>
              <w:tab/>
            </w:r>
            <w:r>
              <w:rPr>
                <w:noProof/>
                <w:webHidden/>
              </w:rPr>
              <w:fldChar w:fldCharType="begin"/>
            </w:r>
            <w:r>
              <w:rPr>
                <w:noProof/>
                <w:webHidden/>
              </w:rPr>
              <w:instrText xml:space="preserve"> PAGEREF _Toc415569044 \h </w:instrText>
            </w:r>
          </w:ins>
          <w:r>
            <w:rPr>
              <w:noProof/>
              <w:webHidden/>
            </w:rPr>
          </w:r>
          <w:r>
            <w:rPr>
              <w:noProof/>
              <w:webHidden/>
            </w:rPr>
            <w:fldChar w:fldCharType="separate"/>
          </w:r>
          <w:ins w:id="374" w:author="Patel, Seema" w:date="2015-03-31T12:40:00Z">
            <w:r>
              <w:rPr>
                <w:noProof/>
                <w:webHidden/>
              </w:rPr>
              <w:t>121</w:t>
            </w:r>
            <w:r>
              <w:rPr>
                <w:noProof/>
                <w:webHidden/>
              </w:rPr>
              <w:fldChar w:fldCharType="end"/>
            </w:r>
            <w:r w:rsidRPr="002501FB">
              <w:rPr>
                <w:rStyle w:val="Hyperlink"/>
                <w:noProof/>
              </w:rPr>
              <w:fldChar w:fldCharType="end"/>
            </w:r>
          </w:ins>
        </w:p>
        <w:p w14:paraId="1BF05061" w14:textId="77777777" w:rsidR="00D74931" w:rsidRDefault="00D74931">
          <w:pPr>
            <w:pStyle w:val="TOC3"/>
            <w:tabs>
              <w:tab w:val="left" w:pos="1200"/>
              <w:tab w:val="right" w:leader="dot" w:pos="9350"/>
            </w:tabs>
            <w:rPr>
              <w:ins w:id="375" w:author="Patel, Seema" w:date="2015-03-31T12:40:00Z"/>
              <w:rFonts w:eastAsiaTheme="minorEastAsia" w:cstheme="minorBidi"/>
              <w:i w:val="0"/>
              <w:noProof/>
              <w:lang w:val="en-IN" w:eastAsia="en-IN"/>
            </w:rPr>
          </w:pPr>
          <w:ins w:id="37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"_Toc415569045"</w:instrText>
            </w:r>
            <w:r w:rsidRPr="002501FB">
              <w:rPr>
                <w:rStyle w:val="Hyperlink"/>
                <w:noProof/>
              </w:rPr>
              <w:instrText xml:space="preserve"> </w:instrText>
            </w:r>
            <w:r w:rsidRPr="002501FB">
              <w:rPr>
                <w:rStyle w:val="Hyperlink"/>
                <w:noProof/>
              </w:rPr>
              <w:fldChar w:fldCharType="separate"/>
            </w:r>
            <w:r w:rsidRPr="002501FB">
              <w:rPr>
                <w:rStyle w:val="Hyperlink"/>
                <w:noProof/>
              </w:rPr>
              <w:t>4.12.3</w:t>
            </w:r>
            <w:r>
              <w:rPr>
                <w:rFonts w:eastAsiaTheme="minorEastAsia" w:cstheme="minorBidi"/>
                <w:i w:val="0"/>
                <w:noProof/>
                <w:lang w:val="en-IN" w:eastAsia="en-IN"/>
              </w:rPr>
              <w:tab/>
            </w:r>
            <w:r w:rsidRPr="002501FB">
              <w:rPr>
                <w:rStyle w:val="Hyperlink"/>
                <w:noProof/>
              </w:rPr>
              <w:t>application-context-batchlayers.xml</w:t>
            </w:r>
            <w:r>
              <w:rPr>
                <w:noProof/>
                <w:webHidden/>
              </w:rPr>
              <w:tab/>
            </w:r>
            <w:r>
              <w:rPr>
                <w:noProof/>
                <w:webHidden/>
              </w:rPr>
              <w:fldChar w:fldCharType="begin"/>
            </w:r>
            <w:r>
              <w:rPr>
                <w:noProof/>
                <w:webHidden/>
              </w:rPr>
              <w:instrText xml:space="preserve"> PAGEREF _Toc415569045 \h </w:instrText>
            </w:r>
          </w:ins>
          <w:r>
            <w:rPr>
              <w:noProof/>
              <w:webHidden/>
            </w:rPr>
          </w:r>
          <w:r>
            <w:rPr>
              <w:noProof/>
              <w:webHidden/>
            </w:rPr>
            <w:fldChar w:fldCharType="separate"/>
          </w:r>
          <w:ins w:id="377" w:author="Patel, Seema" w:date="2015-03-31T12:40:00Z">
            <w:r>
              <w:rPr>
                <w:noProof/>
                <w:webHidden/>
              </w:rPr>
              <w:t>121</w:t>
            </w:r>
            <w:r>
              <w:rPr>
                <w:noProof/>
                <w:webHidden/>
              </w:rPr>
              <w:fldChar w:fldCharType="end"/>
            </w:r>
            <w:r w:rsidRPr="002501FB">
              <w:rPr>
                <w:rStyle w:val="Hyperlink"/>
                <w:noProof/>
              </w:rPr>
              <w:fldChar w:fldCharType="end"/>
            </w:r>
          </w:ins>
        </w:p>
        <w:p w14:paraId="6D485F25" w14:textId="77777777" w:rsidR="00D74931" w:rsidRDefault="00D74931">
          <w:pPr>
            <w:pStyle w:val="TOC2"/>
            <w:tabs>
              <w:tab w:val="left" w:pos="1000"/>
              <w:tab w:val="right" w:leader="dot" w:pos="9350"/>
            </w:tabs>
            <w:rPr>
              <w:ins w:id="378" w:author="Patel, Seema" w:date="2015-03-31T12:40:00Z"/>
              <w:rFonts w:eastAsiaTheme="minorEastAsia" w:cstheme="minorBidi"/>
              <w:smallCaps w:val="0"/>
              <w:noProof/>
              <w:lang w:val="en-IN" w:eastAsia="en-IN"/>
            </w:rPr>
          </w:pPr>
          <w:ins w:id="37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4.13</w:t>
            </w:r>
            <w:r>
              <w:rPr>
                <w:rFonts w:eastAsiaTheme="minorEastAsia" w:cstheme="minorBidi"/>
                <w:smallCaps w:val="0"/>
                <w:noProof/>
                <w:lang w:val="en-IN" w:eastAsia="en-IN"/>
              </w:rPr>
              <w:tab/>
            </w:r>
            <w:r w:rsidRPr="002501FB">
              <w:rPr>
                <w:rStyle w:val="Hyperlink"/>
                <w:noProof/>
                <w:lang w:val="en-CA"/>
              </w:rPr>
              <w:t>External Frameworks</w:t>
            </w:r>
            <w:r>
              <w:rPr>
                <w:noProof/>
                <w:webHidden/>
              </w:rPr>
              <w:tab/>
            </w:r>
            <w:r>
              <w:rPr>
                <w:noProof/>
                <w:webHidden/>
              </w:rPr>
              <w:fldChar w:fldCharType="begin"/>
            </w:r>
            <w:r>
              <w:rPr>
                <w:noProof/>
                <w:webHidden/>
              </w:rPr>
              <w:instrText xml:space="preserve"> PAGEREF _Toc415569046 \h </w:instrText>
            </w:r>
          </w:ins>
          <w:r>
            <w:rPr>
              <w:noProof/>
              <w:webHidden/>
            </w:rPr>
          </w:r>
          <w:r>
            <w:rPr>
              <w:noProof/>
              <w:webHidden/>
            </w:rPr>
            <w:fldChar w:fldCharType="separate"/>
          </w:r>
          <w:ins w:id="380" w:author="Patel, Seema" w:date="2015-03-31T12:40:00Z">
            <w:r>
              <w:rPr>
                <w:noProof/>
                <w:webHidden/>
              </w:rPr>
              <w:t>122</w:t>
            </w:r>
            <w:r>
              <w:rPr>
                <w:noProof/>
                <w:webHidden/>
              </w:rPr>
              <w:fldChar w:fldCharType="end"/>
            </w:r>
            <w:r w:rsidRPr="002501FB">
              <w:rPr>
                <w:rStyle w:val="Hyperlink"/>
                <w:noProof/>
              </w:rPr>
              <w:fldChar w:fldCharType="end"/>
            </w:r>
          </w:ins>
        </w:p>
        <w:p w14:paraId="0C76FA57" w14:textId="77777777" w:rsidR="00D74931" w:rsidRDefault="00D74931">
          <w:pPr>
            <w:pStyle w:val="TOC3"/>
            <w:tabs>
              <w:tab w:val="left" w:pos="1200"/>
              <w:tab w:val="right" w:leader="dot" w:pos="9350"/>
            </w:tabs>
            <w:rPr>
              <w:ins w:id="381" w:author="Patel, Seema" w:date="2015-03-31T12:40:00Z"/>
              <w:rFonts w:eastAsiaTheme="minorEastAsia" w:cstheme="minorBidi"/>
              <w:i w:val="0"/>
              <w:noProof/>
              <w:lang w:val="en-IN" w:eastAsia="en-IN"/>
            </w:rPr>
          </w:pPr>
          <w:ins w:id="38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4.13.1</w:t>
            </w:r>
            <w:r>
              <w:rPr>
                <w:rFonts w:eastAsiaTheme="minorEastAsia" w:cstheme="minorBidi"/>
                <w:i w:val="0"/>
                <w:noProof/>
                <w:lang w:val="en-IN" w:eastAsia="en-IN"/>
              </w:rPr>
              <w:tab/>
            </w:r>
            <w:r w:rsidRPr="002501FB">
              <w:rPr>
                <w:rStyle w:val="Hyperlink"/>
                <w:noProof/>
                <w:lang w:val="en-CA"/>
              </w:rPr>
              <w:t>Spring Batch</w:t>
            </w:r>
            <w:r>
              <w:rPr>
                <w:noProof/>
                <w:webHidden/>
              </w:rPr>
              <w:tab/>
            </w:r>
            <w:r>
              <w:rPr>
                <w:noProof/>
                <w:webHidden/>
              </w:rPr>
              <w:fldChar w:fldCharType="begin"/>
            </w:r>
            <w:r>
              <w:rPr>
                <w:noProof/>
                <w:webHidden/>
              </w:rPr>
              <w:instrText xml:space="preserve"> PAGEREF _Toc415569047 \h </w:instrText>
            </w:r>
          </w:ins>
          <w:r>
            <w:rPr>
              <w:noProof/>
              <w:webHidden/>
            </w:rPr>
          </w:r>
          <w:r>
            <w:rPr>
              <w:noProof/>
              <w:webHidden/>
            </w:rPr>
            <w:fldChar w:fldCharType="separate"/>
          </w:r>
          <w:ins w:id="383" w:author="Patel, Seema" w:date="2015-03-31T12:40:00Z">
            <w:r>
              <w:rPr>
                <w:noProof/>
                <w:webHidden/>
              </w:rPr>
              <w:t>122</w:t>
            </w:r>
            <w:r>
              <w:rPr>
                <w:noProof/>
                <w:webHidden/>
              </w:rPr>
              <w:fldChar w:fldCharType="end"/>
            </w:r>
            <w:r w:rsidRPr="002501FB">
              <w:rPr>
                <w:rStyle w:val="Hyperlink"/>
                <w:noProof/>
              </w:rPr>
              <w:fldChar w:fldCharType="end"/>
            </w:r>
          </w:ins>
        </w:p>
        <w:p w14:paraId="4B6EA4A9" w14:textId="77777777" w:rsidR="00D74931" w:rsidRDefault="00D74931">
          <w:pPr>
            <w:pStyle w:val="TOC3"/>
            <w:tabs>
              <w:tab w:val="left" w:pos="1200"/>
              <w:tab w:val="right" w:leader="dot" w:pos="9350"/>
            </w:tabs>
            <w:rPr>
              <w:ins w:id="384" w:author="Patel, Seema" w:date="2015-03-31T12:40:00Z"/>
              <w:rFonts w:eastAsiaTheme="minorEastAsia" w:cstheme="minorBidi"/>
              <w:i w:val="0"/>
              <w:noProof/>
              <w:lang w:val="en-IN" w:eastAsia="en-IN"/>
            </w:rPr>
          </w:pPr>
          <w:ins w:id="38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4.13.2</w:t>
            </w:r>
            <w:r>
              <w:rPr>
                <w:rFonts w:eastAsiaTheme="minorEastAsia" w:cstheme="minorBidi"/>
                <w:i w:val="0"/>
                <w:noProof/>
                <w:lang w:val="en-IN" w:eastAsia="en-IN"/>
              </w:rPr>
              <w:tab/>
            </w:r>
            <w:r w:rsidRPr="002501FB">
              <w:rPr>
                <w:rStyle w:val="Hyperlink"/>
                <w:noProof/>
                <w:lang w:val="en-CA"/>
              </w:rPr>
              <w:t>Spring Integration</w:t>
            </w:r>
            <w:r>
              <w:rPr>
                <w:noProof/>
                <w:webHidden/>
              </w:rPr>
              <w:tab/>
            </w:r>
            <w:r>
              <w:rPr>
                <w:noProof/>
                <w:webHidden/>
              </w:rPr>
              <w:fldChar w:fldCharType="begin"/>
            </w:r>
            <w:r>
              <w:rPr>
                <w:noProof/>
                <w:webHidden/>
              </w:rPr>
              <w:instrText xml:space="preserve"> PAGEREF _Toc415569048 \h </w:instrText>
            </w:r>
          </w:ins>
          <w:r>
            <w:rPr>
              <w:noProof/>
              <w:webHidden/>
            </w:rPr>
          </w:r>
          <w:r>
            <w:rPr>
              <w:noProof/>
              <w:webHidden/>
            </w:rPr>
            <w:fldChar w:fldCharType="separate"/>
          </w:r>
          <w:ins w:id="386" w:author="Patel, Seema" w:date="2015-03-31T12:40:00Z">
            <w:r>
              <w:rPr>
                <w:noProof/>
                <w:webHidden/>
              </w:rPr>
              <w:t>122</w:t>
            </w:r>
            <w:r>
              <w:rPr>
                <w:noProof/>
                <w:webHidden/>
              </w:rPr>
              <w:fldChar w:fldCharType="end"/>
            </w:r>
            <w:r w:rsidRPr="002501FB">
              <w:rPr>
                <w:rStyle w:val="Hyperlink"/>
                <w:noProof/>
              </w:rPr>
              <w:fldChar w:fldCharType="end"/>
            </w:r>
          </w:ins>
        </w:p>
        <w:p w14:paraId="6EAFC50D" w14:textId="77777777" w:rsidR="00D74931" w:rsidRDefault="00D74931">
          <w:pPr>
            <w:pStyle w:val="TOC1"/>
            <w:tabs>
              <w:tab w:val="left" w:pos="400"/>
              <w:tab w:val="right" w:leader="dot" w:pos="9350"/>
            </w:tabs>
            <w:rPr>
              <w:ins w:id="387" w:author="Patel, Seema" w:date="2015-03-31T12:40:00Z"/>
              <w:rFonts w:eastAsiaTheme="minorEastAsia" w:cstheme="minorBidi"/>
              <w:b w:val="0"/>
              <w:caps w:val="0"/>
              <w:noProof/>
              <w:lang w:val="en-IN" w:eastAsia="en-IN"/>
            </w:rPr>
          </w:pPr>
          <w:ins w:id="38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"_Toc415569049"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w:t>
            </w:r>
            <w:r>
              <w:rPr>
                <w:rFonts w:eastAsiaTheme="minorEastAsia" w:cstheme="minorBidi"/>
                <w:b w:val="0"/>
                <w:caps w:val="0"/>
                <w:noProof/>
                <w:lang w:val="en-IN" w:eastAsia="en-IN"/>
              </w:rPr>
              <w:tab/>
            </w:r>
            <w:r w:rsidRPr="002501FB">
              <w:rPr>
                <w:rStyle w:val="Hyperlink"/>
                <w:noProof/>
                <w:lang w:val="en-CA"/>
              </w:rPr>
              <w:t>GPS Core / Batch Commons</w:t>
            </w:r>
            <w:r>
              <w:rPr>
                <w:noProof/>
                <w:webHidden/>
              </w:rPr>
              <w:tab/>
            </w:r>
            <w:r>
              <w:rPr>
                <w:noProof/>
                <w:webHidden/>
              </w:rPr>
              <w:fldChar w:fldCharType="begin"/>
            </w:r>
            <w:r>
              <w:rPr>
                <w:noProof/>
                <w:webHidden/>
              </w:rPr>
              <w:instrText xml:space="preserve"> PAGEREF _Toc415569049 \h </w:instrText>
            </w:r>
          </w:ins>
          <w:r>
            <w:rPr>
              <w:noProof/>
              <w:webHidden/>
            </w:rPr>
          </w:r>
          <w:r>
            <w:rPr>
              <w:noProof/>
              <w:webHidden/>
            </w:rPr>
            <w:fldChar w:fldCharType="separate"/>
          </w:r>
          <w:ins w:id="389" w:author="Patel, Seema" w:date="2015-03-31T12:40:00Z">
            <w:r>
              <w:rPr>
                <w:noProof/>
                <w:webHidden/>
              </w:rPr>
              <w:t>123</w:t>
            </w:r>
            <w:r>
              <w:rPr>
                <w:noProof/>
                <w:webHidden/>
              </w:rPr>
              <w:fldChar w:fldCharType="end"/>
            </w:r>
            <w:r w:rsidRPr="002501FB">
              <w:rPr>
                <w:rStyle w:val="Hyperlink"/>
                <w:noProof/>
              </w:rPr>
              <w:fldChar w:fldCharType="end"/>
            </w:r>
          </w:ins>
        </w:p>
        <w:p w14:paraId="682785DF" w14:textId="77777777" w:rsidR="00D74931" w:rsidRDefault="00D74931">
          <w:pPr>
            <w:pStyle w:val="TOC2"/>
            <w:tabs>
              <w:tab w:val="left" w:pos="800"/>
              <w:tab w:val="right" w:leader="dot" w:pos="9350"/>
            </w:tabs>
            <w:rPr>
              <w:ins w:id="390" w:author="Patel, Seema" w:date="2015-03-31T12:40:00Z"/>
              <w:rFonts w:eastAsiaTheme="minorEastAsia" w:cstheme="minorBidi"/>
              <w:smallCaps w:val="0"/>
              <w:noProof/>
              <w:lang w:val="en-IN" w:eastAsia="en-IN"/>
            </w:rPr>
          </w:pPr>
          <w:ins w:id="39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5.1</w:t>
            </w:r>
            <w:r>
              <w:rPr>
                <w:rFonts w:eastAsiaTheme="minorEastAsia" w:cstheme="minorBidi"/>
                <w:smallCaps w:val="0"/>
                <w:noProof/>
                <w:lang w:val="en-IN" w:eastAsia="en-IN"/>
              </w:rPr>
              <w:tab/>
            </w:r>
            <w:r w:rsidRPr="002501FB">
              <w:rPr>
                <w:rStyle w:val="Hyperlink"/>
                <w:noProof/>
                <w:lang w:val="en-CA"/>
              </w:rPr>
              <w:t>WebLogic J2EE Resources</w:t>
            </w:r>
            <w:r>
              <w:rPr>
                <w:noProof/>
                <w:webHidden/>
              </w:rPr>
              <w:tab/>
            </w:r>
            <w:r>
              <w:rPr>
                <w:noProof/>
                <w:webHidden/>
              </w:rPr>
              <w:fldChar w:fldCharType="begin"/>
            </w:r>
            <w:r>
              <w:rPr>
                <w:noProof/>
                <w:webHidden/>
              </w:rPr>
              <w:instrText xml:space="preserve"> PAGEREF _Toc415569050 \h </w:instrText>
            </w:r>
          </w:ins>
          <w:r>
            <w:rPr>
              <w:noProof/>
              <w:webHidden/>
            </w:rPr>
          </w:r>
          <w:r>
            <w:rPr>
              <w:noProof/>
              <w:webHidden/>
            </w:rPr>
            <w:fldChar w:fldCharType="separate"/>
          </w:r>
          <w:ins w:id="392" w:author="Patel, Seema" w:date="2015-03-31T12:40:00Z">
            <w:r>
              <w:rPr>
                <w:noProof/>
                <w:webHidden/>
              </w:rPr>
              <w:t>123</w:t>
            </w:r>
            <w:r>
              <w:rPr>
                <w:noProof/>
                <w:webHidden/>
              </w:rPr>
              <w:fldChar w:fldCharType="end"/>
            </w:r>
            <w:r w:rsidRPr="002501FB">
              <w:rPr>
                <w:rStyle w:val="Hyperlink"/>
                <w:noProof/>
              </w:rPr>
              <w:fldChar w:fldCharType="end"/>
            </w:r>
          </w:ins>
        </w:p>
        <w:p w14:paraId="4F47A97B" w14:textId="77777777" w:rsidR="00D74931" w:rsidRDefault="00D74931">
          <w:pPr>
            <w:pStyle w:val="TOC3"/>
            <w:tabs>
              <w:tab w:val="left" w:pos="1200"/>
              <w:tab w:val="right" w:leader="dot" w:pos="9350"/>
            </w:tabs>
            <w:rPr>
              <w:ins w:id="393" w:author="Patel, Seema" w:date="2015-03-31T12:40:00Z"/>
              <w:rFonts w:eastAsiaTheme="minorEastAsia" w:cstheme="minorBidi"/>
              <w:i w:val="0"/>
              <w:noProof/>
              <w:lang w:val="en-IN" w:eastAsia="en-IN"/>
            </w:rPr>
          </w:pPr>
          <w:ins w:id="39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5.1.1</w:t>
            </w:r>
            <w:r>
              <w:rPr>
                <w:rFonts w:eastAsiaTheme="minorEastAsia" w:cstheme="minorBidi"/>
                <w:i w:val="0"/>
                <w:noProof/>
                <w:lang w:val="en-IN" w:eastAsia="en-IN"/>
              </w:rPr>
              <w:tab/>
            </w:r>
            <w:r w:rsidRPr="002501FB">
              <w:rPr>
                <w:rStyle w:val="Hyperlink"/>
                <w:noProof/>
                <w:lang w:val="en-CA"/>
              </w:rPr>
              <w:t>JDBC Data Source Configuration</w:t>
            </w:r>
            <w:r>
              <w:rPr>
                <w:noProof/>
                <w:webHidden/>
              </w:rPr>
              <w:tab/>
            </w:r>
            <w:r>
              <w:rPr>
                <w:noProof/>
                <w:webHidden/>
              </w:rPr>
              <w:fldChar w:fldCharType="begin"/>
            </w:r>
            <w:r>
              <w:rPr>
                <w:noProof/>
                <w:webHidden/>
              </w:rPr>
              <w:instrText xml:space="preserve"> PAGEREF _Toc415569051 \h </w:instrText>
            </w:r>
          </w:ins>
          <w:r>
            <w:rPr>
              <w:noProof/>
              <w:webHidden/>
            </w:rPr>
          </w:r>
          <w:r>
            <w:rPr>
              <w:noProof/>
              <w:webHidden/>
            </w:rPr>
            <w:fldChar w:fldCharType="separate"/>
          </w:r>
          <w:ins w:id="395" w:author="Patel, Seema" w:date="2015-03-31T12:40:00Z">
            <w:r>
              <w:rPr>
                <w:noProof/>
                <w:webHidden/>
              </w:rPr>
              <w:t>123</w:t>
            </w:r>
            <w:r>
              <w:rPr>
                <w:noProof/>
                <w:webHidden/>
              </w:rPr>
              <w:fldChar w:fldCharType="end"/>
            </w:r>
            <w:r w:rsidRPr="002501FB">
              <w:rPr>
                <w:rStyle w:val="Hyperlink"/>
                <w:noProof/>
              </w:rPr>
              <w:fldChar w:fldCharType="end"/>
            </w:r>
          </w:ins>
        </w:p>
        <w:p w14:paraId="0B3DBBFD" w14:textId="77777777" w:rsidR="00D74931" w:rsidRDefault="00D74931">
          <w:pPr>
            <w:pStyle w:val="TOC3"/>
            <w:tabs>
              <w:tab w:val="left" w:pos="1200"/>
              <w:tab w:val="right" w:leader="dot" w:pos="9350"/>
            </w:tabs>
            <w:rPr>
              <w:ins w:id="396" w:author="Patel, Seema" w:date="2015-03-31T12:40:00Z"/>
              <w:rFonts w:eastAsiaTheme="minorEastAsia" w:cstheme="minorBidi"/>
              <w:i w:val="0"/>
              <w:noProof/>
              <w:lang w:val="en-IN" w:eastAsia="en-IN"/>
            </w:rPr>
          </w:pPr>
          <w:ins w:id="39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"_Toc415569052"</w:instrText>
            </w:r>
            <w:r w:rsidRPr="002501FB">
              <w:rPr>
                <w:rStyle w:val="Hyperlink"/>
                <w:noProof/>
              </w:rPr>
              <w:instrText xml:space="preserve"> </w:instrText>
            </w:r>
            <w:r w:rsidRPr="002501FB">
              <w:rPr>
                <w:rStyle w:val="Hyperlink"/>
                <w:noProof/>
              </w:rPr>
              <w:fldChar w:fldCharType="separate"/>
            </w:r>
            <w:r w:rsidRPr="002501FB">
              <w:rPr>
                <w:rStyle w:val="Hyperlink"/>
                <w:noProof/>
              </w:rPr>
              <w:t>5.1.2</w:t>
            </w:r>
            <w:r>
              <w:rPr>
                <w:rFonts w:eastAsiaTheme="minorEastAsia" w:cstheme="minorBidi"/>
                <w:i w:val="0"/>
                <w:noProof/>
                <w:lang w:val="en-IN" w:eastAsia="en-IN"/>
              </w:rPr>
              <w:tab/>
            </w:r>
            <w:r w:rsidRPr="002501FB">
              <w:rPr>
                <w:rStyle w:val="Hyperlink"/>
                <w:noProof/>
                <w:lang w:val="en-CA"/>
              </w:rPr>
              <w:t>EJB Configuration</w:t>
            </w:r>
            <w:r>
              <w:rPr>
                <w:noProof/>
                <w:webHidden/>
              </w:rPr>
              <w:tab/>
            </w:r>
            <w:r>
              <w:rPr>
                <w:noProof/>
                <w:webHidden/>
              </w:rPr>
              <w:fldChar w:fldCharType="begin"/>
            </w:r>
            <w:r>
              <w:rPr>
                <w:noProof/>
                <w:webHidden/>
              </w:rPr>
              <w:instrText xml:space="preserve"> PAGEREF _Toc415569052 \h </w:instrText>
            </w:r>
          </w:ins>
          <w:r>
            <w:rPr>
              <w:noProof/>
              <w:webHidden/>
            </w:rPr>
          </w:r>
          <w:r>
            <w:rPr>
              <w:noProof/>
              <w:webHidden/>
            </w:rPr>
            <w:fldChar w:fldCharType="separate"/>
          </w:r>
          <w:ins w:id="398" w:author="Patel, Seema" w:date="2015-03-31T12:40:00Z">
            <w:r>
              <w:rPr>
                <w:noProof/>
                <w:webHidden/>
              </w:rPr>
              <w:t>123</w:t>
            </w:r>
            <w:r>
              <w:rPr>
                <w:noProof/>
                <w:webHidden/>
              </w:rPr>
              <w:fldChar w:fldCharType="end"/>
            </w:r>
            <w:r w:rsidRPr="002501FB">
              <w:rPr>
                <w:rStyle w:val="Hyperlink"/>
                <w:noProof/>
              </w:rPr>
              <w:fldChar w:fldCharType="end"/>
            </w:r>
          </w:ins>
        </w:p>
        <w:p w14:paraId="5A618664" w14:textId="77777777" w:rsidR="00D74931" w:rsidRDefault="00D74931">
          <w:pPr>
            <w:pStyle w:val="TOC2"/>
            <w:tabs>
              <w:tab w:val="left" w:pos="800"/>
              <w:tab w:val="right" w:leader="dot" w:pos="9350"/>
            </w:tabs>
            <w:rPr>
              <w:ins w:id="399" w:author="Patel, Seema" w:date="2015-03-31T12:40:00Z"/>
              <w:rFonts w:eastAsiaTheme="minorEastAsia" w:cstheme="minorBidi"/>
              <w:smallCaps w:val="0"/>
              <w:noProof/>
              <w:lang w:val="en-IN" w:eastAsia="en-IN"/>
            </w:rPr>
          </w:pPr>
          <w:ins w:id="40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5.2</w:t>
            </w:r>
            <w:r>
              <w:rPr>
                <w:rFonts w:eastAsiaTheme="minorEastAsia" w:cstheme="minorBidi"/>
                <w:smallCaps w:val="0"/>
                <w:noProof/>
                <w:lang w:val="en-IN" w:eastAsia="en-IN"/>
              </w:rPr>
              <w:tab/>
            </w:r>
            <w:r w:rsidRPr="002501FB">
              <w:rPr>
                <w:rStyle w:val="Hyperlink"/>
                <w:noProof/>
                <w:lang w:val="en-CA"/>
              </w:rPr>
              <w:t>GPS Core/Batch Application Structure</w:t>
            </w:r>
            <w:r>
              <w:rPr>
                <w:noProof/>
                <w:webHidden/>
              </w:rPr>
              <w:tab/>
            </w:r>
            <w:r>
              <w:rPr>
                <w:noProof/>
                <w:webHidden/>
              </w:rPr>
              <w:fldChar w:fldCharType="begin"/>
            </w:r>
            <w:r>
              <w:rPr>
                <w:noProof/>
                <w:webHidden/>
              </w:rPr>
              <w:instrText xml:space="preserve"> PAGEREF _Toc415569053 \h </w:instrText>
            </w:r>
          </w:ins>
          <w:r>
            <w:rPr>
              <w:noProof/>
              <w:webHidden/>
            </w:rPr>
          </w:r>
          <w:r>
            <w:rPr>
              <w:noProof/>
              <w:webHidden/>
            </w:rPr>
            <w:fldChar w:fldCharType="separate"/>
          </w:r>
          <w:ins w:id="401" w:author="Patel, Seema" w:date="2015-03-31T12:40:00Z">
            <w:r>
              <w:rPr>
                <w:noProof/>
                <w:webHidden/>
              </w:rPr>
              <w:t>124</w:t>
            </w:r>
            <w:r>
              <w:rPr>
                <w:noProof/>
                <w:webHidden/>
              </w:rPr>
              <w:fldChar w:fldCharType="end"/>
            </w:r>
            <w:r w:rsidRPr="002501FB">
              <w:rPr>
                <w:rStyle w:val="Hyperlink"/>
                <w:noProof/>
              </w:rPr>
              <w:fldChar w:fldCharType="end"/>
            </w:r>
          </w:ins>
        </w:p>
        <w:p w14:paraId="6A6D8DFB" w14:textId="77777777" w:rsidR="00D74931" w:rsidRDefault="00D74931">
          <w:pPr>
            <w:pStyle w:val="TOC2"/>
            <w:tabs>
              <w:tab w:val="left" w:pos="800"/>
              <w:tab w:val="right" w:leader="dot" w:pos="9350"/>
            </w:tabs>
            <w:rPr>
              <w:ins w:id="402" w:author="Patel, Seema" w:date="2015-03-31T12:40:00Z"/>
              <w:rFonts w:eastAsiaTheme="minorEastAsia" w:cstheme="minorBidi"/>
              <w:smallCaps w:val="0"/>
              <w:noProof/>
              <w:lang w:val="en-IN" w:eastAsia="en-IN"/>
            </w:rPr>
          </w:pPr>
          <w:ins w:id="40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5.3</w:t>
            </w:r>
            <w:r>
              <w:rPr>
                <w:rFonts w:eastAsiaTheme="minorEastAsia" w:cstheme="minorBidi"/>
                <w:smallCaps w:val="0"/>
                <w:noProof/>
                <w:lang w:val="en-IN" w:eastAsia="en-IN"/>
              </w:rPr>
              <w:tab/>
            </w:r>
            <w:r w:rsidRPr="002501FB">
              <w:rPr>
                <w:rStyle w:val="Hyperlink"/>
                <w:noProof/>
                <w:lang w:val="en-CA"/>
              </w:rPr>
              <w:t>Design Packages Folders Structure</w:t>
            </w:r>
            <w:r>
              <w:rPr>
                <w:noProof/>
                <w:webHidden/>
              </w:rPr>
              <w:tab/>
            </w:r>
            <w:r>
              <w:rPr>
                <w:noProof/>
                <w:webHidden/>
              </w:rPr>
              <w:fldChar w:fldCharType="begin"/>
            </w:r>
            <w:r>
              <w:rPr>
                <w:noProof/>
                <w:webHidden/>
              </w:rPr>
              <w:instrText xml:space="preserve"> PAGEREF _Toc415569054 \h </w:instrText>
            </w:r>
          </w:ins>
          <w:r>
            <w:rPr>
              <w:noProof/>
              <w:webHidden/>
            </w:rPr>
          </w:r>
          <w:r>
            <w:rPr>
              <w:noProof/>
              <w:webHidden/>
            </w:rPr>
            <w:fldChar w:fldCharType="separate"/>
          </w:r>
          <w:ins w:id="404" w:author="Patel, Seema" w:date="2015-03-31T12:40:00Z">
            <w:r>
              <w:rPr>
                <w:noProof/>
                <w:webHidden/>
              </w:rPr>
              <w:t>125</w:t>
            </w:r>
            <w:r>
              <w:rPr>
                <w:noProof/>
                <w:webHidden/>
              </w:rPr>
              <w:fldChar w:fldCharType="end"/>
            </w:r>
            <w:r w:rsidRPr="002501FB">
              <w:rPr>
                <w:rStyle w:val="Hyperlink"/>
                <w:noProof/>
              </w:rPr>
              <w:fldChar w:fldCharType="end"/>
            </w:r>
          </w:ins>
        </w:p>
        <w:p w14:paraId="07ECC65B" w14:textId="77777777" w:rsidR="00D74931" w:rsidRDefault="00D74931">
          <w:pPr>
            <w:pStyle w:val="TOC2"/>
            <w:tabs>
              <w:tab w:val="left" w:pos="800"/>
              <w:tab w:val="right" w:leader="dot" w:pos="9350"/>
            </w:tabs>
            <w:rPr>
              <w:ins w:id="405" w:author="Patel, Seema" w:date="2015-03-31T12:40:00Z"/>
              <w:rFonts w:eastAsiaTheme="minorEastAsia" w:cstheme="minorBidi"/>
              <w:smallCaps w:val="0"/>
              <w:noProof/>
              <w:lang w:val="en-IN" w:eastAsia="en-IN"/>
            </w:rPr>
          </w:pPr>
          <w:ins w:id="40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5.4</w:t>
            </w:r>
            <w:r>
              <w:rPr>
                <w:rFonts w:eastAsiaTheme="minorEastAsia" w:cstheme="minorBidi"/>
                <w:smallCaps w:val="0"/>
                <w:noProof/>
                <w:lang w:val="en-IN" w:eastAsia="en-IN"/>
              </w:rPr>
              <w:tab/>
            </w:r>
            <w:r w:rsidRPr="002501FB">
              <w:rPr>
                <w:rStyle w:val="Hyperlink"/>
                <w:noProof/>
                <w:lang w:val="en-CA"/>
              </w:rPr>
              <w:t>Common packages for GPS Core/Batch Layers</w:t>
            </w:r>
            <w:r>
              <w:rPr>
                <w:noProof/>
                <w:webHidden/>
              </w:rPr>
              <w:tab/>
            </w:r>
            <w:r>
              <w:rPr>
                <w:noProof/>
                <w:webHidden/>
              </w:rPr>
              <w:fldChar w:fldCharType="begin"/>
            </w:r>
            <w:r>
              <w:rPr>
                <w:noProof/>
                <w:webHidden/>
              </w:rPr>
              <w:instrText xml:space="preserve"> PAGEREF _Toc415569055 \h </w:instrText>
            </w:r>
          </w:ins>
          <w:r>
            <w:rPr>
              <w:noProof/>
              <w:webHidden/>
            </w:rPr>
          </w:r>
          <w:r>
            <w:rPr>
              <w:noProof/>
              <w:webHidden/>
            </w:rPr>
            <w:fldChar w:fldCharType="separate"/>
          </w:r>
          <w:ins w:id="407" w:author="Patel, Seema" w:date="2015-03-31T12:40:00Z">
            <w:r>
              <w:rPr>
                <w:noProof/>
                <w:webHidden/>
              </w:rPr>
              <w:t>126</w:t>
            </w:r>
            <w:r>
              <w:rPr>
                <w:noProof/>
                <w:webHidden/>
              </w:rPr>
              <w:fldChar w:fldCharType="end"/>
            </w:r>
            <w:r w:rsidRPr="002501FB">
              <w:rPr>
                <w:rStyle w:val="Hyperlink"/>
                <w:noProof/>
              </w:rPr>
              <w:fldChar w:fldCharType="end"/>
            </w:r>
          </w:ins>
        </w:p>
        <w:p w14:paraId="21824151" w14:textId="77777777" w:rsidR="00D74931" w:rsidRDefault="00D74931">
          <w:pPr>
            <w:pStyle w:val="TOC2"/>
            <w:tabs>
              <w:tab w:val="left" w:pos="800"/>
              <w:tab w:val="right" w:leader="dot" w:pos="9350"/>
            </w:tabs>
            <w:rPr>
              <w:ins w:id="408" w:author="Patel, Seema" w:date="2015-03-31T12:40:00Z"/>
              <w:rFonts w:eastAsiaTheme="minorEastAsia" w:cstheme="minorBidi"/>
              <w:smallCaps w:val="0"/>
              <w:noProof/>
              <w:lang w:val="en-IN" w:eastAsia="en-IN"/>
            </w:rPr>
          </w:pPr>
          <w:ins w:id="40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"_Toc415569056"</w:instrText>
            </w:r>
            <w:r w:rsidRPr="002501FB">
              <w:rPr>
                <w:rStyle w:val="Hyperlink"/>
                <w:noProof/>
              </w:rPr>
              <w:instrText xml:space="preserve"> </w:instrText>
            </w:r>
            <w:r w:rsidRPr="002501FB">
              <w:rPr>
                <w:rStyle w:val="Hyperlink"/>
                <w:noProof/>
              </w:rPr>
              <w:fldChar w:fldCharType="separate"/>
            </w:r>
            <w:r w:rsidRPr="002501FB">
              <w:rPr>
                <w:rStyle w:val="Hyperlink"/>
                <w:i/>
                <w:iCs/>
                <w:noProof/>
              </w:rPr>
              <w:t>5.5</w:t>
            </w:r>
            <w:r>
              <w:rPr>
                <w:rFonts w:eastAsiaTheme="minorEastAsia" w:cstheme="minorBidi"/>
                <w:smallCaps w:val="0"/>
                <w:noProof/>
                <w:lang w:val="en-IN" w:eastAsia="en-IN"/>
              </w:rPr>
              <w:tab/>
            </w:r>
            <w:r w:rsidRPr="002501FB">
              <w:rPr>
                <w:rStyle w:val="Hyperlink"/>
                <w:i/>
                <w:iCs/>
                <w:noProof/>
                <w:lang w:val="en-CA"/>
              </w:rPr>
              <w:t>External Frameworks</w:t>
            </w:r>
            <w:r>
              <w:rPr>
                <w:noProof/>
                <w:webHidden/>
              </w:rPr>
              <w:tab/>
            </w:r>
            <w:r>
              <w:rPr>
                <w:noProof/>
                <w:webHidden/>
              </w:rPr>
              <w:fldChar w:fldCharType="begin"/>
            </w:r>
            <w:r>
              <w:rPr>
                <w:noProof/>
                <w:webHidden/>
              </w:rPr>
              <w:instrText xml:space="preserve"> PAGEREF _Toc415569056 \h </w:instrText>
            </w:r>
          </w:ins>
          <w:r>
            <w:rPr>
              <w:noProof/>
              <w:webHidden/>
            </w:rPr>
          </w:r>
          <w:r>
            <w:rPr>
              <w:noProof/>
              <w:webHidden/>
            </w:rPr>
            <w:fldChar w:fldCharType="separate"/>
          </w:r>
          <w:ins w:id="410" w:author="Patel, Seema" w:date="2015-03-31T12:40:00Z">
            <w:r>
              <w:rPr>
                <w:noProof/>
                <w:webHidden/>
              </w:rPr>
              <w:t>126</w:t>
            </w:r>
            <w:r>
              <w:rPr>
                <w:noProof/>
                <w:webHidden/>
              </w:rPr>
              <w:fldChar w:fldCharType="end"/>
            </w:r>
            <w:r w:rsidRPr="002501FB">
              <w:rPr>
                <w:rStyle w:val="Hyperlink"/>
                <w:noProof/>
              </w:rPr>
              <w:fldChar w:fldCharType="end"/>
            </w:r>
          </w:ins>
        </w:p>
        <w:p w14:paraId="1D107301" w14:textId="77777777" w:rsidR="00D74931" w:rsidRDefault="00D74931">
          <w:pPr>
            <w:pStyle w:val="TOC3"/>
            <w:tabs>
              <w:tab w:val="left" w:pos="1200"/>
              <w:tab w:val="right" w:leader="dot" w:pos="9350"/>
            </w:tabs>
            <w:rPr>
              <w:ins w:id="411" w:author="Patel, Seema" w:date="2015-03-31T12:40:00Z"/>
              <w:rFonts w:eastAsiaTheme="minorEastAsia" w:cstheme="minorBidi"/>
              <w:i w:val="0"/>
              <w:noProof/>
              <w:lang w:val="en-IN" w:eastAsia="en-IN"/>
            </w:rPr>
          </w:pPr>
          <w:ins w:id="41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"_Toc415569057"</w:instrText>
            </w:r>
            <w:r w:rsidRPr="002501FB">
              <w:rPr>
                <w:rStyle w:val="Hyperlink"/>
                <w:noProof/>
              </w:rPr>
              <w:instrText xml:space="preserve"> </w:instrText>
            </w:r>
            <w:r w:rsidRPr="002501FB">
              <w:rPr>
                <w:rStyle w:val="Hyperlink"/>
                <w:noProof/>
              </w:rPr>
              <w:fldChar w:fldCharType="separate"/>
            </w:r>
            <w:r w:rsidRPr="002501FB">
              <w:rPr>
                <w:rStyle w:val="Hyperlink"/>
                <w:iCs/>
                <w:noProof/>
                <w:lang w:val="en-CA"/>
              </w:rPr>
              <w:t>5.5.1</w:t>
            </w:r>
            <w:r>
              <w:rPr>
                <w:rFonts w:eastAsiaTheme="minorEastAsia" w:cstheme="minorBidi"/>
                <w:i w:val="0"/>
                <w:noProof/>
                <w:lang w:val="en-IN" w:eastAsia="en-IN"/>
              </w:rPr>
              <w:tab/>
            </w:r>
            <w:r w:rsidRPr="002501FB">
              <w:rPr>
                <w:rStyle w:val="Hyperlink"/>
                <w:iCs/>
                <w:noProof/>
                <w:lang w:val="en-CA"/>
              </w:rPr>
              <w:t>Caching</w:t>
            </w:r>
            <w:r>
              <w:rPr>
                <w:noProof/>
                <w:webHidden/>
              </w:rPr>
              <w:tab/>
            </w:r>
            <w:r>
              <w:rPr>
                <w:noProof/>
                <w:webHidden/>
              </w:rPr>
              <w:fldChar w:fldCharType="begin"/>
            </w:r>
            <w:r>
              <w:rPr>
                <w:noProof/>
                <w:webHidden/>
              </w:rPr>
              <w:instrText xml:space="preserve"> PAGEREF _Toc415569057 \h </w:instrText>
            </w:r>
          </w:ins>
          <w:r>
            <w:rPr>
              <w:noProof/>
              <w:webHidden/>
            </w:rPr>
          </w:r>
          <w:r>
            <w:rPr>
              <w:noProof/>
              <w:webHidden/>
            </w:rPr>
            <w:fldChar w:fldCharType="separate"/>
          </w:r>
          <w:ins w:id="413" w:author="Patel, Seema" w:date="2015-03-31T12:40:00Z">
            <w:r>
              <w:rPr>
                <w:noProof/>
                <w:webHidden/>
              </w:rPr>
              <w:t>126</w:t>
            </w:r>
            <w:r>
              <w:rPr>
                <w:noProof/>
                <w:webHidden/>
              </w:rPr>
              <w:fldChar w:fldCharType="end"/>
            </w:r>
            <w:r w:rsidRPr="002501FB">
              <w:rPr>
                <w:rStyle w:val="Hyperlink"/>
                <w:noProof/>
              </w:rPr>
              <w:fldChar w:fldCharType="end"/>
            </w:r>
          </w:ins>
        </w:p>
        <w:p w14:paraId="1B18B825" w14:textId="77777777" w:rsidR="00D74931" w:rsidRDefault="00D74931">
          <w:pPr>
            <w:pStyle w:val="TOC3"/>
            <w:tabs>
              <w:tab w:val="left" w:pos="1200"/>
              <w:tab w:val="right" w:leader="dot" w:pos="9350"/>
            </w:tabs>
            <w:rPr>
              <w:ins w:id="414" w:author="Patel, Seema" w:date="2015-03-31T12:40:00Z"/>
              <w:rFonts w:eastAsiaTheme="minorEastAsia" w:cstheme="minorBidi"/>
              <w:i w:val="0"/>
              <w:noProof/>
              <w:lang w:val="en-IN" w:eastAsia="en-IN"/>
            </w:rPr>
          </w:pPr>
          <w:ins w:id="41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5.5.2</w:t>
            </w:r>
            <w:r>
              <w:rPr>
                <w:rFonts w:eastAsiaTheme="minorEastAsia" w:cstheme="minorBidi"/>
                <w:i w:val="0"/>
                <w:noProof/>
                <w:lang w:val="en-IN" w:eastAsia="en-IN"/>
              </w:rPr>
              <w:tab/>
            </w:r>
            <w:r w:rsidRPr="002501FB">
              <w:rPr>
                <w:rStyle w:val="Hyperlink"/>
                <w:noProof/>
                <w:lang w:val="en-CA"/>
              </w:rPr>
              <w:t>Spring Framework</w:t>
            </w:r>
            <w:r>
              <w:rPr>
                <w:noProof/>
                <w:webHidden/>
              </w:rPr>
              <w:tab/>
            </w:r>
            <w:r>
              <w:rPr>
                <w:noProof/>
                <w:webHidden/>
              </w:rPr>
              <w:fldChar w:fldCharType="begin"/>
            </w:r>
            <w:r>
              <w:rPr>
                <w:noProof/>
                <w:webHidden/>
              </w:rPr>
              <w:instrText xml:space="preserve"> PAGEREF _Toc415569058 \h </w:instrText>
            </w:r>
          </w:ins>
          <w:r>
            <w:rPr>
              <w:noProof/>
              <w:webHidden/>
            </w:rPr>
          </w:r>
          <w:r>
            <w:rPr>
              <w:noProof/>
              <w:webHidden/>
            </w:rPr>
            <w:fldChar w:fldCharType="separate"/>
          </w:r>
          <w:ins w:id="416" w:author="Patel, Seema" w:date="2015-03-31T12:40:00Z">
            <w:r>
              <w:rPr>
                <w:noProof/>
                <w:webHidden/>
              </w:rPr>
              <w:t>126</w:t>
            </w:r>
            <w:r>
              <w:rPr>
                <w:noProof/>
                <w:webHidden/>
              </w:rPr>
              <w:fldChar w:fldCharType="end"/>
            </w:r>
            <w:r w:rsidRPr="002501FB">
              <w:rPr>
                <w:rStyle w:val="Hyperlink"/>
                <w:noProof/>
              </w:rPr>
              <w:fldChar w:fldCharType="end"/>
            </w:r>
          </w:ins>
        </w:p>
        <w:p w14:paraId="1E5D218F" w14:textId="77777777" w:rsidR="00D74931" w:rsidRDefault="00D74931">
          <w:pPr>
            <w:pStyle w:val="TOC3"/>
            <w:tabs>
              <w:tab w:val="left" w:pos="1200"/>
              <w:tab w:val="right" w:leader="dot" w:pos="9350"/>
            </w:tabs>
            <w:rPr>
              <w:ins w:id="417" w:author="Patel, Seema" w:date="2015-03-31T12:40:00Z"/>
              <w:rFonts w:eastAsiaTheme="minorEastAsia" w:cstheme="minorBidi"/>
              <w:i w:val="0"/>
              <w:noProof/>
              <w:lang w:val="en-IN" w:eastAsia="en-IN"/>
            </w:rPr>
          </w:pPr>
          <w:ins w:id="41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"_Toc415569059"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5.5.3</w:t>
            </w:r>
            <w:r>
              <w:rPr>
                <w:rFonts w:eastAsiaTheme="minorEastAsia" w:cstheme="minorBidi"/>
                <w:i w:val="0"/>
                <w:noProof/>
                <w:lang w:val="en-IN" w:eastAsia="en-IN"/>
              </w:rPr>
              <w:tab/>
            </w:r>
            <w:r w:rsidRPr="002501FB">
              <w:rPr>
                <w:rStyle w:val="Hyperlink"/>
                <w:noProof/>
                <w:lang w:val="en-CA"/>
              </w:rPr>
              <w:t>Spring JDBC Support:</w:t>
            </w:r>
            <w:r>
              <w:rPr>
                <w:noProof/>
                <w:webHidden/>
              </w:rPr>
              <w:tab/>
            </w:r>
            <w:r>
              <w:rPr>
                <w:noProof/>
                <w:webHidden/>
              </w:rPr>
              <w:fldChar w:fldCharType="begin"/>
            </w:r>
            <w:r>
              <w:rPr>
                <w:noProof/>
                <w:webHidden/>
              </w:rPr>
              <w:instrText xml:space="preserve"> PAGEREF _Toc415569059 \h </w:instrText>
            </w:r>
          </w:ins>
          <w:r>
            <w:rPr>
              <w:noProof/>
              <w:webHidden/>
            </w:rPr>
          </w:r>
          <w:r>
            <w:rPr>
              <w:noProof/>
              <w:webHidden/>
            </w:rPr>
            <w:fldChar w:fldCharType="separate"/>
          </w:r>
          <w:ins w:id="419" w:author="Patel, Seema" w:date="2015-03-31T12:40:00Z">
            <w:r>
              <w:rPr>
                <w:noProof/>
                <w:webHidden/>
              </w:rPr>
              <w:t>127</w:t>
            </w:r>
            <w:r>
              <w:rPr>
                <w:noProof/>
                <w:webHidden/>
              </w:rPr>
              <w:fldChar w:fldCharType="end"/>
            </w:r>
            <w:r w:rsidRPr="002501FB">
              <w:rPr>
                <w:rStyle w:val="Hyperlink"/>
                <w:noProof/>
              </w:rPr>
              <w:fldChar w:fldCharType="end"/>
            </w:r>
          </w:ins>
        </w:p>
        <w:p w14:paraId="75DD34AD" w14:textId="77777777" w:rsidR="00D74931" w:rsidRDefault="00D74931">
          <w:pPr>
            <w:pStyle w:val="TOC3"/>
            <w:tabs>
              <w:tab w:val="left" w:pos="1200"/>
              <w:tab w:val="right" w:leader="dot" w:pos="9350"/>
            </w:tabs>
            <w:rPr>
              <w:ins w:id="420" w:author="Patel, Seema" w:date="2015-03-31T12:40:00Z"/>
              <w:rFonts w:eastAsiaTheme="minorEastAsia" w:cstheme="minorBidi"/>
              <w:i w:val="0"/>
              <w:noProof/>
              <w:lang w:val="en-IN" w:eastAsia="en-IN"/>
            </w:rPr>
          </w:pPr>
          <w:ins w:id="42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5.5.4</w:t>
            </w:r>
            <w:r>
              <w:rPr>
                <w:rFonts w:eastAsiaTheme="minorEastAsia" w:cstheme="minorBidi"/>
                <w:i w:val="0"/>
                <w:noProof/>
                <w:lang w:val="en-IN" w:eastAsia="en-IN"/>
              </w:rPr>
              <w:tab/>
            </w:r>
            <w:r w:rsidRPr="002501FB">
              <w:rPr>
                <w:rStyle w:val="Hyperlink"/>
                <w:noProof/>
                <w:lang w:val="en-CA"/>
              </w:rPr>
              <w:t>Log4J</w:t>
            </w:r>
            <w:r>
              <w:rPr>
                <w:noProof/>
                <w:webHidden/>
              </w:rPr>
              <w:tab/>
            </w:r>
            <w:r>
              <w:rPr>
                <w:noProof/>
                <w:webHidden/>
              </w:rPr>
              <w:fldChar w:fldCharType="begin"/>
            </w:r>
            <w:r>
              <w:rPr>
                <w:noProof/>
                <w:webHidden/>
              </w:rPr>
              <w:instrText xml:space="preserve"> PAGEREF _Toc415569060 \h </w:instrText>
            </w:r>
          </w:ins>
          <w:r>
            <w:rPr>
              <w:noProof/>
              <w:webHidden/>
            </w:rPr>
          </w:r>
          <w:r>
            <w:rPr>
              <w:noProof/>
              <w:webHidden/>
            </w:rPr>
            <w:fldChar w:fldCharType="separate"/>
          </w:r>
          <w:ins w:id="422" w:author="Patel, Seema" w:date="2015-03-31T12:40:00Z">
            <w:r>
              <w:rPr>
                <w:noProof/>
                <w:webHidden/>
              </w:rPr>
              <w:t>127</w:t>
            </w:r>
            <w:r>
              <w:rPr>
                <w:noProof/>
                <w:webHidden/>
              </w:rPr>
              <w:fldChar w:fldCharType="end"/>
            </w:r>
            <w:r w:rsidRPr="002501FB">
              <w:rPr>
                <w:rStyle w:val="Hyperlink"/>
                <w:noProof/>
              </w:rPr>
              <w:fldChar w:fldCharType="end"/>
            </w:r>
          </w:ins>
        </w:p>
        <w:p w14:paraId="423AC6DC" w14:textId="77777777" w:rsidR="00D74931" w:rsidRDefault="00D74931">
          <w:pPr>
            <w:pStyle w:val="TOC3"/>
            <w:tabs>
              <w:tab w:val="left" w:pos="1200"/>
              <w:tab w:val="right" w:leader="dot" w:pos="9350"/>
            </w:tabs>
            <w:rPr>
              <w:ins w:id="423" w:author="Patel, Seema" w:date="2015-03-31T12:40:00Z"/>
              <w:rFonts w:eastAsiaTheme="minorEastAsia" w:cstheme="minorBidi"/>
              <w:i w:val="0"/>
              <w:noProof/>
              <w:lang w:val="en-IN" w:eastAsia="en-IN"/>
            </w:rPr>
          </w:pPr>
          <w:ins w:id="42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5.5.5</w:t>
            </w:r>
            <w:r>
              <w:rPr>
                <w:rFonts w:eastAsiaTheme="minorEastAsia" w:cstheme="minorBidi"/>
                <w:i w:val="0"/>
                <w:noProof/>
                <w:lang w:val="en-IN" w:eastAsia="en-IN"/>
              </w:rPr>
              <w:tab/>
            </w:r>
            <w:r w:rsidRPr="002501FB">
              <w:rPr>
                <w:rStyle w:val="Hyperlink"/>
                <w:noProof/>
                <w:lang w:val="en-CA"/>
              </w:rPr>
              <w:t>XML parser/binding</w:t>
            </w:r>
            <w:r>
              <w:rPr>
                <w:noProof/>
                <w:webHidden/>
              </w:rPr>
              <w:tab/>
            </w:r>
            <w:r>
              <w:rPr>
                <w:noProof/>
                <w:webHidden/>
              </w:rPr>
              <w:fldChar w:fldCharType="begin"/>
            </w:r>
            <w:r>
              <w:rPr>
                <w:noProof/>
                <w:webHidden/>
              </w:rPr>
              <w:instrText xml:space="preserve"> PAGEREF _Toc415569061 \h </w:instrText>
            </w:r>
          </w:ins>
          <w:r>
            <w:rPr>
              <w:noProof/>
              <w:webHidden/>
            </w:rPr>
          </w:r>
          <w:r>
            <w:rPr>
              <w:noProof/>
              <w:webHidden/>
            </w:rPr>
            <w:fldChar w:fldCharType="separate"/>
          </w:r>
          <w:ins w:id="425" w:author="Patel, Seema" w:date="2015-03-31T12:40:00Z">
            <w:r>
              <w:rPr>
                <w:noProof/>
                <w:webHidden/>
              </w:rPr>
              <w:t>128</w:t>
            </w:r>
            <w:r>
              <w:rPr>
                <w:noProof/>
                <w:webHidden/>
              </w:rPr>
              <w:fldChar w:fldCharType="end"/>
            </w:r>
            <w:r w:rsidRPr="002501FB">
              <w:rPr>
                <w:rStyle w:val="Hyperlink"/>
                <w:noProof/>
              </w:rPr>
              <w:fldChar w:fldCharType="end"/>
            </w:r>
          </w:ins>
        </w:p>
        <w:p w14:paraId="63EBC30E" w14:textId="77777777" w:rsidR="00D74931" w:rsidRDefault="00D74931">
          <w:pPr>
            <w:pStyle w:val="TOC2"/>
            <w:tabs>
              <w:tab w:val="left" w:pos="800"/>
              <w:tab w:val="right" w:leader="dot" w:pos="9350"/>
            </w:tabs>
            <w:rPr>
              <w:ins w:id="426" w:author="Patel, Seema" w:date="2015-03-31T12:40:00Z"/>
              <w:rFonts w:eastAsiaTheme="minorEastAsia" w:cstheme="minorBidi"/>
              <w:smallCaps w:val="0"/>
              <w:noProof/>
              <w:lang w:val="en-IN" w:eastAsia="en-IN"/>
            </w:rPr>
          </w:pPr>
          <w:ins w:id="42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5.6</w:t>
            </w:r>
            <w:r>
              <w:rPr>
                <w:rFonts w:eastAsiaTheme="minorEastAsia" w:cstheme="minorBidi"/>
                <w:smallCaps w:val="0"/>
                <w:noProof/>
                <w:lang w:val="en-IN" w:eastAsia="en-IN"/>
              </w:rPr>
              <w:tab/>
            </w:r>
            <w:r w:rsidRPr="002501FB">
              <w:rPr>
                <w:rStyle w:val="Hyperlink"/>
                <w:noProof/>
                <w:lang w:val="en-CA"/>
              </w:rPr>
              <w:t>Reloading Configuration and Properties files</w:t>
            </w:r>
            <w:r>
              <w:rPr>
                <w:noProof/>
                <w:webHidden/>
              </w:rPr>
              <w:tab/>
            </w:r>
            <w:r>
              <w:rPr>
                <w:noProof/>
                <w:webHidden/>
              </w:rPr>
              <w:fldChar w:fldCharType="begin"/>
            </w:r>
            <w:r>
              <w:rPr>
                <w:noProof/>
                <w:webHidden/>
              </w:rPr>
              <w:instrText xml:space="preserve"> PAGEREF _Toc415569062 \h </w:instrText>
            </w:r>
          </w:ins>
          <w:r>
            <w:rPr>
              <w:noProof/>
              <w:webHidden/>
            </w:rPr>
          </w:r>
          <w:r>
            <w:rPr>
              <w:noProof/>
              <w:webHidden/>
            </w:rPr>
            <w:fldChar w:fldCharType="separate"/>
          </w:r>
          <w:ins w:id="428" w:author="Patel, Seema" w:date="2015-03-31T12:40:00Z">
            <w:r>
              <w:rPr>
                <w:noProof/>
                <w:webHidden/>
              </w:rPr>
              <w:t>128</w:t>
            </w:r>
            <w:r>
              <w:rPr>
                <w:noProof/>
                <w:webHidden/>
              </w:rPr>
              <w:fldChar w:fldCharType="end"/>
            </w:r>
            <w:r w:rsidRPr="002501FB">
              <w:rPr>
                <w:rStyle w:val="Hyperlink"/>
                <w:noProof/>
              </w:rPr>
              <w:fldChar w:fldCharType="end"/>
            </w:r>
          </w:ins>
        </w:p>
        <w:p w14:paraId="66A6E7D2" w14:textId="77777777" w:rsidR="00D74931" w:rsidRDefault="00D74931">
          <w:pPr>
            <w:pStyle w:val="TOC1"/>
            <w:tabs>
              <w:tab w:val="left" w:pos="400"/>
              <w:tab w:val="right" w:leader="dot" w:pos="9350"/>
            </w:tabs>
            <w:rPr>
              <w:ins w:id="429" w:author="Patel, Seema" w:date="2015-03-31T12:40:00Z"/>
              <w:rFonts w:eastAsiaTheme="minorEastAsia" w:cstheme="minorBidi"/>
              <w:b w:val="0"/>
              <w:caps w:val="0"/>
              <w:noProof/>
              <w:lang w:val="en-IN" w:eastAsia="en-IN"/>
            </w:rPr>
          </w:pPr>
          <w:ins w:id="43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w:t>
            </w:r>
            <w:r>
              <w:rPr>
                <w:rFonts w:eastAsiaTheme="minorEastAsia" w:cstheme="minorBidi"/>
                <w:b w:val="0"/>
                <w:caps w:val="0"/>
                <w:noProof/>
                <w:lang w:val="en-IN" w:eastAsia="en-IN"/>
              </w:rPr>
              <w:tab/>
            </w:r>
            <w:r w:rsidRPr="002501FB">
              <w:rPr>
                <w:rStyle w:val="Hyperlink"/>
                <w:noProof/>
                <w:lang w:val="en-CA"/>
              </w:rPr>
              <w:t>GPS Online</w:t>
            </w:r>
            <w:r>
              <w:rPr>
                <w:noProof/>
                <w:webHidden/>
              </w:rPr>
              <w:tab/>
            </w:r>
            <w:r>
              <w:rPr>
                <w:noProof/>
                <w:webHidden/>
              </w:rPr>
              <w:fldChar w:fldCharType="begin"/>
            </w:r>
            <w:r>
              <w:rPr>
                <w:noProof/>
                <w:webHidden/>
              </w:rPr>
              <w:instrText xml:space="preserve"> PAGEREF _Toc415569063 \h </w:instrText>
            </w:r>
          </w:ins>
          <w:r>
            <w:rPr>
              <w:noProof/>
              <w:webHidden/>
            </w:rPr>
          </w:r>
          <w:r>
            <w:rPr>
              <w:noProof/>
              <w:webHidden/>
            </w:rPr>
            <w:fldChar w:fldCharType="separate"/>
          </w:r>
          <w:ins w:id="431" w:author="Patel, Seema" w:date="2015-03-31T12:40:00Z">
            <w:r>
              <w:rPr>
                <w:noProof/>
                <w:webHidden/>
              </w:rPr>
              <w:t>129</w:t>
            </w:r>
            <w:r>
              <w:rPr>
                <w:noProof/>
                <w:webHidden/>
              </w:rPr>
              <w:fldChar w:fldCharType="end"/>
            </w:r>
            <w:r w:rsidRPr="002501FB">
              <w:rPr>
                <w:rStyle w:val="Hyperlink"/>
                <w:noProof/>
              </w:rPr>
              <w:fldChar w:fldCharType="end"/>
            </w:r>
          </w:ins>
        </w:p>
        <w:p w14:paraId="2C18472C" w14:textId="77777777" w:rsidR="00D74931" w:rsidRDefault="00D74931">
          <w:pPr>
            <w:pStyle w:val="TOC2"/>
            <w:tabs>
              <w:tab w:val="left" w:pos="800"/>
              <w:tab w:val="right" w:leader="dot" w:pos="9350"/>
            </w:tabs>
            <w:rPr>
              <w:ins w:id="432" w:author="Patel, Seema" w:date="2015-03-31T12:40:00Z"/>
              <w:rFonts w:eastAsiaTheme="minorEastAsia" w:cstheme="minorBidi"/>
              <w:smallCaps w:val="0"/>
              <w:noProof/>
              <w:lang w:val="en-IN" w:eastAsia="en-IN"/>
            </w:rPr>
          </w:pPr>
          <w:ins w:id="43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w:t>
            </w:r>
            <w:r>
              <w:rPr>
                <w:rFonts w:eastAsiaTheme="minorEastAsia" w:cstheme="minorBidi"/>
                <w:smallCaps w:val="0"/>
                <w:noProof/>
                <w:lang w:val="en-IN" w:eastAsia="en-IN"/>
              </w:rPr>
              <w:tab/>
            </w:r>
            <w:r w:rsidRPr="002501FB">
              <w:rPr>
                <w:rStyle w:val="Hyperlink"/>
                <w:noProof/>
                <w:lang w:val="en-CA"/>
              </w:rPr>
              <w:t>GPS Service Oriented Architecture and Design</w:t>
            </w:r>
            <w:r>
              <w:rPr>
                <w:noProof/>
                <w:webHidden/>
              </w:rPr>
              <w:tab/>
            </w:r>
            <w:r>
              <w:rPr>
                <w:noProof/>
                <w:webHidden/>
              </w:rPr>
              <w:fldChar w:fldCharType="begin"/>
            </w:r>
            <w:r>
              <w:rPr>
                <w:noProof/>
                <w:webHidden/>
              </w:rPr>
              <w:instrText xml:space="preserve"> PAGEREF _Toc415569064 \h </w:instrText>
            </w:r>
          </w:ins>
          <w:r>
            <w:rPr>
              <w:noProof/>
              <w:webHidden/>
            </w:rPr>
          </w:r>
          <w:r>
            <w:rPr>
              <w:noProof/>
              <w:webHidden/>
            </w:rPr>
            <w:fldChar w:fldCharType="separate"/>
          </w:r>
          <w:ins w:id="434" w:author="Patel, Seema" w:date="2015-03-31T12:40:00Z">
            <w:r>
              <w:rPr>
                <w:noProof/>
                <w:webHidden/>
              </w:rPr>
              <w:t>129</w:t>
            </w:r>
            <w:r>
              <w:rPr>
                <w:noProof/>
                <w:webHidden/>
              </w:rPr>
              <w:fldChar w:fldCharType="end"/>
            </w:r>
            <w:r w:rsidRPr="002501FB">
              <w:rPr>
                <w:rStyle w:val="Hyperlink"/>
                <w:noProof/>
              </w:rPr>
              <w:fldChar w:fldCharType="end"/>
            </w:r>
          </w:ins>
        </w:p>
        <w:p w14:paraId="3A6F1B55" w14:textId="77777777" w:rsidR="00D74931" w:rsidRDefault="00D74931">
          <w:pPr>
            <w:pStyle w:val="TOC2"/>
            <w:tabs>
              <w:tab w:val="left" w:pos="800"/>
              <w:tab w:val="right" w:leader="dot" w:pos="9350"/>
            </w:tabs>
            <w:rPr>
              <w:ins w:id="435" w:author="Patel, Seema" w:date="2015-03-31T12:40:00Z"/>
              <w:rFonts w:eastAsiaTheme="minorEastAsia" w:cstheme="minorBidi"/>
              <w:smallCaps w:val="0"/>
              <w:noProof/>
              <w:lang w:val="en-IN" w:eastAsia="en-IN"/>
            </w:rPr>
          </w:pPr>
          <w:ins w:id="43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6.2</w:t>
            </w:r>
            <w:r>
              <w:rPr>
                <w:rFonts w:eastAsiaTheme="minorEastAsia" w:cstheme="minorBidi"/>
                <w:smallCaps w:val="0"/>
                <w:noProof/>
                <w:lang w:val="en-IN" w:eastAsia="en-IN"/>
              </w:rPr>
              <w:tab/>
            </w:r>
            <w:r w:rsidRPr="002501FB">
              <w:rPr>
                <w:rStyle w:val="Hyperlink"/>
                <w:noProof/>
                <w:lang w:val="en-CA"/>
              </w:rPr>
              <w:t>GPS Online Process</w:t>
            </w:r>
            <w:r>
              <w:rPr>
                <w:noProof/>
                <w:webHidden/>
              </w:rPr>
              <w:tab/>
            </w:r>
            <w:r>
              <w:rPr>
                <w:noProof/>
                <w:webHidden/>
              </w:rPr>
              <w:fldChar w:fldCharType="begin"/>
            </w:r>
            <w:r>
              <w:rPr>
                <w:noProof/>
                <w:webHidden/>
              </w:rPr>
              <w:instrText xml:space="preserve"> PAGEREF _Toc415569065 \h </w:instrText>
            </w:r>
          </w:ins>
          <w:r>
            <w:rPr>
              <w:noProof/>
              <w:webHidden/>
            </w:rPr>
          </w:r>
          <w:r>
            <w:rPr>
              <w:noProof/>
              <w:webHidden/>
            </w:rPr>
            <w:fldChar w:fldCharType="separate"/>
          </w:r>
          <w:ins w:id="437" w:author="Patel, Seema" w:date="2015-03-31T12:40:00Z">
            <w:r>
              <w:rPr>
                <w:noProof/>
                <w:webHidden/>
              </w:rPr>
              <w:t>129</w:t>
            </w:r>
            <w:r>
              <w:rPr>
                <w:noProof/>
                <w:webHidden/>
              </w:rPr>
              <w:fldChar w:fldCharType="end"/>
            </w:r>
            <w:r w:rsidRPr="002501FB">
              <w:rPr>
                <w:rStyle w:val="Hyperlink"/>
                <w:noProof/>
              </w:rPr>
              <w:fldChar w:fldCharType="end"/>
            </w:r>
          </w:ins>
        </w:p>
        <w:p w14:paraId="53785622" w14:textId="77777777" w:rsidR="00D74931" w:rsidRDefault="00D74931">
          <w:pPr>
            <w:pStyle w:val="TOC2"/>
            <w:tabs>
              <w:tab w:val="left" w:pos="800"/>
              <w:tab w:val="right" w:leader="dot" w:pos="9350"/>
            </w:tabs>
            <w:rPr>
              <w:ins w:id="438" w:author="Patel, Seema" w:date="2015-03-31T12:40:00Z"/>
              <w:rFonts w:eastAsiaTheme="minorEastAsia" w:cstheme="minorBidi"/>
              <w:smallCaps w:val="0"/>
              <w:noProof/>
              <w:lang w:val="en-IN" w:eastAsia="en-IN"/>
            </w:rPr>
          </w:pPr>
          <w:ins w:id="43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6.3</w:t>
            </w:r>
            <w:r>
              <w:rPr>
                <w:rFonts w:eastAsiaTheme="minorEastAsia" w:cstheme="minorBidi"/>
                <w:smallCaps w:val="0"/>
                <w:noProof/>
                <w:lang w:val="en-IN" w:eastAsia="en-IN"/>
              </w:rPr>
              <w:tab/>
            </w:r>
            <w:r w:rsidRPr="002501FB">
              <w:rPr>
                <w:rStyle w:val="Hyperlink"/>
                <w:noProof/>
                <w:lang w:val="en-CA"/>
              </w:rPr>
              <w:t>Online Request Response Sequence Diagram</w:t>
            </w:r>
            <w:r>
              <w:rPr>
                <w:noProof/>
                <w:webHidden/>
              </w:rPr>
              <w:tab/>
            </w:r>
            <w:r>
              <w:rPr>
                <w:noProof/>
                <w:webHidden/>
              </w:rPr>
              <w:fldChar w:fldCharType="begin"/>
            </w:r>
            <w:r>
              <w:rPr>
                <w:noProof/>
                <w:webHidden/>
              </w:rPr>
              <w:instrText xml:space="preserve"> PAGEREF _Toc415569066 \h </w:instrText>
            </w:r>
          </w:ins>
          <w:r>
            <w:rPr>
              <w:noProof/>
              <w:webHidden/>
            </w:rPr>
          </w:r>
          <w:r>
            <w:rPr>
              <w:noProof/>
              <w:webHidden/>
            </w:rPr>
            <w:fldChar w:fldCharType="separate"/>
          </w:r>
          <w:ins w:id="440" w:author="Patel, Seema" w:date="2015-03-31T12:40:00Z">
            <w:r>
              <w:rPr>
                <w:noProof/>
                <w:webHidden/>
              </w:rPr>
              <w:t>130</w:t>
            </w:r>
            <w:r>
              <w:rPr>
                <w:noProof/>
                <w:webHidden/>
              </w:rPr>
              <w:fldChar w:fldCharType="end"/>
            </w:r>
            <w:r w:rsidRPr="002501FB">
              <w:rPr>
                <w:rStyle w:val="Hyperlink"/>
                <w:noProof/>
              </w:rPr>
              <w:fldChar w:fldCharType="end"/>
            </w:r>
          </w:ins>
        </w:p>
        <w:p w14:paraId="4A8D306A" w14:textId="77777777" w:rsidR="00D74931" w:rsidRDefault="00D74931">
          <w:pPr>
            <w:pStyle w:val="TOC2"/>
            <w:tabs>
              <w:tab w:val="left" w:pos="800"/>
              <w:tab w:val="right" w:leader="dot" w:pos="9350"/>
            </w:tabs>
            <w:rPr>
              <w:ins w:id="441" w:author="Patel, Seema" w:date="2015-03-31T12:40:00Z"/>
              <w:rFonts w:eastAsiaTheme="minorEastAsia" w:cstheme="minorBidi"/>
              <w:smallCaps w:val="0"/>
              <w:noProof/>
              <w:lang w:val="en-IN" w:eastAsia="en-IN"/>
            </w:rPr>
          </w:pPr>
          <w:ins w:id="44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6.4</w:t>
            </w:r>
            <w:r>
              <w:rPr>
                <w:rFonts w:eastAsiaTheme="minorEastAsia" w:cstheme="minorBidi"/>
                <w:smallCaps w:val="0"/>
                <w:noProof/>
                <w:lang w:val="en-IN" w:eastAsia="en-IN"/>
              </w:rPr>
              <w:tab/>
            </w:r>
            <w:r w:rsidRPr="002501FB">
              <w:rPr>
                <w:rStyle w:val="Hyperlink"/>
                <w:noProof/>
                <w:lang w:val="en-CA"/>
              </w:rPr>
              <w:t>GPS Online Flow</w:t>
            </w:r>
            <w:r>
              <w:rPr>
                <w:noProof/>
                <w:webHidden/>
              </w:rPr>
              <w:tab/>
            </w:r>
            <w:r>
              <w:rPr>
                <w:noProof/>
                <w:webHidden/>
              </w:rPr>
              <w:fldChar w:fldCharType="begin"/>
            </w:r>
            <w:r>
              <w:rPr>
                <w:noProof/>
                <w:webHidden/>
              </w:rPr>
              <w:instrText xml:space="preserve"> PAGEREF _Toc415569067 \h </w:instrText>
            </w:r>
          </w:ins>
          <w:r>
            <w:rPr>
              <w:noProof/>
              <w:webHidden/>
            </w:rPr>
          </w:r>
          <w:r>
            <w:rPr>
              <w:noProof/>
              <w:webHidden/>
            </w:rPr>
            <w:fldChar w:fldCharType="separate"/>
          </w:r>
          <w:ins w:id="443" w:author="Patel, Seema" w:date="2015-03-31T12:40:00Z">
            <w:r>
              <w:rPr>
                <w:noProof/>
                <w:webHidden/>
              </w:rPr>
              <w:t>134</w:t>
            </w:r>
            <w:r>
              <w:rPr>
                <w:noProof/>
                <w:webHidden/>
              </w:rPr>
              <w:fldChar w:fldCharType="end"/>
            </w:r>
            <w:r w:rsidRPr="002501FB">
              <w:rPr>
                <w:rStyle w:val="Hyperlink"/>
                <w:noProof/>
              </w:rPr>
              <w:fldChar w:fldCharType="end"/>
            </w:r>
          </w:ins>
        </w:p>
        <w:p w14:paraId="25873916" w14:textId="77777777" w:rsidR="00D74931" w:rsidRDefault="00D74931">
          <w:pPr>
            <w:pStyle w:val="TOC2"/>
            <w:tabs>
              <w:tab w:val="left" w:pos="800"/>
              <w:tab w:val="right" w:leader="dot" w:pos="9350"/>
            </w:tabs>
            <w:rPr>
              <w:ins w:id="444" w:author="Patel, Seema" w:date="2015-03-31T12:40:00Z"/>
              <w:rFonts w:eastAsiaTheme="minorEastAsia" w:cstheme="minorBidi"/>
              <w:smallCaps w:val="0"/>
              <w:noProof/>
              <w:lang w:val="en-IN" w:eastAsia="en-IN"/>
            </w:rPr>
          </w:pPr>
          <w:ins w:id="44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6.5</w:t>
            </w:r>
            <w:r>
              <w:rPr>
                <w:rFonts w:eastAsiaTheme="minorEastAsia" w:cstheme="minorBidi"/>
                <w:smallCaps w:val="0"/>
                <w:noProof/>
                <w:lang w:val="en-IN" w:eastAsia="en-IN"/>
              </w:rPr>
              <w:tab/>
            </w:r>
            <w:r w:rsidRPr="002501FB">
              <w:rPr>
                <w:rStyle w:val="Hyperlink"/>
                <w:noProof/>
                <w:lang w:val="en-CA"/>
              </w:rPr>
              <w:t>GPS Online Authentication / Authorization</w:t>
            </w:r>
            <w:r>
              <w:rPr>
                <w:noProof/>
                <w:webHidden/>
              </w:rPr>
              <w:tab/>
            </w:r>
            <w:r>
              <w:rPr>
                <w:noProof/>
                <w:webHidden/>
              </w:rPr>
              <w:fldChar w:fldCharType="begin"/>
            </w:r>
            <w:r>
              <w:rPr>
                <w:noProof/>
                <w:webHidden/>
              </w:rPr>
              <w:instrText xml:space="preserve"> PAGEREF _Toc415569068 \h </w:instrText>
            </w:r>
          </w:ins>
          <w:r>
            <w:rPr>
              <w:noProof/>
              <w:webHidden/>
            </w:rPr>
          </w:r>
          <w:r>
            <w:rPr>
              <w:noProof/>
              <w:webHidden/>
            </w:rPr>
            <w:fldChar w:fldCharType="separate"/>
          </w:r>
          <w:ins w:id="446" w:author="Patel, Seema" w:date="2015-03-31T12:40:00Z">
            <w:r>
              <w:rPr>
                <w:noProof/>
                <w:webHidden/>
              </w:rPr>
              <w:t>136</w:t>
            </w:r>
            <w:r>
              <w:rPr>
                <w:noProof/>
                <w:webHidden/>
              </w:rPr>
              <w:fldChar w:fldCharType="end"/>
            </w:r>
            <w:r w:rsidRPr="002501FB">
              <w:rPr>
                <w:rStyle w:val="Hyperlink"/>
                <w:noProof/>
              </w:rPr>
              <w:fldChar w:fldCharType="end"/>
            </w:r>
          </w:ins>
        </w:p>
        <w:p w14:paraId="4FA5CE05" w14:textId="77777777" w:rsidR="00D74931" w:rsidRDefault="00D74931">
          <w:pPr>
            <w:pStyle w:val="TOC3"/>
            <w:tabs>
              <w:tab w:val="left" w:pos="1200"/>
              <w:tab w:val="right" w:leader="dot" w:pos="9350"/>
            </w:tabs>
            <w:rPr>
              <w:ins w:id="447" w:author="Patel, Seema" w:date="2015-03-31T12:40:00Z"/>
              <w:rFonts w:eastAsiaTheme="minorEastAsia" w:cstheme="minorBidi"/>
              <w:i w:val="0"/>
              <w:noProof/>
              <w:lang w:val="en-IN" w:eastAsia="en-IN"/>
            </w:rPr>
          </w:pPr>
          <w:ins w:id="44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"_Toc415569069"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6.5.1</w:t>
            </w:r>
            <w:r>
              <w:rPr>
                <w:rFonts w:eastAsiaTheme="minorEastAsia" w:cstheme="minorBidi"/>
                <w:i w:val="0"/>
                <w:noProof/>
                <w:lang w:val="en-IN" w:eastAsia="en-IN"/>
              </w:rPr>
              <w:tab/>
            </w:r>
            <w:r w:rsidRPr="002501FB">
              <w:rPr>
                <w:rStyle w:val="Hyperlink"/>
                <w:noProof/>
                <w:lang w:val="en-CA"/>
              </w:rPr>
              <w:t>IdentifyBSS Caching Mechanism</w:t>
            </w:r>
            <w:r>
              <w:rPr>
                <w:noProof/>
                <w:webHidden/>
              </w:rPr>
              <w:tab/>
            </w:r>
            <w:r>
              <w:rPr>
                <w:noProof/>
                <w:webHidden/>
              </w:rPr>
              <w:fldChar w:fldCharType="begin"/>
            </w:r>
            <w:r>
              <w:rPr>
                <w:noProof/>
                <w:webHidden/>
              </w:rPr>
              <w:instrText xml:space="preserve"> PAGEREF _Toc415569069 \h </w:instrText>
            </w:r>
          </w:ins>
          <w:r>
            <w:rPr>
              <w:noProof/>
              <w:webHidden/>
            </w:rPr>
          </w:r>
          <w:r>
            <w:rPr>
              <w:noProof/>
              <w:webHidden/>
            </w:rPr>
            <w:fldChar w:fldCharType="separate"/>
          </w:r>
          <w:ins w:id="449" w:author="Patel, Seema" w:date="2015-03-31T12:40:00Z">
            <w:r>
              <w:rPr>
                <w:noProof/>
                <w:webHidden/>
              </w:rPr>
              <w:t>137</w:t>
            </w:r>
            <w:r>
              <w:rPr>
                <w:noProof/>
                <w:webHidden/>
              </w:rPr>
              <w:fldChar w:fldCharType="end"/>
            </w:r>
            <w:r w:rsidRPr="002501FB">
              <w:rPr>
                <w:rStyle w:val="Hyperlink"/>
                <w:noProof/>
              </w:rPr>
              <w:fldChar w:fldCharType="end"/>
            </w:r>
          </w:ins>
        </w:p>
        <w:p w14:paraId="26DD652B" w14:textId="77777777" w:rsidR="00D74931" w:rsidRDefault="00D74931">
          <w:pPr>
            <w:pStyle w:val="TOC3"/>
            <w:tabs>
              <w:tab w:val="left" w:pos="1200"/>
              <w:tab w:val="right" w:leader="dot" w:pos="9350"/>
            </w:tabs>
            <w:rPr>
              <w:ins w:id="450" w:author="Patel, Seema" w:date="2015-03-31T12:40:00Z"/>
              <w:rFonts w:eastAsiaTheme="minorEastAsia" w:cstheme="minorBidi"/>
              <w:i w:val="0"/>
              <w:noProof/>
              <w:lang w:val="en-IN" w:eastAsia="en-IN"/>
            </w:rPr>
          </w:pPr>
          <w:ins w:id="45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6.5.2</w:t>
            </w:r>
            <w:r>
              <w:rPr>
                <w:rFonts w:eastAsiaTheme="minorEastAsia" w:cstheme="minorBidi"/>
                <w:i w:val="0"/>
                <w:noProof/>
                <w:lang w:val="en-IN" w:eastAsia="en-IN"/>
              </w:rPr>
              <w:tab/>
            </w:r>
            <w:r w:rsidRPr="002501FB">
              <w:rPr>
                <w:rStyle w:val="Hyperlink"/>
                <w:noProof/>
                <w:lang w:val="en-CA"/>
              </w:rPr>
              <w:t>Certificate double way SSL Authentication Mechanism</w:t>
            </w:r>
            <w:r>
              <w:rPr>
                <w:noProof/>
                <w:webHidden/>
              </w:rPr>
              <w:tab/>
            </w:r>
            <w:r>
              <w:rPr>
                <w:noProof/>
                <w:webHidden/>
              </w:rPr>
              <w:fldChar w:fldCharType="begin"/>
            </w:r>
            <w:r>
              <w:rPr>
                <w:noProof/>
                <w:webHidden/>
              </w:rPr>
              <w:instrText xml:space="preserve"> PAGEREF _Toc415569070 \h </w:instrText>
            </w:r>
          </w:ins>
          <w:r>
            <w:rPr>
              <w:noProof/>
              <w:webHidden/>
            </w:rPr>
          </w:r>
          <w:r>
            <w:rPr>
              <w:noProof/>
              <w:webHidden/>
            </w:rPr>
            <w:fldChar w:fldCharType="separate"/>
          </w:r>
          <w:ins w:id="452" w:author="Patel, Seema" w:date="2015-03-31T12:40:00Z">
            <w:r>
              <w:rPr>
                <w:noProof/>
                <w:webHidden/>
              </w:rPr>
              <w:t>137</w:t>
            </w:r>
            <w:r>
              <w:rPr>
                <w:noProof/>
                <w:webHidden/>
              </w:rPr>
              <w:fldChar w:fldCharType="end"/>
            </w:r>
            <w:r w:rsidRPr="002501FB">
              <w:rPr>
                <w:rStyle w:val="Hyperlink"/>
                <w:noProof/>
              </w:rPr>
              <w:fldChar w:fldCharType="end"/>
            </w:r>
          </w:ins>
        </w:p>
        <w:p w14:paraId="167EE3D0" w14:textId="77777777" w:rsidR="00D74931" w:rsidRDefault="00D74931">
          <w:pPr>
            <w:pStyle w:val="TOC3"/>
            <w:tabs>
              <w:tab w:val="left" w:pos="1200"/>
              <w:tab w:val="right" w:leader="dot" w:pos="9350"/>
            </w:tabs>
            <w:rPr>
              <w:ins w:id="453" w:author="Patel, Seema" w:date="2015-03-31T12:40:00Z"/>
              <w:rFonts w:eastAsiaTheme="minorEastAsia" w:cstheme="minorBidi"/>
              <w:i w:val="0"/>
              <w:noProof/>
              <w:lang w:val="en-IN" w:eastAsia="en-IN"/>
            </w:rPr>
          </w:pPr>
          <w:ins w:id="45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6.5.3</w:t>
            </w:r>
            <w:r>
              <w:rPr>
                <w:rFonts w:eastAsiaTheme="minorEastAsia" w:cstheme="minorBidi"/>
                <w:i w:val="0"/>
                <w:noProof/>
                <w:lang w:val="en-IN" w:eastAsia="en-IN"/>
              </w:rPr>
              <w:tab/>
            </w:r>
            <w:r w:rsidRPr="002501FB">
              <w:rPr>
                <w:rStyle w:val="Hyperlink"/>
                <w:noProof/>
                <w:lang w:val="en-CA"/>
              </w:rPr>
              <w:t>GPS Online Error Mapping Mechanism</w:t>
            </w:r>
            <w:r>
              <w:rPr>
                <w:noProof/>
                <w:webHidden/>
              </w:rPr>
              <w:tab/>
            </w:r>
            <w:r>
              <w:rPr>
                <w:noProof/>
                <w:webHidden/>
              </w:rPr>
              <w:fldChar w:fldCharType="begin"/>
            </w:r>
            <w:r>
              <w:rPr>
                <w:noProof/>
                <w:webHidden/>
              </w:rPr>
              <w:instrText xml:space="preserve"> PAGEREF _Toc415569071 \h </w:instrText>
            </w:r>
          </w:ins>
          <w:r>
            <w:rPr>
              <w:noProof/>
              <w:webHidden/>
            </w:rPr>
          </w:r>
          <w:r>
            <w:rPr>
              <w:noProof/>
              <w:webHidden/>
            </w:rPr>
            <w:fldChar w:fldCharType="separate"/>
          </w:r>
          <w:ins w:id="455" w:author="Patel, Seema" w:date="2015-03-31T12:40:00Z">
            <w:r>
              <w:rPr>
                <w:noProof/>
                <w:webHidden/>
              </w:rPr>
              <w:t>138</w:t>
            </w:r>
            <w:r>
              <w:rPr>
                <w:noProof/>
                <w:webHidden/>
              </w:rPr>
              <w:fldChar w:fldCharType="end"/>
            </w:r>
            <w:r w:rsidRPr="002501FB">
              <w:rPr>
                <w:rStyle w:val="Hyperlink"/>
                <w:noProof/>
              </w:rPr>
              <w:fldChar w:fldCharType="end"/>
            </w:r>
          </w:ins>
        </w:p>
        <w:p w14:paraId="1CF65717" w14:textId="77777777" w:rsidR="00D74931" w:rsidRDefault="00D74931">
          <w:pPr>
            <w:pStyle w:val="TOC3"/>
            <w:tabs>
              <w:tab w:val="left" w:pos="1200"/>
              <w:tab w:val="right" w:leader="dot" w:pos="9350"/>
            </w:tabs>
            <w:rPr>
              <w:ins w:id="456" w:author="Patel, Seema" w:date="2015-03-31T12:40:00Z"/>
              <w:rFonts w:eastAsiaTheme="minorEastAsia" w:cstheme="minorBidi"/>
              <w:i w:val="0"/>
              <w:noProof/>
              <w:lang w:val="en-IN" w:eastAsia="en-IN"/>
            </w:rPr>
          </w:pPr>
          <w:ins w:id="45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6.5.4</w:t>
            </w:r>
            <w:r>
              <w:rPr>
                <w:rFonts w:eastAsiaTheme="minorEastAsia" w:cstheme="minorBidi"/>
                <w:i w:val="0"/>
                <w:noProof/>
                <w:lang w:val="en-IN" w:eastAsia="en-IN"/>
              </w:rPr>
              <w:tab/>
            </w:r>
            <w:r w:rsidRPr="002501FB">
              <w:rPr>
                <w:rStyle w:val="Hyperlink"/>
                <w:noProof/>
                <w:lang w:val="en-CA"/>
              </w:rPr>
              <w:t>GPS Error Codes Nomenclature</w:t>
            </w:r>
            <w:r>
              <w:rPr>
                <w:noProof/>
                <w:webHidden/>
              </w:rPr>
              <w:tab/>
            </w:r>
            <w:r>
              <w:rPr>
                <w:noProof/>
                <w:webHidden/>
              </w:rPr>
              <w:fldChar w:fldCharType="begin"/>
            </w:r>
            <w:r>
              <w:rPr>
                <w:noProof/>
                <w:webHidden/>
              </w:rPr>
              <w:instrText xml:space="preserve"> PAGEREF _Toc415569072 \h </w:instrText>
            </w:r>
          </w:ins>
          <w:r>
            <w:rPr>
              <w:noProof/>
              <w:webHidden/>
            </w:rPr>
          </w:r>
          <w:r>
            <w:rPr>
              <w:noProof/>
              <w:webHidden/>
            </w:rPr>
            <w:fldChar w:fldCharType="separate"/>
          </w:r>
          <w:ins w:id="458" w:author="Patel, Seema" w:date="2015-03-31T12:40:00Z">
            <w:r>
              <w:rPr>
                <w:noProof/>
                <w:webHidden/>
              </w:rPr>
              <w:t>139</w:t>
            </w:r>
            <w:r>
              <w:rPr>
                <w:noProof/>
                <w:webHidden/>
              </w:rPr>
              <w:fldChar w:fldCharType="end"/>
            </w:r>
            <w:r w:rsidRPr="002501FB">
              <w:rPr>
                <w:rStyle w:val="Hyperlink"/>
                <w:noProof/>
              </w:rPr>
              <w:fldChar w:fldCharType="end"/>
            </w:r>
          </w:ins>
        </w:p>
        <w:p w14:paraId="3177CD7F" w14:textId="77777777" w:rsidR="00D74931" w:rsidRDefault="00D74931">
          <w:pPr>
            <w:pStyle w:val="TOC2"/>
            <w:tabs>
              <w:tab w:val="left" w:pos="800"/>
              <w:tab w:val="right" w:leader="dot" w:pos="9350"/>
            </w:tabs>
            <w:rPr>
              <w:ins w:id="459" w:author="Patel, Seema" w:date="2015-03-31T12:40:00Z"/>
              <w:rFonts w:eastAsiaTheme="minorEastAsia" w:cstheme="minorBidi"/>
              <w:smallCaps w:val="0"/>
              <w:noProof/>
              <w:lang w:val="en-IN" w:eastAsia="en-IN"/>
            </w:rPr>
          </w:pPr>
          <w:ins w:id="46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6.6</w:t>
            </w:r>
            <w:r>
              <w:rPr>
                <w:rFonts w:eastAsiaTheme="minorEastAsia" w:cstheme="minorBidi"/>
                <w:smallCaps w:val="0"/>
                <w:noProof/>
                <w:lang w:val="en-IN" w:eastAsia="en-IN"/>
              </w:rPr>
              <w:tab/>
            </w:r>
            <w:r w:rsidRPr="002501FB">
              <w:rPr>
                <w:rStyle w:val="Hyperlink"/>
                <w:noProof/>
                <w:lang w:val="en-CA"/>
              </w:rPr>
              <w:t>GPS Online Validation Process</w:t>
            </w:r>
            <w:r>
              <w:rPr>
                <w:noProof/>
                <w:webHidden/>
              </w:rPr>
              <w:tab/>
            </w:r>
            <w:r>
              <w:rPr>
                <w:noProof/>
                <w:webHidden/>
              </w:rPr>
              <w:fldChar w:fldCharType="begin"/>
            </w:r>
            <w:r>
              <w:rPr>
                <w:noProof/>
                <w:webHidden/>
              </w:rPr>
              <w:instrText xml:space="preserve"> PAGEREF _Toc415569073 \h </w:instrText>
            </w:r>
          </w:ins>
          <w:r>
            <w:rPr>
              <w:noProof/>
              <w:webHidden/>
            </w:rPr>
          </w:r>
          <w:r>
            <w:rPr>
              <w:noProof/>
              <w:webHidden/>
            </w:rPr>
            <w:fldChar w:fldCharType="separate"/>
          </w:r>
          <w:ins w:id="461" w:author="Patel, Seema" w:date="2015-03-31T12:40:00Z">
            <w:r>
              <w:rPr>
                <w:noProof/>
                <w:webHidden/>
              </w:rPr>
              <w:t>139</w:t>
            </w:r>
            <w:r>
              <w:rPr>
                <w:noProof/>
                <w:webHidden/>
              </w:rPr>
              <w:fldChar w:fldCharType="end"/>
            </w:r>
            <w:r w:rsidRPr="002501FB">
              <w:rPr>
                <w:rStyle w:val="Hyperlink"/>
                <w:noProof/>
              </w:rPr>
              <w:fldChar w:fldCharType="end"/>
            </w:r>
          </w:ins>
        </w:p>
        <w:p w14:paraId="5C134731" w14:textId="77777777" w:rsidR="00D74931" w:rsidRDefault="00D74931">
          <w:pPr>
            <w:pStyle w:val="TOC3"/>
            <w:tabs>
              <w:tab w:val="left" w:pos="1200"/>
              <w:tab w:val="right" w:leader="dot" w:pos="9350"/>
            </w:tabs>
            <w:rPr>
              <w:ins w:id="462" w:author="Patel, Seema" w:date="2015-03-31T12:40:00Z"/>
              <w:rFonts w:eastAsiaTheme="minorEastAsia" w:cstheme="minorBidi"/>
              <w:i w:val="0"/>
              <w:noProof/>
              <w:lang w:val="en-IN" w:eastAsia="en-IN"/>
            </w:rPr>
          </w:pPr>
          <w:ins w:id="46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6.6.1</w:t>
            </w:r>
            <w:r>
              <w:rPr>
                <w:rFonts w:eastAsiaTheme="minorEastAsia" w:cstheme="minorBidi"/>
                <w:i w:val="0"/>
                <w:noProof/>
                <w:lang w:val="en-IN" w:eastAsia="en-IN"/>
              </w:rPr>
              <w:tab/>
            </w:r>
            <w:r w:rsidRPr="002501FB">
              <w:rPr>
                <w:rStyle w:val="Hyperlink"/>
                <w:noProof/>
                <w:lang w:val="en-CA"/>
              </w:rPr>
              <w:t>Xquery validation</w:t>
            </w:r>
            <w:r>
              <w:rPr>
                <w:noProof/>
                <w:webHidden/>
              </w:rPr>
              <w:tab/>
            </w:r>
            <w:r>
              <w:rPr>
                <w:noProof/>
                <w:webHidden/>
              </w:rPr>
              <w:fldChar w:fldCharType="begin"/>
            </w:r>
            <w:r>
              <w:rPr>
                <w:noProof/>
                <w:webHidden/>
              </w:rPr>
              <w:instrText xml:space="preserve"> PAGEREF _Toc415569074 \h </w:instrText>
            </w:r>
          </w:ins>
          <w:r>
            <w:rPr>
              <w:noProof/>
              <w:webHidden/>
            </w:rPr>
          </w:r>
          <w:r>
            <w:rPr>
              <w:noProof/>
              <w:webHidden/>
            </w:rPr>
            <w:fldChar w:fldCharType="separate"/>
          </w:r>
          <w:ins w:id="464" w:author="Patel, Seema" w:date="2015-03-31T12:40:00Z">
            <w:r>
              <w:rPr>
                <w:noProof/>
                <w:webHidden/>
              </w:rPr>
              <w:t>139</w:t>
            </w:r>
            <w:r>
              <w:rPr>
                <w:noProof/>
                <w:webHidden/>
              </w:rPr>
              <w:fldChar w:fldCharType="end"/>
            </w:r>
            <w:r w:rsidRPr="002501FB">
              <w:rPr>
                <w:rStyle w:val="Hyperlink"/>
                <w:noProof/>
              </w:rPr>
              <w:fldChar w:fldCharType="end"/>
            </w:r>
          </w:ins>
        </w:p>
        <w:p w14:paraId="6A9F1CA2" w14:textId="77777777" w:rsidR="00D74931" w:rsidRDefault="00D74931">
          <w:pPr>
            <w:pStyle w:val="TOC3"/>
            <w:tabs>
              <w:tab w:val="left" w:pos="1200"/>
              <w:tab w:val="right" w:leader="dot" w:pos="9350"/>
            </w:tabs>
            <w:rPr>
              <w:ins w:id="465" w:author="Patel, Seema" w:date="2015-03-31T12:40:00Z"/>
              <w:rFonts w:eastAsiaTheme="minorEastAsia" w:cstheme="minorBidi"/>
              <w:i w:val="0"/>
              <w:noProof/>
              <w:lang w:val="en-IN" w:eastAsia="en-IN"/>
            </w:rPr>
          </w:pPr>
          <w:ins w:id="46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6.6.2</w:t>
            </w:r>
            <w:r>
              <w:rPr>
                <w:rFonts w:eastAsiaTheme="minorEastAsia" w:cstheme="minorBidi"/>
                <w:i w:val="0"/>
                <w:noProof/>
                <w:lang w:val="en-IN" w:eastAsia="en-IN"/>
              </w:rPr>
              <w:tab/>
            </w:r>
            <w:r w:rsidRPr="002501FB">
              <w:rPr>
                <w:rStyle w:val="Hyperlink"/>
                <w:noProof/>
                <w:lang w:val="en-CA"/>
              </w:rPr>
              <w:t>VOID Transaction validation(CR035)</w:t>
            </w:r>
            <w:r>
              <w:rPr>
                <w:noProof/>
                <w:webHidden/>
              </w:rPr>
              <w:tab/>
            </w:r>
            <w:r>
              <w:rPr>
                <w:noProof/>
                <w:webHidden/>
              </w:rPr>
              <w:fldChar w:fldCharType="begin"/>
            </w:r>
            <w:r>
              <w:rPr>
                <w:noProof/>
                <w:webHidden/>
              </w:rPr>
              <w:instrText xml:space="preserve"> PAGEREF _Toc415569075 \h </w:instrText>
            </w:r>
          </w:ins>
          <w:r>
            <w:rPr>
              <w:noProof/>
              <w:webHidden/>
            </w:rPr>
          </w:r>
          <w:r>
            <w:rPr>
              <w:noProof/>
              <w:webHidden/>
            </w:rPr>
            <w:fldChar w:fldCharType="separate"/>
          </w:r>
          <w:ins w:id="467" w:author="Patel, Seema" w:date="2015-03-31T12:40:00Z">
            <w:r>
              <w:rPr>
                <w:noProof/>
                <w:webHidden/>
              </w:rPr>
              <w:t>140</w:t>
            </w:r>
            <w:r>
              <w:rPr>
                <w:noProof/>
                <w:webHidden/>
              </w:rPr>
              <w:fldChar w:fldCharType="end"/>
            </w:r>
            <w:r w:rsidRPr="002501FB">
              <w:rPr>
                <w:rStyle w:val="Hyperlink"/>
                <w:noProof/>
              </w:rPr>
              <w:fldChar w:fldCharType="end"/>
            </w:r>
          </w:ins>
        </w:p>
        <w:p w14:paraId="751A5A06" w14:textId="77777777" w:rsidR="00D74931" w:rsidRDefault="00D74931">
          <w:pPr>
            <w:pStyle w:val="TOC2"/>
            <w:tabs>
              <w:tab w:val="left" w:pos="800"/>
              <w:tab w:val="right" w:leader="dot" w:pos="9350"/>
            </w:tabs>
            <w:rPr>
              <w:ins w:id="468" w:author="Patel, Seema" w:date="2015-03-31T12:40:00Z"/>
              <w:rFonts w:eastAsiaTheme="minorEastAsia" w:cstheme="minorBidi"/>
              <w:smallCaps w:val="0"/>
              <w:noProof/>
              <w:lang w:val="en-IN" w:eastAsia="en-IN"/>
            </w:rPr>
          </w:pPr>
          <w:ins w:id="46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6.7</w:t>
            </w:r>
            <w:r>
              <w:rPr>
                <w:rFonts w:eastAsiaTheme="minorEastAsia" w:cstheme="minorBidi"/>
                <w:smallCaps w:val="0"/>
                <w:noProof/>
                <w:lang w:val="en-IN" w:eastAsia="en-IN"/>
              </w:rPr>
              <w:tab/>
            </w:r>
            <w:r w:rsidRPr="002501FB">
              <w:rPr>
                <w:rStyle w:val="Hyperlink"/>
                <w:noProof/>
                <w:lang w:val="en-CA"/>
              </w:rPr>
              <w:t>GPS Online Enrichment</w:t>
            </w:r>
            <w:r>
              <w:rPr>
                <w:noProof/>
                <w:webHidden/>
              </w:rPr>
              <w:tab/>
            </w:r>
            <w:r>
              <w:rPr>
                <w:noProof/>
                <w:webHidden/>
              </w:rPr>
              <w:fldChar w:fldCharType="begin"/>
            </w:r>
            <w:r>
              <w:rPr>
                <w:noProof/>
                <w:webHidden/>
              </w:rPr>
              <w:instrText xml:space="preserve"> PAGEREF _Toc415569076 \h </w:instrText>
            </w:r>
          </w:ins>
          <w:r>
            <w:rPr>
              <w:noProof/>
              <w:webHidden/>
            </w:rPr>
          </w:r>
          <w:r>
            <w:rPr>
              <w:noProof/>
              <w:webHidden/>
            </w:rPr>
            <w:fldChar w:fldCharType="separate"/>
          </w:r>
          <w:ins w:id="470" w:author="Patel, Seema" w:date="2015-03-31T12:40:00Z">
            <w:r>
              <w:rPr>
                <w:noProof/>
                <w:webHidden/>
              </w:rPr>
              <w:t>141</w:t>
            </w:r>
            <w:r>
              <w:rPr>
                <w:noProof/>
                <w:webHidden/>
              </w:rPr>
              <w:fldChar w:fldCharType="end"/>
            </w:r>
            <w:r w:rsidRPr="002501FB">
              <w:rPr>
                <w:rStyle w:val="Hyperlink"/>
                <w:noProof/>
              </w:rPr>
              <w:fldChar w:fldCharType="end"/>
            </w:r>
          </w:ins>
        </w:p>
        <w:p w14:paraId="0EFC9CF5" w14:textId="77777777" w:rsidR="00D74931" w:rsidRDefault="00D74931">
          <w:pPr>
            <w:pStyle w:val="TOC3"/>
            <w:tabs>
              <w:tab w:val="left" w:pos="1200"/>
              <w:tab w:val="right" w:leader="dot" w:pos="9350"/>
            </w:tabs>
            <w:rPr>
              <w:ins w:id="471" w:author="Patel, Seema" w:date="2015-03-31T12:40:00Z"/>
              <w:rFonts w:eastAsiaTheme="minorEastAsia" w:cstheme="minorBidi"/>
              <w:i w:val="0"/>
              <w:noProof/>
              <w:lang w:val="en-IN" w:eastAsia="en-IN"/>
            </w:rPr>
          </w:pPr>
          <w:ins w:id="47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6.7.1</w:t>
            </w:r>
            <w:r>
              <w:rPr>
                <w:rFonts w:eastAsiaTheme="minorEastAsia" w:cstheme="minorBidi"/>
                <w:i w:val="0"/>
                <w:noProof/>
                <w:lang w:val="en-IN" w:eastAsia="en-IN"/>
              </w:rPr>
              <w:tab/>
            </w:r>
            <w:r w:rsidRPr="002501FB">
              <w:rPr>
                <w:rStyle w:val="Hyperlink"/>
                <w:noProof/>
                <w:lang w:val="en-CA"/>
              </w:rPr>
              <w:t>GPS Online Enrichment for Request</w:t>
            </w:r>
            <w:r>
              <w:rPr>
                <w:noProof/>
                <w:webHidden/>
              </w:rPr>
              <w:tab/>
            </w:r>
            <w:r>
              <w:rPr>
                <w:noProof/>
                <w:webHidden/>
              </w:rPr>
              <w:fldChar w:fldCharType="begin"/>
            </w:r>
            <w:r>
              <w:rPr>
                <w:noProof/>
                <w:webHidden/>
              </w:rPr>
              <w:instrText xml:space="preserve"> PAGEREF _Toc415569077 \h </w:instrText>
            </w:r>
          </w:ins>
          <w:r>
            <w:rPr>
              <w:noProof/>
              <w:webHidden/>
            </w:rPr>
          </w:r>
          <w:r>
            <w:rPr>
              <w:noProof/>
              <w:webHidden/>
            </w:rPr>
            <w:fldChar w:fldCharType="separate"/>
          </w:r>
          <w:ins w:id="473" w:author="Patel, Seema" w:date="2015-03-31T12:40:00Z">
            <w:r>
              <w:rPr>
                <w:noProof/>
                <w:webHidden/>
              </w:rPr>
              <w:t>141</w:t>
            </w:r>
            <w:r>
              <w:rPr>
                <w:noProof/>
                <w:webHidden/>
              </w:rPr>
              <w:fldChar w:fldCharType="end"/>
            </w:r>
            <w:r w:rsidRPr="002501FB">
              <w:rPr>
                <w:rStyle w:val="Hyperlink"/>
                <w:noProof/>
              </w:rPr>
              <w:fldChar w:fldCharType="end"/>
            </w:r>
          </w:ins>
        </w:p>
        <w:p w14:paraId="0C1E1163" w14:textId="77777777" w:rsidR="00D74931" w:rsidRDefault="00D74931">
          <w:pPr>
            <w:pStyle w:val="TOC3"/>
            <w:tabs>
              <w:tab w:val="left" w:pos="1200"/>
              <w:tab w:val="right" w:leader="dot" w:pos="9350"/>
            </w:tabs>
            <w:rPr>
              <w:ins w:id="474" w:author="Patel, Seema" w:date="2015-03-31T12:40:00Z"/>
              <w:rFonts w:eastAsiaTheme="minorEastAsia" w:cstheme="minorBidi"/>
              <w:i w:val="0"/>
              <w:noProof/>
              <w:lang w:val="en-IN" w:eastAsia="en-IN"/>
            </w:rPr>
          </w:pPr>
          <w:ins w:id="475" w:author="Patel, Seema" w:date="2015-03-31T12:40:00Z">
            <w:r w:rsidRPr="002501FB">
              <w:rPr>
                <w:rStyle w:val="Hyperlink"/>
                <w:noProof/>
              </w:rPr>
              <w:lastRenderedPageBreak/>
              <w:fldChar w:fldCharType="begin"/>
            </w:r>
            <w:r w:rsidRPr="002501FB">
              <w:rPr>
                <w:rStyle w:val="Hyperlink"/>
                <w:noProof/>
              </w:rPr>
              <w:instrText xml:space="preserve"> </w:instrText>
            </w:r>
            <w:r>
              <w:rPr>
                <w:noProof/>
              </w:rPr>
              <w:instrText>HYPERLINK \l "_Toc415569078"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6.7.2</w:t>
            </w:r>
            <w:r>
              <w:rPr>
                <w:rFonts w:eastAsiaTheme="minorEastAsia" w:cstheme="minorBidi"/>
                <w:i w:val="0"/>
                <w:noProof/>
                <w:lang w:val="en-IN" w:eastAsia="en-IN"/>
              </w:rPr>
              <w:tab/>
            </w:r>
            <w:r w:rsidRPr="002501FB">
              <w:rPr>
                <w:rStyle w:val="Hyperlink"/>
                <w:noProof/>
                <w:lang w:val="en-CA"/>
              </w:rPr>
              <w:t>GPS Online Enrichment for Response</w:t>
            </w:r>
            <w:r>
              <w:rPr>
                <w:noProof/>
                <w:webHidden/>
              </w:rPr>
              <w:tab/>
            </w:r>
            <w:r>
              <w:rPr>
                <w:noProof/>
                <w:webHidden/>
              </w:rPr>
              <w:fldChar w:fldCharType="begin"/>
            </w:r>
            <w:r>
              <w:rPr>
                <w:noProof/>
                <w:webHidden/>
              </w:rPr>
              <w:instrText xml:space="preserve"> PAGEREF _Toc415569078 \h </w:instrText>
            </w:r>
          </w:ins>
          <w:r>
            <w:rPr>
              <w:noProof/>
              <w:webHidden/>
            </w:rPr>
          </w:r>
          <w:r>
            <w:rPr>
              <w:noProof/>
              <w:webHidden/>
            </w:rPr>
            <w:fldChar w:fldCharType="separate"/>
          </w:r>
          <w:ins w:id="476" w:author="Patel, Seema" w:date="2015-03-31T12:40:00Z">
            <w:r>
              <w:rPr>
                <w:noProof/>
                <w:webHidden/>
              </w:rPr>
              <w:t>142</w:t>
            </w:r>
            <w:r>
              <w:rPr>
                <w:noProof/>
                <w:webHidden/>
              </w:rPr>
              <w:fldChar w:fldCharType="end"/>
            </w:r>
            <w:r w:rsidRPr="002501FB">
              <w:rPr>
                <w:rStyle w:val="Hyperlink"/>
                <w:noProof/>
              </w:rPr>
              <w:fldChar w:fldCharType="end"/>
            </w:r>
          </w:ins>
        </w:p>
        <w:p w14:paraId="788DC725" w14:textId="77777777" w:rsidR="00D74931" w:rsidRDefault="00D74931">
          <w:pPr>
            <w:pStyle w:val="TOC2"/>
            <w:tabs>
              <w:tab w:val="left" w:pos="800"/>
              <w:tab w:val="right" w:leader="dot" w:pos="9350"/>
            </w:tabs>
            <w:rPr>
              <w:ins w:id="477" w:author="Patel, Seema" w:date="2015-03-31T12:40:00Z"/>
              <w:rFonts w:eastAsiaTheme="minorEastAsia" w:cstheme="minorBidi"/>
              <w:smallCaps w:val="0"/>
              <w:noProof/>
              <w:lang w:val="en-IN" w:eastAsia="en-IN"/>
            </w:rPr>
          </w:pPr>
          <w:ins w:id="47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"_Toc415569079"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6.8</w:t>
            </w:r>
            <w:r>
              <w:rPr>
                <w:rFonts w:eastAsiaTheme="minorEastAsia" w:cstheme="minorBidi"/>
                <w:smallCaps w:val="0"/>
                <w:noProof/>
                <w:lang w:val="en-IN" w:eastAsia="en-IN"/>
              </w:rPr>
              <w:tab/>
            </w:r>
            <w:r w:rsidRPr="002501FB">
              <w:rPr>
                <w:rStyle w:val="Hyperlink"/>
                <w:noProof/>
                <w:lang w:val="en-CA"/>
              </w:rPr>
              <w:t>GPS Online Transformation Process</w:t>
            </w:r>
            <w:r>
              <w:rPr>
                <w:noProof/>
                <w:webHidden/>
              </w:rPr>
              <w:tab/>
            </w:r>
            <w:r>
              <w:rPr>
                <w:noProof/>
                <w:webHidden/>
              </w:rPr>
              <w:fldChar w:fldCharType="begin"/>
            </w:r>
            <w:r>
              <w:rPr>
                <w:noProof/>
                <w:webHidden/>
              </w:rPr>
              <w:instrText xml:space="preserve"> PAGEREF _Toc415569079 \h </w:instrText>
            </w:r>
          </w:ins>
          <w:r>
            <w:rPr>
              <w:noProof/>
              <w:webHidden/>
            </w:rPr>
          </w:r>
          <w:r>
            <w:rPr>
              <w:noProof/>
              <w:webHidden/>
            </w:rPr>
            <w:fldChar w:fldCharType="separate"/>
          </w:r>
          <w:ins w:id="479" w:author="Patel, Seema" w:date="2015-03-31T12:40:00Z">
            <w:r>
              <w:rPr>
                <w:noProof/>
                <w:webHidden/>
              </w:rPr>
              <w:t>143</w:t>
            </w:r>
            <w:r>
              <w:rPr>
                <w:noProof/>
                <w:webHidden/>
              </w:rPr>
              <w:fldChar w:fldCharType="end"/>
            </w:r>
            <w:r w:rsidRPr="002501FB">
              <w:rPr>
                <w:rStyle w:val="Hyperlink"/>
                <w:noProof/>
              </w:rPr>
              <w:fldChar w:fldCharType="end"/>
            </w:r>
          </w:ins>
        </w:p>
        <w:p w14:paraId="721DE1E1" w14:textId="77777777" w:rsidR="00D74931" w:rsidRDefault="00D74931">
          <w:pPr>
            <w:pStyle w:val="TOC3"/>
            <w:tabs>
              <w:tab w:val="left" w:pos="1200"/>
              <w:tab w:val="right" w:leader="dot" w:pos="9350"/>
            </w:tabs>
            <w:rPr>
              <w:ins w:id="480" w:author="Patel, Seema" w:date="2015-03-31T12:40:00Z"/>
              <w:rFonts w:eastAsiaTheme="minorEastAsia" w:cstheme="minorBidi"/>
              <w:i w:val="0"/>
              <w:noProof/>
              <w:lang w:val="en-IN" w:eastAsia="en-IN"/>
            </w:rPr>
          </w:pPr>
          <w:ins w:id="48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6.8.1</w:t>
            </w:r>
            <w:r>
              <w:rPr>
                <w:rFonts w:eastAsiaTheme="minorEastAsia" w:cstheme="minorBidi"/>
                <w:i w:val="0"/>
                <w:noProof/>
                <w:lang w:val="en-IN" w:eastAsia="en-IN"/>
              </w:rPr>
              <w:tab/>
            </w:r>
            <w:r w:rsidRPr="002501FB">
              <w:rPr>
                <w:rStyle w:val="Hyperlink"/>
                <w:noProof/>
                <w:lang w:val="en-CA"/>
              </w:rPr>
              <w:t>GPS Xquery</w:t>
            </w:r>
            <w:r>
              <w:rPr>
                <w:noProof/>
                <w:webHidden/>
              </w:rPr>
              <w:tab/>
            </w:r>
            <w:r>
              <w:rPr>
                <w:noProof/>
                <w:webHidden/>
              </w:rPr>
              <w:fldChar w:fldCharType="begin"/>
            </w:r>
            <w:r>
              <w:rPr>
                <w:noProof/>
                <w:webHidden/>
              </w:rPr>
              <w:instrText xml:space="preserve"> PAGEREF _Toc415569080 \h </w:instrText>
            </w:r>
          </w:ins>
          <w:r>
            <w:rPr>
              <w:noProof/>
              <w:webHidden/>
            </w:rPr>
          </w:r>
          <w:r>
            <w:rPr>
              <w:noProof/>
              <w:webHidden/>
            </w:rPr>
            <w:fldChar w:fldCharType="separate"/>
          </w:r>
          <w:ins w:id="482" w:author="Patel, Seema" w:date="2015-03-31T12:40:00Z">
            <w:r>
              <w:rPr>
                <w:noProof/>
                <w:webHidden/>
              </w:rPr>
              <w:t>143</w:t>
            </w:r>
            <w:r>
              <w:rPr>
                <w:noProof/>
                <w:webHidden/>
              </w:rPr>
              <w:fldChar w:fldCharType="end"/>
            </w:r>
            <w:r w:rsidRPr="002501FB">
              <w:rPr>
                <w:rStyle w:val="Hyperlink"/>
                <w:noProof/>
              </w:rPr>
              <w:fldChar w:fldCharType="end"/>
            </w:r>
          </w:ins>
        </w:p>
        <w:p w14:paraId="7F6F7649" w14:textId="77777777" w:rsidR="00D74931" w:rsidRDefault="00D74931">
          <w:pPr>
            <w:pStyle w:val="TOC3"/>
            <w:tabs>
              <w:tab w:val="left" w:pos="1200"/>
              <w:tab w:val="right" w:leader="dot" w:pos="9350"/>
            </w:tabs>
            <w:rPr>
              <w:ins w:id="483" w:author="Patel, Seema" w:date="2015-03-31T12:40:00Z"/>
              <w:rFonts w:eastAsiaTheme="minorEastAsia" w:cstheme="minorBidi"/>
              <w:i w:val="0"/>
              <w:noProof/>
              <w:lang w:val="en-IN" w:eastAsia="en-IN"/>
            </w:rPr>
          </w:pPr>
          <w:ins w:id="48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6.8.2</w:t>
            </w:r>
            <w:r>
              <w:rPr>
                <w:rFonts w:eastAsiaTheme="minorEastAsia" w:cstheme="minorBidi"/>
                <w:i w:val="0"/>
                <w:noProof/>
                <w:lang w:val="en-IN" w:eastAsia="en-IN"/>
              </w:rPr>
              <w:tab/>
            </w:r>
            <w:r w:rsidRPr="002501FB">
              <w:rPr>
                <w:rStyle w:val="Hyperlink"/>
                <w:noProof/>
                <w:lang w:val="en-CA"/>
              </w:rPr>
              <w:t>Interim Functionality</w:t>
            </w:r>
            <w:r>
              <w:rPr>
                <w:noProof/>
                <w:webHidden/>
              </w:rPr>
              <w:tab/>
            </w:r>
            <w:r>
              <w:rPr>
                <w:noProof/>
                <w:webHidden/>
              </w:rPr>
              <w:fldChar w:fldCharType="begin"/>
            </w:r>
            <w:r>
              <w:rPr>
                <w:noProof/>
                <w:webHidden/>
              </w:rPr>
              <w:instrText xml:space="preserve"> PAGEREF _Toc415569081 \h </w:instrText>
            </w:r>
          </w:ins>
          <w:r>
            <w:rPr>
              <w:noProof/>
              <w:webHidden/>
            </w:rPr>
          </w:r>
          <w:r>
            <w:rPr>
              <w:noProof/>
              <w:webHidden/>
            </w:rPr>
            <w:fldChar w:fldCharType="separate"/>
          </w:r>
          <w:ins w:id="485" w:author="Patel, Seema" w:date="2015-03-31T12:40:00Z">
            <w:r>
              <w:rPr>
                <w:noProof/>
                <w:webHidden/>
              </w:rPr>
              <w:t>149</w:t>
            </w:r>
            <w:r>
              <w:rPr>
                <w:noProof/>
                <w:webHidden/>
              </w:rPr>
              <w:fldChar w:fldCharType="end"/>
            </w:r>
            <w:r w:rsidRPr="002501FB">
              <w:rPr>
                <w:rStyle w:val="Hyperlink"/>
                <w:noProof/>
              </w:rPr>
              <w:fldChar w:fldCharType="end"/>
            </w:r>
          </w:ins>
        </w:p>
        <w:p w14:paraId="7219D0F8" w14:textId="77777777" w:rsidR="00D74931" w:rsidRDefault="00D74931">
          <w:pPr>
            <w:pStyle w:val="TOC3"/>
            <w:tabs>
              <w:tab w:val="left" w:pos="1200"/>
              <w:tab w:val="right" w:leader="dot" w:pos="9350"/>
            </w:tabs>
            <w:rPr>
              <w:ins w:id="486" w:author="Patel, Seema" w:date="2015-03-31T12:40:00Z"/>
              <w:rFonts w:eastAsiaTheme="minorEastAsia" w:cstheme="minorBidi"/>
              <w:i w:val="0"/>
              <w:noProof/>
              <w:lang w:val="en-IN" w:eastAsia="en-IN"/>
            </w:rPr>
          </w:pPr>
          <w:ins w:id="48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6.8.3</w:t>
            </w:r>
            <w:r>
              <w:rPr>
                <w:rFonts w:eastAsiaTheme="minorEastAsia" w:cstheme="minorBidi"/>
                <w:i w:val="0"/>
                <w:noProof/>
                <w:lang w:val="en-IN" w:eastAsia="en-IN"/>
              </w:rPr>
              <w:tab/>
            </w:r>
            <w:r w:rsidRPr="002501FB">
              <w:rPr>
                <w:rStyle w:val="Hyperlink"/>
                <w:noProof/>
                <w:lang w:val="en-CA"/>
              </w:rPr>
              <w:t>Crypt_type logic</w:t>
            </w:r>
            <w:r>
              <w:rPr>
                <w:noProof/>
                <w:webHidden/>
              </w:rPr>
              <w:tab/>
            </w:r>
            <w:r>
              <w:rPr>
                <w:noProof/>
                <w:webHidden/>
              </w:rPr>
              <w:fldChar w:fldCharType="begin"/>
            </w:r>
            <w:r>
              <w:rPr>
                <w:noProof/>
                <w:webHidden/>
              </w:rPr>
              <w:instrText xml:space="preserve"> PAGEREF _Toc415569082 \h </w:instrText>
            </w:r>
          </w:ins>
          <w:r>
            <w:rPr>
              <w:noProof/>
              <w:webHidden/>
            </w:rPr>
          </w:r>
          <w:r>
            <w:rPr>
              <w:noProof/>
              <w:webHidden/>
            </w:rPr>
            <w:fldChar w:fldCharType="separate"/>
          </w:r>
          <w:ins w:id="488" w:author="Patel, Seema" w:date="2015-03-31T12:40:00Z">
            <w:r>
              <w:rPr>
                <w:noProof/>
                <w:webHidden/>
              </w:rPr>
              <w:t>150</w:t>
            </w:r>
            <w:r>
              <w:rPr>
                <w:noProof/>
                <w:webHidden/>
              </w:rPr>
              <w:fldChar w:fldCharType="end"/>
            </w:r>
            <w:r w:rsidRPr="002501FB">
              <w:rPr>
                <w:rStyle w:val="Hyperlink"/>
                <w:noProof/>
              </w:rPr>
              <w:fldChar w:fldCharType="end"/>
            </w:r>
          </w:ins>
        </w:p>
        <w:p w14:paraId="63729D12" w14:textId="77777777" w:rsidR="00D74931" w:rsidRDefault="00D74931">
          <w:pPr>
            <w:pStyle w:val="TOC2"/>
            <w:tabs>
              <w:tab w:val="left" w:pos="800"/>
              <w:tab w:val="right" w:leader="dot" w:pos="9350"/>
            </w:tabs>
            <w:rPr>
              <w:ins w:id="489" w:author="Patel, Seema" w:date="2015-03-31T12:40:00Z"/>
              <w:rFonts w:eastAsiaTheme="minorEastAsia" w:cstheme="minorBidi"/>
              <w:smallCaps w:val="0"/>
              <w:noProof/>
              <w:lang w:val="en-IN" w:eastAsia="en-IN"/>
            </w:rPr>
          </w:pPr>
          <w:ins w:id="49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6.9</w:t>
            </w:r>
            <w:r>
              <w:rPr>
                <w:rFonts w:eastAsiaTheme="minorEastAsia" w:cstheme="minorBidi"/>
                <w:smallCaps w:val="0"/>
                <w:noProof/>
                <w:lang w:val="en-IN" w:eastAsia="en-IN"/>
              </w:rPr>
              <w:tab/>
            </w:r>
            <w:r w:rsidRPr="002501FB">
              <w:rPr>
                <w:rStyle w:val="Hyperlink"/>
                <w:noProof/>
                <w:lang w:val="en-CA"/>
              </w:rPr>
              <w:t>Persistence of failed transactions</w:t>
            </w:r>
            <w:r>
              <w:rPr>
                <w:noProof/>
                <w:webHidden/>
              </w:rPr>
              <w:tab/>
            </w:r>
            <w:r>
              <w:rPr>
                <w:noProof/>
                <w:webHidden/>
              </w:rPr>
              <w:fldChar w:fldCharType="begin"/>
            </w:r>
            <w:r>
              <w:rPr>
                <w:noProof/>
                <w:webHidden/>
              </w:rPr>
              <w:instrText xml:space="preserve"> PAGEREF _Toc415569083 \h </w:instrText>
            </w:r>
          </w:ins>
          <w:r>
            <w:rPr>
              <w:noProof/>
              <w:webHidden/>
            </w:rPr>
          </w:r>
          <w:r>
            <w:rPr>
              <w:noProof/>
              <w:webHidden/>
            </w:rPr>
            <w:fldChar w:fldCharType="separate"/>
          </w:r>
          <w:ins w:id="491" w:author="Patel, Seema" w:date="2015-03-31T12:40:00Z">
            <w:r>
              <w:rPr>
                <w:noProof/>
                <w:webHidden/>
              </w:rPr>
              <w:t>150</w:t>
            </w:r>
            <w:r>
              <w:rPr>
                <w:noProof/>
                <w:webHidden/>
              </w:rPr>
              <w:fldChar w:fldCharType="end"/>
            </w:r>
            <w:r w:rsidRPr="002501FB">
              <w:rPr>
                <w:rStyle w:val="Hyperlink"/>
                <w:noProof/>
              </w:rPr>
              <w:fldChar w:fldCharType="end"/>
            </w:r>
          </w:ins>
        </w:p>
        <w:p w14:paraId="3F00B9CB" w14:textId="77777777" w:rsidR="00D74931" w:rsidRDefault="00D74931">
          <w:pPr>
            <w:pStyle w:val="TOC3"/>
            <w:tabs>
              <w:tab w:val="left" w:pos="1200"/>
              <w:tab w:val="right" w:leader="dot" w:pos="9350"/>
            </w:tabs>
            <w:rPr>
              <w:ins w:id="492" w:author="Patel, Seema" w:date="2015-03-31T12:40:00Z"/>
              <w:rFonts w:eastAsiaTheme="minorEastAsia" w:cstheme="minorBidi"/>
              <w:i w:val="0"/>
              <w:noProof/>
              <w:lang w:val="en-IN" w:eastAsia="en-IN"/>
            </w:rPr>
          </w:pPr>
          <w:ins w:id="49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6.9.1</w:t>
            </w:r>
            <w:r>
              <w:rPr>
                <w:rFonts w:eastAsiaTheme="minorEastAsia" w:cstheme="minorBidi"/>
                <w:i w:val="0"/>
                <w:noProof/>
                <w:lang w:val="en-IN" w:eastAsia="en-IN"/>
              </w:rPr>
              <w:tab/>
            </w:r>
            <w:r w:rsidRPr="002501FB">
              <w:rPr>
                <w:rStyle w:val="Hyperlink"/>
                <w:noProof/>
                <w:lang w:val="en-CA"/>
              </w:rPr>
              <w:t>AMOUNT persistence logic for failed transactions</w:t>
            </w:r>
            <w:r>
              <w:rPr>
                <w:noProof/>
                <w:webHidden/>
              </w:rPr>
              <w:tab/>
            </w:r>
            <w:r>
              <w:rPr>
                <w:noProof/>
                <w:webHidden/>
              </w:rPr>
              <w:fldChar w:fldCharType="begin"/>
            </w:r>
            <w:r>
              <w:rPr>
                <w:noProof/>
                <w:webHidden/>
              </w:rPr>
              <w:instrText xml:space="preserve"> PAGEREF _Toc415569084 \h </w:instrText>
            </w:r>
          </w:ins>
          <w:r>
            <w:rPr>
              <w:noProof/>
              <w:webHidden/>
            </w:rPr>
          </w:r>
          <w:r>
            <w:rPr>
              <w:noProof/>
              <w:webHidden/>
            </w:rPr>
            <w:fldChar w:fldCharType="separate"/>
          </w:r>
          <w:ins w:id="494" w:author="Patel, Seema" w:date="2015-03-31T12:40:00Z">
            <w:r>
              <w:rPr>
                <w:noProof/>
                <w:webHidden/>
              </w:rPr>
              <w:t>151</w:t>
            </w:r>
            <w:r>
              <w:rPr>
                <w:noProof/>
                <w:webHidden/>
              </w:rPr>
              <w:fldChar w:fldCharType="end"/>
            </w:r>
            <w:r w:rsidRPr="002501FB">
              <w:rPr>
                <w:rStyle w:val="Hyperlink"/>
                <w:noProof/>
              </w:rPr>
              <w:fldChar w:fldCharType="end"/>
            </w:r>
          </w:ins>
        </w:p>
        <w:p w14:paraId="19E47D0F" w14:textId="77777777" w:rsidR="00D74931" w:rsidRDefault="00D74931">
          <w:pPr>
            <w:pStyle w:val="TOC2"/>
            <w:tabs>
              <w:tab w:val="left" w:pos="1000"/>
              <w:tab w:val="right" w:leader="dot" w:pos="9350"/>
            </w:tabs>
            <w:rPr>
              <w:ins w:id="495" w:author="Patel, Seema" w:date="2015-03-31T12:40:00Z"/>
              <w:rFonts w:eastAsiaTheme="minorEastAsia" w:cstheme="minorBidi"/>
              <w:smallCaps w:val="0"/>
              <w:noProof/>
              <w:lang w:val="en-IN" w:eastAsia="en-IN"/>
            </w:rPr>
          </w:pPr>
          <w:ins w:id="49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6.10</w:t>
            </w:r>
            <w:r>
              <w:rPr>
                <w:rFonts w:eastAsiaTheme="minorEastAsia" w:cstheme="minorBidi"/>
                <w:smallCaps w:val="0"/>
                <w:noProof/>
                <w:lang w:val="en-IN" w:eastAsia="en-IN"/>
              </w:rPr>
              <w:tab/>
            </w:r>
            <w:r w:rsidRPr="002501FB">
              <w:rPr>
                <w:rStyle w:val="Hyperlink"/>
                <w:noProof/>
                <w:lang w:val="en-CA"/>
              </w:rPr>
              <w:t>BSSInfo and MerchantInfo Caching in OSB</w:t>
            </w:r>
            <w:r>
              <w:rPr>
                <w:noProof/>
                <w:webHidden/>
              </w:rPr>
              <w:tab/>
            </w:r>
            <w:r>
              <w:rPr>
                <w:noProof/>
                <w:webHidden/>
              </w:rPr>
              <w:fldChar w:fldCharType="begin"/>
            </w:r>
            <w:r>
              <w:rPr>
                <w:noProof/>
                <w:webHidden/>
              </w:rPr>
              <w:instrText xml:space="preserve"> PAGEREF _Toc415569085 \h </w:instrText>
            </w:r>
          </w:ins>
          <w:r>
            <w:rPr>
              <w:noProof/>
              <w:webHidden/>
            </w:rPr>
          </w:r>
          <w:r>
            <w:rPr>
              <w:noProof/>
              <w:webHidden/>
            </w:rPr>
            <w:fldChar w:fldCharType="separate"/>
          </w:r>
          <w:ins w:id="497" w:author="Patel, Seema" w:date="2015-03-31T12:40:00Z">
            <w:r>
              <w:rPr>
                <w:noProof/>
                <w:webHidden/>
              </w:rPr>
              <w:t>153</w:t>
            </w:r>
            <w:r>
              <w:rPr>
                <w:noProof/>
                <w:webHidden/>
              </w:rPr>
              <w:fldChar w:fldCharType="end"/>
            </w:r>
            <w:r w:rsidRPr="002501FB">
              <w:rPr>
                <w:rStyle w:val="Hyperlink"/>
                <w:noProof/>
              </w:rPr>
              <w:fldChar w:fldCharType="end"/>
            </w:r>
          </w:ins>
        </w:p>
        <w:p w14:paraId="6D9E79E5" w14:textId="77777777" w:rsidR="00D74931" w:rsidRDefault="00D74931">
          <w:pPr>
            <w:pStyle w:val="TOC2"/>
            <w:tabs>
              <w:tab w:val="left" w:pos="1000"/>
              <w:tab w:val="right" w:leader="dot" w:pos="9350"/>
            </w:tabs>
            <w:rPr>
              <w:ins w:id="498" w:author="Patel, Seema" w:date="2015-03-31T12:40:00Z"/>
              <w:rFonts w:eastAsiaTheme="minorEastAsia" w:cstheme="minorBidi"/>
              <w:smallCaps w:val="0"/>
              <w:noProof/>
              <w:lang w:val="en-IN" w:eastAsia="en-IN"/>
            </w:rPr>
          </w:pPr>
          <w:ins w:id="49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6.11</w:t>
            </w:r>
            <w:r>
              <w:rPr>
                <w:rFonts w:eastAsiaTheme="minorEastAsia" w:cstheme="minorBidi"/>
                <w:smallCaps w:val="0"/>
                <w:noProof/>
                <w:lang w:val="en-IN" w:eastAsia="en-IN"/>
              </w:rPr>
              <w:tab/>
            </w:r>
            <w:r w:rsidRPr="002501FB">
              <w:rPr>
                <w:rStyle w:val="Hyperlink"/>
                <w:noProof/>
                <w:lang w:val="en-CA"/>
              </w:rPr>
              <w:t>End-to-end timeout settings</w:t>
            </w:r>
            <w:r>
              <w:rPr>
                <w:noProof/>
                <w:webHidden/>
              </w:rPr>
              <w:tab/>
            </w:r>
            <w:r>
              <w:rPr>
                <w:noProof/>
                <w:webHidden/>
              </w:rPr>
              <w:fldChar w:fldCharType="begin"/>
            </w:r>
            <w:r>
              <w:rPr>
                <w:noProof/>
                <w:webHidden/>
              </w:rPr>
              <w:instrText xml:space="preserve"> PAGEREF _Toc415569086 \h </w:instrText>
            </w:r>
          </w:ins>
          <w:r>
            <w:rPr>
              <w:noProof/>
              <w:webHidden/>
            </w:rPr>
          </w:r>
          <w:r>
            <w:rPr>
              <w:noProof/>
              <w:webHidden/>
            </w:rPr>
            <w:fldChar w:fldCharType="separate"/>
          </w:r>
          <w:ins w:id="500" w:author="Patel, Seema" w:date="2015-03-31T12:40:00Z">
            <w:r>
              <w:rPr>
                <w:noProof/>
                <w:webHidden/>
              </w:rPr>
              <w:t>154</w:t>
            </w:r>
            <w:r>
              <w:rPr>
                <w:noProof/>
                <w:webHidden/>
              </w:rPr>
              <w:fldChar w:fldCharType="end"/>
            </w:r>
            <w:r w:rsidRPr="002501FB">
              <w:rPr>
                <w:rStyle w:val="Hyperlink"/>
                <w:noProof/>
              </w:rPr>
              <w:fldChar w:fldCharType="end"/>
            </w:r>
          </w:ins>
        </w:p>
        <w:p w14:paraId="73B73109" w14:textId="77777777" w:rsidR="00D74931" w:rsidRDefault="00D74931">
          <w:pPr>
            <w:pStyle w:val="TOC3"/>
            <w:tabs>
              <w:tab w:val="left" w:pos="1200"/>
              <w:tab w:val="right" w:leader="dot" w:pos="9350"/>
            </w:tabs>
            <w:rPr>
              <w:ins w:id="501" w:author="Patel, Seema" w:date="2015-03-31T12:40:00Z"/>
              <w:rFonts w:eastAsiaTheme="minorEastAsia" w:cstheme="minorBidi"/>
              <w:i w:val="0"/>
              <w:noProof/>
              <w:lang w:val="en-IN" w:eastAsia="en-IN"/>
            </w:rPr>
          </w:pPr>
          <w:ins w:id="50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6.11.1</w:t>
            </w:r>
            <w:r>
              <w:rPr>
                <w:rFonts w:eastAsiaTheme="minorEastAsia" w:cstheme="minorBidi"/>
                <w:i w:val="0"/>
                <w:noProof/>
                <w:lang w:val="en-IN" w:eastAsia="en-IN"/>
              </w:rPr>
              <w:tab/>
            </w:r>
            <w:r w:rsidRPr="002501FB">
              <w:rPr>
                <w:rStyle w:val="Hyperlink"/>
                <w:noProof/>
                <w:lang w:val="en-CA"/>
              </w:rPr>
              <w:t>GPS Online Timeouts Handling</w:t>
            </w:r>
            <w:r>
              <w:rPr>
                <w:noProof/>
                <w:webHidden/>
              </w:rPr>
              <w:tab/>
            </w:r>
            <w:r>
              <w:rPr>
                <w:noProof/>
                <w:webHidden/>
              </w:rPr>
              <w:fldChar w:fldCharType="begin"/>
            </w:r>
            <w:r>
              <w:rPr>
                <w:noProof/>
                <w:webHidden/>
              </w:rPr>
              <w:instrText xml:space="preserve"> PAGEREF _Toc415569087 \h </w:instrText>
            </w:r>
          </w:ins>
          <w:r>
            <w:rPr>
              <w:noProof/>
              <w:webHidden/>
            </w:rPr>
          </w:r>
          <w:r>
            <w:rPr>
              <w:noProof/>
              <w:webHidden/>
            </w:rPr>
            <w:fldChar w:fldCharType="separate"/>
          </w:r>
          <w:ins w:id="503" w:author="Patel, Seema" w:date="2015-03-31T12:40:00Z">
            <w:r>
              <w:rPr>
                <w:noProof/>
                <w:webHidden/>
              </w:rPr>
              <w:t>155</w:t>
            </w:r>
            <w:r>
              <w:rPr>
                <w:noProof/>
                <w:webHidden/>
              </w:rPr>
              <w:fldChar w:fldCharType="end"/>
            </w:r>
            <w:r w:rsidRPr="002501FB">
              <w:rPr>
                <w:rStyle w:val="Hyperlink"/>
                <w:noProof/>
              </w:rPr>
              <w:fldChar w:fldCharType="end"/>
            </w:r>
          </w:ins>
        </w:p>
        <w:p w14:paraId="55E1275F" w14:textId="77777777" w:rsidR="00D74931" w:rsidRDefault="00D74931">
          <w:pPr>
            <w:pStyle w:val="TOC2"/>
            <w:tabs>
              <w:tab w:val="left" w:pos="1000"/>
              <w:tab w:val="right" w:leader="dot" w:pos="9350"/>
            </w:tabs>
            <w:rPr>
              <w:ins w:id="504" w:author="Patel, Seema" w:date="2015-03-31T12:40:00Z"/>
              <w:rFonts w:eastAsiaTheme="minorEastAsia" w:cstheme="minorBidi"/>
              <w:smallCaps w:val="0"/>
              <w:noProof/>
              <w:lang w:val="en-IN" w:eastAsia="en-IN"/>
            </w:rPr>
          </w:pPr>
          <w:ins w:id="50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6.12</w:t>
            </w:r>
            <w:r>
              <w:rPr>
                <w:rFonts w:eastAsiaTheme="minorEastAsia" w:cstheme="minorBidi"/>
                <w:smallCaps w:val="0"/>
                <w:noProof/>
                <w:lang w:val="en-IN" w:eastAsia="en-IN"/>
              </w:rPr>
              <w:tab/>
            </w:r>
            <w:r w:rsidRPr="002501FB">
              <w:rPr>
                <w:rStyle w:val="Hyperlink"/>
                <w:noProof/>
                <w:lang w:val="en-CA"/>
              </w:rPr>
              <w:t>GPS Online Service Structure</w:t>
            </w:r>
            <w:r>
              <w:rPr>
                <w:noProof/>
                <w:webHidden/>
              </w:rPr>
              <w:tab/>
            </w:r>
            <w:r>
              <w:rPr>
                <w:noProof/>
                <w:webHidden/>
              </w:rPr>
              <w:fldChar w:fldCharType="begin"/>
            </w:r>
            <w:r>
              <w:rPr>
                <w:noProof/>
                <w:webHidden/>
              </w:rPr>
              <w:instrText xml:space="preserve"> PAGEREF _Toc415569088 \h </w:instrText>
            </w:r>
          </w:ins>
          <w:r>
            <w:rPr>
              <w:noProof/>
              <w:webHidden/>
            </w:rPr>
          </w:r>
          <w:r>
            <w:rPr>
              <w:noProof/>
              <w:webHidden/>
            </w:rPr>
            <w:fldChar w:fldCharType="separate"/>
          </w:r>
          <w:ins w:id="506" w:author="Patel, Seema" w:date="2015-03-31T12:40:00Z">
            <w:r>
              <w:rPr>
                <w:noProof/>
                <w:webHidden/>
              </w:rPr>
              <w:t>156</w:t>
            </w:r>
            <w:r>
              <w:rPr>
                <w:noProof/>
                <w:webHidden/>
              </w:rPr>
              <w:fldChar w:fldCharType="end"/>
            </w:r>
            <w:r w:rsidRPr="002501FB">
              <w:rPr>
                <w:rStyle w:val="Hyperlink"/>
                <w:noProof/>
              </w:rPr>
              <w:fldChar w:fldCharType="end"/>
            </w:r>
          </w:ins>
        </w:p>
        <w:p w14:paraId="39B04027" w14:textId="77777777" w:rsidR="00D74931" w:rsidRDefault="00D74931">
          <w:pPr>
            <w:pStyle w:val="TOC2"/>
            <w:tabs>
              <w:tab w:val="left" w:pos="1000"/>
              <w:tab w:val="right" w:leader="dot" w:pos="9350"/>
            </w:tabs>
            <w:rPr>
              <w:ins w:id="507" w:author="Patel, Seema" w:date="2015-03-31T12:40:00Z"/>
              <w:rFonts w:eastAsiaTheme="minorEastAsia" w:cstheme="minorBidi"/>
              <w:smallCaps w:val="0"/>
              <w:noProof/>
              <w:lang w:val="en-IN" w:eastAsia="en-IN"/>
            </w:rPr>
          </w:pPr>
          <w:ins w:id="50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"_Toc415569089"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6.13</w:t>
            </w:r>
            <w:r>
              <w:rPr>
                <w:rFonts w:eastAsiaTheme="minorEastAsia" w:cstheme="minorBidi"/>
                <w:smallCaps w:val="0"/>
                <w:noProof/>
                <w:lang w:val="en-IN" w:eastAsia="en-IN"/>
              </w:rPr>
              <w:tab/>
            </w:r>
            <w:r w:rsidRPr="002501FB">
              <w:rPr>
                <w:rStyle w:val="Hyperlink"/>
                <w:noProof/>
                <w:lang w:val="en-CA"/>
              </w:rPr>
              <w:t>GPS Online Service Components</w:t>
            </w:r>
            <w:r>
              <w:rPr>
                <w:noProof/>
                <w:webHidden/>
              </w:rPr>
              <w:tab/>
            </w:r>
            <w:r>
              <w:rPr>
                <w:noProof/>
                <w:webHidden/>
              </w:rPr>
              <w:fldChar w:fldCharType="begin"/>
            </w:r>
            <w:r>
              <w:rPr>
                <w:noProof/>
                <w:webHidden/>
              </w:rPr>
              <w:instrText xml:space="preserve"> PAGEREF _Toc415569089 \h </w:instrText>
            </w:r>
          </w:ins>
          <w:r>
            <w:rPr>
              <w:noProof/>
              <w:webHidden/>
            </w:rPr>
          </w:r>
          <w:r>
            <w:rPr>
              <w:noProof/>
              <w:webHidden/>
            </w:rPr>
            <w:fldChar w:fldCharType="separate"/>
          </w:r>
          <w:ins w:id="509" w:author="Patel, Seema" w:date="2015-03-31T12:40:00Z">
            <w:r>
              <w:rPr>
                <w:noProof/>
                <w:webHidden/>
              </w:rPr>
              <w:t>157</w:t>
            </w:r>
            <w:r>
              <w:rPr>
                <w:noProof/>
                <w:webHidden/>
              </w:rPr>
              <w:fldChar w:fldCharType="end"/>
            </w:r>
            <w:r w:rsidRPr="002501FB">
              <w:rPr>
                <w:rStyle w:val="Hyperlink"/>
                <w:noProof/>
              </w:rPr>
              <w:fldChar w:fldCharType="end"/>
            </w:r>
          </w:ins>
        </w:p>
        <w:p w14:paraId="3999ED70" w14:textId="77777777" w:rsidR="00D74931" w:rsidRDefault="00D74931">
          <w:pPr>
            <w:pStyle w:val="TOC3"/>
            <w:tabs>
              <w:tab w:val="left" w:pos="1200"/>
              <w:tab w:val="right" w:leader="dot" w:pos="9350"/>
            </w:tabs>
            <w:rPr>
              <w:ins w:id="510" w:author="Patel, Seema" w:date="2015-03-31T12:40:00Z"/>
              <w:rFonts w:eastAsiaTheme="minorEastAsia" w:cstheme="minorBidi"/>
              <w:i w:val="0"/>
              <w:noProof/>
              <w:lang w:val="en-IN" w:eastAsia="en-IN"/>
            </w:rPr>
          </w:pPr>
          <w:ins w:id="51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6.13.1</w:t>
            </w:r>
            <w:r>
              <w:rPr>
                <w:rFonts w:eastAsiaTheme="minorEastAsia" w:cstheme="minorBidi"/>
                <w:i w:val="0"/>
                <w:noProof/>
                <w:lang w:val="en-IN" w:eastAsia="en-IN"/>
              </w:rPr>
              <w:tab/>
            </w:r>
            <w:r w:rsidRPr="002501FB">
              <w:rPr>
                <w:rStyle w:val="Hyperlink"/>
                <w:noProof/>
                <w:lang w:val="en-CA"/>
              </w:rPr>
              <w:t>GPSOnline Proxy Service</w:t>
            </w:r>
            <w:r>
              <w:rPr>
                <w:noProof/>
                <w:webHidden/>
              </w:rPr>
              <w:tab/>
            </w:r>
            <w:r>
              <w:rPr>
                <w:noProof/>
                <w:webHidden/>
              </w:rPr>
              <w:fldChar w:fldCharType="begin"/>
            </w:r>
            <w:r>
              <w:rPr>
                <w:noProof/>
                <w:webHidden/>
              </w:rPr>
              <w:instrText xml:space="preserve"> PAGEREF _Toc415569090 \h </w:instrText>
            </w:r>
          </w:ins>
          <w:r>
            <w:rPr>
              <w:noProof/>
              <w:webHidden/>
            </w:rPr>
          </w:r>
          <w:r>
            <w:rPr>
              <w:noProof/>
              <w:webHidden/>
            </w:rPr>
            <w:fldChar w:fldCharType="separate"/>
          </w:r>
          <w:ins w:id="512" w:author="Patel, Seema" w:date="2015-03-31T12:40:00Z">
            <w:r>
              <w:rPr>
                <w:noProof/>
                <w:webHidden/>
              </w:rPr>
              <w:t>157</w:t>
            </w:r>
            <w:r>
              <w:rPr>
                <w:noProof/>
                <w:webHidden/>
              </w:rPr>
              <w:fldChar w:fldCharType="end"/>
            </w:r>
            <w:r w:rsidRPr="002501FB">
              <w:rPr>
                <w:rStyle w:val="Hyperlink"/>
                <w:noProof/>
              </w:rPr>
              <w:fldChar w:fldCharType="end"/>
            </w:r>
          </w:ins>
        </w:p>
        <w:p w14:paraId="6136B049" w14:textId="77777777" w:rsidR="00D74931" w:rsidRDefault="00D74931">
          <w:pPr>
            <w:pStyle w:val="TOC3"/>
            <w:tabs>
              <w:tab w:val="left" w:pos="1200"/>
              <w:tab w:val="right" w:leader="dot" w:pos="9350"/>
            </w:tabs>
            <w:rPr>
              <w:ins w:id="513" w:author="Patel, Seema" w:date="2015-03-31T12:40:00Z"/>
              <w:rFonts w:eastAsiaTheme="minorEastAsia" w:cstheme="minorBidi"/>
              <w:i w:val="0"/>
              <w:noProof/>
              <w:lang w:val="en-IN" w:eastAsia="en-IN"/>
            </w:rPr>
          </w:pPr>
          <w:ins w:id="51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6.13.2</w:t>
            </w:r>
            <w:r>
              <w:rPr>
                <w:rFonts w:eastAsiaTheme="minorEastAsia" w:cstheme="minorBidi"/>
                <w:i w:val="0"/>
                <w:noProof/>
                <w:lang w:val="en-IN" w:eastAsia="en-IN"/>
              </w:rPr>
              <w:tab/>
            </w:r>
            <w:r w:rsidRPr="002501FB">
              <w:rPr>
                <w:rStyle w:val="Hyperlink"/>
                <w:noProof/>
                <w:lang w:val="en-CA"/>
              </w:rPr>
              <w:t>GPSOnlineProxy Business Service</w:t>
            </w:r>
            <w:r>
              <w:rPr>
                <w:noProof/>
                <w:webHidden/>
              </w:rPr>
              <w:tab/>
            </w:r>
            <w:r>
              <w:rPr>
                <w:noProof/>
                <w:webHidden/>
              </w:rPr>
              <w:fldChar w:fldCharType="begin"/>
            </w:r>
            <w:r>
              <w:rPr>
                <w:noProof/>
                <w:webHidden/>
              </w:rPr>
              <w:instrText xml:space="preserve"> PAGEREF _Toc415569091 \h </w:instrText>
            </w:r>
          </w:ins>
          <w:r>
            <w:rPr>
              <w:noProof/>
              <w:webHidden/>
            </w:rPr>
          </w:r>
          <w:r>
            <w:rPr>
              <w:noProof/>
              <w:webHidden/>
            </w:rPr>
            <w:fldChar w:fldCharType="separate"/>
          </w:r>
          <w:ins w:id="515" w:author="Patel, Seema" w:date="2015-03-31T12:40:00Z">
            <w:r>
              <w:rPr>
                <w:noProof/>
                <w:webHidden/>
              </w:rPr>
              <w:t>158</w:t>
            </w:r>
            <w:r>
              <w:rPr>
                <w:noProof/>
                <w:webHidden/>
              </w:rPr>
              <w:fldChar w:fldCharType="end"/>
            </w:r>
            <w:r w:rsidRPr="002501FB">
              <w:rPr>
                <w:rStyle w:val="Hyperlink"/>
                <w:noProof/>
              </w:rPr>
              <w:fldChar w:fldCharType="end"/>
            </w:r>
          </w:ins>
        </w:p>
        <w:p w14:paraId="0A15CF1E" w14:textId="77777777" w:rsidR="00D74931" w:rsidRDefault="00D74931">
          <w:pPr>
            <w:pStyle w:val="TOC3"/>
            <w:tabs>
              <w:tab w:val="left" w:pos="1200"/>
              <w:tab w:val="right" w:leader="dot" w:pos="9350"/>
            </w:tabs>
            <w:rPr>
              <w:ins w:id="516" w:author="Patel, Seema" w:date="2015-03-31T12:40:00Z"/>
              <w:rFonts w:eastAsiaTheme="minorEastAsia" w:cstheme="minorBidi"/>
              <w:i w:val="0"/>
              <w:noProof/>
              <w:lang w:val="en-IN" w:eastAsia="en-IN"/>
            </w:rPr>
          </w:pPr>
          <w:ins w:id="51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6.13.3</w:t>
            </w:r>
            <w:r>
              <w:rPr>
                <w:rFonts w:eastAsiaTheme="minorEastAsia" w:cstheme="minorBidi"/>
                <w:i w:val="0"/>
                <w:noProof/>
                <w:lang w:val="en-IN" w:eastAsia="en-IN"/>
              </w:rPr>
              <w:tab/>
            </w:r>
            <w:r w:rsidRPr="002501FB">
              <w:rPr>
                <w:rStyle w:val="Hyperlink"/>
                <w:noProof/>
                <w:lang w:val="en-CA"/>
              </w:rPr>
              <w:t>GPS Online WSDL</w:t>
            </w:r>
            <w:r>
              <w:rPr>
                <w:noProof/>
                <w:webHidden/>
              </w:rPr>
              <w:tab/>
            </w:r>
            <w:r>
              <w:rPr>
                <w:noProof/>
                <w:webHidden/>
              </w:rPr>
              <w:fldChar w:fldCharType="begin"/>
            </w:r>
            <w:r>
              <w:rPr>
                <w:noProof/>
                <w:webHidden/>
              </w:rPr>
              <w:instrText xml:space="preserve"> PAGEREF _Toc415569092 \h </w:instrText>
            </w:r>
          </w:ins>
          <w:r>
            <w:rPr>
              <w:noProof/>
              <w:webHidden/>
            </w:rPr>
          </w:r>
          <w:r>
            <w:rPr>
              <w:noProof/>
              <w:webHidden/>
            </w:rPr>
            <w:fldChar w:fldCharType="separate"/>
          </w:r>
          <w:ins w:id="518" w:author="Patel, Seema" w:date="2015-03-31T12:40:00Z">
            <w:r>
              <w:rPr>
                <w:noProof/>
                <w:webHidden/>
              </w:rPr>
              <w:t>159</w:t>
            </w:r>
            <w:r>
              <w:rPr>
                <w:noProof/>
                <w:webHidden/>
              </w:rPr>
              <w:fldChar w:fldCharType="end"/>
            </w:r>
            <w:r w:rsidRPr="002501FB">
              <w:rPr>
                <w:rStyle w:val="Hyperlink"/>
                <w:noProof/>
              </w:rPr>
              <w:fldChar w:fldCharType="end"/>
            </w:r>
          </w:ins>
        </w:p>
        <w:p w14:paraId="01B76946" w14:textId="77777777" w:rsidR="00D74931" w:rsidRDefault="00D74931">
          <w:pPr>
            <w:pStyle w:val="TOC2"/>
            <w:tabs>
              <w:tab w:val="left" w:pos="1000"/>
              <w:tab w:val="right" w:leader="dot" w:pos="9350"/>
            </w:tabs>
            <w:rPr>
              <w:ins w:id="519" w:author="Patel, Seema" w:date="2015-03-31T12:40:00Z"/>
              <w:rFonts w:eastAsiaTheme="minorEastAsia" w:cstheme="minorBidi"/>
              <w:smallCaps w:val="0"/>
              <w:noProof/>
              <w:lang w:val="en-IN" w:eastAsia="en-IN"/>
            </w:rPr>
          </w:pPr>
          <w:ins w:id="52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6.14</w:t>
            </w:r>
            <w:r>
              <w:rPr>
                <w:rFonts w:eastAsiaTheme="minorEastAsia" w:cstheme="minorBidi"/>
                <w:smallCaps w:val="0"/>
                <w:noProof/>
                <w:lang w:val="en-IN" w:eastAsia="en-IN"/>
              </w:rPr>
              <w:tab/>
            </w:r>
            <w:r w:rsidRPr="002501FB">
              <w:rPr>
                <w:rStyle w:val="Hyperlink"/>
                <w:noProof/>
                <w:lang w:val="en-CA"/>
              </w:rPr>
              <w:t>GPS Online Interface</w:t>
            </w:r>
            <w:r>
              <w:rPr>
                <w:noProof/>
                <w:webHidden/>
              </w:rPr>
              <w:tab/>
            </w:r>
            <w:r>
              <w:rPr>
                <w:noProof/>
                <w:webHidden/>
              </w:rPr>
              <w:fldChar w:fldCharType="begin"/>
            </w:r>
            <w:r>
              <w:rPr>
                <w:noProof/>
                <w:webHidden/>
              </w:rPr>
              <w:instrText xml:space="preserve"> PAGEREF _Toc415569093 \h </w:instrText>
            </w:r>
          </w:ins>
          <w:r>
            <w:rPr>
              <w:noProof/>
              <w:webHidden/>
            </w:rPr>
          </w:r>
          <w:r>
            <w:rPr>
              <w:noProof/>
              <w:webHidden/>
            </w:rPr>
            <w:fldChar w:fldCharType="separate"/>
          </w:r>
          <w:ins w:id="521" w:author="Patel, Seema" w:date="2015-03-31T12:40:00Z">
            <w:r>
              <w:rPr>
                <w:noProof/>
                <w:webHidden/>
              </w:rPr>
              <w:t>160</w:t>
            </w:r>
            <w:r>
              <w:rPr>
                <w:noProof/>
                <w:webHidden/>
              </w:rPr>
              <w:fldChar w:fldCharType="end"/>
            </w:r>
            <w:r w:rsidRPr="002501FB">
              <w:rPr>
                <w:rStyle w:val="Hyperlink"/>
                <w:noProof/>
              </w:rPr>
              <w:fldChar w:fldCharType="end"/>
            </w:r>
          </w:ins>
        </w:p>
        <w:p w14:paraId="744E5ED2" w14:textId="77777777" w:rsidR="00D74931" w:rsidRDefault="00D74931">
          <w:pPr>
            <w:pStyle w:val="TOC3"/>
            <w:tabs>
              <w:tab w:val="left" w:pos="1200"/>
              <w:tab w:val="right" w:leader="dot" w:pos="9350"/>
            </w:tabs>
            <w:rPr>
              <w:ins w:id="522" w:author="Patel, Seema" w:date="2015-03-31T12:40:00Z"/>
              <w:rFonts w:eastAsiaTheme="minorEastAsia" w:cstheme="minorBidi"/>
              <w:i w:val="0"/>
              <w:noProof/>
              <w:lang w:val="en-IN" w:eastAsia="en-IN"/>
            </w:rPr>
          </w:pPr>
          <w:ins w:id="52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6.14.1</w:t>
            </w:r>
            <w:r>
              <w:rPr>
                <w:rFonts w:eastAsiaTheme="minorEastAsia" w:cstheme="minorBidi"/>
                <w:i w:val="0"/>
                <w:noProof/>
                <w:lang w:val="en-IN" w:eastAsia="en-IN"/>
              </w:rPr>
              <w:tab/>
            </w:r>
            <w:r w:rsidRPr="002501FB">
              <w:rPr>
                <w:rStyle w:val="Hyperlink"/>
                <w:noProof/>
                <w:lang w:val="en-CA"/>
              </w:rPr>
              <w:t>GPSOnline Service Request</w:t>
            </w:r>
            <w:r>
              <w:rPr>
                <w:noProof/>
                <w:webHidden/>
              </w:rPr>
              <w:tab/>
            </w:r>
            <w:r>
              <w:rPr>
                <w:noProof/>
                <w:webHidden/>
              </w:rPr>
              <w:fldChar w:fldCharType="begin"/>
            </w:r>
            <w:r>
              <w:rPr>
                <w:noProof/>
                <w:webHidden/>
              </w:rPr>
              <w:instrText xml:space="preserve"> PAGEREF _Toc415569094 \h </w:instrText>
            </w:r>
          </w:ins>
          <w:r>
            <w:rPr>
              <w:noProof/>
              <w:webHidden/>
            </w:rPr>
          </w:r>
          <w:r>
            <w:rPr>
              <w:noProof/>
              <w:webHidden/>
            </w:rPr>
            <w:fldChar w:fldCharType="separate"/>
          </w:r>
          <w:ins w:id="524" w:author="Patel, Seema" w:date="2015-03-31T12:40:00Z">
            <w:r>
              <w:rPr>
                <w:noProof/>
                <w:webHidden/>
              </w:rPr>
              <w:t>160</w:t>
            </w:r>
            <w:r>
              <w:rPr>
                <w:noProof/>
                <w:webHidden/>
              </w:rPr>
              <w:fldChar w:fldCharType="end"/>
            </w:r>
            <w:r w:rsidRPr="002501FB">
              <w:rPr>
                <w:rStyle w:val="Hyperlink"/>
                <w:noProof/>
              </w:rPr>
              <w:fldChar w:fldCharType="end"/>
            </w:r>
          </w:ins>
        </w:p>
        <w:p w14:paraId="7D988790" w14:textId="77777777" w:rsidR="00D74931" w:rsidRDefault="00D74931">
          <w:pPr>
            <w:pStyle w:val="TOC3"/>
            <w:tabs>
              <w:tab w:val="left" w:pos="1200"/>
              <w:tab w:val="right" w:leader="dot" w:pos="9350"/>
            </w:tabs>
            <w:rPr>
              <w:ins w:id="525" w:author="Patel, Seema" w:date="2015-03-31T12:40:00Z"/>
              <w:rFonts w:eastAsiaTheme="minorEastAsia" w:cstheme="minorBidi"/>
              <w:i w:val="0"/>
              <w:noProof/>
              <w:lang w:val="en-IN" w:eastAsia="en-IN"/>
            </w:rPr>
          </w:pPr>
          <w:ins w:id="52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6.14.2</w:t>
            </w:r>
            <w:r>
              <w:rPr>
                <w:rFonts w:eastAsiaTheme="minorEastAsia" w:cstheme="minorBidi"/>
                <w:i w:val="0"/>
                <w:noProof/>
                <w:lang w:val="en-IN" w:eastAsia="en-IN"/>
              </w:rPr>
              <w:tab/>
            </w:r>
            <w:r w:rsidRPr="002501FB">
              <w:rPr>
                <w:rStyle w:val="Hyperlink"/>
                <w:noProof/>
                <w:lang w:val="en-CA"/>
              </w:rPr>
              <w:t>GPS Online Response</w:t>
            </w:r>
            <w:r>
              <w:rPr>
                <w:noProof/>
                <w:webHidden/>
              </w:rPr>
              <w:tab/>
            </w:r>
            <w:r>
              <w:rPr>
                <w:noProof/>
                <w:webHidden/>
              </w:rPr>
              <w:fldChar w:fldCharType="begin"/>
            </w:r>
            <w:r>
              <w:rPr>
                <w:noProof/>
                <w:webHidden/>
              </w:rPr>
              <w:instrText xml:space="preserve"> PAGEREF _Toc415569095 \h </w:instrText>
            </w:r>
          </w:ins>
          <w:r>
            <w:rPr>
              <w:noProof/>
              <w:webHidden/>
            </w:rPr>
          </w:r>
          <w:r>
            <w:rPr>
              <w:noProof/>
              <w:webHidden/>
            </w:rPr>
            <w:fldChar w:fldCharType="separate"/>
          </w:r>
          <w:ins w:id="527" w:author="Patel, Seema" w:date="2015-03-31T12:40:00Z">
            <w:r>
              <w:rPr>
                <w:noProof/>
                <w:webHidden/>
              </w:rPr>
              <w:t>162</w:t>
            </w:r>
            <w:r>
              <w:rPr>
                <w:noProof/>
                <w:webHidden/>
              </w:rPr>
              <w:fldChar w:fldCharType="end"/>
            </w:r>
            <w:r w:rsidRPr="002501FB">
              <w:rPr>
                <w:rStyle w:val="Hyperlink"/>
                <w:noProof/>
              </w:rPr>
              <w:fldChar w:fldCharType="end"/>
            </w:r>
          </w:ins>
        </w:p>
        <w:p w14:paraId="5F959805" w14:textId="77777777" w:rsidR="00D74931" w:rsidRDefault="00D74931">
          <w:pPr>
            <w:pStyle w:val="TOC2"/>
            <w:tabs>
              <w:tab w:val="left" w:pos="1000"/>
              <w:tab w:val="right" w:leader="dot" w:pos="9350"/>
            </w:tabs>
            <w:rPr>
              <w:ins w:id="528" w:author="Patel, Seema" w:date="2015-03-31T12:40:00Z"/>
              <w:rFonts w:eastAsiaTheme="minorEastAsia" w:cstheme="minorBidi"/>
              <w:smallCaps w:val="0"/>
              <w:noProof/>
              <w:lang w:val="en-IN" w:eastAsia="en-IN"/>
            </w:rPr>
          </w:pPr>
          <w:ins w:id="52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6.15</w:t>
            </w:r>
            <w:r>
              <w:rPr>
                <w:rFonts w:eastAsiaTheme="minorEastAsia" w:cstheme="minorBidi"/>
                <w:smallCaps w:val="0"/>
                <w:noProof/>
                <w:lang w:val="en-IN" w:eastAsia="en-IN"/>
              </w:rPr>
              <w:tab/>
            </w:r>
            <w:r w:rsidRPr="002501FB">
              <w:rPr>
                <w:rStyle w:val="Hyperlink"/>
                <w:noProof/>
                <w:lang w:val="en-CA"/>
              </w:rPr>
              <w:t>SLAs config and timeouts handling</w:t>
            </w:r>
            <w:r>
              <w:rPr>
                <w:noProof/>
                <w:webHidden/>
              </w:rPr>
              <w:tab/>
            </w:r>
            <w:r>
              <w:rPr>
                <w:noProof/>
                <w:webHidden/>
              </w:rPr>
              <w:fldChar w:fldCharType="begin"/>
            </w:r>
            <w:r>
              <w:rPr>
                <w:noProof/>
                <w:webHidden/>
              </w:rPr>
              <w:instrText xml:space="preserve"> PAGEREF _Toc415569096 \h </w:instrText>
            </w:r>
          </w:ins>
          <w:r>
            <w:rPr>
              <w:noProof/>
              <w:webHidden/>
            </w:rPr>
          </w:r>
          <w:r>
            <w:rPr>
              <w:noProof/>
              <w:webHidden/>
            </w:rPr>
            <w:fldChar w:fldCharType="separate"/>
          </w:r>
          <w:ins w:id="530" w:author="Patel, Seema" w:date="2015-03-31T12:40:00Z">
            <w:r>
              <w:rPr>
                <w:noProof/>
                <w:webHidden/>
              </w:rPr>
              <w:t>164</w:t>
            </w:r>
            <w:r>
              <w:rPr>
                <w:noProof/>
                <w:webHidden/>
              </w:rPr>
              <w:fldChar w:fldCharType="end"/>
            </w:r>
            <w:r w:rsidRPr="002501FB">
              <w:rPr>
                <w:rStyle w:val="Hyperlink"/>
                <w:noProof/>
              </w:rPr>
              <w:fldChar w:fldCharType="end"/>
            </w:r>
          </w:ins>
        </w:p>
        <w:p w14:paraId="08F5E9A3" w14:textId="77777777" w:rsidR="00D74931" w:rsidRDefault="00D74931">
          <w:pPr>
            <w:pStyle w:val="TOC1"/>
            <w:tabs>
              <w:tab w:val="left" w:pos="400"/>
              <w:tab w:val="right" w:leader="dot" w:pos="9350"/>
            </w:tabs>
            <w:rPr>
              <w:ins w:id="531" w:author="Patel, Seema" w:date="2015-03-31T12:40:00Z"/>
              <w:rFonts w:eastAsiaTheme="minorEastAsia" w:cstheme="minorBidi"/>
              <w:b w:val="0"/>
              <w:caps w:val="0"/>
              <w:noProof/>
              <w:lang w:val="en-IN" w:eastAsia="en-IN"/>
            </w:rPr>
          </w:pPr>
          <w:ins w:id="53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7.</w:t>
            </w:r>
            <w:r>
              <w:rPr>
                <w:rFonts w:eastAsiaTheme="minorEastAsia" w:cstheme="minorBidi"/>
                <w:b w:val="0"/>
                <w:caps w:val="0"/>
                <w:noProof/>
                <w:lang w:val="en-IN" w:eastAsia="en-IN"/>
              </w:rPr>
              <w:tab/>
            </w:r>
            <w:r w:rsidRPr="002501FB">
              <w:rPr>
                <w:rStyle w:val="Hyperlink"/>
                <w:noProof/>
                <w:lang w:val="en-CA"/>
              </w:rPr>
              <w:t>OSB - WebLogic Integration</w:t>
            </w:r>
            <w:r>
              <w:rPr>
                <w:noProof/>
                <w:webHidden/>
              </w:rPr>
              <w:tab/>
            </w:r>
            <w:r>
              <w:rPr>
                <w:noProof/>
                <w:webHidden/>
              </w:rPr>
              <w:fldChar w:fldCharType="begin"/>
            </w:r>
            <w:r>
              <w:rPr>
                <w:noProof/>
                <w:webHidden/>
              </w:rPr>
              <w:instrText xml:space="preserve"> PAGEREF _Toc415569097 \h </w:instrText>
            </w:r>
          </w:ins>
          <w:r>
            <w:rPr>
              <w:noProof/>
              <w:webHidden/>
            </w:rPr>
          </w:r>
          <w:r>
            <w:rPr>
              <w:noProof/>
              <w:webHidden/>
            </w:rPr>
            <w:fldChar w:fldCharType="separate"/>
          </w:r>
          <w:ins w:id="533" w:author="Patel, Seema" w:date="2015-03-31T12:40:00Z">
            <w:r>
              <w:rPr>
                <w:noProof/>
                <w:webHidden/>
              </w:rPr>
              <w:t>166</w:t>
            </w:r>
            <w:r>
              <w:rPr>
                <w:noProof/>
                <w:webHidden/>
              </w:rPr>
              <w:fldChar w:fldCharType="end"/>
            </w:r>
            <w:r w:rsidRPr="002501FB">
              <w:rPr>
                <w:rStyle w:val="Hyperlink"/>
                <w:noProof/>
              </w:rPr>
              <w:fldChar w:fldCharType="end"/>
            </w:r>
          </w:ins>
        </w:p>
        <w:p w14:paraId="5D10C251" w14:textId="77777777" w:rsidR="00D74931" w:rsidRDefault="00D74931">
          <w:pPr>
            <w:pStyle w:val="TOC1"/>
            <w:tabs>
              <w:tab w:val="left" w:pos="400"/>
              <w:tab w:val="right" w:leader="dot" w:pos="9350"/>
            </w:tabs>
            <w:rPr>
              <w:ins w:id="534" w:author="Patel, Seema" w:date="2015-03-31T12:40:00Z"/>
              <w:rFonts w:eastAsiaTheme="minorEastAsia" w:cstheme="minorBidi"/>
              <w:b w:val="0"/>
              <w:caps w:val="0"/>
              <w:noProof/>
              <w:lang w:val="en-IN" w:eastAsia="en-IN"/>
            </w:rPr>
          </w:pPr>
          <w:ins w:id="53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w:t>
            </w:r>
            <w:r>
              <w:rPr>
                <w:rFonts w:eastAsiaTheme="minorEastAsia" w:cstheme="minorBidi"/>
                <w:b w:val="0"/>
                <w:caps w:val="0"/>
                <w:noProof/>
                <w:lang w:val="en-IN" w:eastAsia="en-IN"/>
              </w:rPr>
              <w:tab/>
            </w:r>
            <w:r w:rsidRPr="002501FB">
              <w:rPr>
                <w:rStyle w:val="Hyperlink"/>
                <w:noProof/>
                <w:lang w:val="en-CA"/>
              </w:rPr>
              <w:t>GPS Online – Batch Commons</w:t>
            </w:r>
            <w:r>
              <w:rPr>
                <w:noProof/>
                <w:webHidden/>
              </w:rPr>
              <w:tab/>
            </w:r>
            <w:r>
              <w:rPr>
                <w:noProof/>
                <w:webHidden/>
              </w:rPr>
              <w:fldChar w:fldCharType="begin"/>
            </w:r>
            <w:r>
              <w:rPr>
                <w:noProof/>
                <w:webHidden/>
              </w:rPr>
              <w:instrText xml:space="preserve"> PAGEREF _Toc415569098 \h </w:instrText>
            </w:r>
          </w:ins>
          <w:r>
            <w:rPr>
              <w:noProof/>
              <w:webHidden/>
            </w:rPr>
          </w:r>
          <w:r>
            <w:rPr>
              <w:noProof/>
              <w:webHidden/>
            </w:rPr>
            <w:fldChar w:fldCharType="separate"/>
          </w:r>
          <w:ins w:id="536" w:author="Patel, Seema" w:date="2015-03-31T12:40:00Z">
            <w:r>
              <w:rPr>
                <w:noProof/>
                <w:webHidden/>
              </w:rPr>
              <w:t>167</w:t>
            </w:r>
            <w:r>
              <w:rPr>
                <w:noProof/>
                <w:webHidden/>
              </w:rPr>
              <w:fldChar w:fldCharType="end"/>
            </w:r>
            <w:r w:rsidRPr="002501FB">
              <w:rPr>
                <w:rStyle w:val="Hyperlink"/>
                <w:noProof/>
              </w:rPr>
              <w:fldChar w:fldCharType="end"/>
            </w:r>
          </w:ins>
        </w:p>
        <w:p w14:paraId="66FB8ECA" w14:textId="77777777" w:rsidR="00D74931" w:rsidRDefault="00D74931">
          <w:pPr>
            <w:pStyle w:val="TOC2"/>
            <w:tabs>
              <w:tab w:val="left" w:pos="800"/>
              <w:tab w:val="right" w:leader="dot" w:pos="9350"/>
            </w:tabs>
            <w:rPr>
              <w:ins w:id="537" w:author="Patel, Seema" w:date="2015-03-31T12:40:00Z"/>
              <w:rFonts w:eastAsiaTheme="minorEastAsia" w:cstheme="minorBidi"/>
              <w:smallCaps w:val="0"/>
              <w:noProof/>
              <w:lang w:val="en-IN" w:eastAsia="en-IN"/>
            </w:rPr>
          </w:pPr>
          <w:ins w:id="53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"_Toc415569099"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8.1</w:t>
            </w:r>
            <w:r>
              <w:rPr>
                <w:rFonts w:eastAsiaTheme="minorEastAsia" w:cstheme="minorBidi"/>
                <w:smallCaps w:val="0"/>
                <w:noProof/>
                <w:lang w:val="en-IN" w:eastAsia="en-IN"/>
              </w:rPr>
              <w:tab/>
            </w:r>
            <w:r w:rsidRPr="002501FB">
              <w:rPr>
                <w:rStyle w:val="Hyperlink"/>
                <w:noProof/>
                <w:lang w:val="en-CA"/>
              </w:rPr>
              <w:t>GPS Deployment</w:t>
            </w:r>
            <w:r>
              <w:rPr>
                <w:noProof/>
                <w:webHidden/>
              </w:rPr>
              <w:tab/>
            </w:r>
            <w:r>
              <w:rPr>
                <w:noProof/>
                <w:webHidden/>
              </w:rPr>
              <w:fldChar w:fldCharType="begin"/>
            </w:r>
            <w:r>
              <w:rPr>
                <w:noProof/>
                <w:webHidden/>
              </w:rPr>
              <w:instrText xml:space="preserve"> PAGEREF _Toc415569099 \h </w:instrText>
            </w:r>
          </w:ins>
          <w:r>
            <w:rPr>
              <w:noProof/>
              <w:webHidden/>
            </w:rPr>
          </w:r>
          <w:r>
            <w:rPr>
              <w:noProof/>
              <w:webHidden/>
            </w:rPr>
            <w:fldChar w:fldCharType="separate"/>
          </w:r>
          <w:ins w:id="539" w:author="Patel, Seema" w:date="2015-03-31T12:40:00Z">
            <w:r>
              <w:rPr>
                <w:noProof/>
                <w:webHidden/>
              </w:rPr>
              <w:t>167</w:t>
            </w:r>
            <w:r>
              <w:rPr>
                <w:noProof/>
                <w:webHidden/>
              </w:rPr>
              <w:fldChar w:fldCharType="end"/>
            </w:r>
            <w:r w:rsidRPr="002501FB">
              <w:rPr>
                <w:rStyle w:val="Hyperlink"/>
                <w:noProof/>
              </w:rPr>
              <w:fldChar w:fldCharType="end"/>
            </w:r>
          </w:ins>
        </w:p>
        <w:p w14:paraId="5BA1D4C4" w14:textId="77777777" w:rsidR="00D74931" w:rsidRDefault="00D74931">
          <w:pPr>
            <w:pStyle w:val="TOC2"/>
            <w:tabs>
              <w:tab w:val="left" w:pos="800"/>
              <w:tab w:val="right" w:leader="dot" w:pos="9350"/>
            </w:tabs>
            <w:rPr>
              <w:ins w:id="540" w:author="Patel, Seema" w:date="2015-03-31T12:40:00Z"/>
              <w:rFonts w:eastAsiaTheme="minorEastAsia" w:cstheme="minorBidi"/>
              <w:smallCaps w:val="0"/>
              <w:noProof/>
              <w:lang w:val="en-IN" w:eastAsia="en-IN"/>
            </w:rPr>
          </w:pPr>
          <w:ins w:id="54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8.2</w:t>
            </w:r>
            <w:r>
              <w:rPr>
                <w:rFonts w:eastAsiaTheme="minorEastAsia" w:cstheme="minorBidi"/>
                <w:smallCaps w:val="0"/>
                <w:noProof/>
                <w:lang w:val="en-IN" w:eastAsia="en-IN"/>
              </w:rPr>
              <w:tab/>
            </w:r>
            <w:r w:rsidRPr="002501FB">
              <w:rPr>
                <w:rStyle w:val="Hyperlink"/>
                <w:noProof/>
                <w:lang w:val="en-CA"/>
              </w:rPr>
              <w:t>GPS Common Model</w:t>
            </w:r>
            <w:r>
              <w:rPr>
                <w:noProof/>
                <w:webHidden/>
              </w:rPr>
              <w:tab/>
            </w:r>
            <w:r>
              <w:rPr>
                <w:noProof/>
                <w:webHidden/>
              </w:rPr>
              <w:fldChar w:fldCharType="begin"/>
            </w:r>
            <w:r>
              <w:rPr>
                <w:noProof/>
                <w:webHidden/>
              </w:rPr>
              <w:instrText xml:space="preserve"> PAGEREF _Toc415569100 \h </w:instrText>
            </w:r>
          </w:ins>
          <w:r>
            <w:rPr>
              <w:noProof/>
              <w:webHidden/>
            </w:rPr>
          </w:r>
          <w:r>
            <w:rPr>
              <w:noProof/>
              <w:webHidden/>
            </w:rPr>
            <w:fldChar w:fldCharType="separate"/>
          </w:r>
          <w:ins w:id="542" w:author="Patel, Seema" w:date="2015-03-31T12:40:00Z">
            <w:r>
              <w:rPr>
                <w:noProof/>
                <w:webHidden/>
              </w:rPr>
              <w:t>167</w:t>
            </w:r>
            <w:r>
              <w:rPr>
                <w:noProof/>
                <w:webHidden/>
              </w:rPr>
              <w:fldChar w:fldCharType="end"/>
            </w:r>
            <w:r w:rsidRPr="002501FB">
              <w:rPr>
                <w:rStyle w:val="Hyperlink"/>
                <w:noProof/>
              </w:rPr>
              <w:fldChar w:fldCharType="end"/>
            </w:r>
          </w:ins>
        </w:p>
        <w:p w14:paraId="6A6C46EE" w14:textId="77777777" w:rsidR="00D74931" w:rsidRDefault="00D74931">
          <w:pPr>
            <w:pStyle w:val="TOC3"/>
            <w:tabs>
              <w:tab w:val="left" w:pos="1200"/>
              <w:tab w:val="right" w:leader="dot" w:pos="9350"/>
            </w:tabs>
            <w:rPr>
              <w:ins w:id="543" w:author="Patel, Seema" w:date="2015-03-31T12:40:00Z"/>
              <w:rFonts w:eastAsiaTheme="minorEastAsia" w:cstheme="minorBidi"/>
              <w:i w:val="0"/>
              <w:noProof/>
              <w:lang w:val="en-IN" w:eastAsia="en-IN"/>
            </w:rPr>
          </w:pPr>
          <w:ins w:id="54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8.2.1</w:t>
            </w:r>
            <w:r>
              <w:rPr>
                <w:rFonts w:eastAsiaTheme="minorEastAsia" w:cstheme="minorBidi"/>
                <w:i w:val="0"/>
                <w:noProof/>
                <w:lang w:val="en-IN" w:eastAsia="en-IN"/>
              </w:rPr>
              <w:tab/>
            </w:r>
            <w:r w:rsidRPr="002501FB">
              <w:rPr>
                <w:rStyle w:val="Hyperlink"/>
                <w:noProof/>
                <w:lang w:val="en-CA"/>
              </w:rPr>
              <w:t>Logging Information</w:t>
            </w:r>
            <w:r>
              <w:rPr>
                <w:noProof/>
                <w:webHidden/>
              </w:rPr>
              <w:tab/>
            </w:r>
            <w:r>
              <w:rPr>
                <w:noProof/>
                <w:webHidden/>
              </w:rPr>
              <w:fldChar w:fldCharType="begin"/>
            </w:r>
            <w:r>
              <w:rPr>
                <w:noProof/>
                <w:webHidden/>
              </w:rPr>
              <w:instrText xml:space="preserve"> PAGEREF _Toc415569101 \h </w:instrText>
            </w:r>
          </w:ins>
          <w:r>
            <w:rPr>
              <w:noProof/>
              <w:webHidden/>
            </w:rPr>
          </w:r>
          <w:r>
            <w:rPr>
              <w:noProof/>
              <w:webHidden/>
            </w:rPr>
            <w:fldChar w:fldCharType="separate"/>
          </w:r>
          <w:ins w:id="545" w:author="Patel, Seema" w:date="2015-03-31T12:40:00Z">
            <w:r>
              <w:rPr>
                <w:noProof/>
                <w:webHidden/>
              </w:rPr>
              <w:t>167</w:t>
            </w:r>
            <w:r>
              <w:rPr>
                <w:noProof/>
                <w:webHidden/>
              </w:rPr>
              <w:fldChar w:fldCharType="end"/>
            </w:r>
            <w:r w:rsidRPr="002501FB">
              <w:rPr>
                <w:rStyle w:val="Hyperlink"/>
                <w:noProof/>
              </w:rPr>
              <w:fldChar w:fldCharType="end"/>
            </w:r>
          </w:ins>
        </w:p>
        <w:p w14:paraId="56EA0F99" w14:textId="77777777" w:rsidR="00D74931" w:rsidRDefault="00D74931">
          <w:pPr>
            <w:pStyle w:val="TOC3"/>
            <w:tabs>
              <w:tab w:val="left" w:pos="1200"/>
              <w:tab w:val="right" w:leader="dot" w:pos="9350"/>
            </w:tabs>
            <w:rPr>
              <w:ins w:id="546" w:author="Patel, Seema" w:date="2015-03-31T12:40:00Z"/>
              <w:rFonts w:eastAsiaTheme="minorEastAsia" w:cstheme="minorBidi"/>
              <w:i w:val="0"/>
              <w:noProof/>
              <w:lang w:val="en-IN" w:eastAsia="en-IN"/>
            </w:rPr>
          </w:pPr>
          <w:ins w:id="54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8.2.2</w:t>
            </w:r>
            <w:r>
              <w:rPr>
                <w:rFonts w:eastAsiaTheme="minorEastAsia" w:cstheme="minorBidi"/>
                <w:i w:val="0"/>
                <w:noProof/>
                <w:lang w:val="en-IN" w:eastAsia="en-IN"/>
              </w:rPr>
              <w:tab/>
            </w:r>
            <w:r w:rsidRPr="002501FB">
              <w:rPr>
                <w:rStyle w:val="Hyperlink"/>
                <w:noProof/>
                <w:lang w:val="en-CA"/>
              </w:rPr>
              <w:t>GPS Core Logging Information</w:t>
            </w:r>
            <w:r>
              <w:rPr>
                <w:noProof/>
                <w:webHidden/>
              </w:rPr>
              <w:tab/>
            </w:r>
            <w:r>
              <w:rPr>
                <w:noProof/>
                <w:webHidden/>
              </w:rPr>
              <w:fldChar w:fldCharType="begin"/>
            </w:r>
            <w:r>
              <w:rPr>
                <w:noProof/>
                <w:webHidden/>
              </w:rPr>
              <w:instrText xml:space="preserve"> PAGEREF _Toc415569102 \h </w:instrText>
            </w:r>
          </w:ins>
          <w:r>
            <w:rPr>
              <w:noProof/>
              <w:webHidden/>
            </w:rPr>
          </w:r>
          <w:r>
            <w:rPr>
              <w:noProof/>
              <w:webHidden/>
            </w:rPr>
            <w:fldChar w:fldCharType="separate"/>
          </w:r>
          <w:ins w:id="548" w:author="Patel, Seema" w:date="2015-03-31T12:40:00Z">
            <w:r>
              <w:rPr>
                <w:noProof/>
                <w:webHidden/>
              </w:rPr>
              <w:t>167</w:t>
            </w:r>
            <w:r>
              <w:rPr>
                <w:noProof/>
                <w:webHidden/>
              </w:rPr>
              <w:fldChar w:fldCharType="end"/>
            </w:r>
            <w:r w:rsidRPr="002501FB">
              <w:rPr>
                <w:rStyle w:val="Hyperlink"/>
                <w:noProof/>
              </w:rPr>
              <w:fldChar w:fldCharType="end"/>
            </w:r>
          </w:ins>
        </w:p>
        <w:p w14:paraId="6C653313" w14:textId="77777777" w:rsidR="00D74931" w:rsidRDefault="00D74931">
          <w:pPr>
            <w:pStyle w:val="TOC3"/>
            <w:tabs>
              <w:tab w:val="left" w:pos="1200"/>
              <w:tab w:val="right" w:leader="dot" w:pos="9350"/>
            </w:tabs>
            <w:rPr>
              <w:ins w:id="549" w:author="Patel, Seema" w:date="2015-03-31T12:40:00Z"/>
              <w:rFonts w:eastAsiaTheme="minorEastAsia" w:cstheme="minorBidi"/>
              <w:i w:val="0"/>
              <w:noProof/>
              <w:lang w:val="en-IN" w:eastAsia="en-IN"/>
            </w:rPr>
          </w:pPr>
          <w:ins w:id="55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8.2.3</w:t>
            </w:r>
            <w:r>
              <w:rPr>
                <w:rFonts w:eastAsiaTheme="minorEastAsia" w:cstheme="minorBidi"/>
                <w:i w:val="0"/>
                <w:noProof/>
                <w:lang w:val="en-IN" w:eastAsia="en-IN"/>
              </w:rPr>
              <w:tab/>
            </w:r>
            <w:r w:rsidRPr="002501FB">
              <w:rPr>
                <w:rStyle w:val="Hyperlink"/>
                <w:noProof/>
                <w:lang w:val="en-CA"/>
              </w:rPr>
              <w:t>GPS Online Logging Information</w:t>
            </w:r>
            <w:r>
              <w:rPr>
                <w:noProof/>
                <w:webHidden/>
              </w:rPr>
              <w:tab/>
            </w:r>
            <w:r>
              <w:rPr>
                <w:noProof/>
                <w:webHidden/>
              </w:rPr>
              <w:fldChar w:fldCharType="begin"/>
            </w:r>
            <w:r>
              <w:rPr>
                <w:noProof/>
                <w:webHidden/>
              </w:rPr>
              <w:instrText xml:space="preserve"> PAGEREF _Toc415569103 \h </w:instrText>
            </w:r>
          </w:ins>
          <w:r>
            <w:rPr>
              <w:noProof/>
              <w:webHidden/>
            </w:rPr>
          </w:r>
          <w:r>
            <w:rPr>
              <w:noProof/>
              <w:webHidden/>
            </w:rPr>
            <w:fldChar w:fldCharType="separate"/>
          </w:r>
          <w:ins w:id="551" w:author="Patel, Seema" w:date="2015-03-31T12:40:00Z">
            <w:r>
              <w:rPr>
                <w:noProof/>
                <w:webHidden/>
              </w:rPr>
              <w:t>167</w:t>
            </w:r>
            <w:r>
              <w:rPr>
                <w:noProof/>
                <w:webHidden/>
              </w:rPr>
              <w:fldChar w:fldCharType="end"/>
            </w:r>
            <w:r w:rsidRPr="002501FB">
              <w:rPr>
                <w:rStyle w:val="Hyperlink"/>
                <w:noProof/>
              </w:rPr>
              <w:fldChar w:fldCharType="end"/>
            </w:r>
          </w:ins>
        </w:p>
        <w:p w14:paraId="01655F96" w14:textId="77777777" w:rsidR="00D74931" w:rsidRDefault="00D74931">
          <w:pPr>
            <w:pStyle w:val="TOC3"/>
            <w:tabs>
              <w:tab w:val="left" w:pos="1200"/>
              <w:tab w:val="right" w:leader="dot" w:pos="9350"/>
            </w:tabs>
            <w:rPr>
              <w:ins w:id="552" w:author="Patel, Seema" w:date="2015-03-31T12:40:00Z"/>
              <w:rFonts w:eastAsiaTheme="minorEastAsia" w:cstheme="minorBidi"/>
              <w:i w:val="0"/>
              <w:noProof/>
              <w:lang w:val="en-IN" w:eastAsia="en-IN"/>
            </w:rPr>
          </w:pPr>
          <w:ins w:id="55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8.2.4</w:t>
            </w:r>
            <w:r>
              <w:rPr>
                <w:rFonts w:eastAsiaTheme="minorEastAsia" w:cstheme="minorBidi"/>
                <w:i w:val="0"/>
                <w:noProof/>
                <w:lang w:val="en-IN" w:eastAsia="en-IN"/>
              </w:rPr>
              <w:tab/>
            </w:r>
            <w:r w:rsidRPr="002501FB">
              <w:rPr>
                <w:rStyle w:val="Hyperlink"/>
                <w:noProof/>
                <w:lang w:val="en-CA"/>
              </w:rPr>
              <w:t>GPS Batch Logging Information</w:t>
            </w:r>
            <w:r>
              <w:rPr>
                <w:noProof/>
                <w:webHidden/>
              </w:rPr>
              <w:tab/>
            </w:r>
            <w:r>
              <w:rPr>
                <w:noProof/>
                <w:webHidden/>
              </w:rPr>
              <w:fldChar w:fldCharType="begin"/>
            </w:r>
            <w:r>
              <w:rPr>
                <w:noProof/>
                <w:webHidden/>
              </w:rPr>
              <w:instrText xml:space="preserve"> PAGEREF _Toc415569104 \h </w:instrText>
            </w:r>
          </w:ins>
          <w:r>
            <w:rPr>
              <w:noProof/>
              <w:webHidden/>
            </w:rPr>
          </w:r>
          <w:r>
            <w:rPr>
              <w:noProof/>
              <w:webHidden/>
            </w:rPr>
            <w:fldChar w:fldCharType="separate"/>
          </w:r>
          <w:ins w:id="554" w:author="Patel, Seema" w:date="2015-03-31T12:40:00Z">
            <w:r>
              <w:rPr>
                <w:noProof/>
                <w:webHidden/>
              </w:rPr>
              <w:t>167</w:t>
            </w:r>
            <w:r>
              <w:rPr>
                <w:noProof/>
                <w:webHidden/>
              </w:rPr>
              <w:fldChar w:fldCharType="end"/>
            </w:r>
            <w:r w:rsidRPr="002501FB">
              <w:rPr>
                <w:rStyle w:val="Hyperlink"/>
                <w:noProof/>
              </w:rPr>
              <w:fldChar w:fldCharType="end"/>
            </w:r>
          </w:ins>
        </w:p>
        <w:p w14:paraId="29109E63" w14:textId="77777777" w:rsidR="00D74931" w:rsidRDefault="00D74931">
          <w:pPr>
            <w:pStyle w:val="TOC2"/>
            <w:tabs>
              <w:tab w:val="left" w:pos="800"/>
              <w:tab w:val="right" w:leader="dot" w:pos="9350"/>
            </w:tabs>
            <w:rPr>
              <w:ins w:id="555" w:author="Patel, Seema" w:date="2015-03-31T12:40:00Z"/>
              <w:rFonts w:eastAsiaTheme="minorEastAsia" w:cstheme="minorBidi"/>
              <w:smallCaps w:val="0"/>
              <w:noProof/>
              <w:lang w:val="en-IN" w:eastAsia="en-IN"/>
            </w:rPr>
          </w:pPr>
          <w:ins w:id="55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"_Toc415569105"</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8.3</w:t>
            </w:r>
            <w:r>
              <w:rPr>
                <w:rFonts w:eastAsiaTheme="minorEastAsia" w:cstheme="minorBidi"/>
                <w:smallCaps w:val="0"/>
                <w:noProof/>
                <w:lang w:val="en-IN" w:eastAsia="en-IN"/>
              </w:rPr>
              <w:tab/>
            </w:r>
            <w:r w:rsidRPr="002501FB">
              <w:rPr>
                <w:rStyle w:val="Hyperlink"/>
                <w:noProof/>
                <w:lang w:val="en-CA"/>
              </w:rPr>
              <w:t>GPS Application Performance</w:t>
            </w:r>
            <w:r>
              <w:rPr>
                <w:noProof/>
                <w:webHidden/>
              </w:rPr>
              <w:tab/>
            </w:r>
            <w:r>
              <w:rPr>
                <w:noProof/>
                <w:webHidden/>
              </w:rPr>
              <w:fldChar w:fldCharType="begin"/>
            </w:r>
            <w:r>
              <w:rPr>
                <w:noProof/>
                <w:webHidden/>
              </w:rPr>
              <w:instrText xml:space="preserve"> PAGEREF _Toc415569105 \h </w:instrText>
            </w:r>
          </w:ins>
          <w:r>
            <w:rPr>
              <w:noProof/>
              <w:webHidden/>
            </w:rPr>
          </w:r>
          <w:r>
            <w:rPr>
              <w:noProof/>
              <w:webHidden/>
            </w:rPr>
            <w:fldChar w:fldCharType="separate"/>
          </w:r>
          <w:ins w:id="557" w:author="Patel, Seema" w:date="2015-03-31T12:40:00Z">
            <w:r>
              <w:rPr>
                <w:noProof/>
                <w:webHidden/>
              </w:rPr>
              <w:t>168</w:t>
            </w:r>
            <w:r>
              <w:rPr>
                <w:noProof/>
                <w:webHidden/>
              </w:rPr>
              <w:fldChar w:fldCharType="end"/>
            </w:r>
            <w:r w:rsidRPr="002501FB">
              <w:rPr>
                <w:rStyle w:val="Hyperlink"/>
                <w:noProof/>
              </w:rPr>
              <w:fldChar w:fldCharType="end"/>
            </w:r>
          </w:ins>
        </w:p>
        <w:p w14:paraId="7D990BD6" w14:textId="77777777" w:rsidR="00D74931" w:rsidRDefault="00D74931">
          <w:pPr>
            <w:pStyle w:val="TOC2"/>
            <w:tabs>
              <w:tab w:val="left" w:pos="800"/>
              <w:tab w:val="right" w:leader="dot" w:pos="9350"/>
            </w:tabs>
            <w:rPr>
              <w:ins w:id="558" w:author="Patel, Seema" w:date="2015-03-31T12:40:00Z"/>
              <w:rFonts w:eastAsiaTheme="minorEastAsia" w:cstheme="minorBidi"/>
              <w:smallCaps w:val="0"/>
              <w:noProof/>
              <w:lang w:val="en-IN" w:eastAsia="en-IN"/>
            </w:rPr>
          </w:pPr>
          <w:ins w:id="55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8.4</w:t>
            </w:r>
            <w:r>
              <w:rPr>
                <w:rFonts w:eastAsiaTheme="minorEastAsia" w:cstheme="minorBidi"/>
                <w:smallCaps w:val="0"/>
                <w:noProof/>
                <w:lang w:val="en-IN" w:eastAsia="en-IN"/>
              </w:rPr>
              <w:tab/>
            </w:r>
            <w:r w:rsidRPr="002501FB">
              <w:rPr>
                <w:rStyle w:val="Hyperlink"/>
                <w:noProof/>
                <w:lang w:val="en-CA"/>
              </w:rPr>
              <w:t>Monitoring, Reporting and Statistics</w:t>
            </w:r>
            <w:r>
              <w:rPr>
                <w:noProof/>
                <w:webHidden/>
              </w:rPr>
              <w:tab/>
            </w:r>
            <w:r>
              <w:rPr>
                <w:noProof/>
                <w:webHidden/>
              </w:rPr>
              <w:fldChar w:fldCharType="begin"/>
            </w:r>
            <w:r>
              <w:rPr>
                <w:noProof/>
                <w:webHidden/>
              </w:rPr>
              <w:instrText xml:space="preserve"> PAGEREF _Toc415569106 \h </w:instrText>
            </w:r>
          </w:ins>
          <w:r>
            <w:rPr>
              <w:noProof/>
              <w:webHidden/>
            </w:rPr>
          </w:r>
          <w:r>
            <w:rPr>
              <w:noProof/>
              <w:webHidden/>
            </w:rPr>
            <w:fldChar w:fldCharType="separate"/>
          </w:r>
          <w:ins w:id="560" w:author="Patel, Seema" w:date="2015-03-31T12:40:00Z">
            <w:r>
              <w:rPr>
                <w:noProof/>
                <w:webHidden/>
              </w:rPr>
              <w:t>168</w:t>
            </w:r>
            <w:r>
              <w:rPr>
                <w:noProof/>
                <w:webHidden/>
              </w:rPr>
              <w:fldChar w:fldCharType="end"/>
            </w:r>
            <w:r w:rsidRPr="002501FB">
              <w:rPr>
                <w:rStyle w:val="Hyperlink"/>
                <w:noProof/>
              </w:rPr>
              <w:fldChar w:fldCharType="end"/>
            </w:r>
          </w:ins>
        </w:p>
        <w:p w14:paraId="73680E35" w14:textId="77777777" w:rsidR="00D74931" w:rsidRDefault="00D74931">
          <w:pPr>
            <w:pStyle w:val="TOC1"/>
            <w:tabs>
              <w:tab w:val="left" w:pos="400"/>
              <w:tab w:val="right" w:leader="dot" w:pos="9350"/>
            </w:tabs>
            <w:rPr>
              <w:ins w:id="561" w:author="Patel, Seema" w:date="2015-03-31T12:40:00Z"/>
              <w:rFonts w:eastAsiaTheme="minorEastAsia" w:cstheme="minorBidi"/>
              <w:b w:val="0"/>
              <w:caps w:val="0"/>
              <w:noProof/>
              <w:lang w:val="en-IN" w:eastAsia="en-IN"/>
            </w:rPr>
          </w:pPr>
          <w:ins w:id="56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9.</w:t>
            </w:r>
            <w:r>
              <w:rPr>
                <w:rFonts w:eastAsiaTheme="minorEastAsia" w:cstheme="minorBidi"/>
                <w:b w:val="0"/>
                <w:caps w:val="0"/>
                <w:noProof/>
                <w:lang w:val="en-IN" w:eastAsia="en-IN"/>
              </w:rPr>
              <w:tab/>
            </w:r>
            <w:r w:rsidRPr="002501FB">
              <w:rPr>
                <w:rStyle w:val="Hyperlink"/>
                <w:noProof/>
                <w:lang w:val="en-CA"/>
              </w:rPr>
              <w:t>Data View Model</w:t>
            </w:r>
            <w:r>
              <w:rPr>
                <w:noProof/>
                <w:webHidden/>
              </w:rPr>
              <w:tab/>
            </w:r>
            <w:r>
              <w:rPr>
                <w:noProof/>
                <w:webHidden/>
              </w:rPr>
              <w:fldChar w:fldCharType="begin"/>
            </w:r>
            <w:r>
              <w:rPr>
                <w:noProof/>
                <w:webHidden/>
              </w:rPr>
              <w:instrText xml:space="preserve"> PAGEREF _Toc415569107 \h </w:instrText>
            </w:r>
          </w:ins>
          <w:r>
            <w:rPr>
              <w:noProof/>
              <w:webHidden/>
            </w:rPr>
          </w:r>
          <w:r>
            <w:rPr>
              <w:noProof/>
              <w:webHidden/>
            </w:rPr>
            <w:fldChar w:fldCharType="separate"/>
          </w:r>
          <w:ins w:id="563" w:author="Patel, Seema" w:date="2015-03-31T12:40:00Z">
            <w:r>
              <w:rPr>
                <w:noProof/>
                <w:webHidden/>
              </w:rPr>
              <w:t>169</w:t>
            </w:r>
            <w:r>
              <w:rPr>
                <w:noProof/>
                <w:webHidden/>
              </w:rPr>
              <w:fldChar w:fldCharType="end"/>
            </w:r>
            <w:r w:rsidRPr="002501FB">
              <w:rPr>
                <w:rStyle w:val="Hyperlink"/>
                <w:noProof/>
              </w:rPr>
              <w:fldChar w:fldCharType="end"/>
            </w:r>
          </w:ins>
        </w:p>
        <w:p w14:paraId="79F5FA6A" w14:textId="77777777" w:rsidR="00D74931" w:rsidRDefault="00D74931">
          <w:pPr>
            <w:pStyle w:val="TOC2"/>
            <w:tabs>
              <w:tab w:val="left" w:pos="800"/>
              <w:tab w:val="right" w:leader="dot" w:pos="9350"/>
            </w:tabs>
            <w:rPr>
              <w:ins w:id="564" w:author="Patel, Seema" w:date="2015-03-31T12:40:00Z"/>
              <w:rFonts w:eastAsiaTheme="minorEastAsia" w:cstheme="minorBidi"/>
              <w:smallCaps w:val="0"/>
              <w:noProof/>
              <w:lang w:val="en-IN" w:eastAsia="en-IN"/>
            </w:rPr>
          </w:pPr>
          <w:ins w:id="56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9.1</w:t>
            </w:r>
            <w:r>
              <w:rPr>
                <w:rFonts w:eastAsiaTheme="minorEastAsia" w:cstheme="minorBidi"/>
                <w:smallCaps w:val="0"/>
                <w:noProof/>
                <w:lang w:val="en-IN" w:eastAsia="en-IN"/>
              </w:rPr>
              <w:tab/>
            </w:r>
            <w:r w:rsidRPr="002501FB">
              <w:rPr>
                <w:rStyle w:val="Hyperlink"/>
                <w:noProof/>
                <w:lang w:val="en-CA"/>
              </w:rPr>
              <w:t>GPS Tables Info</w:t>
            </w:r>
            <w:r>
              <w:rPr>
                <w:noProof/>
                <w:webHidden/>
              </w:rPr>
              <w:tab/>
            </w:r>
            <w:r>
              <w:rPr>
                <w:noProof/>
                <w:webHidden/>
              </w:rPr>
              <w:fldChar w:fldCharType="begin"/>
            </w:r>
            <w:r>
              <w:rPr>
                <w:noProof/>
                <w:webHidden/>
              </w:rPr>
              <w:instrText xml:space="preserve"> PAGEREF _Toc415569108 \h </w:instrText>
            </w:r>
          </w:ins>
          <w:r>
            <w:rPr>
              <w:noProof/>
              <w:webHidden/>
            </w:rPr>
          </w:r>
          <w:r>
            <w:rPr>
              <w:noProof/>
              <w:webHidden/>
            </w:rPr>
            <w:fldChar w:fldCharType="separate"/>
          </w:r>
          <w:ins w:id="566" w:author="Patel, Seema" w:date="2015-03-31T12:40:00Z">
            <w:r>
              <w:rPr>
                <w:noProof/>
                <w:webHidden/>
              </w:rPr>
              <w:t>169</w:t>
            </w:r>
            <w:r>
              <w:rPr>
                <w:noProof/>
                <w:webHidden/>
              </w:rPr>
              <w:fldChar w:fldCharType="end"/>
            </w:r>
            <w:r w:rsidRPr="002501FB">
              <w:rPr>
                <w:rStyle w:val="Hyperlink"/>
                <w:noProof/>
              </w:rPr>
              <w:fldChar w:fldCharType="end"/>
            </w:r>
          </w:ins>
        </w:p>
        <w:p w14:paraId="6C94BBC0" w14:textId="77777777" w:rsidR="00D74931" w:rsidRDefault="00D74931">
          <w:pPr>
            <w:pStyle w:val="TOC1"/>
            <w:tabs>
              <w:tab w:val="left" w:pos="600"/>
              <w:tab w:val="right" w:leader="dot" w:pos="9350"/>
            </w:tabs>
            <w:rPr>
              <w:ins w:id="567" w:author="Patel, Seema" w:date="2015-03-31T12:40:00Z"/>
              <w:rFonts w:eastAsiaTheme="minorEastAsia" w:cstheme="minorBidi"/>
              <w:b w:val="0"/>
              <w:caps w:val="0"/>
              <w:noProof/>
              <w:lang w:val="en-IN" w:eastAsia="en-IN"/>
            </w:rPr>
          </w:pPr>
          <w:ins w:id="56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"_Toc415569109"</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w:t>
            </w:r>
            <w:r>
              <w:rPr>
                <w:rFonts w:eastAsiaTheme="minorEastAsia" w:cstheme="minorBidi"/>
                <w:b w:val="0"/>
                <w:caps w:val="0"/>
                <w:noProof/>
                <w:lang w:val="en-IN" w:eastAsia="en-IN"/>
              </w:rPr>
              <w:tab/>
            </w:r>
            <w:r w:rsidRPr="002501FB">
              <w:rPr>
                <w:rStyle w:val="Hyperlink"/>
                <w:noProof/>
                <w:lang w:val="en-CA"/>
              </w:rPr>
              <w:t>Annexes</w:t>
            </w:r>
            <w:r>
              <w:rPr>
                <w:noProof/>
                <w:webHidden/>
              </w:rPr>
              <w:tab/>
            </w:r>
            <w:r>
              <w:rPr>
                <w:noProof/>
                <w:webHidden/>
              </w:rPr>
              <w:fldChar w:fldCharType="begin"/>
            </w:r>
            <w:r>
              <w:rPr>
                <w:noProof/>
                <w:webHidden/>
              </w:rPr>
              <w:instrText xml:space="preserve"> PAGEREF _Toc415569109 \h </w:instrText>
            </w:r>
          </w:ins>
          <w:r>
            <w:rPr>
              <w:noProof/>
              <w:webHidden/>
            </w:rPr>
          </w:r>
          <w:r>
            <w:rPr>
              <w:noProof/>
              <w:webHidden/>
            </w:rPr>
            <w:fldChar w:fldCharType="separate"/>
          </w:r>
          <w:ins w:id="569" w:author="Patel, Seema" w:date="2015-03-31T12:40:00Z">
            <w:r>
              <w:rPr>
                <w:noProof/>
                <w:webHidden/>
              </w:rPr>
              <w:t>174</w:t>
            </w:r>
            <w:r>
              <w:rPr>
                <w:noProof/>
                <w:webHidden/>
              </w:rPr>
              <w:fldChar w:fldCharType="end"/>
            </w:r>
            <w:r w:rsidRPr="002501FB">
              <w:rPr>
                <w:rStyle w:val="Hyperlink"/>
                <w:noProof/>
              </w:rPr>
              <w:fldChar w:fldCharType="end"/>
            </w:r>
          </w:ins>
        </w:p>
        <w:p w14:paraId="20F3AFB6" w14:textId="77777777" w:rsidR="00D74931" w:rsidRDefault="00D74931">
          <w:pPr>
            <w:pStyle w:val="TOC2"/>
            <w:tabs>
              <w:tab w:val="left" w:pos="1000"/>
              <w:tab w:val="right" w:leader="dot" w:pos="9350"/>
            </w:tabs>
            <w:rPr>
              <w:ins w:id="570" w:author="Patel, Seema" w:date="2015-03-31T12:40:00Z"/>
              <w:rFonts w:eastAsiaTheme="minorEastAsia" w:cstheme="minorBidi"/>
              <w:smallCaps w:val="0"/>
              <w:noProof/>
              <w:lang w:val="en-IN" w:eastAsia="en-IN"/>
            </w:rPr>
          </w:pPr>
          <w:ins w:id="57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10.1</w:t>
            </w:r>
            <w:r>
              <w:rPr>
                <w:rFonts w:eastAsiaTheme="minorEastAsia" w:cstheme="minorBidi"/>
                <w:smallCaps w:val="0"/>
                <w:noProof/>
                <w:lang w:val="en-IN" w:eastAsia="en-IN"/>
              </w:rPr>
              <w:tab/>
            </w:r>
            <w:r w:rsidRPr="002501FB">
              <w:rPr>
                <w:rStyle w:val="Hyperlink"/>
                <w:noProof/>
                <w:lang w:val="en-CA"/>
              </w:rPr>
              <w:t>Annexe A: Reg Expression Comparison Example</w:t>
            </w:r>
            <w:r>
              <w:rPr>
                <w:noProof/>
                <w:webHidden/>
              </w:rPr>
              <w:tab/>
            </w:r>
            <w:r>
              <w:rPr>
                <w:noProof/>
                <w:webHidden/>
              </w:rPr>
              <w:fldChar w:fldCharType="begin"/>
            </w:r>
            <w:r>
              <w:rPr>
                <w:noProof/>
                <w:webHidden/>
              </w:rPr>
              <w:instrText xml:space="preserve"> PAGEREF _Toc415569110 \h </w:instrText>
            </w:r>
          </w:ins>
          <w:r>
            <w:rPr>
              <w:noProof/>
              <w:webHidden/>
            </w:rPr>
          </w:r>
          <w:r>
            <w:rPr>
              <w:noProof/>
              <w:webHidden/>
            </w:rPr>
            <w:fldChar w:fldCharType="separate"/>
          </w:r>
          <w:ins w:id="572" w:author="Patel, Seema" w:date="2015-03-31T12:40:00Z">
            <w:r>
              <w:rPr>
                <w:noProof/>
                <w:webHidden/>
              </w:rPr>
              <w:t>174</w:t>
            </w:r>
            <w:r>
              <w:rPr>
                <w:noProof/>
                <w:webHidden/>
              </w:rPr>
              <w:fldChar w:fldCharType="end"/>
            </w:r>
            <w:r w:rsidRPr="002501FB">
              <w:rPr>
                <w:rStyle w:val="Hyperlink"/>
                <w:noProof/>
              </w:rPr>
              <w:fldChar w:fldCharType="end"/>
            </w:r>
          </w:ins>
        </w:p>
        <w:p w14:paraId="3FA88F71" w14:textId="77777777" w:rsidR="00D74931" w:rsidRDefault="00D74931">
          <w:pPr>
            <w:pStyle w:val="TOC2"/>
            <w:tabs>
              <w:tab w:val="left" w:pos="1000"/>
              <w:tab w:val="right" w:leader="dot" w:pos="9350"/>
            </w:tabs>
            <w:rPr>
              <w:ins w:id="573" w:author="Patel, Seema" w:date="2015-03-31T12:40:00Z"/>
              <w:rFonts w:eastAsiaTheme="minorEastAsia" w:cstheme="minorBidi"/>
              <w:smallCaps w:val="0"/>
              <w:noProof/>
              <w:lang w:val="en-IN" w:eastAsia="en-IN"/>
            </w:rPr>
          </w:pPr>
          <w:ins w:id="574"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"_Toc415569111"</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10.2</w:t>
            </w:r>
            <w:r>
              <w:rPr>
                <w:rFonts w:eastAsiaTheme="minorEastAsia" w:cstheme="minorBidi"/>
                <w:smallCaps w:val="0"/>
                <w:noProof/>
                <w:lang w:val="en-IN" w:eastAsia="en-IN"/>
              </w:rPr>
              <w:tab/>
            </w:r>
            <w:r w:rsidRPr="002501FB">
              <w:rPr>
                <w:rStyle w:val="Hyperlink"/>
                <w:noProof/>
                <w:lang w:val="en-CA"/>
              </w:rPr>
              <w:t>Annexe B: Ehcache example</w:t>
            </w:r>
            <w:r>
              <w:rPr>
                <w:noProof/>
                <w:webHidden/>
              </w:rPr>
              <w:tab/>
            </w:r>
            <w:r>
              <w:rPr>
                <w:noProof/>
                <w:webHidden/>
              </w:rPr>
              <w:fldChar w:fldCharType="begin"/>
            </w:r>
            <w:r>
              <w:rPr>
                <w:noProof/>
                <w:webHidden/>
              </w:rPr>
              <w:instrText xml:space="preserve"> PAGEREF _Toc415569111 \h </w:instrText>
            </w:r>
          </w:ins>
          <w:r>
            <w:rPr>
              <w:noProof/>
              <w:webHidden/>
            </w:rPr>
          </w:r>
          <w:r>
            <w:rPr>
              <w:noProof/>
              <w:webHidden/>
            </w:rPr>
            <w:fldChar w:fldCharType="separate"/>
          </w:r>
          <w:ins w:id="575" w:author="Patel, Seema" w:date="2015-03-31T12:40:00Z">
            <w:r>
              <w:rPr>
                <w:noProof/>
                <w:webHidden/>
              </w:rPr>
              <w:t>174</w:t>
            </w:r>
            <w:r>
              <w:rPr>
                <w:noProof/>
                <w:webHidden/>
              </w:rPr>
              <w:fldChar w:fldCharType="end"/>
            </w:r>
            <w:r w:rsidRPr="002501FB">
              <w:rPr>
                <w:rStyle w:val="Hyperlink"/>
                <w:noProof/>
              </w:rPr>
              <w:fldChar w:fldCharType="end"/>
            </w:r>
          </w:ins>
        </w:p>
        <w:p w14:paraId="4093AFFA" w14:textId="77777777" w:rsidR="00D74931" w:rsidRDefault="00D74931">
          <w:pPr>
            <w:pStyle w:val="TOC2"/>
            <w:tabs>
              <w:tab w:val="left" w:pos="1000"/>
              <w:tab w:val="right" w:leader="dot" w:pos="9350"/>
            </w:tabs>
            <w:rPr>
              <w:ins w:id="576" w:author="Patel, Seema" w:date="2015-03-31T12:40:00Z"/>
              <w:rFonts w:eastAsiaTheme="minorEastAsia" w:cstheme="minorBidi"/>
              <w:smallCaps w:val="0"/>
              <w:noProof/>
              <w:lang w:val="en-IN" w:eastAsia="en-IN"/>
            </w:rPr>
          </w:pPr>
          <w:ins w:id="577"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"_Toc415569112"</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w:t>
            </w:r>
            <w:r>
              <w:rPr>
                <w:rFonts w:eastAsiaTheme="minorEastAsia" w:cstheme="minorBidi"/>
                <w:smallCaps w:val="0"/>
                <w:noProof/>
                <w:lang w:val="en-IN" w:eastAsia="en-IN"/>
              </w:rPr>
              <w:tab/>
            </w:r>
            <w:r w:rsidRPr="002501FB">
              <w:rPr>
                <w:rStyle w:val="Hyperlink"/>
                <w:noProof/>
                <w:lang w:val="en-CA"/>
              </w:rPr>
              <w:t>Annexe C: GPS Status Codes</w:t>
            </w:r>
            <w:r>
              <w:rPr>
                <w:noProof/>
                <w:webHidden/>
              </w:rPr>
              <w:tab/>
            </w:r>
            <w:r>
              <w:rPr>
                <w:noProof/>
                <w:webHidden/>
              </w:rPr>
              <w:fldChar w:fldCharType="begin"/>
            </w:r>
            <w:r>
              <w:rPr>
                <w:noProof/>
                <w:webHidden/>
              </w:rPr>
              <w:instrText xml:space="preserve"> PAGEREF _Toc415569112 \h </w:instrText>
            </w:r>
          </w:ins>
          <w:r>
            <w:rPr>
              <w:noProof/>
              <w:webHidden/>
            </w:rPr>
          </w:r>
          <w:r>
            <w:rPr>
              <w:noProof/>
              <w:webHidden/>
            </w:rPr>
            <w:fldChar w:fldCharType="separate"/>
          </w:r>
          <w:ins w:id="578" w:author="Patel, Seema" w:date="2015-03-31T12:40:00Z">
            <w:r>
              <w:rPr>
                <w:noProof/>
                <w:webHidden/>
              </w:rPr>
              <w:t>176</w:t>
            </w:r>
            <w:r>
              <w:rPr>
                <w:noProof/>
                <w:webHidden/>
              </w:rPr>
              <w:fldChar w:fldCharType="end"/>
            </w:r>
            <w:r w:rsidRPr="002501FB">
              <w:rPr>
                <w:rStyle w:val="Hyperlink"/>
                <w:noProof/>
              </w:rPr>
              <w:fldChar w:fldCharType="end"/>
            </w:r>
          </w:ins>
        </w:p>
        <w:p w14:paraId="7CD2E00F" w14:textId="77777777" w:rsidR="00D74931" w:rsidRDefault="00D74931">
          <w:pPr>
            <w:pStyle w:val="TOC3"/>
            <w:tabs>
              <w:tab w:val="left" w:pos="1200"/>
              <w:tab w:val="right" w:leader="dot" w:pos="9350"/>
            </w:tabs>
            <w:rPr>
              <w:ins w:id="579" w:author="Patel, Seema" w:date="2015-03-31T12:40:00Z"/>
              <w:rFonts w:eastAsiaTheme="minorEastAsia" w:cstheme="minorBidi"/>
              <w:i w:val="0"/>
              <w:noProof/>
              <w:lang w:val="en-IN" w:eastAsia="en-IN"/>
            </w:rPr>
          </w:pPr>
          <w:ins w:id="580"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"_Toc415569113"</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10.3.1</w:t>
            </w:r>
            <w:r>
              <w:rPr>
                <w:rFonts w:eastAsiaTheme="minorEastAsia" w:cstheme="minorBidi"/>
                <w:i w:val="0"/>
                <w:noProof/>
                <w:lang w:val="en-IN" w:eastAsia="en-IN"/>
              </w:rPr>
              <w:tab/>
            </w:r>
            <w:r w:rsidRPr="002501FB">
              <w:rPr>
                <w:rStyle w:val="Hyperlink"/>
                <w:noProof/>
                <w:lang w:val="en-CA"/>
              </w:rPr>
              <w:t>GPS Core Status Codes</w:t>
            </w:r>
            <w:r>
              <w:rPr>
                <w:noProof/>
                <w:webHidden/>
              </w:rPr>
              <w:tab/>
            </w:r>
            <w:r>
              <w:rPr>
                <w:noProof/>
                <w:webHidden/>
              </w:rPr>
              <w:fldChar w:fldCharType="begin"/>
            </w:r>
            <w:r>
              <w:rPr>
                <w:noProof/>
                <w:webHidden/>
              </w:rPr>
              <w:instrText xml:space="preserve"> PAGEREF _Toc415569113 \h </w:instrText>
            </w:r>
          </w:ins>
          <w:r>
            <w:rPr>
              <w:noProof/>
              <w:webHidden/>
            </w:rPr>
          </w:r>
          <w:r>
            <w:rPr>
              <w:noProof/>
              <w:webHidden/>
            </w:rPr>
            <w:fldChar w:fldCharType="separate"/>
          </w:r>
          <w:ins w:id="581" w:author="Patel, Seema" w:date="2015-03-31T12:40:00Z">
            <w:r>
              <w:rPr>
                <w:noProof/>
                <w:webHidden/>
              </w:rPr>
              <w:t>176</w:t>
            </w:r>
            <w:r>
              <w:rPr>
                <w:noProof/>
                <w:webHidden/>
              </w:rPr>
              <w:fldChar w:fldCharType="end"/>
            </w:r>
            <w:r w:rsidRPr="002501FB">
              <w:rPr>
                <w:rStyle w:val="Hyperlink"/>
                <w:noProof/>
              </w:rPr>
              <w:fldChar w:fldCharType="end"/>
            </w:r>
          </w:ins>
        </w:p>
        <w:p w14:paraId="40EAA246" w14:textId="77777777" w:rsidR="00D74931" w:rsidRDefault="00D74931">
          <w:pPr>
            <w:pStyle w:val="TOC3"/>
            <w:tabs>
              <w:tab w:val="left" w:pos="1200"/>
              <w:tab w:val="right" w:leader="dot" w:pos="9350"/>
            </w:tabs>
            <w:rPr>
              <w:ins w:id="582" w:author="Patel, Seema" w:date="2015-03-31T12:40:00Z"/>
              <w:rFonts w:eastAsiaTheme="minorEastAsia" w:cstheme="minorBidi"/>
              <w:i w:val="0"/>
              <w:noProof/>
              <w:lang w:val="en-IN" w:eastAsia="en-IN"/>
            </w:rPr>
          </w:pPr>
          <w:ins w:id="583"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"_Toc415569114"</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10.3.2</w:t>
            </w:r>
            <w:r>
              <w:rPr>
                <w:rFonts w:eastAsiaTheme="minorEastAsia" w:cstheme="minorBidi"/>
                <w:i w:val="0"/>
                <w:noProof/>
                <w:lang w:val="en-IN" w:eastAsia="en-IN"/>
              </w:rPr>
              <w:tab/>
            </w:r>
            <w:r w:rsidRPr="002501FB">
              <w:rPr>
                <w:rStyle w:val="Hyperlink"/>
                <w:noProof/>
                <w:lang w:val="en-CA"/>
              </w:rPr>
              <w:t>GPS Online Status Codes</w:t>
            </w:r>
            <w:r>
              <w:rPr>
                <w:noProof/>
                <w:webHidden/>
              </w:rPr>
              <w:tab/>
            </w:r>
            <w:r>
              <w:rPr>
                <w:noProof/>
                <w:webHidden/>
              </w:rPr>
              <w:fldChar w:fldCharType="begin"/>
            </w:r>
            <w:r>
              <w:rPr>
                <w:noProof/>
                <w:webHidden/>
              </w:rPr>
              <w:instrText xml:space="preserve"> PAGEREF _Toc415569114 \h </w:instrText>
            </w:r>
          </w:ins>
          <w:r>
            <w:rPr>
              <w:noProof/>
              <w:webHidden/>
            </w:rPr>
          </w:r>
          <w:r>
            <w:rPr>
              <w:noProof/>
              <w:webHidden/>
            </w:rPr>
            <w:fldChar w:fldCharType="separate"/>
          </w:r>
          <w:ins w:id="584" w:author="Patel, Seema" w:date="2015-03-31T12:40:00Z">
            <w:r>
              <w:rPr>
                <w:noProof/>
                <w:webHidden/>
              </w:rPr>
              <w:t>178</w:t>
            </w:r>
            <w:r>
              <w:rPr>
                <w:noProof/>
                <w:webHidden/>
              </w:rPr>
              <w:fldChar w:fldCharType="end"/>
            </w:r>
            <w:r w:rsidRPr="002501FB">
              <w:rPr>
                <w:rStyle w:val="Hyperlink"/>
                <w:noProof/>
              </w:rPr>
              <w:fldChar w:fldCharType="end"/>
            </w:r>
          </w:ins>
        </w:p>
        <w:p w14:paraId="046036F8" w14:textId="77777777" w:rsidR="00D74931" w:rsidRDefault="00D74931">
          <w:pPr>
            <w:pStyle w:val="TOC3"/>
            <w:tabs>
              <w:tab w:val="left" w:pos="1200"/>
              <w:tab w:val="right" w:leader="dot" w:pos="9350"/>
            </w:tabs>
            <w:rPr>
              <w:ins w:id="585" w:author="Patel, Seema" w:date="2015-03-31T12:40:00Z"/>
              <w:rFonts w:eastAsiaTheme="minorEastAsia" w:cstheme="minorBidi"/>
              <w:i w:val="0"/>
              <w:noProof/>
              <w:lang w:val="en-IN" w:eastAsia="en-IN"/>
            </w:rPr>
          </w:pPr>
          <w:ins w:id="586"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"_Toc415569115"</w:instrText>
            </w:r>
            <w:r w:rsidRPr="002501FB">
              <w:rPr>
                <w:rStyle w:val="Hyperlink"/>
                <w:noProof/>
              </w:rPr>
              <w:instrText xml:space="preserve"> </w:instrText>
            </w:r>
            <w:r w:rsidRPr="002501FB">
              <w:rPr>
                <w:rStyle w:val="Hyperlink"/>
                <w:noProof/>
              </w:rPr>
              <w:fldChar w:fldCharType="separate"/>
            </w:r>
            <w:r w:rsidRPr="002501FB">
              <w:rPr>
                <w:rStyle w:val="Hyperlink"/>
                <w:noProof/>
                <w:lang w:val="fr-CA"/>
              </w:rPr>
              <w:t>10.3.3</w:t>
            </w:r>
            <w:r>
              <w:rPr>
                <w:rFonts w:eastAsiaTheme="minorEastAsia" w:cstheme="minorBidi"/>
                <w:i w:val="0"/>
                <w:noProof/>
                <w:lang w:val="en-IN" w:eastAsia="en-IN"/>
              </w:rPr>
              <w:tab/>
            </w:r>
            <w:r w:rsidRPr="002501FB">
              <w:rPr>
                <w:rStyle w:val="Hyperlink"/>
                <w:noProof/>
                <w:lang w:val="fr-CA"/>
              </w:rPr>
              <w:t>GPS Online Validation Status Codes</w:t>
            </w:r>
            <w:r>
              <w:rPr>
                <w:noProof/>
                <w:webHidden/>
              </w:rPr>
              <w:tab/>
            </w:r>
            <w:r>
              <w:rPr>
                <w:noProof/>
                <w:webHidden/>
              </w:rPr>
              <w:fldChar w:fldCharType="begin"/>
            </w:r>
            <w:r>
              <w:rPr>
                <w:noProof/>
                <w:webHidden/>
              </w:rPr>
              <w:instrText xml:space="preserve"> PAGEREF _Toc415569115 \h </w:instrText>
            </w:r>
          </w:ins>
          <w:r>
            <w:rPr>
              <w:noProof/>
              <w:webHidden/>
            </w:rPr>
          </w:r>
          <w:r>
            <w:rPr>
              <w:noProof/>
              <w:webHidden/>
            </w:rPr>
            <w:fldChar w:fldCharType="separate"/>
          </w:r>
          <w:ins w:id="587" w:author="Patel, Seema" w:date="2015-03-31T12:40:00Z">
            <w:r>
              <w:rPr>
                <w:noProof/>
                <w:webHidden/>
              </w:rPr>
              <w:t>180</w:t>
            </w:r>
            <w:r>
              <w:rPr>
                <w:noProof/>
                <w:webHidden/>
              </w:rPr>
              <w:fldChar w:fldCharType="end"/>
            </w:r>
            <w:r w:rsidRPr="002501FB">
              <w:rPr>
                <w:rStyle w:val="Hyperlink"/>
                <w:noProof/>
              </w:rPr>
              <w:fldChar w:fldCharType="end"/>
            </w:r>
          </w:ins>
        </w:p>
        <w:p w14:paraId="7A296BE8" w14:textId="77777777" w:rsidR="00D74931" w:rsidRDefault="00D74931">
          <w:pPr>
            <w:pStyle w:val="TOC3"/>
            <w:tabs>
              <w:tab w:val="left" w:pos="1200"/>
              <w:tab w:val="right" w:leader="dot" w:pos="9350"/>
            </w:tabs>
            <w:rPr>
              <w:ins w:id="588" w:author="Patel, Seema" w:date="2015-03-31T12:40:00Z"/>
              <w:rFonts w:eastAsiaTheme="minorEastAsia" w:cstheme="minorBidi"/>
              <w:i w:val="0"/>
              <w:noProof/>
              <w:lang w:val="en-IN" w:eastAsia="en-IN"/>
            </w:rPr>
          </w:pPr>
          <w:ins w:id="589"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"_Toc415569116"</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10.3.4</w:t>
            </w:r>
            <w:r>
              <w:rPr>
                <w:rFonts w:eastAsiaTheme="minorEastAsia" w:cstheme="minorBidi"/>
                <w:i w:val="0"/>
                <w:noProof/>
                <w:lang w:val="en-IN" w:eastAsia="en-IN"/>
              </w:rPr>
              <w:tab/>
            </w:r>
            <w:r w:rsidRPr="002501FB">
              <w:rPr>
                <w:rStyle w:val="Hyperlink"/>
                <w:noProof/>
                <w:lang w:val="en-CA"/>
              </w:rPr>
              <w:t>GPS Batch Status Codes</w:t>
            </w:r>
            <w:r>
              <w:rPr>
                <w:noProof/>
                <w:webHidden/>
              </w:rPr>
              <w:tab/>
            </w:r>
            <w:r>
              <w:rPr>
                <w:noProof/>
                <w:webHidden/>
              </w:rPr>
              <w:fldChar w:fldCharType="begin"/>
            </w:r>
            <w:r>
              <w:rPr>
                <w:noProof/>
                <w:webHidden/>
              </w:rPr>
              <w:instrText xml:space="preserve"> PAGEREF _Toc415569116 \h </w:instrText>
            </w:r>
          </w:ins>
          <w:r>
            <w:rPr>
              <w:noProof/>
              <w:webHidden/>
            </w:rPr>
          </w:r>
          <w:r>
            <w:rPr>
              <w:noProof/>
              <w:webHidden/>
            </w:rPr>
            <w:fldChar w:fldCharType="separate"/>
          </w:r>
          <w:ins w:id="590" w:author="Patel, Seema" w:date="2015-03-31T12:40:00Z">
            <w:r>
              <w:rPr>
                <w:noProof/>
                <w:webHidden/>
              </w:rPr>
              <w:t>183</w:t>
            </w:r>
            <w:r>
              <w:rPr>
                <w:noProof/>
                <w:webHidden/>
              </w:rPr>
              <w:fldChar w:fldCharType="end"/>
            </w:r>
            <w:r w:rsidRPr="002501FB">
              <w:rPr>
                <w:rStyle w:val="Hyperlink"/>
                <w:noProof/>
              </w:rPr>
              <w:fldChar w:fldCharType="end"/>
            </w:r>
          </w:ins>
        </w:p>
        <w:p w14:paraId="221D9CBE" w14:textId="77777777" w:rsidR="00D74931" w:rsidRDefault="00D74931">
          <w:pPr>
            <w:pStyle w:val="TOC3"/>
            <w:tabs>
              <w:tab w:val="left" w:pos="1200"/>
              <w:tab w:val="right" w:leader="dot" w:pos="9350"/>
            </w:tabs>
            <w:rPr>
              <w:ins w:id="591" w:author="Patel, Seema" w:date="2015-03-31T12:40:00Z"/>
              <w:rFonts w:eastAsiaTheme="minorEastAsia" w:cstheme="minorBidi"/>
              <w:i w:val="0"/>
              <w:noProof/>
              <w:lang w:val="en-IN" w:eastAsia="en-IN"/>
            </w:rPr>
          </w:pPr>
          <w:ins w:id="592"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"_Toc415569117"</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10.3.5</w:t>
            </w:r>
            <w:r>
              <w:rPr>
                <w:rFonts w:eastAsiaTheme="minorEastAsia" w:cstheme="minorBidi"/>
                <w:i w:val="0"/>
                <w:noProof/>
                <w:lang w:val="en-IN" w:eastAsia="en-IN"/>
              </w:rPr>
              <w:tab/>
            </w:r>
            <w:r w:rsidRPr="002501FB">
              <w:rPr>
                <w:rStyle w:val="Hyperlink"/>
                <w:noProof/>
              </w:rPr>
              <w:t>Charge Back Error codes</w:t>
            </w:r>
            <w:r>
              <w:rPr>
                <w:noProof/>
                <w:webHidden/>
              </w:rPr>
              <w:tab/>
            </w:r>
            <w:r>
              <w:rPr>
                <w:noProof/>
                <w:webHidden/>
              </w:rPr>
              <w:fldChar w:fldCharType="begin"/>
            </w:r>
            <w:r>
              <w:rPr>
                <w:noProof/>
                <w:webHidden/>
              </w:rPr>
              <w:instrText xml:space="preserve"> PAGEREF _Toc415569117 \h </w:instrText>
            </w:r>
          </w:ins>
          <w:r>
            <w:rPr>
              <w:noProof/>
              <w:webHidden/>
            </w:rPr>
          </w:r>
          <w:r>
            <w:rPr>
              <w:noProof/>
              <w:webHidden/>
            </w:rPr>
            <w:fldChar w:fldCharType="separate"/>
          </w:r>
          <w:ins w:id="593" w:author="Patel, Seema" w:date="2015-03-31T12:40:00Z">
            <w:r>
              <w:rPr>
                <w:noProof/>
                <w:webHidden/>
              </w:rPr>
              <w:t>186</w:t>
            </w:r>
            <w:r>
              <w:rPr>
                <w:noProof/>
                <w:webHidden/>
              </w:rPr>
              <w:fldChar w:fldCharType="end"/>
            </w:r>
            <w:r w:rsidRPr="002501FB">
              <w:rPr>
                <w:rStyle w:val="Hyperlink"/>
                <w:noProof/>
              </w:rPr>
              <w:fldChar w:fldCharType="end"/>
            </w:r>
          </w:ins>
        </w:p>
        <w:p w14:paraId="6512E96E" w14:textId="77777777" w:rsidR="00D74931" w:rsidRDefault="00D74931">
          <w:pPr>
            <w:pStyle w:val="TOC3"/>
            <w:tabs>
              <w:tab w:val="left" w:pos="1200"/>
              <w:tab w:val="right" w:leader="dot" w:pos="9350"/>
            </w:tabs>
            <w:rPr>
              <w:ins w:id="594" w:author="Patel, Seema" w:date="2015-03-31T12:40:00Z"/>
              <w:rFonts w:eastAsiaTheme="minorEastAsia" w:cstheme="minorBidi"/>
              <w:i w:val="0"/>
              <w:noProof/>
              <w:lang w:val="en-IN" w:eastAsia="en-IN"/>
            </w:rPr>
          </w:pPr>
          <w:ins w:id="595"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"_Toc415569118"</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10.3.6</w:t>
            </w:r>
            <w:r>
              <w:rPr>
                <w:rFonts w:eastAsiaTheme="minorEastAsia" w:cstheme="minorBidi"/>
                <w:i w:val="0"/>
                <w:noProof/>
                <w:lang w:val="en-IN" w:eastAsia="en-IN"/>
              </w:rPr>
              <w:tab/>
            </w:r>
            <w:r w:rsidRPr="002501FB">
              <w:rPr>
                <w:rStyle w:val="Hyperlink"/>
                <w:noProof/>
                <w:lang w:val="en-CA"/>
              </w:rPr>
              <w:t>Processor Status Codes Mapping</w:t>
            </w:r>
            <w:r>
              <w:rPr>
                <w:noProof/>
                <w:webHidden/>
              </w:rPr>
              <w:tab/>
            </w:r>
            <w:r>
              <w:rPr>
                <w:noProof/>
                <w:webHidden/>
              </w:rPr>
              <w:fldChar w:fldCharType="begin"/>
            </w:r>
            <w:r>
              <w:rPr>
                <w:noProof/>
                <w:webHidden/>
              </w:rPr>
              <w:instrText xml:space="preserve"> PAGEREF _Toc415569118 \h </w:instrText>
            </w:r>
          </w:ins>
          <w:r>
            <w:rPr>
              <w:noProof/>
              <w:webHidden/>
            </w:rPr>
          </w:r>
          <w:r>
            <w:rPr>
              <w:noProof/>
              <w:webHidden/>
            </w:rPr>
            <w:fldChar w:fldCharType="separate"/>
          </w:r>
          <w:ins w:id="596" w:author="Patel, Seema" w:date="2015-03-31T12:40:00Z">
            <w:r>
              <w:rPr>
                <w:noProof/>
                <w:webHidden/>
              </w:rPr>
              <w:t>190</w:t>
            </w:r>
            <w:r>
              <w:rPr>
                <w:noProof/>
                <w:webHidden/>
              </w:rPr>
              <w:fldChar w:fldCharType="end"/>
            </w:r>
            <w:r w:rsidRPr="002501FB">
              <w:rPr>
                <w:rStyle w:val="Hyperlink"/>
                <w:noProof/>
              </w:rPr>
              <w:fldChar w:fldCharType="end"/>
            </w:r>
          </w:ins>
        </w:p>
        <w:p w14:paraId="21921AF2" w14:textId="77777777" w:rsidR="00D74931" w:rsidRDefault="00D74931">
          <w:pPr>
            <w:pStyle w:val="TOC3"/>
            <w:tabs>
              <w:tab w:val="left" w:pos="1200"/>
              <w:tab w:val="right" w:leader="dot" w:pos="9350"/>
            </w:tabs>
            <w:rPr>
              <w:ins w:id="597" w:author="Patel, Seema" w:date="2015-03-31T12:40:00Z"/>
              <w:rFonts w:eastAsiaTheme="minorEastAsia" w:cstheme="minorBidi"/>
              <w:i w:val="0"/>
              <w:noProof/>
              <w:lang w:val="en-IN" w:eastAsia="en-IN"/>
            </w:rPr>
          </w:pPr>
          <w:ins w:id="598"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"_Toc415569119"</w:instrText>
            </w:r>
            <w:r w:rsidRPr="002501FB">
              <w:rPr>
                <w:rStyle w:val="Hyperlink"/>
                <w:noProof/>
              </w:rPr>
              <w:instrText xml:space="preserve"> </w:instrText>
            </w:r>
            <w:r w:rsidRPr="002501FB">
              <w:rPr>
                <w:rStyle w:val="Hyperlink"/>
                <w:noProof/>
              </w:rPr>
              <w:fldChar w:fldCharType="separate"/>
            </w:r>
            <w:r w:rsidRPr="002501FB">
              <w:rPr>
                <w:rStyle w:val="Hyperlink"/>
                <w:noProof/>
                <w:lang w:val="es-ES"/>
              </w:rPr>
              <w:t>10.3.7</w:t>
            </w:r>
            <w:r>
              <w:rPr>
                <w:rFonts w:eastAsiaTheme="minorEastAsia" w:cstheme="minorBidi"/>
                <w:i w:val="0"/>
                <w:noProof/>
                <w:lang w:val="en-IN" w:eastAsia="en-IN"/>
              </w:rPr>
              <w:tab/>
            </w:r>
            <w:r w:rsidRPr="002501FB">
              <w:rPr>
                <w:rStyle w:val="Hyperlink"/>
                <w:noProof/>
                <w:lang w:val="es-ES"/>
              </w:rPr>
              <w:t>DTS-ESB Error codes (Reference)</w:t>
            </w:r>
            <w:r>
              <w:rPr>
                <w:noProof/>
                <w:webHidden/>
              </w:rPr>
              <w:tab/>
            </w:r>
            <w:r>
              <w:rPr>
                <w:noProof/>
                <w:webHidden/>
              </w:rPr>
              <w:fldChar w:fldCharType="begin"/>
            </w:r>
            <w:r>
              <w:rPr>
                <w:noProof/>
                <w:webHidden/>
              </w:rPr>
              <w:instrText xml:space="preserve"> PAGEREF _Toc415569119 \h </w:instrText>
            </w:r>
          </w:ins>
          <w:r>
            <w:rPr>
              <w:noProof/>
              <w:webHidden/>
            </w:rPr>
          </w:r>
          <w:r>
            <w:rPr>
              <w:noProof/>
              <w:webHidden/>
            </w:rPr>
            <w:fldChar w:fldCharType="separate"/>
          </w:r>
          <w:ins w:id="599" w:author="Patel, Seema" w:date="2015-03-31T12:40:00Z">
            <w:r>
              <w:rPr>
                <w:noProof/>
                <w:webHidden/>
              </w:rPr>
              <w:t>210</w:t>
            </w:r>
            <w:r>
              <w:rPr>
                <w:noProof/>
                <w:webHidden/>
              </w:rPr>
              <w:fldChar w:fldCharType="end"/>
            </w:r>
            <w:r w:rsidRPr="002501FB">
              <w:rPr>
                <w:rStyle w:val="Hyperlink"/>
                <w:noProof/>
              </w:rPr>
              <w:fldChar w:fldCharType="end"/>
            </w:r>
          </w:ins>
        </w:p>
        <w:p w14:paraId="7D2084A9" w14:textId="77777777" w:rsidR="00D74931" w:rsidRDefault="00D74931">
          <w:pPr>
            <w:pStyle w:val="TOC3"/>
            <w:tabs>
              <w:tab w:val="left" w:pos="1200"/>
              <w:tab w:val="right" w:leader="dot" w:pos="9350"/>
            </w:tabs>
            <w:rPr>
              <w:ins w:id="600" w:author="Patel, Seema" w:date="2015-03-31T12:40:00Z"/>
              <w:rFonts w:eastAsiaTheme="minorEastAsia" w:cstheme="minorBidi"/>
              <w:i w:val="0"/>
              <w:noProof/>
              <w:lang w:val="en-IN" w:eastAsia="en-IN"/>
            </w:rPr>
          </w:pPr>
          <w:ins w:id="601" w:author="Patel, Seema" w:date="2015-03-31T12:40:00Z">
            <w:r w:rsidRPr="002501FB">
              <w:rPr>
                <w:rStyle w:val="Hyperlink"/>
                <w:noProof/>
              </w:rPr>
              <w:fldChar w:fldCharType="begin"/>
            </w:r>
            <w:r w:rsidRPr="002501FB">
              <w:rPr>
                <w:rStyle w:val="Hyperlink"/>
                <w:noProof/>
              </w:rPr>
              <w:instrText xml:space="preserve"> </w:instrText>
            </w:r>
            <w:r>
              <w:rPr>
                <w:noProof/>
              </w:rPr>
              <w:instrText>HYPERLINK \l "_Toc415569120"</w:instrText>
            </w:r>
            <w:r w:rsidRPr="002501FB">
              <w:rPr>
                <w:rStyle w:val="Hyperlink"/>
                <w:noProof/>
              </w:rPr>
              <w:instrText xml:space="preserve"> </w:instrText>
            </w:r>
            <w:r w:rsidRPr="002501FB">
              <w:rPr>
                <w:rStyle w:val="Hyperlink"/>
                <w:noProof/>
              </w:rPr>
              <w:fldChar w:fldCharType="separate"/>
            </w:r>
            <w:r w:rsidRPr="002501FB">
              <w:rPr>
                <w:rStyle w:val="Hyperlink"/>
                <w:noProof/>
                <w:lang w:val="en-CA"/>
              </w:rPr>
              <w:t>10.3.8</w:t>
            </w:r>
            <w:r>
              <w:rPr>
                <w:rFonts w:eastAsiaTheme="minorEastAsia" w:cstheme="minorBidi"/>
                <w:i w:val="0"/>
                <w:noProof/>
                <w:lang w:val="en-IN" w:eastAsia="en-IN"/>
              </w:rPr>
              <w:tab/>
            </w:r>
            <w:r w:rsidRPr="002501FB">
              <w:rPr>
                <w:rStyle w:val="Hyperlink"/>
                <w:noProof/>
                <w:lang w:val="en-CA"/>
              </w:rPr>
              <w:t>Processor Error codes</w:t>
            </w:r>
            <w:r>
              <w:rPr>
                <w:noProof/>
                <w:webHidden/>
              </w:rPr>
              <w:tab/>
            </w:r>
            <w:r>
              <w:rPr>
                <w:noProof/>
                <w:webHidden/>
              </w:rPr>
              <w:fldChar w:fldCharType="begin"/>
            </w:r>
            <w:r>
              <w:rPr>
                <w:noProof/>
                <w:webHidden/>
              </w:rPr>
              <w:instrText xml:space="preserve"> PAGEREF _Toc415569120 \h </w:instrText>
            </w:r>
          </w:ins>
          <w:r>
            <w:rPr>
              <w:noProof/>
              <w:webHidden/>
            </w:rPr>
          </w:r>
          <w:r>
            <w:rPr>
              <w:noProof/>
              <w:webHidden/>
            </w:rPr>
            <w:fldChar w:fldCharType="separate"/>
          </w:r>
          <w:ins w:id="602" w:author="Patel, Seema" w:date="2015-03-31T12:40:00Z">
            <w:r>
              <w:rPr>
                <w:noProof/>
                <w:webHidden/>
              </w:rPr>
              <w:t>211</w:t>
            </w:r>
            <w:r>
              <w:rPr>
                <w:noProof/>
                <w:webHidden/>
              </w:rPr>
              <w:fldChar w:fldCharType="end"/>
            </w:r>
            <w:r w:rsidRPr="002501FB">
              <w:rPr>
                <w:rStyle w:val="Hyperlink"/>
                <w:noProof/>
              </w:rPr>
              <w:fldChar w:fldCharType="end"/>
            </w:r>
          </w:ins>
        </w:p>
        <w:p w14:paraId="61B14A9A" w14:textId="77777777" w:rsidR="008865DC" w:rsidDel="00D74931" w:rsidRDefault="008865DC">
          <w:pPr>
            <w:pStyle w:val="TOC1"/>
            <w:tabs>
              <w:tab w:val="right" w:leader="dot" w:pos="9350"/>
            </w:tabs>
            <w:rPr>
              <w:del w:id="603" w:author="Patel, Seema" w:date="2015-03-31T12:40:00Z"/>
              <w:rFonts w:eastAsiaTheme="minorEastAsia" w:cstheme="minorBidi"/>
              <w:b w:val="0"/>
              <w:caps w:val="0"/>
              <w:noProof/>
              <w:lang w:val="en-IN" w:eastAsia="en-IN"/>
            </w:rPr>
          </w:pPr>
          <w:del w:id="604" w:author="Patel, Seema" w:date="2015-03-31T12:40:00Z">
            <w:r w:rsidRPr="00D74931" w:rsidDel="00D74931">
              <w:rPr>
                <w:noProof/>
                <w:lang w:val="en-CA"/>
              </w:rPr>
              <w:delText>Table of Contents</w:delText>
            </w:r>
            <w:r w:rsidDel="00D74931">
              <w:rPr>
                <w:noProof/>
                <w:webHidden/>
              </w:rPr>
              <w:tab/>
              <w:delText>4</w:delText>
            </w:r>
          </w:del>
        </w:p>
        <w:p w14:paraId="6987F313" w14:textId="77777777" w:rsidR="008865DC" w:rsidDel="00D74931" w:rsidRDefault="008865DC">
          <w:pPr>
            <w:pStyle w:val="TOC1"/>
            <w:tabs>
              <w:tab w:val="left" w:pos="400"/>
              <w:tab w:val="right" w:leader="dot" w:pos="9350"/>
            </w:tabs>
            <w:rPr>
              <w:del w:id="605" w:author="Patel, Seema" w:date="2015-03-31T12:40:00Z"/>
              <w:rFonts w:eastAsiaTheme="minorEastAsia" w:cstheme="minorBidi"/>
              <w:b w:val="0"/>
              <w:caps w:val="0"/>
              <w:noProof/>
              <w:lang w:val="en-IN" w:eastAsia="en-IN"/>
            </w:rPr>
          </w:pPr>
          <w:del w:id="606" w:author="Patel, Seema" w:date="2015-03-31T12:40:00Z">
            <w:r w:rsidRPr="00D74931" w:rsidDel="00D74931">
              <w:rPr>
                <w:noProof/>
                <w:lang w:val="en-CA"/>
              </w:rPr>
              <w:delText>1.</w:delText>
            </w:r>
            <w:r w:rsidDel="00D74931">
              <w:rPr>
                <w:rFonts w:eastAsiaTheme="minorEastAsia" w:cstheme="minorBidi"/>
                <w:b w:val="0"/>
                <w:caps w:val="0"/>
                <w:noProof/>
                <w:lang w:val="en-IN" w:eastAsia="en-IN"/>
              </w:rPr>
              <w:tab/>
            </w:r>
            <w:r w:rsidRPr="00D74931" w:rsidDel="00D74931">
              <w:rPr>
                <w:noProof/>
                <w:lang w:val="en-CA"/>
              </w:rPr>
              <w:delText>Introduction</w:delText>
            </w:r>
            <w:r w:rsidDel="00D74931">
              <w:rPr>
                <w:noProof/>
                <w:webHidden/>
              </w:rPr>
              <w:tab/>
              <w:delText>8</w:delText>
            </w:r>
          </w:del>
        </w:p>
        <w:p w14:paraId="1F8506C8" w14:textId="77777777" w:rsidR="008865DC" w:rsidDel="00D74931" w:rsidRDefault="008865DC">
          <w:pPr>
            <w:pStyle w:val="TOC2"/>
            <w:tabs>
              <w:tab w:val="left" w:pos="800"/>
              <w:tab w:val="right" w:leader="dot" w:pos="9350"/>
            </w:tabs>
            <w:rPr>
              <w:del w:id="607" w:author="Patel, Seema" w:date="2015-03-31T12:40:00Z"/>
              <w:rFonts w:eastAsiaTheme="minorEastAsia" w:cstheme="minorBidi"/>
              <w:smallCaps w:val="0"/>
              <w:noProof/>
              <w:lang w:val="en-IN" w:eastAsia="en-IN"/>
            </w:rPr>
          </w:pPr>
          <w:del w:id="608" w:author="Patel, Seema" w:date="2015-03-31T12:40:00Z">
            <w:r w:rsidRPr="00D74931" w:rsidDel="00D74931">
              <w:rPr>
                <w:noProof/>
                <w:lang w:val="en-CA"/>
              </w:rPr>
              <w:delText>1.1</w:delText>
            </w:r>
            <w:r w:rsidDel="00D74931">
              <w:rPr>
                <w:rFonts w:eastAsiaTheme="minorEastAsia" w:cstheme="minorBidi"/>
                <w:smallCaps w:val="0"/>
                <w:noProof/>
                <w:lang w:val="en-IN" w:eastAsia="en-IN"/>
              </w:rPr>
              <w:tab/>
            </w:r>
            <w:r w:rsidRPr="00D74931" w:rsidDel="00D74931">
              <w:rPr>
                <w:noProof/>
                <w:lang w:val="en-CA"/>
              </w:rPr>
              <w:delText>Scope</w:delText>
            </w:r>
            <w:r w:rsidDel="00D74931">
              <w:rPr>
                <w:noProof/>
                <w:webHidden/>
              </w:rPr>
              <w:tab/>
              <w:delText>8</w:delText>
            </w:r>
          </w:del>
        </w:p>
        <w:p w14:paraId="4D61E931" w14:textId="77777777" w:rsidR="008865DC" w:rsidDel="00D74931" w:rsidRDefault="008865DC">
          <w:pPr>
            <w:pStyle w:val="TOC2"/>
            <w:tabs>
              <w:tab w:val="left" w:pos="800"/>
              <w:tab w:val="right" w:leader="dot" w:pos="9350"/>
            </w:tabs>
            <w:rPr>
              <w:del w:id="609" w:author="Patel, Seema" w:date="2015-03-31T12:40:00Z"/>
              <w:rFonts w:eastAsiaTheme="minorEastAsia" w:cstheme="minorBidi"/>
              <w:smallCaps w:val="0"/>
              <w:noProof/>
              <w:lang w:val="en-IN" w:eastAsia="en-IN"/>
            </w:rPr>
          </w:pPr>
          <w:del w:id="610" w:author="Patel, Seema" w:date="2015-03-31T12:40:00Z">
            <w:r w:rsidRPr="00D74931" w:rsidDel="00D74931">
              <w:rPr>
                <w:noProof/>
                <w:lang w:val="en-CA"/>
              </w:rPr>
              <w:delText>1.2</w:delText>
            </w:r>
            <w:r w:rsidDel="00D74931">
              <w:rPr>
                <w:rFonts w:eastAsiaTheme="minorEastAsia" w:cstheme="minorBidi"/>
                <w:smallCaps w:val="0"/>
                <w:noProof/>
                <w:lang w:val="en-IN" w:eastAsia="en-IN"/>
              </w:rPr>
              <w:tab/>
            </w:r>
            <w:r w:rsidRPr="00D74931" w:rsidDel="00D74931">
              <w:rPr>
                <w:noProof/>
                <w:lang w:val="en-CA"/>
              </w:rPr>
              <w:delText>Definitions, Acronyms and Abbreviations</w:delText>
            </w:r>
            <w:r w:rsidDel="00D74931">
              <w:rPr>
                <w:noProof/>
                <w:webHidden/>
              </w:rPr>
              <w:tab/>
              <w:delText>8</w:delText>
            </w:r>
          </w:del>
        </w:p>
        <w:p w14:paraId="403BE207" w14:textId="77777777" w:rsidR="008865DC" w:rsidDel="00D74931" w:rsidRDefault="008865DC">
          <w:pPr>
            <w:pStyle w:val="TOC2"/>
            <w:tabs>
              <w:tab w:val="left" w:pos="800"/>
              <w:tab w:val="right" w:leader="dot" w:pos="9350"/>
            </w:tabs>
            <w:rPr>
              <w:del w:id="611" w:author="Patel, Seema" w:date="2015-03-31T12:40:00Z"/>
              <w:rFonts w:eastAsiaTheme="minorEastAsia" w:cstheme="minorBidi"/>
              <w:smallCaps w:val="0"/>
              <w:noProof/>
              <w:lang w:val="en-IN" w:eastAsia="en-IN"/>
            </w:rPr>
          </w:pPr>
          <w:del w:id="612" w:author="Patel, Seema" w:date="2015-03-31T12:40:00Z">
            <w:r w:rsidRPr="00D74931" w:rsidDel="00D74931">
              <w:rPr>
                <w:noProof/>
                <w:lang w:val="en-CA"/>
              </w:rPr>
              <w:lastRenderedPageBreak/>
              <w:delText>1.3</w:delText>
            </w:r>
            <w:r w:rsidDel="00D74931">
              <w:rPr>
                <w:rFonts w:eastAsiaTheme="minorEastAsia" w:cstheme="minorBidi"/>
                <w:smallCaps w:val="0"/>
                <w:noProof/>
                <w:lang w:val="en-IN" w:eastAsia="en-IN"/>
              </w:rPr>
              <w:tab/>
            </w:r>
            <w:r w:rsidRPr="00D74931" w:rsidDel="00D74931">
              <w:rPr>
                <w:noProof/>
                <w:lang w:val="en-CA"/>
              </w:rPr>
              <w:delText>Third Party Software and Libraries</w:delText>
            </w:r>
            <w:r w:rsidDel="00D74931">
              <w:rPr>
                <w:noProof/>
                <w:webHidden/>
              </w:rPr>
              <w:tab/>
              <w:delText>9</w:delText>
            </w:r>
          </w:del>
        </w:p>
        <w:p w14:paraId="545B0F97" w14:textId="77777777" w:rsidR="008865DC" w:rsidDel="00D74931" w:rsidRDefault="008865DC">
          <w:pPr>
            <w:pStyle w:val="TOC2"/>
            <w:tabs>
              <w:tab w:val="left" w:pos="800"/>
              <w:tab w:val="right" w:leader="dot" w:pos="9350"/>
            </w:tabs>
            <w:rPr>
              <w:del w:id="613" w:author="Patel, Seema" w:date="2015-03-31T12:40:00Z"/>
              <w:rFonts w:eastAsiaTheme="minorEastAsia" w:cstheme="minorBidi"/>
              <w:smallCaps w:val="0"/>
              <w:noProof/>
              <w:lang w:val="en-IN" w:eastAsia="en-IN"/>
            </w:rPr>
          </w:pPr>
          <w:del w:id="614" w:author="Patel, Seema" w:date="2015-03-31T12:40:00Z">
            <w:r w:rsidRPr="00D74931" w:rsidDel="00D74931">
              <w:rPr>
                <w:noProof/>
                <w:lang w:val="en-CA"/>
              </w:rPr>
              <w:delText>1.4</w:delText>
            </w:r>
            <w:r w:rsidDel="00D74931">
              <w:rPr>
                <w:rFonts w:eastAsiaTheme="minorEastAsia" w:cstheme="minorBidi"/>
                <w:smallCaps w:val="0"/>
                <w:noProof/>
                <w:lang w:val="en-IN" w:eastAsia="en-IN"/>
              </w:rPr>
              <w:tab/>
            </w:r>
            <w:r w:rsidRPr="00D74931" w:rsidDel="00D74931">
              <w:rPr>
                <w:noProof/>
                <w:lang w:val="en-CA"/>
              </w:rPr>
              <w:delText>References</w:delText>
            </w:r>
            <w:r w:rsidDel="00D74931">
              <w:rPr>
                <w:noProof/>
                <w:webHidden/>
              </w:rPr>
              <w:tab/>
              <w:delText>9</w:delText>
            </w:r>
          </w:del>
        </w:p>
        <w:p w14:paraId="44720705" w14:textId="77777777" w:rsidR="008865DC" w:rsidDel="00D74931" w:rsidRDefault="008865DC">
          <w:pPr>
            <w:pStyle w:val="TOC2"/>
            <w:tabs>
              <w:tab w:val="left" w:pos="800"/>
              <w:tab w:val="right" w:leader="dot" w:pos="9350"/>
            </w:tabs>
            <w:rPr>
              <w:del w:id="615" w:author="Patel, Seema" w:date="2015-03-31T12:40:00Z"/>
              <w:rFonts w:eastAsiaTheme="minorEastAsia" w:cstheme="minorBidi"/>
              <w:smallCaps w:val="0"/>
              <w:noProof/>
              <w:lang w:val="en-IN" w:eastAsia="en-IN"/>
            </w:rPr>
          </w:pPr>
          <w:del w:id="616" w:author="Patel, Seema" w:date="2015-03-31T12:40:00Z">
            <w:r w:rsidRPr="00D74931" w:rsidDel="00D74931">
              <w:rPr>
                <w:noProof/>
                <w:lang w:val="en-CA"/>
              </w:rPr>
              <w:delText>1.5</w:delText>
            </w:r>
            <w:r w:rsidDel="00D74931">
              <w:rPr>
                <w:rFonts w:eastAsiaTheme="minorEastAsia" w:cstheme="minorBidi"/>
                <w:smallCaps w:val="0"/>
                <w:noProof/>
                <w:lang w:val="en-IN" w:eastAsia="en-IN"/>
              </w:rPr>
              <w:tab/>
            </w:r>
            <w:r w:rsidRPr="00D74931" w:rsidDel="00D74931">
              <w:rPr>
                <w:noProof/>
                <w:lang w:val="en-CA"/>
              </w:rPr>
              <w:delText>Overview</w:delText>
            </w:r>
            <w:r w:rsidDel="00D74931">
              <w:rPr>
                <w:noProof/>
                <w:webHidden/>
              </w:rPr>
              <w:tab/>
              <w:delText>10</w:delText>
            </w:r>
          </w:del>
        </w:p>
        <w:p w14:paraId="65842B9F" w14:textId="77777777" w:rsidR="008865DC" w:rsidDel="00D74931" w:rsidRDefault="008865DC">
          <w:pPr>
            <w:pStyle w:val="TOC2"/>
            <w:tabs>
              <w:tab w:val="left" w:pos="800"/>
              <w:tab w:val="right" w:leader="dot" w:pos="9350"/>
            </w:tabs>
            <w:rPr>
              <w:del w:id="617" w:author="Patel, Seema" w:date="2015-03-31T12:40:00Z"/>
              <w:rFonts w:eastAsiaTheme="minorEastAsia" w:cstheme="minorBidi"/>
              <w:smallCaps w:val="0"/>
              <w:noProof/>
              <w:lang w:val="en-IN" w:eastAsia="en-IN"/>
            </w:rPr>
          </w:pPr>
          <w:del w:id="618" w:author="Patel, Seema" w:date="2015-03-31T12:40:00Z">
            <w:r w:rsidRPr="00D74931" w:rsidDel="00D74931">
              <w:rPr>
                <w:noProof/>
                <w:lang w:val="en-CA"/>
              </w:rPr>
              <w:delText>1.6</w:delText>
            </w:r>
            <w:r w:rsidDel="00D74931">
              <w:rPr>
                <w:rFonts w:eastAsiaTheme="minorEastAsia" w:cstheme="minorBidi"/>
                <w:smallCaps w:val="0"/>
                <w:noProof/>
                <w:lang w:val="en-IN" w:eastAsia="en-IN"/>
              </w:rPr>
              <w:tab/>
            </w:r>
            <w:r w:rsidRPr="00D74931" w:rsidDel="00D74931">
              <w:rPr>
                <w:noProof/>
                <w:lang w:val="en-CA"/>
              </w:rPr>
              <w:delText>Tools and APIs</w:delText>
            </w:r>
            <w:r w:rsidDel="00D74931">
              <w:rPr>
                <w:noProof/>
                <w:webHidden/>
              </w:rPr>
              <w:tab/>
              <w:delText>10</w:delText>
            </w:r>
          </w:del>
        </w:p>
        <w:p w14:paraId="1A8A66AE" w14:textId="77777777" w:rsidR="008865DC" w:rsidDel="00D74931" w:rsidRDefault="008865DC">
          <w:pPr>
            <w:pStyle w:val="TOC1"/>
            <w:tabs>
              <w:tab w:val="left" w:pos="400"/>
              <w:tab w:val="right" w:leader="dot" w:pos="9350"/>
            </w:tabs>
            <w:rPr>
              <w:del w:id="619" w:author="Patel, Seema" w:date="2015-03-31T12:40:00Z"/>
              <w:rFonts w:eastAsiaTheme="minorEastAsia" w:cstheme="minorBidi"/>
              <w:b w:val="0"/>
              <w:caps w:val="0"/>
              <w:noProof/>
              <w:lang w:val="en-IN" w:eastAsia="en-IN"/>
            </w:rPr>
          </w:pPr>
          <w:del w:id="620" w:author="Patel, Seema" w:date="2015-03-31T12:40:00Z">
            <w:r w:rsidRPr="00D74931" w:rsidDel="00D74931">
              <w:rPr>
                <w:noProof/>
                <w:lang w:val="en-CA"/>
              </w:rPr>
              <w:delText>2.</w:delText>
            </w:r>
            <w:r w:rsidDel="00D74931">
              <w:rPr>
                <w:rFonts w:eastAsiaTheme="minorEastAsia" w:cstheme="minorBidi"/>
                <w:b w:val="0"/>
                <w:caps w:val="0"/>
                <w:noProof/>
                <w:lang w:val="en-IN" w:eastAsia="en-IN"/>
              </w:rPr>
              <w:tab/>
            </w:r>
            <w:r w:rsidRPr="00D74931" w:rsidDel="00D74931">
              <w:rPr>
                <w:noProof/>
                <w:lang w:val="en-CA"/>
              </w:rPr>
              <w:delText>Logical View</w:delText>
            </w:r>
            <w:r w:rsidDel="00D74931">
              <w:rPr>
                <w:noProof/>
                <w:webHidden/>
              </w:rPr>
              <w:tab/>
              <w:delText>10</w:delText>
            </w:r>
          </w:del>
        </w:p>
        <w:p w14:paraId="4A91D49D" w14:textId="77777777" w:rsidR="008865DC" w:rsidDel="00D74931" w:rsidRDefault="008865DC">
          <w:pPr>
            <w:pStyle w:val="TOC1"/>
            <w:tabs>
              <w:tab w:val="left" w:pos="400"/>
              <w:tab w:val="right" w:leader="dot" w:pos="9350"/>
            </w:tabs>
            <w:rPr>
              <w:del w:id="621" w:author="Patel, Seema" w:date="2015-03-31T12:40:00Z"/>
              <w:rFonts w:eastAsiaTheme="minorEastAsia" w:cstheme="minorBidi"/>
              <w:b w:val="0"/>
              <w:caps w:val="0"/>
              <w:noProof/>
              <w:lang w:val="en-IN" w:eastAsia="en-IN"/>
            </w:rPr>
          </w:pPr>
          <w:del w:id="622" w:author="Patel, Seema" w:date="2015-03-31T12:40:00Z">
            <w:r w:rsidRPr="00D74931" w:rsidDel="00D74931">
              <w:rPr>
                <w:noProof/>
                <w:lang w:val="en-CA"/>
              </w:rPr>
              <w:delText>3.</w:delText>
            </w:r>
            <w:r w:rsidDel="00D74931">
              <w:rPr>
                <w:rFonts w:eastAsiaTheme="minorEastAsia" w:cstheme="minorBidi"/>
                <w:b w:val="0"/>
                <w:caps w:val="0"/>
                <w:noProof/>
                <w:lang w:val="en-IN" w:eastAsia="en-IN"/>
              </w:rPr>
              <w:tab/>
            </w:r>
            <w:r w:rsidRPr="00D74931" w:rsidDel="00D74931">
              <w:rPr>
                <w:noProof/>
                <w:lang w:val="en-CA"/>
              </w:rPr>
              <w:delText>GPS Core</w:delText>
            </w:r>
            <w:r w:rsidDel="00D74931">
              <w:rPr>
                <w:noProof/>
                <w:webHidden/>
              </w:rPr>
              <w:tab/>
              <w:delText>11</w:delText>
            </w:r>
          </w:del>
        </w:p>
        <w:p w14:paraId="579655BD" w14:textId="77777777" w:rsidR="008865DC" w:rsidDel="00D74931" w:rsidRDefault="008865DC">
          <w:pPr>
            <w:pStyle w:val="TOC2"/>
            <w:tabs>
              <w:tab w:val="left" w:pos="800"/>
              <w:tab w:val="right" w:leader="dot" w:pos="9350"/>
            </w:tabs>
            <w:rPr>
              <w:del w:id="623" w:author="Patel, Seema" w:date="2015-03-31T12:40:00Z"/>
              <w:rFonts w:eastAsiaTheme="minorEastAsia" w:cstheme="minorBidi"/>
              <w:smallCaps w:val="0"/>
              <w:noProof/>
              <w:lang w:val="en-IN" w:eastAsia="en-IN"/>
            </w:rPr>
          </w:pPr>
          <w:del w:id="624" w:author="Patel, Seema" w:date="2015-03-31T12:40:00Z">
            <w:r w:rsidRPr="00D74931" w:rsidDel="00D74931">
              <w:rPr>
                <w:noProof/>
                <w:lang w:val="en-CA"/>
              </w:rPr>
              <w:delText>3.1</w:delText>
            </w:r>
            <w:r w:rsidDel="00D74931">
              <w:rPr>
                <w:rFonts w:eastAsiaTheme="minorEastAsia" w:cstheme="minorBidi"/>
                <w:smallCaps w:val="0"/>
                <w:noProof/>
                <w:lang w:val="en-IN" w:eastAsia="en-IN"/>
              </w:rPr>
              <w:tab/>
            </w:r>
            <w:r w:rsidRPr="00D74931" w:rsidDel="00D74931">
              <w:rPr>
                <w:noProof/>
                <w:lang w:val="en-CA"/>
              </w:rPr>
              <w:delText>GPS Core Layers and Components</w:delText>
            </w:r>
            <w:r w:rsidDel="00D74931">
              <w:rPr>
                <w:noProof/>
                <w:webHidden/>
              </w:rPr>
              <w:tab/>
              <w:delText>11</w:delText>
            </w:r>
          </w:del>
        </w:p>
        <w:p w14:paraId="3D64112C" w14:textId="77777777" w:rsidR="008865DC" w:rsidDel="00D74931" w:rsidRDefault="008865DC">
          <w:pPr>
            <w:pStyle w:val="TOC2"/>
            <w:tabs>
              <w:tab w:val="left" w:pos="800"/>
              <w:tab w:val="right" w:leader="dot" w:pos="9350"/>
            </w:tabs>
            <w:rPr>
              <w:del w:id="625" w:author="Patel, Seema" w:date="2015-03-31T12:40:00Z"/>
              <w:rFonts w:eastAsiaTheme="minorEastAsia" w:cstheme="minorBidi"/>
              <w:smallCaps w:val="0"/>
              <w:noProof/>
              <w:lang w:val="en-IN" w:eastAsia="en-IN"/>
            </w:rPr>
          </w:pPr>
          <w:del w:id="626" w:author="Patel, Seema" w:date="2015-03-31T12:40:00Z">
            <w:r w:rsidRPr="00D74931" w:rsidDel="00D74931">
              <w:rPr>
                <w:noProof/>
                <w:lang w:val="en-CA"/>
              </w:rPr>
              <w:delText>3.2</w:delText>
            </w:r>
            <w:r w:rsidDel="00D74931">
              <w:rPr>
                <w:rFonts w:eastAsiaTheme="minorEastAsia" w:cstheme="minorBidi"/>
                <w:smallCaps w:val="0"/>
                <w:noProof/>
                <w:lang w:val="en-IN" w:eastAsia="en-IN"/>
              </w:rPr>
              <w:tab/>
            </w:r>
            <w:r w:rsidRPr="00D74931" w:rsidDel="00D74931">
              <w:rPr>
                <w:noProof/>
                <w:lang w:val="en-CA"/>
              </w:rPr>
              <w:delText>Spring Injection</w:delText>
            </w:r>
            <w:r w:rsidDel="00D74931">
              <w:rPr>
                <w:noProof/>
                <w:webHidden/>
              </w:rPr>
              <w:tab/>
              <w:delText>13</w:delText>
            </w:r>
          </w:del>
        </w:p>
        <w:p w14:paraId="42F392D6" w14:textId="77777777" w:rsidR="008865DC" w:rsidDel="00D74931" w:rsidRDefault="008865DC">
          <w:pPr>
            <w:pStyle w:val="TOC2"/>
            <w:tabs>
              <w:tab w:val="left" w:pos="800"/>
              <w:tab w:val="right" w:leader="dot" w:pos="9350"/>
            </w:tabs>
            <w:rPr>
              <w:del w:id="627" w:author="Patel, Seema" w:date="2015-03-31T12:40:00Z"/>
              <w:rFonts w:eastAsiaTheme="minorEastAsia" w:cstheme="minorBidi"/>
              <w:smallCaps w:val="0"/>
              <w:noProof/>
              <w:lang w:val="en-IN" w:eastAsia="en-IN"/>
            </w:rPr>
          </w:pPr>
          <w:del w:id="628" w:author="Patel, Seema" w:date="2015-03-31T12:40:00Z">
            <w:r w:rsidRPr="00D74931" w:rsidDel="00D74931">
              <w:rPr>
                <w:noProof/>
                <w:lang w:val="en-CA"/>
              </w:rPr>
              <w:delText>3.3</w:delText>
            </w:r>
            <w:r w:rsidDel="00D74931">
              <w:rPr>
                <w:rFonts w:eastAsiaTheme="minorEastAsia" w:cstheme="minorBidi"/>
                <w:smallCaps w:val="0"/>
                <w:noProof/>
                <w:lang w:val="en-IN" w:eastAsia="en-IN"/>
              </w:rPr>
              <w:tab/>
            </w:r>
            <w:r w:rsidRPr="00D74931" w:rsidDel="00D74931">
              <w:rPr>
                <w:noProof/>
                <w:lang w:val="en-CA"/>
              </w:rPr>
              <w:delText>GPS Core Functions</w:delText>
            </w:r>
            <w:r w:rsidDel="00D74931">
              <w:rPr>
                <w:noProof/>
                <w:webHidden/>
              </w:rPr>
              <w:tab/>
              <w:delText>15</w:delText>
            </w:r>
          </w:del>
        </w:p>
        <w:p w14:paraId="1554EB05" w14:textId="77777777" w:rsidR="008865DC" w:rsidDel="00D74931" w:rsidRDefault="008865DC">
          <w:pPr>
            <w:pStyle w:val="TOC3"/>
            <w:tabs>
              <w:tab w:val="left" w:pos="1200"/>
              <w:tab w:val="right" w:leader="dot" w:pos="9350"/>
            </w:tabs>
            <w:rPr>
              <w:del w:id="629" w:author="Patel, Seema" w:date="2015-03-31T12:40:00Z"/>
              <w:rFonts w:eastAsiaTheme="minorEastAsia" w:cstheme="minorBidi"/>
              <w:i w:val="0"/>
              <w:noProof/>
              <w:lang w:val="en-IN" w:eastAsia="en-IN"/>
            </w:rPr>
          </w:pPr>
          <w:del w:id="630" w:author="Patel, Seema" w:date="2015-03-31T12:40:00Z">
            <w:r w:rsidRPr="00D74931" w:rsidDel="00D74931">
              <w:rPr>
                <w:noProof/>
                <w:lang w:val="en-CA"/>
              </w:rPr>
              <w:delText>3.3.1</w:delText>
            </w:r>
            <w:r w:rsidDel="00D74931">
              <w:rPr>
                <w:rFonts w:eastAsiaTheme="minorEastAsia" w:cstheme="minorBidi"/>
                <w:i w:val="0"/>
                <w:noProof/>
                <w:lang w:val="en-IN" w:eastAsia="en-IN"/>
              </w:rPr>
              <w:tab/>
            </w:r>
            <w:r w:rsidRPr="00D74931" w:rsidDel="00D74931">
              <w:rPr>
                <w:noProof/>
                <w:lang w:val="en-CA"/>
              </w:rPr>
              <w:delText>Loading BSS Information Details</w:delText>
            </w:r>
            <w:r w:rsidDel="00D74931">
              <w:rPr>
                <w:noProof/>
                <w:webHidden/>
              </w:rPr>
              <w:tab/>
              <w:delText>15</w:delText>
            </w:r>
          </w:del>
        </w:p>
        <w:p w14:paraId="75C8D908" w14:textId="77777777" w:rsidR="008865DC" w:rsidDel="00D74931" w:rsidRDefault="008865DC">
          <w:pPr>
            <w:pStyle w:val="TOC3"/>
            <w:tabs>
              <w:tab w:val="left" w:pos="1200"/>
              <w:tab w:val="right" w:leader="dot" w:pos="9350"/>
            </w:tabs>
            <w:rPr>
              <w:del w:id="631" w:author="Patel, Seema" w:date="2015-03-31T12:40:00Z"/>
              <w:rFonts w:eastAsiaTheme="minorEastAsia" w:cstheme="minorBidi"/>
              <w:i w:val="0"/>
              <w:noProof/>
              <w:lang w:val="en-IN" w:eastAsia="en-IN"/>
            </w:rPr>
          </w:pPr>
          <w:del w:id="632" w:author="Patel, Seema" w:date="2015-03-31T12:40:00Z">
            <w:r w:rsidRPr="00D74931" w:rsidDel="00D74931">
              <w:rPr>
                <w:noProof/>
                <w:lang w:val="en-CA"/>
              </w:rPr>
              <w:delText>3.3.2</w:delText>
            </w:r>
            <w:r w:rsidDel="00D74931">
              <w:rPr>
                <w:rFonts w:eastAsiaTheme="minorEastAsia" w:cstheme="minorBidi"/>
                <w:i w:val="0"/>
                <w:noProof/>
                <w:lang w:val="en-IN" w:eastAsia="en-IN"/>
              </w:rPr>
              <w:tab/>
            </w:r>
            <w:r w:rsidRPr="00D74931" w:rsidDel="00D74931">
              <w:rPr>
                <w:noProof/>
                <w:lang w:val="en-CA"/>
              </w:rPr>
              <w:delText>Loading Merchant Information Details</w:delText>
            </w:r>
            <w:r w:rsidDel="00D74931">
              <w:rPr>
                <w:noProof/>
                <w:webHidden/>
              </w:rPr>
              <w:tab/>
              <w:delText>15</w:delText>
            </w:r>
          </w:del>
        </w:p>
        <w:p w14:paraId="353B0D48" w14:textId="77777777" w:rsidR="008865DC" w:rsidDel="00D74931" w:rsidRDefault="008865DC">
          <w:pPr>
            <w:pStyle w:val="TOC3"/>
            <w:tabs>
              <w:tab w:val="left" w:pos="1200"/>
              <w:tab w:val="right" w:leader="dot" w:pos="9350"/>
            </w:tabs>
            <w:rPr>
              <w:del w:id="633" w:author="Patel, Seema" w:date="2015-03-31T12:40:00Z"/>
              <w:rFonts w:eastAsiaTheme="minorEastAsia" w:cstheme="minorBidi"/>
              <w:i w:val="0"/>
              <w:noProof/>
              <w:lang w:val="en-IN" w:eastAsia="en-IN"/>
            </w:rPr>
          </w:pPr>
          <w:del w:id="634" w:author="Patel, Seema" w:date="2015-03-31T12:40:00Z">
            <w:r w:rsidRPr="00D74931" w:rsidDel="00D74931">
              <w:rPr>
                <w:noProof/>
                <w:lang w:val="en-CA"/>
              </w:rPr>
              <w:delText>3.3.3</w:delText>
            </w:r>
            <w:r w:rsidDel="00D74931">
              <w:rPr>
                <w:rFonts w:eastAsiaTheme="minorEastAsia" w:cstheme="minorBidi"/>
                <w:i w:val="0"/>
                <w:noProof/>
                <w:lang w:val="en-IN" w:eastAsia="en-IN"/>
              </w:rPr>
              <w:tab/>
            </w:r>
            <w:r w:rsidRPr="00D74931" w:rsidDel="00D74931">
              <w:rPr>
                <w:noProof/>
                <w:lang w:val="en-CA"/>
              </w:rPr>
              <w:delText>GetGPSTRN</w:delText>
            </w:r>
            <w:r w:rsidDel="00D74931">
              <w:rPr>
                <w:noProof/>
                <w:webHidden/>
              </w:rPr>
              <w:tab/>
              <w:delText>15</w:delText>
            </w:r>
          </w:del>
        </w:p>
        <w:p w14:paraId="357942EC" w14:textId="77777777" w:rsidR="008865DC" w:rsidDel="00D74931" w:rsidRDefault="008865DC">
          <w:pPr>
            <w:pStyle w:val="TOC3"/>
            <w:tabs>
              <w:tab w:val="left" w:pos="1200"/>
              <w:tab w:val="right" w:leader="dot" w:pos="9350"/>
            </w:tabs>
            <w:rPr>
              <w:del w:id="635" w:author="Patel, Seema" w:date="2015-03-31T12:40:00Z"/>
              <w:rFonts w:eastAsiaTheme="minorEastAsia" w:cstheme="minorBidi"/>
              <w:i w:val="0"/>
              <w:noProof/>
              <w:lang w:val="en-IN" w:eastAsia="en-IN"/>
            </w:rPr>
          </w:pPr>
          <w:del w:id="636" w:author="Patel, Seema" w:date="2015-03-31T12:40:00Z">
            <w:r w:rsidRPr="00D74931" w:rsidDel="00D74931">
              <w:rPr>
                <w:noProof/>
                <w:lang w:val="en-CA"/>
              </w:rPr>
              <w:delText>3.3.4</w:delText>
            </w:r>
            <w:r w:rsidDel="00D74931">
              <w:rPr>
                <w:rFonts w:eastAsiaTheme="minorEastAsia" w:cstheme="minorBidi"/>
                <w:i w:val="0"/>
                <w:noProof/>
                <w:lang w:val="en-IN" w:eastAsia="en-IN"/>
              </w:rPr>
              <w:tab/>
            </w:r>
            <w:r w:rsidRPr="00D74931" w:rsidDel="00D74931">
              <w:rPr>
                <w:noProof/>
                <w:lang w:val="en-CA"/>
              </w:rPr>
              <w:delText>Tx Info Persistence</w:delText>
            </w:r>
            <w:r w:rsidDel="00D74931">
              <w:rPr>
                <w:noProof/>
                <w:webHidden/>
              </w:rPr>
              <w:tab/>
              <w:delText>15</w:delText>
            </w:r>
          </w:del>
        </w:p>
        <w:p w14:paraId="08092151" w14:textId="77777777" w:rsidR="008865DC" w:rsidDel="00D74931" w:rsidRDefault="008865DC">
          <w:pPr>
            <w:pStyle w:val="TOC3"/>
            <w:tabs>
              <w:tab w:val="left" w:pos="1200"/>
              <w:tab w:val="right" w:leader="dot" w:pos="9350"/>
            </w:tabs>
            <w:rPr>
              <w:del w:id="637" w:author="Patel, Seema" w:date="2015-03-31T12:40:00Z"/>
              <w:rFonts w:eastAsiaTheme="minorEastAsia" w:cstheme="minorBidi"/>
              <w:i w:val="0"/>
              <w:noProof/>
              <w:lang w:val="en-IN" w:eastAsia="en-IN"/>
            </w:rPr>
          </w:pPr>
          <w:del w:id="638" w:author="Patel, Seema" w:date="2015-03-31T12:40:00Z">
            <w:r w:rsidRPr="00D74931" w:rsidDel="00D74931">
              <w:rPr>
                <w:noProof/>
                <w:lang w:val="en-CA"/>
              </w:rPr>
              <w:delText>3.3.5</w:delText>
            </w:r>
            <w:r w:rsidDel="00D74931">
              <w:rPr>
                <w:rFonts w:eastAsiaTheme="minorEastAsia" w:cstheme="minorBidi"/>
                <w:i w:val="0"/>
                <w:noProof/>
                <w:lang w:val="en-IN" w:eastAsia="en-IN"/>
              </w:rPr>
              <w:tab/>
            </w:r>
            <w:r w:rsidRPr="00D74931" w:rsidDel="00D74931">
              <w:rPr>
                <w:noProof/>
                <w:lang w:val="en-CA"/>
              </w:rPr>
              <w:delText>Get Tx Info</w:delText>
            </w:r>
            <w:r w:rsidDel="00D74931">
              <w:rPr>
                <w:noProof/>
                <w:webHidden/>
              </w:rPr>
              <w:tab/>
              <w:delText>16</w:delText>
            </w:r>
          </w:del>
        </w:p>
        <w:p w14:paraId="614FE223" w14:textId="77777777" w:rsidR="008865DC" w:rsidDel="00D74931" w:rsidRDefault="008865DC">
          <w:pPr>
            <w:pStyle w:val="TOC3"/>
            <w:tabs>
              <w:tab w:val="left" w:pos="1200"/>
              <w:tab w:val="right" w:leader="dot" w:pos="9350"/>
            </w:tabs>
            <w:rPr>
              <w:del w:id="639" w:author="Patel, Seema" w:date="2015-03-31T12:40:00Z"/>
              <w:rFonts w:eastAsiaTheme="minorEastAsia" w:cstheme="minorBidi"/>
              <w:i w:val="0"/>
              <w:noProof/>
              <w:lang w:val="en-IN" w:eastAsia="en-IN"/>
            </w:rPr>
          </w:pPr>
          <w:del w:id="640" w:author="Patel, Seema" w:date="2015-03-31T12:40:00Z">
            <w:r w:rsidRPr="00D74931" w:rsidDel="00D74931">
              <w:rPr>
                <w:noProof/>
                <w:lang w:val="en-CA"/>
              </w:rPr>
              <w:delText>3.3.6</w:delText>
            </w:r>
            <w:r w:rsidDel="00D74931">
              <w:rPr>
                <w:rFonts w:eastAsiaTheme="minorEastAsia" w:cstheme="minorBidi"/>
                <w:i w:val="0"/>
                <w:noProof/>
                <w:lang w:val="en-IN" w:eastAsia="en-IN"/>
              </w:rPr>
              <w:tab/>
            </w:r>
            <w:r w:rsidRPr="00D74931" w:rsidDel="00D74931">
              <w:rPr>
                <w:noProof/>
                <w:lang w:val="en-CA"/>
              </w:rPr>
              <w:delText>Get Merchant Info</w:delText>
            </w:r>
            <w:r w:rsidDel="00D74931">
              <w:rPr>
                <w:noProof/>
                <w:webHidden/>
              </w:rPr>
              <w:tab/>
              <w:delText>17</w:delText>
            </w:r>
          </w:del>
        </w:p>
        <w:p w14:paraId="50A33E04" w14:textId="77777777" w:rsidR="008865DC" w:rsidDel="00D74931" w:rsidRDefault="008865DC">
          <w:pPr>
            <w:pStyle w:val="TOC2"/>
            <w:tabs>
              <w:tab w:val="left" w:pos="800"/>
              <w:tab w:val="right" w:leader="dot" w:pos="9350"/>
            </w:tabs>
            <w:rPr>
              <w:del w:id="641" w:author="Patel, Seema" w:date="2015-03-31T12:40:00Z"/>
              <w:rFonts w:eastAsiaTheme="minorEastAsia" w:cstheme="minorBidi"/>
              <w:smallCaps w:val="0"/>
              <w:noProof/>
              <w:lang w:val="en-IN" w:eastAsia="en-IN"/>
            </w:rPr>
          </w:pPr>
          <w:del w:id="642" w:author="Patel, Seema" w:date="2015-03-31T12:40:00Z">
            <w:r w:rsidRPr="00D74931" w:rsidDel="00D74931">
              <w:rPr>
                <w:noProof/>
                <w:lang w:val="en-CA"/>
              </w:rPr>
              <w:delText>3.4</w:delText>
            </w:r>
            <w:r w:rsidDel="00D74931">
              <w:rPr>
                <w:rFonts w:eastAsiaTheme="minorEastAsia" w:cstheme="minorBidi"/>
                <w:smallCaps w:val="0"/>
                <w:noProof/>
                <w:lang w:val="en-IN" w:eastAsia="en-IN"/>
              </w:rPr>
              <w:tab/>
            </w:r>
            <w:r w:rsidRPr="00D74931" w:rsidDel="00D74931">
              <w:rPr>
                <w:noProof/>
                <w:lang w:val="en-CA"/>
              </w:rPr>
              <w:delText>Layers</w:delText>
            </w:r>
            <w:r w:rsidDel="00D74931">
              <w:rPr>
                <w:noProof/>
                <w:webHidden/>
              </w:rPr>
              <w:tab/>
              <w:delText>17</w:delText>
            </w:r>
          </w:del>
        </w:p>
        <w:p w14:paraId="218F0F79" w14:textId="77777777" w:rsidR="008865DC" w:rsidDel="00D74931" w:rsidRDefault="008865DC">
          <w:pPr>
            <w:pStyle w:val="TOC3"/>
            <w:tabs>
              <w:tab w:val="left" w:pos="1200"/>
              <w:tab w:val="right" w:leader="dot" w:pos="9350"/>
            </w:tabs>
            <w:rPr>
              <w:del w:id="643" w:author="Patel, Seema" w:date="2015-03-31T12:40:00Z"/>
              <w:rFonts w:eastAsiaTheme="minorEastAsia" w:cstheme="minorBidi"/>
              <w:i w:val="0"/>
              <w:noProof/>
              <w:lang w:val="en-IN" w:eastAsia="en-IN"/>
            </w:rPr>
          </w:pPr>
          <w:del w:id="644" w:author="Patel, Seema" w:date="2015-03-31T12:40:00Z">
            <w:r w:rsidRPr="00D74931" w:rsidDel="00D74931">
              <w:rPr>
                <w:noProof/>
                <w:lang w:val="en-CA"/>
              </w:rPr>
              <w:delText>3.4.1</w:delText>
            </w:r>
            <w:r w:rsidDel="00D74931">
              <w:rPr>
                <w:rFonts w:eastAsiaTheme="minorEastAsia" w:cstheme="minorBidi"/>
                <w:i w:val="0"/>
                <w:noProof/>
                <w:lang w:val="en-IN" w:eastAsia="en-IN"/>
              </w:rPr>
              <w:tab/>
            </w:r>
            <w:r w:rsidRPr="00D74931" w:rsidDel="00D74931">
              <w:rPr>
                <w:noProof/>
                <w:lang w:val="en-CA"/>
              </w:rPr>
              <w:delText>Interface Layer</w:delText>
            </w:r>
            <w:r w:rsidDel="00D74931">
              <w:rPr>
                <w:noProof/>
                <w:webHidden/>
              </w:rPr>
              <w:tab/>
              <w:delText>17</w:delText>
            </w:r>
          </w:del>
        </w:p>
        <w:p w14:paraId="08515DA4" w14:textId="77777777" w:rsidR="008865DC" w:rsidDel="00D74931" w:rsidRDefault="008865DC">
          <w:pPr>
            <w:pStyle w:val="TOC3"/>
            <w:tabs>
              <w:tab w:val="left" w:pos="1200"/>
              <w:tab w:val="right" w:leader="dot" w:pos="9350"/>
            </w:tabs>
            <w:rPr>
              <w:del w:id="645" w:author="Patel, Seema" w:date="2015-03-31T12:40:00Z"/>
              <w:rFonts w:eastAsiaTheme="minorEastAsia" w:cstheme="minorBidi"/>
              <w:i w:val="0"/>
              <w:noProof/>
              <w:lang w:val="en-IN" w:eastAsia="en-IN"/>
            </w:rPr>
          </w:pPr>
          <w:del w:id="646" w:author="Patel, Seema" w:date="2015-03-31T12:40:00Z">
            <w:r w:rsidRPr="00D74931" w:rsidDel="00D74931">
              <w:rPr>
                <w:noProof/>
                <w:lang w:val="en-CA"/>
              </w:rPr>
              <w:delText>3.4.2</w:delText>
            </w:r>
            <w:r w:rsidDel="00D74931">
              <w:rPr>
                <w:rFonts w:eastAsiaTheme="minorEastAsia" w:cstheme="minorBidi"/>
                <w:i w:val="0"/>
                <w:noProof/>
                <w:lang w:val="en-IN" w:eastAsia="en-IN"/>
              </w:rPr>
              <w:tab/>
            </w:r>
            <w:r w:rsidRPr="00D74931" w:rsidDel="00D74931">
              <w:rPr>
                <w:noProof/>
                <w:lang w:val="en-CA"/>
              </w:rPr>
              <w:delText>Façade Layer</w:delText>
            </w:r>
            <w:r w:rsidDel="00D74931">
              <w:rPr>
                <w:noProof/>
                <w:webHidden/>
              </w:rPr>
              <w:tab/>
              <w:delText>17</w:delText>
            </w:r>
          </w:del>
        </w:p>
        <w:p w14:paraId="34821766" w14:textId="77777777" w:rsidR="008865DC" w:rsidDel="00D74931" w:rsidRDefault="008865DC">
          <w:pPr>
            <w:pStyle w:val="TOC3"/>
            <w:tabs>
              <w:tab w:val="left" w:pos="1200"/>
              <w:tab w:val="right" w:leader="dot" w:pos="9350"/>
            </w:tabs>
            <w:rPr>
              <w:del w:id="647" w:author="Patel, Seema" w:date="2015-03-31T12:40:00Z"/>
              <w:rFonts w:eastAsiaTheme="minorEastAsia" w:cstheme="minorBidi"/>
              <w:i w:val="0"/>
              <w:noProof/>
              <w:lang w:val="en-IN" w:eastAsia="en-IN"/>
            </w:rPr>
          </w:pPr>
          <w:del w:id="648" w:author="Patel, Seema" w:date="2015-03-31T12:40:00Z">
            <w:r w:rsidRPr="00D74931" w:rsidDel="00D74931">
              <w:rPr>
                <w:noProof/>
                <w:lang w:val="en-CA"/>
              </w:rPr>
              <w:delText>3.4.3</w:delText>
            </w:r>
            <w:r w:rsidDel="00D74931">
              <w:rPr>
                <w:rFonts w:eastAsiaTheme="minorEastAsia" w:cstheme="minorBidi"/>
                <w:i w:val="0"/>
                <w:noProof/>
                <w:lang w:val="en-IN" w:eastAsia="en-IN"/>
              </w:rPr>
              <w:tab/>
            </w:r>
            <w:r w:rsidRPr="00D74931" w:rsidDel="00D74931">
              <w:rPr>
                <w:noProof/>
                <w:lang w:val="en-CA"/>
              </w:rPr>
              <w:delText>Service Layer</w:delText>
            </w:r>
            <w:r w:rsidDel="00D74931">
              <w:rPr>
                <w:noProof/>
                <w:webHidden/>
              </w:rPr>
              <w:tab/>
              <w:delText>18</w:delText>
            </w:r>
          </w:del>
        </w:p>
        <w:p w14:paraId="7DC86E15" w14:textId="77777777" w:rsidR="008865DC" w:rsidDel="00D74931" w:rsidRDefault="008865DC">
          <w:pPr>
            <w:pStyle w:val="TOC3"/>
            <w:tabs>
              <w:tab w:val="left" w:pos="1200"/>
              <w:tab w:val="right" w:leader="dot" w:pos="9350"/>
            </w:tabs>
            <w:rPr>
              <w:del w:id="649" w:author="Patel, Seema" w:date="2015-03-31T12:40:00Z"/>
              <w:rFonts w:eastAsiaTheme="minorEastAsia" w:cstheme="minorBidi"/>
              <w:i w:val="0"/>
              <w:noProof/>
              <w:lang w:val="en-IN" w:eastAsia="en-IN"/>
            </w:rPr>
          </w:pPr>
          <w:del w:id="650" w:author="Patel, Seema" w:date="2015-03-31T12:40:00Z">
            <w:r w:rsidRPr="00D74931" w:rsidDel="00D74931">
              <w:rPr>
                <w:noProof/>
                <w:lang w:val="en-CA"/>
              </w:rPr>
              <w:delText>3.4.4</w:delText>
            </w:r>
            <w:r w:rsidDel="00D74931">
              <w:rPr>
                <w:rFonts w:eastAsiaTheme="minorEastAsia" w:cstheme="minorBidi"/>
                <w:i w:val="0"/>
                <w:noProof/>
                <w:lang w:val="en-IN" w:eastAsia="en-IN"/>
              </w:rPr>
              <w:tab/>
            </w:r>
            <w:r w:rsidRPr="00D74931" w:rsidDel="00D74931">
              <w:rPr>
                <w:noProof/>
                <w:lang w:val="en-CA"/>
              </w:rPr>
              <w:delText>Business Layer</w:delText>
            </w:r>
            <w:r w:rsidDel="00D74931">
              <w:rPr>
                <w:noProof/>
                <w:webHidden/>
              </w:rPr>
              <w:tab/>
              <w:delText>18</w:delText>
            </w:r>
          </w:del>
        </w:p>
        <w:p w14:paraId="0D340728" w14:textId="77777777" w:rsidR="008865DC" w:rsidDel="00D74931" w:rsidRDefault="008865DC">
          <w:pPr>
            <w:pStyle w:val="TOC3"/>
            <w:tabs>
              <w:tab w:val="left" w:pos="1200"/>
              <w:tab w:val="right" w:leader="dot" w:pos="9350"/>
            </w:tabs>
            <w:rPr>
              <w:del w:id="651" w:author="Patel, Seema" w:date="2015-03-31T12:40:00Z"/>
              <w:rFonts w:eastAsiaTheme="minorEastAsia" w:cstheme="minorBidi"/>
              <w:i w:val="0"/>
              <w:noProof/>
              <w:lang w:val="en-IN" w:eastAsia="en-IN"/>
            </w:rPr>
          </w:pPr>
          <w:del w:id="652" w:author="Patel, Seema" w:date="2015-03-31T12:40:00Z">
            <w:r w:rsidRPr="00D74931" w:rsidDel="00D74931">
              <w:rPr>
                <w:noProof/>
                <w:lang w:val="en-CA"/>
              </w:rPr>
              <w:delText>3.4.5</w:delText>
            </w:r>
            <w:r w:rsidDel="00D74931">
              <w:rPr>
                <w:rFonts w:eastAsiaTheme="minorEastAsia" w:cstheme="minorBidi"/>
                <w:i w:val="0"/>
                <w:noProof/>
                <w:lang w:val="en-IN" w:eastAsia="en-IN"/>
              </w:rPr>
              <w:tab/>
            </w:r>
            <w:r w:rsidRPr="00D74931" w:rsidDel="00D74931">
              <w:rPr>
                <w:noProof/>
                <w:lang w:val="en-CA"/>
              </w:rPr>
              <w:delText>Integration (DAO) Layer</w:delText>
            </w:r>
            <w:r w:rsidDel="00D74931">
              <w:rPr>
                <w:noProof/>
                <w:webHidden/>
              </w:rPr>
              <w:tab/>
              <w:delText>18</w:delText>
            </w:r>
          </w:del>
        </w:p>
        <w:p w14:paraId="20032FD2" w14:textId="77777777" w:rsidR="008865DC" w:rsidDel="00D74931" w:rsidRDefault="008865DC">
          <w:pPr>
            <w:pStyle w:val="TOC3"/>
            <w:tabs>
              <w:tab w:val="left" w:pos="1200"/>
              <w:tab w:val="right" w:leader="dot" w:pos="9350"/>
            </w:tabs>
            <w:rPr>
              <w:del w:id="653" w:author="Patel, Seema" w:date="2015-03-31T12:40:00Z"/>
              <w:rFonts w:eastAsiaTheme="minorEastAsia" w:cstheme="minorBidi"/>
              <w:i w:val="0"/>
              <w:noProof/>
              <w:lang w:val="en-IN" w:eastAsia="en-IN"/>
            </w:rPr>
          </w:pPr>
          <w:del w:id="654" w:author="Patel, Seema" w:date="2015-03-31T12:40:00Z">
            <w:r w:rsidRPr="00D74931" w:rsidDel="00D74931">
              <w:rPr>
                <w:noProof/>
                <w:lang w:val="en-CA"/>
              </w:rPr>
              <w:delText>3.4.6</w:delText>
            </w:r>
            <w:r w:rsidDel="00D74931">
              <w:rPr>
                <w:rFonts w:eastAsiaTheme="minorEastAsia" w:cstheme="minorBidi"/>
                <w:i w:val="0"/>
                <w:noProof/>
                <w:lang w:val="en-IN" w:eastAsia="en-IN"/>
              </w:rPr>
              <w:tab/>
            </w:r>
            <w:r w:rsidRPr="00D74931" w:rsidDel="00D74931">
              <w:rPr>
                <w:noProof/>
                <w:lang w:val="en-CA"/>
              </w:rPr>
              <w:delText>Transport Layer</w:delText>
            </w:r>
            <w:r w:rsidDel="00D74931">
              <w:rPr>
                <w:noProof/>
                <w:webHidden/>
              </w:rPr>
              <w:tab/>
              <w:delText>18</w:delText>
            </w:r>
          </w:del>
        </w:p>
        <w:p w14:paraId="354E5E29" w14:textId="77777777" w:rsidR="008865DC" w:rsidDel="00D74931" w:rsidRDefault="008865DC">
          <w:pPr>
            <w:pStyle w:val="TOC2"/>
            <w:tabs>
              <w:tab w:val="left" w:pos="800"/>
              <w:tab w:val="right" w:leader="dot" w:pos="9350"/>
            </w:tabs>
            <w:rPr>
              <w:del w:id="655" w:author="Patel, Seema" w:date="2015-03-31T12:40:00Z"/>
              <w:rFonts w:eastAsiaTheme="minorEastAsia" w:cstheme="minorBidi"/>
              <w:smallCaps w:val="0"/>
              <w:noProof/>
              <w:lang w:val="en-IN" w:eastAsia="en-IN"/>
            </w:rPr>
          </w:pPr>
          <w:del w:id="656" w:author="Patel, Seema" w:date="2015-03-31T12:40:00Z">
            <w:r w:rsidRPr="00D74931" w:rsidDel="00D74931">
              <w:rPr>
                <w:noProof/>
                <w:lang w:val="en-CA"/>
              </w:rPr>
              <w:delText>3.5</w:delText>
            </w:r>
            <w:r w:rsidDel="00D74931">
              <w:rPr>
                <w:rFonts w:eastAsiaTheme="minorEastAsia" w:cstheme="minorBidi"/>
                <w:smallCaps w:val="0"/>
                <w:noProof/>
                <w:lang w:val="en-IN" w:eastAsia="en-IN"/>
              </w:rPr>
              <w:tab/>
            </w:r>
            <w:r w:rsidRPr="00D74931" w:rsidDel="00D74931">
              <w:rPr>
                <w:noProof/>
                <w:lang w:val="en-CA"/>
              </w:rPr>
              <w:delText>GPS Class Diagram</w:delText>
            </w:r>
            <w:r w:rsidDel="00D74931">
              <w:rPr>
                <w:noProof/>
                <w:webHidden/>
              </w:rPr>
              <w:tab/>
              <w:delText>19</w:delText>
            </w:r>
          </w:del>
        </w:p>
        <w:p w14:paraId="1A7F20B1" w14:textId="77777777" w:rsidR="008865DC" w:rsidDel="00D74931" w:rsidRDefault="008865DC">
          <w:pPr>
            <w:pStyle w:val="TOC3"/>
            <w:tabs>
              <w:tab w:val="left" w:pos="1200"/>
              <w:tab w:val="right" w:leader="dot" w:pos="9350"/>
            </w:tabs>
            <w:rPr>
              <w:del w:id="657" w:author="Patel, Seema" w:date="2015-03-31T12:40:00Z"/>
              <w:rFonts w:eastAsiaTheme="minorEastAsia" w:cstheme="minorBidi"/>
              <w:i w:val="0"/>
              <w:noProof/>
              <w:lang w:val="en-IN" w:eastAsia="en-IN"/>
            </w:rPr>
          </w:pPr>
          <w:del w:id="658" w:author="Patel, Seema" w:date="2015-03-31T12:40:00Z">
            <w:r w:rsidRPr="00D74931" w:rsidDel="00D74931">
              <w:rPr>
                <w:noProof/>
                <w:lang w:val="en-CA"/>
              </w:rPr>
              <w:delText>3.5.1</w:delText>
            </w:r>
            <w:r w:rsidDel="00D74931">
              <w:rPr>
                <w:rFonts w:eastAsiaTheme="minorEastAsia" w:cstheme="minorBidi"/>
                <w:i w:val="0"/>
                <w:noProof/>
                <w:lang w:val="en-IN" w:eastAsia="en-IN"/>
              </w:rPr>
              <w:tab/>
            </w:r>
            <w:r w:rsidRPr="00D74931" w:rsidDel="00D74931">
              <w:rPr>
                <w:noProof/>
                <w:lang w:val="en-CA"/>
              </w:rPr>
              <w:delText>GPS Value Object Model</w:delText>
            </w:r>
            <w:r w:rsidDel="00D74931">
              <w:rPr>
                <w:noProof/>
                <w:webHidden/>
              </w:rPr>
              <w:tab/>
              <w:delText>19</w:delText>
            </w:r>
          </w:del>
        </w:p>
        <w:p w14:paraId="1A15D8F4" w14:textId="77777777" w:rsidR="008865DC" w:rsidDel="00D74931" w:rsidRDefault="008865DC">
          <w:pPr>
            <w:pStyle w:val="TOC3"/>
            <w:tabs>
              <w:tab w:val="left" w:pos="1200"/>
              <w:tab w:val="right" w:leader="dot" w:pos="9350"/>
            </w:tabs>
            <w:rPr>
              <w:del w:id="659" w:author="Patel, Seema" w:date="2015-03-31T12:40:00Z"/>
              <w:rFonts w:eastAsiaTheme="minorEastAsia" w:cstheme="minorBidi"/>
              <w:i w:val="0"/>
              <w:noProof/>
              <w:lang w:val="en-IN" w:eastAsia="en-IN"/>
            </w:rPr>
          </w:pPr>
          <w:del w:id="660" w:author="Patel, Seema" w:date="2015-03-31T12:40:00Z">
            <w:r w:rsidRPr="00D74931" w:rsidDel="00D74931">
              <w:rPr>
                <w:noProof/>
                <w:lang w:val="en-CA"/>
              </w:rPr>
              <w:delText>3.5.2</w:delText>
            </w:r>
            <w:r w:rsidDel="00D74931">
              <w:rPr>
                <w:rFonts w:eastAsiaTheme="minorEastAsia" w:cstheme="minorBidi"/>
                <w:i w:val="0"/>
                <w:noProof/>
                <w:lang w:val="en-IN" w:eastAsia="en-IN"/>
              </w:rPr>
              <w:tab/>
            </w:r>
            <w:r w:rsidRPr="00D74931" w:rsidDel="00D74931">
              <w:rPr>
                <w:noProof/>
                <w:lang w:val="en-CA"/>
              </w:rPr>
              <w:delText>GPS Class Diagram Layer</w:delText>
            </w:r>
            <w:r w:rsidDel="00D74931">
              <w:rPr>
                <w:noProof/>
                <w:webHidden/>
              </w:rPr>
              <w:tab/>
              <w:delText>19</w:delText>
            </w:r>
          </w:del>
        </w:p>
        <w:p w14:paraId="5330DA63" w14:textId="77777777" w:rsidR="008865DC" w:rsidDel="00D74931" w:rsidRDefault="008865DC">
          <w:pPr>
            <w:pStyle w:val="TOC2"/>
            <w:tabs>
              <w:tab w:val="left" w:pos="800"/>
              <w:tab w:val="right" w:leader="dot" w:pos="9350"/>
            </w:tabs>
            <w:rPr>
              <w:del w:id="661" w:author="Patel, Seema" w:date="2015-03-31T12:40:00Z"/>
              <w:rFonts w:eastAsiaTheme="minorEastAsia" w:cstheme="minorBidi"/>
              <w:smallCaps w:val="0"/>
              <w:noProof/>
              <w:lang w:val="en-IN" w:eastAsia="en-IN"/>
            </w:rPr>
          </w:pPr>
          <w:del w:id="662" w:author="Patel, Seema" w:date="2015-03-31T12:40:00Z">
            <w:r w:rsidRPr="00D74931" w:rsidDel="00D74931">
              <w:rPr>
                <w:noProof/>
                <w:lang w:val="en-CA"/>
              </w:rPr>
              <w:delText>3.6</w:delText>
            </w:r>
            <w:r w:rsidDel="00D74931">
              <w:rPr>
                <w:rFonts w:eastAsiaTheme="minorEastAsia" w:cstheme="minorBidi"/>
                <w:smallCaps w:val="0"/>
                <w:noProof/>
                <w:lang w:val="en-IN" w:eastAsia="en-IN"/>
              </w:rPr>
              <w:tab/>
            </w:r>
            <w:r w:rsidRPr="00D74931" w:rsidDel="00D74931">
              <w:rPr>
                <w:noProof/>
                <w:lang w:val="en-CA"/>
              </w:rPr>
              <w:delText>GPS Core Functionalities</w:delText>
            </w:r>
            <w:r w:rsidDel="00D74931">
              <w:rPr>
                <w:noProof/>
                <w:webHidden/>
              </w:rPr>
              <w:tab/>
              <w:delText>21</w:delText>
            </w:r>
          </w:del>
        </w:p>
        <w:p w14:paraId="1436E853" w14:textId="77777777" w:rsidR="008865DC" w:rsidDel="00D74931" w:rsidRDefault="008865DC">
          <w:pPr>
            <w:pStyle w:val="TOC3"/>
            <w:tabs>
              <w:tab w:val="left" w:pos="1200"/>
              <w:tab w:val="right" w:leader="dot" w:pos="9350"/>
            </w:tabs>
            <w:rPr>
              <w:del w:id="663" w:author="Patel, Seema" w:date="2015-03-31T12:40:00Z"/>
              <w:rFonts w:eastAsiaTheme="minorEastAsia" w:cstheme="minorBidi"/>
              <w:i w:val="0"/>
              <w:noProof/>
              <w:lang w:val="en-IN" w:eastAsia="en-IN"/>
            </w:rPr>
          </w:pPr>
          <w:del w:id="664" w:author="Patel, Seema" w:date="2015-03-31T12:40:00Z">
            <w:r w:rsidRPr="00D74931" w:rsidDel="00D74931">
              <w:rPr>
                <w:noProof/>
                <w:lang w:val="en-CA"/>
              </w:rPr>
              <w:delText>3.6.1</w:delText>
            </w:r>
            <w:r w:rsidDel="00D74931">
              <w:rPr>
                <w:rFonts w:eastAsiaTheme="minorEastAsia" w:cstheme="minorBidi"/>
                <w:i w:val="0"/>
                <w:noProof/>
                <w:lang w:val="en-IN" w:eastAsia="en-IN"/>
              </w:rPr>
              <w:tab/>
            </w:r>
            <w:r w:rsidRPr="00D74931" w:rsidDel="00D74931">
              <w:rPr>
                <w:noProof/>
                <w:lang w:val="en-CA"/>
              </w:rPr>
              <w:delText>GPS TRN Generation</w:delText>
            </w:r>
            <w:r w:rsidDel="00D74931">
              <w:rPr>
                <w:noProof/>
                <w:webHidden/>
              </w:rPr>
              <w:tab/>
              <w:delText>21</w:delText>
            </w:r>
          </w:del>
        </w:p>
        <w:p w14:paraId="197B8242" w14:textId="77777777" w:rsidR="008865DC" w:rsidDel="00D74931" w:rsidRDefault="008865DC">
          <w:pPr>
            <w:pStyle w:val="TOC3"/>
            <w:tabs>
              <w:tab w:val="left" w:pos="1200"/>
              <w:tab w:val="right" w:leader="dot" w:pos="9350"/>
            </w:tabs>
            <w:rPr>
              <w:del w:id="665" w:author="Patel, Seema" w:date="2015-03-31T12:40:00Z"/>
              <w:rFonts w:eastAsiaTheme="minorEastAsia" w:cstheme="minorBidi"/>
              <w:i w:val="0"/>
              <w:noProof/>
              <w:lang w:val="en-IN" w:eastAsia="en-IN"/>
            </w:rPr>
          </w:pPr>
          <w:del w:id="666" w:author="Patel, Seema" w:date="2015-03-31T12:40:00Z">
            <w:r w:rsidRPr="00D74931" w:rsidDel="00D74931">
              <w:rPr>
                <w:noProof/>
                <w:lang w:val="en-CA"/>
              </w:rPr>
              <w:delText>3.6.2</w:delText>
            </w:r>
            <w:r w:rsidDel="00D74931">
              <w:rPr>
                <w:rFonts w:eastAsiaTheme="minorEastAsia" w:cstheme="minorBidi"/>
                <w:i w:val="0"/>
                <w:noProof/>
                <w:lang w:val="en-IN" w:eastAsia="en-IN"/>
              </w:rPr>
              <w:tab/>
            </w:r>
            <w:r w:rsidRPr="00D74931" w:rsidDel="00D74931">
              <w:rPr>
                <w:noProof/>
                <w:lang w:val="en-CA"/>
              </w:rPr>
              <w:delText>BSS Info Loading</w:delText>
            </w:r>
            <w:r w:rsidDel="00D74931">
              <w:rPr>
                <w:noProof/>
                <w:webHidden/>
              </w:rPr>
              <w:tab/>
              <w:delText>22</w:delText>
            </w:r>
          </w:del>
        </w:p>
        <w:p w14:paraId="3240EA1B" w14:textId="77777777" w:rsidR="008865DC" w:rsidDel="00D74931" w:rsidRDefault="008865DC">
          <w:pPr>
            <w:pStyle w:val="TOC3"/>
            <w:tabs>
              <w:tab w:val="left" w:pos="1200"/>
              <w:tab w:val="right" w:leader="dot" w:pos="9350"/>
            </w:tabs>
            <w:rPr>
              <w:del w:id="667" w:author="Patel, Seema" w:date="2015-03-31T12:40:00Z"/>
              <w:rFonts w:eastAsiaTheme="minorEastAsia" w:cstheme="minorBidi"/>
              <w:i w:val="0"/>
              <w:noProof/>
              <w:lang w:val="en-IN" w:eastAsia="en-IN"/>
            </w:rPr>
          </w:pPr>
          <w:del w:id="668" w:author="Patel, Seema" w:date="2015-03-31T12:40:00Z">
            <w:r w:rsidRPr="00D74931" w:rsidDel="00D74931">
              <w:rPr>
                <w:noProof/>
                <w:lang w:val="en-CA"/>
              </w:rPr>
              <w:delText>3.6.3</w:delText>
            </w:r>
            <w:r w:rsidDel="00D74931">
              <w:rPr>
                <w:rFonts w:eastAsiaTheme="minorEastAsia" w:cstheme="minorBidi"/>
                <w:i w:val="0"/>
                <w:noProof/>
                <w:lang w:val="en-IN" w:eastAsia="en-IN"/>
              </w:rPr>
              <w:tab/>
            </w:r>
            <w:r w:rsidRPr="00D74931" w:rsidDel="00D74931">
              <w:rPr>
                <w:noProof/>
                <w:lang w:val="en-CA"/>
              </w:rPr>
              <w:delText>Merchant Info Loading</w:delText>
            </w:r>
            <w:r w:rsidDel="00D74931">
              <w:rPr>
                <w:noProof/>
                <w:webHidden/>
              </w:rPr>
              <w:tab/>
              <w:delText>23</w:delText>
            </w:r>
          </w:del>
        </w:p>
        <w:p w14:paraId="7F61D643" w14:textId="77777777" w:rsidR="008865DC" w:rsidDel="00D74931" w:rsidRDefault="008865DC">
          <w:pPr>
            <w:pStyle w:val="TOC3"/>
            <w:tabs>
              <w:tab w:val="left" w:pos="1200"/>
              <w:tab w:val="right" w:leader="dot" w:pos="9350"/>
            </w:tabs>
            <w:rPr>
              <w:del w:id="669" w:author="Patel, Seema" w:date="2015-03-31T12:40:00Z"/>
              <w:rFonts w:eastAsiaTheme="minorEastAsia" w:cstheme="minorBidi"/>
              <w:i w:val="0"/>
              <w:noProof/>
              <w:lang w:val="en-IN" w:eastAsia="en-IN"/>
            </w:rPr>
          </w:pPr>
          <w:del w:id="670" w:author="Patel, Seema" w:date="2015-03-31T12:40:00Z">
            <w:r w:rsidRPr="00D74931" w:rsidDel="00D74931">
              <w:rPr>
                <w:noProof/>
                <w:lang w:val="en-CA"/>
              </w:rPr>
              <w:delText>3.6.4</w:delText>
            </w:r>
            <w:r w:rsidDel="00D74931">
              <w:rPr>
                <w:rFonts w:eastAsiaTheme="minorEastAsia" w:cstheme="minorBidi"/>
                <w:i w:val="0"/>
                <w:noProof/>
                <w:lang w:val="en-IN" w:eastAsia="en-IN"/>
              </w:rPr>
              <w:tab/>
            </w:r>
            <w:r w:rsidRPr="00D74931" w:rsidDel="00D74931">
              <w:rPr>
                <w:noProof/>
                <w:lang w:val="en-CA"/>
              </w:rPr>
              <w:delText>Updating Transaction Info</w:delText>
            </w:r>
            <w:r w:rsidDel="00D74931">
              <w:rPr>
                <w:noProof/>
                <w:webHidden/>
              </w:rPr>
              <w:tab/>
              <w:delText>24</w:delText>
            </w:r>
          </w:del>
        </w:p>
        <w:p w14:paraId="6765BAFA" w14:textId="77777777" w:rsidR="008865DC" w:rsidDel="00D74931" w:rsidRDefault="008865DC">
          <w:pPr>
            <w:pStyle w:val="TOC3"/>
            <w:tabs>
              <w:tab w:val="left" w:pos="1200"/>
              <w:tab w:val="right" w:leader="dot" w:pos="9350"/>
            </w:tabs>
            <w:rPr>
              <w:del w:id="671" w:author="Patel, Seema" w:date="2015-03-31T12:40:00Z"/>
              <w:rFonts w:eastAsiaTheme="minorEastAsia" w:cstheme="minorBidi"/>
              <w:i w:val="0"/>
              <w:noProof/>
              <w:lang w:val="en-IN" w:eastAsia="en-IN"/>
            </w:rPr>
          </w:pPr>
          <w:del w:id="672" w:author="Patel, Seema" w:date="2015-03-31T12:40:00Z">
            <w:r w:rsidRPr="00D74931" w:rsidDel="00D74931">
              <w:rPr>
                <w:noProof/>
                <w:lang w:val="en-CA"/>
              </w:rPr>
              <w:delText>3.6.5</w:delText>
            </w:r>
            <w:r w:rsidDel="00D74931">
              <w:rPr>
                <w:rFonts w:eastAsiaTheme="minorEastAsia" w:cstheme="minorBidi"/>
                <w:i w:val="0"/>
                <w:noProof/>
                <w:lang w:val="en-IN" w:eastAsia="en-IN"/>
              </w:rPr>
              <w:tab/>
            </w:r>
            <w:r w:rsidRPr="00D74931" w:rsidDel="00D74931">
              <w:rPr>
                <w:noProof/>
                <w:lang w:val="en-CA"/>
              </w:rPr>
              <w:delText>Retrieving Transaction Information</w:delText>
            </w:r>
            <w:r w:rsidDel="00D74931">
              <w:rPr>
                <w:noProof/>
                <w:webHidden/>
              </w:rPr>
              <w:tab/>
              <w:delText>25</w:delText>
            </w:r>
          </w:del>
        </w:p>
        <w:p w14:paraId="44C305BA" w14:textId="77777777" w:rsidR="008865DC" w:rsidDel="00D74931" w:rsidRDefault="008865DC">
          <w:pPr>
            <w:pStyle w:val="TOC3"/>
            <w:tabs>
              <w:tab w:val="left" w:pos="1200"/>
              <w:tab w:val="right" w:leader="dot" w:pos="9350"/>
            </w:tabs>
            <w:rPr>
              <w:del w:id="673" w:author="Patel, Seema" w:date="2015-03-31T12:40:00Z"/>
              <w:rFonts w:eastAsiaTheme="minorEastAsia" w:cstheme="minorBidi"/>
              <w:i w:val="0"/>
              <w:noProof/>
              <w:lang w:val="en-IN" w:eastAsia="en-IN"/>
            </w:rPr>
          </w:pPr>
          <w:del w:id="674" w:author="Patel, Seema" w:date="2015-03-31T12:40:00Z">
            <w:r w:rsidRPr="00D74931" w:rsidDel="00D74931">
              <w:rPr>
                <w:noProof/>
                <w:lang w:val="en-CA"/>
              </w:rPr>
              <w:delText>3.6.6</w:delText>
            </w:r>
            <w:r w:rsidDel="00D74931">
              <w:rPr>
                <w:rFonts w:eastAsiaTheme="minorEastAsia" w:cstheme="minorBidi"/>
                <w:i w:val="0"/>
                <w:noProof/>
                <w:lang w:val="en-IN" w:eastAsia="en-IN"/>
              </w:rPr>
              <w:tab/>
            </w:r>
            <w:r w:rsidRPr="00D74931" w:rsidDel="00D74931">
              <w:rPr>
                <w:noProof/>
                <w:lang w:val="en-CA"/>
              </w:rPr>
              <w:delText>Saving Transaction Information</w:delText>
            </w:r>
            <w:r w:rsidDel="00D74931">
              <w:rPr>
                <w:noProof/>
                <w:webHidden/>
              </w:rPr>
              <w:tab/>
              <w:delText>26</w:delText>
            </w:r>
          </w:del>
        </w:p>
        <w:p w14:paraId="08BF828C" w14:textId="77777777" w:rsidR="008865DC" w:rsidDel="00D74931" w:rsidRDefault="008865DC">
          <w:pPr>
            <w:pStyle w:val="TOC2"/>
            <w:tabs>
              <w:tab w:val="left" w:pos="800"/>
              <w:tab w:val="right" w:leader="dot" w:pos="9350"/>
            </w:tabs>
            <w:rPr>
              <w:del w:id="675" w:author="Patel, Seema" w:date="2015-03-31T12:40:00Z"/>
              <w:rFonts w:eastAsiaTheme="minorEastAsia" w:cstheme="minorBidi"/>
              <w:smallCaps w:val="0"/>
              <w:noProof/>
              <w:lang w:val="en-IN" w:eastAsia="en-IN"/>
            </w:rPr>
          </w:pPr>
          <w:del w:id="676" w:author="Patel, Seema" w:date="2015-03-31T12:40:00Z">
            <w:r w:rsidRPr="00D74931" w:rsidDel="00D74931">
              <w:rPr>
                <w:noProof/>
                <w:lang w:val="en-CA"/>
              </w:rPr>
              <w:delText>3.7</w:delText>
            </w:r>
            <w:r w:rsidDel="00D74931">
              <w:rPr>
                <w:rFonts w:eastAsiaTheme="minorEastAsia" w:cstheme="minorBidi"/>
                <w:smallCaps w:val="0"/>
                <w:noProof/>
                <w:lang w:val="en-IN" w:eastAsia="en-IN"/>
              </w:rPr>
              <w:tab/>
            </w:r>
            <w:r w:rsidRPr="00D74931" w:rsidDel="00D74931">
              <w:rPr>
                <w:noProof/>
                <w:lang w:val="en-CA"/>
              </w:rPr>
              <w:delText>GPS Core Error Handling</w:delText>
            </w:r>
            <w:r w:rsidDel="00D74931">
              <w:rPr>
                <w:noProof/>
                <w:webHidden/>
              </w:rPr>
              <w:tab/>
              <w:delText>27</w:delText>
            </w:r>
          </w:del>
        </w:p>
        <w:p w14:paraId="35FFDD66" w14:textId="77777777" w:rsidR="008865DC" w:rsidDel="00D74931" w:rsidRDefault="008865DC">
          <w:pPr>
            <w:pStyle w:val="TOC1"/>
            <w:tabs>
              <w:tab w:val="left" w:pos="400"/>
              <w:tab w:val="right" w:leader="dot" w:pos="9350"/>
            </w:tabs>
            <w:rPr>
              <w:del w:id="677" w:author="Patel, Seema" w:date="2015-03-31T12:40:00Z"/>
              <w:rFonts w:eastAsiaTheme="minorEastAsia" w:cstheme="minorBidi"/>
              <w:b w:val="0"/>
              <w:caps w:val="0"/>
              <w:noProof/>
              <w:lang w:val="en-IN" w:eastAsia="en-IN"/>
            </w:rPr>
          </w:pPr>
          <w:del w:id="678" w:author="Patel, Seema" w:date="2015-03-31T12:40:00Z">
            <w:r w:rsidRPr="00D74931" w:rsidDel="00D74931">
              <w:rPr>
                <w:noProof/>
                <w:lang w:val="en-CA"/>
              </w:rPr>
              <w:delText>4.</w:delText>
            </w:r>
            <w:r w:rsidDel="00D74931">
              <w:rPr>
                <w:rFonts w:eastAsiaTheme="minorEastAsia" w:cstheme="minorBidi"/>
                <w:b w:val="0"/>
                <w:caps w:val="0"/>
                <w:noProof/>
                <w:lang w:val="en-IN" w:eastAsia="en-IN"/>
              </w:rPr>
              <w:tab/>
            </w:r>
            <w:r w:rsidRPr="00D74931" w:rsidDel="00D74931">
              <w:rPr>
                <w:noProof/>
                <w:lang w:val="en-CA"/>
              </w:rPr>
              <w:delText>GPS Batch</w:delText>
            </w:r>
            <w:r w:rsidDel="00D74931">
              <w:rPr>
                <w:noProof/>
                <w:webHidden/>
              </w:rPr>
              <w:tab/>
              <w:delText>28</w:delText>
            </w:r>
          </w:del>
        </w:p>
        <w:p w14:paraId="33DD4FCC" w14:textId="77777777" w:rsidR="008865DC" w:rsidDel="00D74931" w:rsidRDefault="008865DC">
          <w:pPr>
            <w:pStyle w:val="TOC2"/>
            <w:tabs>
              <w:tab w:val="left" w:pos="800"/>
              <w:tab w:val="right" w:leader="dot" w:pos="9350"/>
            </w:tabs>
            <w:rPr>
              <w:del w:id="679" w:author="Patel, Seema" w:date="2015-03-31T12:40:00Z"/>
              <w:rFonts w:eastAsiaTheme="minorEastAsia" w:cstheme="minorBidi"/>
              <w:smallCaps w:val="0"/>
              <w:noProof/>
              <w:lang w:val="en-IN" w:eastAsia="en-IN"/>
            </w:rPr>
          </w:pPr>
          <w:del w:id="680" w:author="Patel, Seema" w:date="2015-03-31T12:40:00Z">
            <w:r w:rsidRPr="00D74931" w:rsidDel="00D74931">
              <w:rPr>
                <w:noProof/>
                <w:lang w:val="en-CA"/>
              </w:rPr>
              <w:delText>4.1</w:delText>
            </w:r>
            <w:r w:rsidDel="00D74931">
              <w:rPr>
                <w:rFonts w:eastAsiaTheme="minorEastAsia" w:cstheme="minorBidi"/>
                <w:smallCaps w:val="0"/>
                <w:noProof/>
                <w:lang w:val="en-IN" w:eastAsia="en-IN"/>
              </w:rPr>
              <w:tab/>
            </w:r>
            <w:r w:rsidRPr="00D74931" w:rsidDel="00D74931">
              <w:rPr>
                <w:noProof/>
                <w:lang w:val="en-CA"/>
              </w:rPr>
              <w:delText>GPS Batch Process Overview</w:delText>
            </w:r>
            <w:r w:rsidDel="00D74931">
              <w:rPr>
                <w:noProof/>
                <w:webHidden/>
              </w:rPr>
              <w:tab/>
              <w:delText>28</w:delText>
            </w:r>
          </w:del>
        </w:p>
        <w:p w14:paraId="4C4B125C" w14:textId="77777777" w:rsidR="008865DC" w:rsidDel="00D74931" w:rsidRDefault="008865DC">
          <w:pPr>
            <w:pStyle w:val="TOC3"/>
            <w:tabs>
              <w:tab w:val="left" w:pos="1200"/>
              <w:tab w:val="right" w:leader="dot" w:pos="9350"/>
            </w:tabs>
            <w:rPr>
              <w:del w:id="681" w:author="Patel, Seema" w:date="2015-03-31T12:40:00Z"/>
              <w:rFonts w:eastAsiaTheme="minorEastAsia" w:cstheme="minorBidi"/>
              <w:i w:val="0"/>
              <w:noProof/>
              <w:lang w:val="en-IN" w:eastAsia="en-IN"/>
            </w:rPr>
          </w:pPr>
          <w:del w:id="682" w:author="Patel, Seema" w:date="2015-03-31T12:40:00Z">
            <w:r w:rsidRPr="00D74931" w:rsidDel="00D74931">
              <w:rPr>
                <w:noProof/>
                <w:lang w:val="en-CA"/>
              </w:rPr>
              <w:delText>4.1.1</w:delText>
            </w:r>
            <w:r w:rsidDel="00D74931">
              <w:rPr>
                <w:rFonts w:eastAsiaTheme="minorEastAsia" w:cstheme="minorBidi"/>
                <w:i w:val="0"/>
                <w:noProof/>
                <w:lang w:val="en-IN" w:eastAsia="en-IN"/>
              </w:rPr>
              <w:tab/>
            </w:r>
            <w:r w:rsidRPr="00D74931" w:rsidDel="00D74931">
              <w:rPr>
                <w:noProof/>
                <w:lang w:val="en-CA"/>
              </w:rPr>
              <w:delText>Spring integration process:</w:delText>
            </w:r>
            <w:r w:rsidDel="00D74931">
              <w:rPr>
                <w:noProof/>
                <w:webHidden/>
              </w:rPr>
              <w:tab/>
              <w:delText>30</w:delText>
            </w:r>
          </w:del>
        </w:p>
        <w:p w14:paraId="770C37AC" w14:textId="77777777" w:rsidR="008865DC" w:rsidDel="00D74931" w:rsidRDefault="008865DC">
          <w:pPr>
            <w:pStyle w:val="TOC3"/>
            <w:tabs>
              <w:tab w:val="left" w:pos="1200"/>
              <w:tab w:val="right" w:leader="dot" w:pos="9350"/>
            </w:tabs>
            <w:rPr>
              <w:del w:id="683" w:author="Patel, Seema" w:date="2015-03-31T12:40:00Z"/>
              <w:rFonts w:eastAsiaTheme="minorEastAsia" w:cstheme="minorBidi"/>
              <w:i w:val="0"/>
              <w:noProof/>
              <w:lang w:val="en-IN" w:eastAsia="en-IN"/>
            </w:rPr>
          </w:pPr>
          <w:del w:id="684" w:author="Patel, Seema" w:date="2015-03-31T12:40:00Z">
            <w:r w:rsidRPr="00D74931" w:rsidDel="00D74931">
              <w:rPr>
                <w:noProof/>
                <w:lang w:val="en-CA"/>
              </w:rPr>
              <w:delText>4.1.2</w:delText>
            </w:r>
            <w:r w:rsidDel="00D74931">
              <w:rPr>
                <w:rFonts w:eastAsiaTheme="minorEastAsia" w:cstheme="minorBidi"/>
                <w:i w:val="0"/>
                <w:noProof/>
                <w:lang w:val="en-IN" w:eastAsia="en-IN"/>
              </w:rPr>
              <w:tab/>
            </w:r>
            <w:r w:rsidRPr="00D74931" w:rsidDel="00D74931">
              <w:rPr>
                <w:noProof/>
                <w:lang w:val="en-CA"/>
              </w:rPr>
              <w:delText>Spring Batch process:</w:delText>
            </w:r>
            <w:r w:rsidDel="00D74931">
              <w:rPr>
                <w:noProof/>
                <w:webHidden/>
              </w:rPr>
              <w:tab/>
              <w:delText>30</w:delText>
            </w:r>
          </w:del>
        </w:p>
        <w:p w14:paraId="2AC0C309" w14:textId="77777777" w:rsidR="008865DC" w:rsidDel="00D74931" w:rsidRDefault="008865DC">
          <w:pPr>
            <w:pStyle w:val="TOC2"/>
            <w:tabs>
              <w:tab w:val="left" w:pos="800"/>
              <w:tab w:val="right" w:leader="dot" w:pos="9350"/>
            </w:tabs>
            <w:rPr>
              <w:del w:id="685" w:author="Patel, Seema" w:date="2015-03-31T12:40:00Z"/>
              <w:rFonts w:eastAsiaTheme="minorEastAsia" w:cstheme="minorBidi"/>
              <w:smallCaps w:val="0"/>
              <w:noProof/>
              <w:lang w:val="en-IN" w:eastAsia="en-IN"/>
            </w:rPr>
          </w:pPr>
          <w:del w:id="686" w:author="Patel, Seema" w:date="2015-03-31T12:40:00Z">
            <w:r w:rsidRPr="00D74931" w:rsidDel="00D74931">
              <w:rPr>
                <w:noProof/>
                <w:lang w:val="en-CA"/>
              </w:rPr>
              <w:delText>4.2</w:delText>
            </w:r>
            <w:r w:rsidDel="00D74931">
              <w:rPr>
                <w:rFonts w:eastAsiaTheme="minorEastAsia" w:cstheme="minorBidi"/>
                <w:smallCaps w:val="0"/>
                <w:noProof/>
                <w:lang w:val="en-IN" w:eastAsia="en-IN"/>
              </w:rPr>
              <w:tab/>
            </w:r>
            <w:r w:rsidRPr="00D74931" w:rsidDel="00D74931">
              <w:rPr>
                <w:noProof/>
              </w:rPr>
              <w:delText>GPS Batch Layers and components</w:delText>
            </w:r>
            <w:r w:rsidDel="00D74931">
              <w:rPr>
                <w:noProof/>
                <w:webHidden/>
              </w:rPr>
              <w:tab/>
              <w:delText>31</w:delText>
            </w:r>
          </w:del>
        </w:p>
        <w:p w14:paraId="40070C5B" w14:textId="77777777" w:rsidR="008865DC" w:rsidDel="00D74931" w:rsidRDefault="008865DC">
          <w:pPr>
            <w:pStyle w:val="TOC3"/>
            <w:tabs>
              <w:tab w:val="left" w:pos="1200"/>
              <w:tab w:val="right" w:leader="dot" w:pos="9350"/>
            </w:tabs>
            <w:rPr>
              <w:del w:id="687" w:author="Patel, Seema" w:date="2015-03-31T12:40:00Z"/>
              <w:rFonts w:eastAsiaTheme="minorEastAsia" w:cstheme="minorBidi"/>
              <w:i w:val="0"/>
              <w:noProof/>
              <w:lang w:val="en-IN" w:eastAsia="en-IN"/>
            </w:rPr>
          </w:pPr>
          <w:del w:id="688" w:author="Patel, Seema" w:date="2015-03-31T12:40:00Z">
            <w:r w:rsidRPr="00D74931" w:rsidDel="00D74931">
              <w:rPr>
                <w:noProof/>
                <w:lang w:val="en-CA"/>
              </w:rPr>
              <w:delText>4.2.1</w:delText>
            </w:r>
            <w:r w:rsidDel="00D74931">
              <w:rPr>
                <w:rFonts w:eastAsiaTheme="minorEastAsia" w:cstheme="minorBidi"/>
                <w:i w:val="0"/>
                <w:noProof/>
                <w:lang w:val="en-IN" w:eastAsia="en-IN"/>
              </w:rPr>
              <w:tab/>
            </w:r>
            <w:r w:rsidRPr="00D74931" w:rsidDel="00D74931">
              <w:rPr>
                <w:noProof/>
                <w:lang w:val="en-CA"/>
              </w:rPr>
              <w:delText>Helper Layer</w:delText>
            </w:r>
            <w:r w:rsidDel="00D74931">
              <w:rPr>
                <w:noProof/>
                <w:webHidden/>
              </w:rPr>
              <w:tab/>
              <w:delText>31</w:delText>
            </w:r>
          </w:del>
        </w:p>
        <w:p w14:paraId="6971E1F6" w14:textId="77777777" w:rsidR="008865DC" w:rsidDel="00D74931" w:rsidRDefault="008865DC">
          <w:pPr>
            <w:pStyle w:val="TOC3"/>
            <w:tabs>
              <w:tab w:val="left" w:pos="1200"/>
              <w:tab w:val="right" w:leader="dot" w:pos="9350"/>
            </w:tabs>
            <w:rPr>
              <w:del w:id="689" w:author="Patel, Seema" w:date="2015-03-31T12:40:00Z"/>
              <w:rFonts w:eastAsiaTheme="minorEastAsia" w:cstheme="minorBidi"/>
              <w:i w:val="0"/>
              <w:noProof/>
              <w:lang w:val="en-IN" w:eastAsia="en-IN"/>
            </w:rPr>
          </w:pPr>
          <w:del w:id="690" w:author="Patel, Seema" w:date="2015-03-31T12:40:00Z">
            <w:r w:rsidRPr="00D74931" w:rsidDel="00D74931">
              <w:rPr>
                <w:noProof/>
                <w:lang w:val="en-CA"/>
              </w:rPr>
              <w:delText>4.2.2</w:delText>
            </w:r>
            <w:r w:rsidDel="00D74931">
              <w:rPr>
                <w:rFonts w:eastAsiaTheme="minorEastAsia" w:cstheme="minorBidi"/>
                <w:i w:val="0"/>
                <w:noProof/>
                <w:lang w:val="en-IN" w:eastAsia="en-IN"/>
              </w:rPr>
              <w:tab/>
            </w:r>
            <w:r w:rsidRPr="00D74931" w:rsidDel="00D74931">
              <w:rPr>
                <w:noProof/>
                <w:lang w:val="en-CA"/>
              </w:rPr>
              <w:delText>Service Layer</w:delText>
            </w:r>
            <w:r w:rsidDel="00D74931">
              <w:rPr>
                <w:noProof/>
                <w:webHidden/>
              </w:rPr>
              <w:tab/>
              <w:delText>31</w:delText>
            </w:r>
          </w:del>
        </w:p>
        <w:p w14:paraId="50F69194" w14:textId="77777777" w:rsidR="008865DC" w:rsidDel="00D74931" w:rsidRDefault="008865DC">
          <w:pPr>
            <w:pStyle w:val="TOC3"/>
            <w:tabs>
              <w:tab w:val="left" w:pos="1200"/>
              <w:tab w:val="right" w:leader="dot" w:pos="9350"/>
            </w:tabs>
            <w:rPr>
              <w:del w:id="691" w:author="Patel, Seema" w:date="2015-03-31T12:40:00Z"/>
              <w:rFonts w:eastAsiaTheme="minorEastAsia" w:cstheme="minorBidi"/>
              <w:i w:val="0"/>
              <w:noProof/>
              <w:lang w:val="en-IN" w:eastAsia="en-IN"/>
            </w:rPr>
          </w:pPr>
          <w:del w:id="692" w:author="Patel, Seema" w:date="2015-03-31T12:40:00Z">
            <w:r w:rsidRPr="00D74931" w:rsidDel="00D74931">
              <w:rPr>
                <w:noProof/>
                <w:lang w:val="en-CA"/>
              </w:rPr>
              <w:delText>4.2.3</w:delText>
            </w:r>
            <w:r w:rsidDel="00D74931">
              <w:rPr>
                <w:rFonts w:eastAsiaTheme="minorEastAsia" w:cstheme="minorBidi"/>
                <w:i w:val="0"/>
                <w:noProof/>
                <w:lang w:val="en-IN" w:eastAsia="en-IN"/>
              </w:rPr>
              <w:tab/>
            </w:r>
            <w:r w:rsidRPr="00D74931" w:rsidDel="00D74931">
              <w:rPr>
                <w:noProof/>
                <w:lang w:val="en-CA"/>
              </w:rPr>
              <w:delText>Business Layer</w:delText>
            </w:r>
            <w:r w:rsidDel="00D74931">
              <w:rPr>
                <w:noProof/>
                <w:webHidden/>
              </w:rPr>
              <w:tab/>
              <w:delText>32</w:delText>
            </w:r>
          </w:del>
        </w:p>
        <w:p w14:paraId="1E3BB43B" w14:textId="77777777" w:rsidR="008865DC" w:rsidDel="00D74931" w:rsidRDefault="008865DC">
          <w:pPr>
            <w:pStyle w:val="TOC3"/>
            <w:tabs>
              <w:tab w:val="left" w:pos="1200"/>
              <w:tab w:val="right" w:leader="dot" w:pos="9350"/>
            </w:tabs>
            <w:rPr>
              <w:del w:id="693" w:author="Patel, Seema" w:date="2015-03-31T12:40:00Z"/>
              <w:rFonts w:eastAsiaTheme="minorEastAsia" w:cstheme="minorBidi"/>
              <w:i w:val="0"/>
              <w:noProof/>
              <w:lang w:val="en-IN" w:eastAsia="en-IN"/>
            </w:rPr>
          </w:pPr>
          <w:del w:id="694" w:author="Patel, Seema" w:date="2015-03-31T12:40:00Z">
            <w:r w:rsidRPr="00D74931" w:rsidDel="00D74931">
              <w:rPr>
                <w:noProof/>
                <w:lang w:val="en-CA"/>
              </w:rPr>
              <w:delText>4.2.4</w:delText>
            </w:r>
            <w:r w:rsidDel="00D74931">
              <w:rPr>
                <w:rFonts w:eastAsiaTheme="minorEastAsia" w:cstheme="minorBidi"/>
                <w:i w:val="0"/>
                <w:noProof/>
                <w:lang w:val="en-IN" w:eastAsia="en-IN"/>
              </w:rPr>
              <w:tab/>
            </w:r>
            <w:r w:rsidRPr="00D74931" w:rsidDel="00D74931">
              <w:rPr>
                <w:noProof/>
                <w:lang w:val="en-CA"/>
              </w:rPr>
              <w:delText>Integration Layer</w:delText>
            </w:r>
            <w:r w:rsidDel="00D74931">
              <w:rPr>
                <w:noProof/>
                <w:webHidden/>
              </w:rPr>
              <w:tab/>
              <w:delText>32</w:delText>
            </w:r>
          </w:del>
        </w:p>
        <w:p w14:paraId="737E10A0" w14:textId="77777777" w:rsidR="008865DC" w:rsidDel="00D74931" w:rsidRDefault="008865DC">
          <w:pPr>
            <w:pStyle w:val="TOC3"/>
            <w:tabs>
              <w:tab w:val="left" w:pos="1200"/>
              <w:tab w:val="right" w:leader="dot" w:pos="9350"/>
            </w:tabs>
            <w:rPr>
              <w:del w:id="695" w:author="Patel, Seema" w:date="2015-03-31T12:40:00Z"/>
              <w:rFonts w:eastAsiaTheme="minorEastAsia" w:cstheme="minorBidi"/>
              <w:i w:val="0"/>
              <w:noProof/>
              <w:lang w:val="en-IN" w:eastAsia="en-IN"/>
            </w:rPr>
          </w:pPr>
          <w:del w:id="696" w:author="Patel, Seema" w:date="2015-03-31T12:40:00Z">
            <w:r w:rsidRPr="00D74931" w:rsidDel="00D74931">
              <w:rPr>
                <w:noProof/>
                <w:lang w:val="en-CA"/>
              </w:rPr>
              <w:delText>4.2.5</w:delText>
            </w:r>
            <w:r w:rsidDel="00D74931">
              <w:rPr>
                <w:rFonts w:eastAsiaTheme="minorEastAsia" w:cstheme="minorBidi"/>
                <w:i w:val="0"/>
                <w:noProof/>
                <w:lang w:val="en-IN" w:eastAsia="en-IN"/>
              </w:rPr>
              <w:tab/>
            </w:r>
            <w:r w:rsidRPr="00D74931" w:rsidDel="00D74931">
              <w:rPr>
                <w:noProof/>
                <w:lang w:val="en-CA"/>
              </w:rPr>
              <w:delText>Transport Layer</w:delText>
            </w:r>
            <w:r w:rsidDel="00D74931">
              <w:rPr>
                <w:noProof/>
                <w:webHidden/>
              </w:rPr>
              <w:tab/>
              <w:delText>32</w:delText>
            </w:r>
          </w:del>
        </w:p>
        <w:p w14:paraId="4650B81F" w14:textId="77777777" w:rsidR="008865DC" w:rsidDel="00D74931" w:rsidRDefault="008865DC">
          <w:pPr>
            <w:pStyle w:val="TOC2"/>
            <w:tabs>
              <w:tab w:val="left" w:pos="800"/>
              <w:tab w:val="right" w:leader="dot" w:pos="9350"/>
            </w:tabs>
            <w:rPr>
              <w:del w:id="697" w:author="Patel, Seema" w:date="2015-03-31T12:40:00Z"/>
              <w:rFonts w:eastAsiaTheme="minorEastAsia" w:cstheme="minorBidi"/>
              <w:smallCaps w:val="0"/>
              <w:noProof/>
              <w:lang w:val="en-IN" w:eastAsia="en-IN"/>
            </w:rPr>
          </w:pPr>
          <w:del w:id="698" w:author="Patel, Seema" w:date="2015-03-31T12:40:00Z">
            <w:r w:rsidRPr="00D74931" w:rsidDel="00D74931">
              <w:rPr>
                <w:noProof/>
                <w:lang w:val="en-CA"/>
              </w:rPr>
              <w:delText>4.3</w:delText>
            </w:r>
            <w:r w:rsidDel="00D74931">
              <w:rPr>
                <w:rFonts w:eastAsiaTheme="minorEastAsia" w:cstheme="minorBidi"/>
                <w:smallCaps w:val="0"/>
                <w:noProof/>
                <w:lang w:val="en-IN" w:eastAsia="en-IN"/>
              </w:rPr>
              <w:tab/>
            </w:r>
            <w:r w:rsidRPr="00D74931" w:rsidDel="00D74931">
              <w:rPr>
                <w:noProof/>
              </w:rPr>
              <w:delText>PACC flow</w:delText>
            </w:r>
            <w:r w:rsidDel="00D74931">
              <w:rPr>
                <w:noProof/>
                <w:webHidden/>
              </w:rPr>
              <w:tab/>
              <w:delText>32</w:delText>
            </w:r>
          </w:del>
        </w:p>
        <w:p w14:paraId="21B4499E" w14:textId="77777777" w:rsidR="008865DC" w:rsidDel="00D74931" w:rsidRDefault="008865DC">
          <w:pPr>
            <w:pStyle w:val="TOC3"/>
            <w:tabs>
              <w:tab w:val="left" w:pos="1200"/>
              <w:tab w:val="right" w:leader="dot" w:pos="9350"/>
            </w:tabs>
            <w:rPr>
              <w:del w:id="699" w:author="Patel, Seema" w:date="2015-03-31T12:40:00Z"/>
              <w:rFonts w:eastAsiaTheme="minorEastAsia" w:cstheme="minorBidi"/>
              <w:i w:val="0"/>
              <w:noProof/>
              <w:lang w:val="en-IN" w:eastAsia="en-IN"/>
            </w:rPr>
          </w:pPr>
          <w:del w:id="700" w:author="Patel, Seema" w:date="2015-03-31T12:40:00Z">
            <w:r w:rsidRPr="00D74931" w:rsidDel="00D74931">
              <w:rPr>
                <w:noProof/>
              </w:rPr>
              <w:delText>4.3.1</w:delText>
            </w:r>
            <w:r w:rsidDel="00D74931">
              <w:rPr>
                <w:rFonts w:eastAsiaTheme="minorEastAsia" w:cstheme="minorBidi"/>
                <w:i w:val="0"/>
                <w:noProof/>
                <w:lang w:val="en-IN" w:eastAsia="en-IN"/>
              </w:rPr>
              <w:tab/>
            </w:r>
            <w:r w:rsidRPr="00D74931" w:rsidDel="00D74931">
              <w:rPr>
                <w:noProof/>
              </w:rPr>
              <w:delText>Batch Payment Spring Integration – Spring Batch</w:delText>
            </w:r>
            <w:r w:rsidDel="00D74931">
              <w:rPr>
                <w:noProof/>
                <w:webHidden/>
              </w:rPr>
              <w:tab/>
              <w:delText>32</w:delText>
            </w:r>
          </w:del>
        </w:p>
        <w:p w14:paraId="1C78E966" w14:textId="77777777" w:rsidR="008865DC" w:rsidDel="00D74931" w:rsidRDefault="008865DC">
          <w:pPr>
            <w:pStyle w:val="TOC3"/>
            <w:tabs>
              <w:tab w:val="left" w:pos="1200"/>
              <w:tab w:val="right" w:leader="dot" w:pos="9350"/>
            </w:tabs>
            <w:rPr>
              <w:del w:id="701" w:author="Patel, Seema" w:date="2015-03-31T12:40:00Z"/>
              <w:rFonts w:eastAsiaTheme="minorEastAsia" w:cstheme="minorBidi"/>
              <w:i w:val="0"/>
              <w:noProof/>
              <w:lang w:val="en-IN" w:eastAsia="en-IN"/>
            </w:rPr>
          </w:pPr>
          <w:del w:id="702" w:author="Patel, Seema" w:date="2015-03-31T12:40:00Z">
            <w:r w:rsidRPr="00D74931" w:rsidDel="00D74931">
              <w:rPr>
                <w:noProof/>
              </w:rPr>
              <w:delText>4.3.2</w:delText>
            </w:r>
            <w:r w:rsidDel="00D74931">
              <w:rPr>
                <w:rFonts w:eastAsiaTheme="minorEastAsia" w:cstheme="minorBidi"/>
                <w:i w:val="0"/>
                <w:noProof/>
                <w:lang w:val="en-IN" w:eastAsia="en-IN"/>
              </w:rPr>
              <w:tab/>
            </w:r>
            <w:r w:rsidRPr="00D74931" w:rsidDel="00D74931">
              <w:rPr>
                <w:noProof/>
              </w:rPr>
              <w:delText>Batch Payment Request Validation</w:delText>
            </w:r>
            <w:r w:rsidDel="00D74931">
              <w:rPr>
                <w:noProof/>
                <w:webHidden/>
              </w:rPr>
              <w:tab/>
              <w:delText>33</w:delText>
            </w:r>
          </w:del>
        </w:p>
        <w:p w14:paraId="659EADF7" w14:textId="77777777" w:rsidR="008865DC" w:rsidDel="00D74931" w:rsidRDefault="008865DC">
          <w:pPr>
            <w:pStyle w:val="TOC3"/>
            <w:tabs>
              <w:tab w:val="left" w:pos="1200"/>
              <w:tab w:val="right" w:leader="dot" w:pos="9350"/>
            </w:tabs>
            <w:rPr>
              <w:del w:id="703" w:author="Patel, Seema" w:date="2015-03-31T12:40:00Z"/>
              <w:rFonts w:eastAsiaTheme="minorEastAsia" w:cstheme="minorBidi"/>
              <w:i w:val="0"/>
              <w:noProof/>
              <w:lang w:val="en-IN" w:eastAsia="en-IN"/>
            </w:rPr>
          </w:pPr>
          <w:del w:id="704" w:author="Patel, Seema" w:date="2015-03-31T12:40:00Z">
            <w:r w:rsidRPr="00D74931" w:rsidDel="00D74931">
              <w:rPr>
                <w:noProof/>
              </w:rPr>
              <w:delText>4.3.3</w:delText>
            </w:r>
            <w:r w:rsidDel="00D74931">
              <w:rPr>
                <w:rFonts w:eastAsiaTheme="minorEastAsia" w:cstheme="minorBidi"/>
                <w:i w:val="0"/>
                <w:noProof/>
                <w:lang w:val="en-IN" w:eastAsia="en-IN"/>
              </w:rPr>
              <w:tab/>
            </w:r>
            <w:r w:rsidRPr="00D74931" w:rsidDel="00D74931">
              <w:rPr>
                <w:noProof/>
              </w:rPr>
              <w:delText>Batch Payment Request Processing</w:delText>
            </w:r>
            <w:r w:rsidDel="00D74931">
              <w:rPr>
                <w:noProof/>
                <w:webHidden/>
              </w:rPr>
              <w:tab/>
              <w:delText>36</w:delText>
            </w:r>
          </w:del>
        </w:p>
        <w:p w14:paraId="1384DA9D" w14:textId="77777777" w:rsidR="008865DC" w:rsidDel="00D74931" w:rsidRDefault="008865DC">
          <w:pPr>
            <w:pStyle w:val="TOC3"/>
            <w:tabs>
              <w:tab w:val="left" w:pos="1200"/>
              <w:tab w:val="right" w:leader="dot" w:pos="9350"/>
            </w:tabs>
            <w:rPr>
              <w:del w:id="705" w:author="Patel, Seema" w:date="2015-03-31T12:40:00Z"/>
              <w:rFonts w:eastAsiaTheme="minorEastAsia" w:cstheme="minorBidi"/>
              <w:i w:val="0"/>
              <w:noProof/>
              <w:lang w:val="en-IN" w:eastAsia="en-IN"/>
            </w:rPr>
          </w:pPr>
          <w:del w:id="706" w:author="Patel, Seema" w:date="2015-03-31T12:40:00Z">
            <w:r w:rsidRPr="00D74931" w:rsidDel="00D74931">
              <w:rPr>
                <w:noProof/>
              </w:rPr>
              <w:delText>4.3.4</w:delText>
            </w:r>
            <w:r w:rsidDel="00D74931">
              <w:rPr>
                <w:rFonts w:eastAsiaTheme="minorEastAsia" w:cstheme="minorBidi"/>
                <w:i w:val="0"/>
                <w:noProof/>
                <w:lang w:val="en-IN" w:eastAsia="en-IN"/>
              </w:rPr>
              <w:tab/>
            </w:r>
            <w:r w:rsidRPr="00D74931" w:rsidDel="00D74931">
              <w:rPr>
                <w:noProof/>
              </w:rPr>
              <w:delText>Batch Payment Response Processing</w:delText>
            </w:r>
            <w:r w:rsidDel="00D74931">
              <w:rPr>
                <w:noProof/>
                <w:webHidden/>
              </w:rPr>
              <w:tab/>
              <w:delText>37</w:delText>
            </w:r>
          </w:del>
        </w:p>
        <w:p w14:paraId="6AC37281" w14:textId="77777777" w:rsidR="008865DC" w:rsidDel="00D74931" w:rsidRDefault="008865DC">
          <w:pPr>
            <w:pStyle w:val="TOC3"/>
            <w:tabs>
              <w:tab w:val="left" w:pos="1200"/>
              <w:tab w:val="right" w:leader="dot" w:pos="9350"/>
            </w:tabs>
            <w:rPr>
              <w:del w:id="707" w:author="Patel, Seema" w:date="2015-03-31T12:40:00Z"/>
              <w:rFonts w:eastAsiaTheme="minorEastAsia" w:cstheme="minorBidi"/>
              <w:i w:val="0"/>
              <w:noProof/>
              <w:lang w:val="en-IN" w:eastAsia="en-IN"/>
            </w:rPr>
          </w:pPr>
          <w:del w:id="708" w:author="Patel, Seema" w:date="2015-03-31T12:40:00Z">
            <w:r w:rsidRPr="00D74931" w:rsidDel="00D74931">
              <w:rPr>
                <w:noProof/>
                <w:lang w:val="en-CA"/>
              </w:rPr>
              <w:lastRenderedPageBreak/>
              <w:delText>4.3.5</w:delText>
            </w:r>
            <w:r w:rsidDel="00D74931">
              <w:rPr>
                <w:rFonts w:eastAsiaTheme="minorEastAsia" w:cstheme="minorBidi"/>
                <w:i w:val="0"/>
                <w:noProof/>
                <w:lang w:val="en-IN" w:eastAsia="en-IN"/>
              </w:rPr>
              <w:tab/>
            </w:r>
            <w:r w:rsidRPr="00D74931" w:rsidDel="00D74931">
              <w:rPr>
                <w:noProof/>
                <w:lang w:val="en-CA"/>
              </w:rPr>
              <w:delText>PACC - New Layout Format For Moneris – CR032</w:delText>
            </w:r>
            <w:r w:rsidDel="00D74931">
              <w:rPr>
                <w:noProof/>
                <w:webHidden/>
              </w:rPr>
              <w:tab/>
              <w:delText>42</w:delText>
            </w:r>
          </w:del>
        </w:p>
        <w:p w14:paraId="670CA4EA" w14:textId="77777777" w:rsidR="008865DC" w:rsidDel="00D74931" w:rsidRDefault="008865DC">
          <w:pPr>
            <w:pStyle w:val="TOC3"/>
            <w:tabs>
              <w:tab w:val="left" w:pos="1200"/>
              <w:tab w:val="right" w:leader="dot" w:pos="9350"/>
            </w:tabs>
            <w:rPr>
              <w:del w:id="709" w:author="Patel, Seema" w:date="2015-03-31T12:40:00Z"/>
              <w:rFonts w:eastAsiaTheme="minorEastAsia" w:cstheme="minorBidi"/>
              <w:i w:val="0"/>
              <w:noProof/>
              <w:lang w:val="en-IN" w:eastAsia="en-IN"/>
            </w:rPr>
          </w:pPr>
          <w:del w:id="710" w:author="Patel, Seema" w:date="2015-03-31T12:40:00Z">
            <w:r w:rsidRPr="00D74931" w:rsidDel="00D74931">
              <w:rPr>
                <w:noProof/>
                <w:lang w:val="en-CA"/>
              </w:rPr>
              <w:delText>4.3.6</w:delText>
            </w:r>
            <w:r w:rsidDel="00D74931">
              <w:rPr>
                <w:rFonts w:eastAsiaTheme="minorEastAsia" w:cstheme="minorBidi"/>
                <w:i w:val="0"/>
                <w:noProof/>
                <w:lang w:val="en-IN" w:eastAsia="en-IN"/>
              </w:rPr>
              <w:tab/>
            </w:r>
            <w:r w:rsidRPr="00D74931" w:rsidDel="00D74931">
              <w:rPr>
                <w:noProof/>
                <w:lang w:val="en-CA"/>
              </w:rPr>
              <w:delText>PACC- New Layout Format From Moneris – CR032</w:delText>
            </w:r>
            <w:r w:rsidDel="00D74931">
              <w:rPr>
                <w:noProof/>
                <w:webHidden/>
              </w:rPr>
              <w:tab/>
              <w:delText>42</w:delText>
            </w:r>
          </w:del>
        </w:p>
        <w:p w14:paraId="6B1F8DFB" w14:textId="77777777" w:rsidR="008865DC" w:rsidDel="00D74931" w:rsidRDefault="008865DC">
          <w:pPr>
            <w:pStyle w:val="TOC3"/>
            <w:tabs>
              <w:tab w:val="left" w:pos="1200"/>
              <w:tab w:val="right" w:leader="dot" w:pos="9350"/>
            </w:tabs>
            <w:rPr>
              <w:del w:id="711" w:author="Patel, Seema" w:date="2015-03-31T12:40:00Z"/>
              <w:rFonts w:eastAsiaTheme="minorEastAsia" w:cstheme="minorBidi"/>
              <w:i w:val="0"/>
              <w:noProof/>
              <w:lang w:val="en-IN" w:eastAsia="en-IN"/>
            </w:rPr>
          </w:pPr>
          <w:del w:id="712" w:author="Patel, Seema" w:date="2015-03-31T12:40:00Z">
            <w:r w:rsidRPr="00D74931" w:rsidDel="00D74931">
              <w:rPr>
                <w:noProof/>
              </w:rPr>
              <w:delText>4.3.7</w:delText>
            </w:r>
            <w:r w:rsidDel="00D74931">
              <w:rPr>
                <w:rFonts w:eastAsiaTheme="minorEastAsia" w:cstheme="minorBidi"/>
                <w:i w:val="0"/>
                <w:noProof/>
                <w:lang w:val="en-IN" w:eastAsia="en-IN"/>
              </w:rPr>
              <w:tab/>
            </w:r>
            <w:r w:rsidRPr="00D74931" w:rsidDel="00D74931">
              <w:rPr>
                <w:noProof/>
              </w:rPr>
              <w:delText>Sequence Diagrams</w:delText>
            </w:r>
            <w:r w:rsidDel="00D74931">
              <w:rPr>
                <w:noProof/>
                <w:webHidden/>
              </w:rPr>
              <w:tab/>
              <w:delText>43</w:delText>
            </w:r>
          </w:del>
        </w:p>
        <w:p w14:paraId="3496C262" w14:textId="77777777" w:rsidR="008865DC" w:rsidDel="00D74931" w:rsidRDefault="008865DC">
          <w:pPr>
            <w:pStyle w:val="TOC3"/>
            <w:tabs>
              <w:tab w:val="left" w:pos="1200"/>
              <w:tab w:val="right" w:leader="dot" w:pos="9350"/>
            </w:tabs>
            <w:rPr>
              <w:del w:id="713" w:author="Patel, Seema" w:date="2015-03-31T12:40:00Z"/>
              <w:rFonts w:eastAsiaTheme="minorEastAsia" w:cstheme="minorBidi"/>
              <w:i w:val="0"/>
              <w:noProof/>
              <w:lang w:val="en-IN" w:eastAsia="en-IN"/>
            </w:rPr>
          </w:pPr>
          <w:del w:id="714" w:author="Patel, Seema" w:date="2015-03-31T12:40:00Z">
            <w:r w:rsidRPr="00D74931" w:rsidDel="00D74931">
              <w:rPr>
                <w:noProof/>
                <w:lang w:val="en-CA"/>
              </w:rPr>
              <w:delText>4.3.8</w:delText>
            </w:r>
            <w:r w:rsidDel="00D74931">
              <w:rPr>
                <w:rFonts w:eastAsiaTheme="minorEastAsia" w:cstheme="minorBidi"/>
                <w:i w:val="0"/>
                <w:noProof/>
                <w:lang w:val="en-IN" w:eastAsia="en-IN"/>
              </w:rPr>
              <w:tab/>
            </w:r>
            <w:r w:rsidRPr="00D74931" w:rsidDel="00D74931">
              <w:rPr>
                <w:noProof/>
                <w:lang w:val="en-CA"/>
              </w:rPr>
              <w:delText>Class Diagram Layers for PACC flow</w:delText>
            </w:r>
            <w:r w:rsidDel="00D74931">
              <w:rPr>
                <w:noProof/>
                <w:webHidden/>
              </w:rPr>
              <w:tab/>
              <w:delText>47</w:delText>
            </w:r>
          </w:del>
        </w:p>
        <w:p w14:paraId="16ABE82B" w14:textId="77777777" w:rsidR="008865DC" w:rsidDel="00D74931" w:rsidRDefault="008865DC">
          <w:pPr>
            <w:pStyle w:val="TOC3"/>
            <w:tabs>
              <w:tab w:val="left" w:pos="1200"/>
              <w:tab w:val="right" w:leader="dot" w:pos="9350"/>
            </w:tabs>
            <w:rPr>
              <w:del w:id="715" w:author="Patel, Seema" w:date="2015-03-31T12:40:00Z"/>
              <w:rFonts w:eastAsiaTheme="minorEastAsia" w:cstheme="minorBidi"/>
              <w:i w:val="0"/>
              <w:noProof/>
              <w:lang w:val="en-IN" w:eastAsia="en-IN"/>
            </w:rPr>
          </w:pPr>
          <w:del w:id="716" w:author="Patel, Seema" w:date="2015-03-31T12:40:00Z">
            <w:r w:rsidRPr="00D74931" w:rsidDel="00D74931">
              <w:rPr>
                <w:noProof/>
                <w:lang w:val="en-CA"/>
              </w:rPr>
              <w:delText>4.3.9</w:delText>
            </w:r>
            <w:r w:rsidDel="00D74931">
              <w:rPr>
                <w:rFonts w:eastAsiaTheme="minorEastAsia" w:cstheme="minorBidi"/>
                <w:i w:val="0"/>
                <w:noProof/>
                <w:lang w:val="en-IN" w:eastAsia="en-IN"/>
              </w:rPr>
              <w:tab/>
            </w:r>
            <w:r w:rsidRPr="00D74931" w:rsidDel="00D74931">
              <w:rPr>
                <w:noProof/>
                <w:lang w:val="en-CA"/>
              </w:rPr>
              <w:delText>GPS Batch Value Objects for PACC flow</w:delText>
            </w:r>
            <w:r w:rsidDel="00D74931">
              <w:rPr>
                <w:noProof/>
                <w:webHidden/>
              </w:rPr>
              <w:tab/>
              <w:delText>49</w:delText>
            </w:r>
          </w:del>
        </w:p>
        <w:p w14:paraId="5BF686CC" w14:textId="77777777" w:rsidR="008865DC" w:rsidDel="00D74931" w:rsidRDefault="008865DC">
          <w:pPr>
            <w:pStyle w:val="TOC3"/>
            <w:tabs>
              <w:tab w:val="left" w:pos="1200"/>
              <w:tab w:val="right" w:leader="dot" w:pos="9350"/>
            </w:tabs>
            <w:rPr>
              <w:del w:id="717" w:author="Patel, Seema" w:date="2015-03-31T12:40:00Z"/>
              <w:rFonts w:eastAsiaTheme="minorEastAsia" w:cstheme="minorBidi"/>
              <w:i w:val="0"/>
              <w:noProof/>
              <w:lang w:val="en-IN" w:eastAsia="en-IN"/>
            </w:rPr>
          </w:pPr>
          <w:del w:id="718" w:author="Patel, Seema" w:date="2015-03-31T12:40:00Z">
            <w:r w:rsidRPr="00D74931" w:rsidDel="00D74931">
              <w:rPr>
                <w:noProof/>
                <w:lang w:val="en-CA"/>
              </w:rPr>
              <w:delText>4.3.10</w:delText>
            </w:r>
            <w:r w:rsidDel="00D74931">
              <w:rPr>
                <w:rFonts w:eastAsiaTheme="minorEastAsia" w:cstheme="minorBidi"/>
                <w:i w:val="0"/>
                <w:noProof/>
                <w:lang w:val="en-IN" w:eastAsia="en-IN"/>
              </w:rPr>
              <w:tab/>
            </w:r>
            <w:r w:rsidRPr="00D74931" w:rsidDel="00D74931">
              <w:rPr>
                <w:noProof/>
              </w:rPr>
              <w:delText>Batch Summary report Validation result</w:delText>
            </w:r>
            <w:r w:rsidDel="00D74931">
              <w:rPr>
                <w:noProof/>
                <w:webHidden/>
              </w:rPr>
              <w:tab/>
              <w:delText>51</w:delText>
            </w:r>
          </w:del>
        </w:p>
        <w:p w14:paraId="1B9E1D66" w14:textId="77777777" w:rsidR="008865DC" w:rsidDel="00D74931" w:rsidRDefault="008865DC">
          <w:pPr>
            <w:pStyle w:val="TOC2"/>
            <w:tabs>
              <w:tab w:val="left" w:pos="800"/>
              <w:tab w:val="right" w:leader="dot" w:pos="9350"/>
            </w:tabs>
            <w:rPr>
              <w:del w:id="719" w:author="Patel, Seema" w:date="2015-03-31T12:40:00Z"/>
              <w:rFonts w:eastAsiaTheme="minorEastAsia" w:cstheme="minorBidi"/>
              <w:smallCaps w:val="0"/>
              <w:noProof/>
              <w:lang w:val="en-IN" w:eastAsia="en-IN"/>
            </w:rPr>
          </w:pPr>
          <w:del w:id="720" w:author="Patel, Seema" w:date="2015-03-31T12:40:00Z">
            <w:r w:rsidRPr="00D74931" w:rsidDel="00D74931">
              <w:rPr>
                <w:noProof/>
              </w:rPr>
              <w:delText>4.4</w:delText>
            </w:r>
            <w:r w:rsidDel="00D74931">
              <w:rPr>
                <w:rFonts w:eastAsiaTheme="minorEastAsia" w:cstheme="minorBidi"/>
                <w:smallCaps w:val="0"/>
                <w:noProof/>
                <w:lang w:val="en-IN" w:eastAsia="en-IN"/>
              </w:rPr>
              <w:tab/>
            </w:r>
            <w:r w:rsidRPr="00D74931" w:rsidDel="00D74931">
              <w:rPr>
                <w:noProof/>
              </w:rPr>
              <w:delText>P</w:delText>
            </w:r>
            <w:r w:rsidRPr="00D74931" w:rsidDel="00D74931">
              <w:rPr>
                <w:noProof/>
                <w:lang w:val="en-CA"/>
              </w:rPr>
              <w:delText>CARD</w:delText>
            </w:r>
            <w:r w:rsidRPr="00D74931" w:rsidDel="00D74931">
              <w:rPr>
                <w:noProof/>
              </w:rPr>
              <w:delText xml:space="preserve"> flow</w:delText>
            </w:r>
            <w:r w:rsidDel="00D74931">
              <w:rPr>
                <w:noProof/>
                <w:webHidden/>
              </w:rPr>
              <w:tab/>
              <w:delText>52</w:delText>
            </w:r>
          </w:del>
        </w:p>
        <w:p w14:paraId="1BDA8B01" w14:textId="77777777" w:rsidR="008865DC" w:rsidDel="00D74931" w:rsidRDefault="008865DC">
          <w:pPr>
            <w:pStyle w:val="TOC3"/>
            <w:tabs>
              <w:tab w:val="left" w:pos="1200"/>
              <w:tab w:val="right" w:leader="dot" w:pos="9350"/>
            </w:tabs>
            <w:rPr>
              <w:del w:id="721" w:author="Patel, Seema" w:date="2015-03-31T12:40:00Z"/>
              <w:rFonts w:eastAsiaTheme="minorEastAsia" w:cstheme="minorBidi"/>
              <w:i w:val="0"/>
              <w:noProof/>
              <w:lang w:val="en-IN" w:eastAsia="en-IN"/>
            </w:rPr>
          </w:pPr>
          <w:del w:id="722" w:author="Patel, Seema" w:date="2015-03-31T12:40:00Z">
            <w:r w:rsidRPr="00D74931" w:rsidDel="00D74931">
              <w:rPr>
                <w:noProof/>
              </w:rPr>
              <w:delText>4.4.1</w:delText>
            </w:r>
            <w:r w:rsidDel="00D74931">
              <w:rPr>
                <w:rFonts w:eastAsiaTheme="minorEastAsia" w:cstheme="minorBidi"/>
                <w:i w:val="0"/>
                <w:noProof/>
                <w:lang w:val="en-IN" w:eastAsia="en-IN"/>
              </w:rPr>
              <w:tab/>
            </w:r>
            <w:r w:rsidRPr="00D74931" w:rsidDel="00D74931">
              <w:rPr>
                <w:noProof/>
              </w:rPr>
              <w:delText>Batch Payment Spring Integration – Spring Batch</w:delText>
            </w:r>
            <w:r w:rsidDel="00D74931">
              <w:rPr>
                <w:noProof/>
                <w:webHidden/>
              </w:rPr>
              <w:tab/>
              <w:delText>52</w:delText>
            </w:r>
          </w:del>
        </w:p>
        <w:p w14:paraId="2A135AA4" w14:textId="77777777" w:rsidR="008865DC" w:rsidDel="00D74931" w:rsidRDefault="008865DC">
          <w:pPr>
            <w:pStyle w:val="TOC3"/>
            <w:tabs>
              <w:tab w:val="left" w:pos="1200"/>
              <w:tab w:val="right" w:leader="dot" w:pos="9350"/>
            </w:tabs>
            <w:rPr>
              <w:del w:id="723" w:author="Patel, Seema" w:date="2015-03-31T12:40:00Z"/>
              <w:rFonts w:eastAsiaTheme="minorEastAsia" w:cstheme="minorBidi"/>
              <w:i w:val="0"/>
              <w:noProof/>
              <w:lang w:val="en-IN" w:eastAsia="en-IN"/>
            </w:rPr>
          </w:pPr>
          <w:del w:id="724" w:author="Patel, Seema" w:date="2015-03-31T12:40:00Z">
            <w:r w:rsidRPr="00D74931" w:rsidDel="00D74931">
              <w:rPr>
                <w:noProof/>
              </w:rPr>
              <w:delText>4.4.2</w:delText>
            </w:r>
            <w:r w:rsidDel="00D74931">
              <w:rPr>
                <w:rFonts w:eastAsiaTheme="minorEastAsia" w:cstheme="minorBidi"/>
                <w:i w:val="0"/>
                <w:noProof/>
                <w:lang w:val="en-IN" w:eastAsia="en-IN"/>
              </w:rPr>
              <w:tab/>
            </w:r>
            <w:r w:rsidRPr="00D74931" w:rsidDel="00D74931">
              <w:rPr>
                <w:noProof/>
              </w:rPr>
              <w:delText>Batch Payment Request Validation</w:delText>
            </w:r>
            <w:r w:rsidDel="00D74931">
              <w:rPr>
                <w:noProof/>
                <w:webHidden/>
              </w:rPr>
              <w:tab/>
              <w:delText>53</w:delText>
            </w:r>
          </w:del>
        </w:p>
        <w:p w14:paraId="4388FEAC" w14:textId="77777777" w:rsidR="008865DC" w:rsidDel="00D74931" w:rsidRDefault="008865DC">
          <w:pPr>
            <w:pStyle w:val="TOC3"/>
            <w:tabs>
              <w:tab w:val="left" w:pos="1200"/>
              <w:tab w:val="right" w:leader="dot" w:pos="9350"/>
            </w:tabs>
            <w:rPr>
              <w:del w:id="725" w:author="Patel, Seema" w:date="2015-03-31T12:40:00Z"/>
              <w:rFonts w:eastAsiaTheme="minorEastAsia" w:cstheme="minorBidi"/>
              <w:i w:val="0"/>
              <w:noProof/>
              <w:lang w:val="en-IN" w:eastAsia="en-IN"/>
            </w:rPr>
          </w:pPr>
          <w:del w:id="726" w:author="Patel, Seema" w:date="2015-03-31T12:40:00Z">
            <w:r w:rsidRPr="00D74931" w:rsidDel="00D74931">
              <w:rPr>
                <w:noProof/>
              </w:rPr>
              <w:delText>4.4.3</w:delText>
            </w:r>
            <w:r w:rsidDel="00D74931">
              <w:rPr>
                <w:rFonts w:eastAsiaTheme="minorEastAsia" w:cstheme="minorBidi"/>
                <w:i w:val="0"/>
                <w:noProof/>
                <w:lang w:val="en-IN" w:eastAsia="en-IN"/>
              </w:rPr>
              <w:tab/>
            </w:r>
            <w:r w:rsidRPr="00D74931" w:rsidDel="00D74931">
              <w:rPr>
                <w:noProof/>
              </w:rPr>
              <w:delText>Batch Payment Request Processing</w:delText>
            </w:r>
            <w:r w:rsidDel="00D74931">
              <w:rPr>
                <w:noProof/>
                <w:webHidden/>
              </w:rPr>
              <w:tab/>
              <w:delText>56</w:delText>
            </w:r>
          </w:del>
        </w:p>
        <w:p w14:paraId="799EF60E" w14:textId="77777777" w:rsidR="008865DC" w:rsidDel="00D74931" w:rsidRDefault="008865DC">
          <w:pPr>
            <w:pStyle w:val="TOC3"/>
            <w:tabs>
              <w:tab w:val="left" w:pos="1200"/>
              <w:tab w:val="right" w:leader="dot" w:pos="9350"/>
            </w:tabs>
            <w:rPr>
              <w:del w:id="727" w:author="Patel, Seema" w:date="2015-03-31T12:40:00Z"/>
              <w:rFonts w:eastAsiaTheme="minorEastAsia" w:cstheme="minorBidi"/>
              <w:i w:val="0"/>
              <w:noProof/>
              <w:lang w:val="en-IN" w:eastAsia="en-IN"/>
            </w:rPr>
          </w:pPr>
          <w:del w:id="728" w:author="Patel, Seema" w:date="2015-03-31T12:40:00Z">
            <w:r w:rsidRPr="00D74931" w:rsidDel="00D74931">
              <w:rPr>
                <w:noProof/>
                <w:lang w:val="en-CA"/>
              </w:rPr>
              <w:delText>4.4.4</w:delText>
            </w:r>
            <w:r w:rsidDel="00D74931">
              <w:rPr>
                <w:rFonts w:eastAsiaTheme="minorEastAsia" w:cstheme="minorBidi"/>
                <w:i w:val="0"/>
                <w:noProof/>
                <w:lang w:val="en-IN" w:eastAsia="en-IN"/>
              </w:rPr>
              <w:tab/>
            </w:r>
            <w:r w:rsidRPr="00D74931" w:rsidDel="00D74931">
              <w:rPr>
                <w:noProof/>
                <w:lang w:val="en-CA"/>
              </w:rPr>
              <w:delText>Enrichment</w:delText>
            </w:r>
            <w:r w:rsidDel="00D74931">
              <w:rPr>
                <w:noProof/>
                <w:webHidden/>
              </w:rPr>
              <w:tab/>
              <w:delText>56</w:delText>
            </w:r>
          </w:del>
        </w:p>
        <w:p w14:paraId="625274AA" w14:textId="77777777" w:rsidR="008865DC" w:rsidDel="00D74931" w:rsidRDefault="008865DC">
          <w:pPr>
            <w:pStyle w:val="TOC3"/>
            <w:tabs>
              <w:tab w:val="left" w:pos="1200"/>
              <w:tab w:val="right" w:leader="dot" w:pos="9350"/>
            </w:tabs>
            <w:rPr>
              <w:del w:id="729" w:author="Patel, Seema" w:date="2015-03-31T12:40:00Z"/>
              <w:rFonts w:eastAsiaTheme="minorEastAsia" w:cstheme="minorBidi"/>
              <w:i w:val="0"/>
              <w:noProof/>
              <w:lang w:val="en-IN" w:eastAsia="en-IN"/>
            </w:rPr>
          </w:pPr>
          <w:del w:id="730" w:author="Patel, Seema" w:date="2015-03-31T12:40:00Z">
            <w:r w:rsidRPr="00D74931" w:rsidDel="00D74931">
              <w:rPr>
                <w:noProof/>
                <w:lang w:val="en-CA"/>
              </w:rPr>
              <w:delText>4.4.5</w:delText>
            </w:r>
            <w:r w:rsidDel="00D74931">
              <w:rPr>
                <w:rFonts w:eastAsiaTheme="minorEastAsia" w:cstheme="minorBidi"/>
                <w:i w:val="0"/>
                <w:noProof/>
                <w:lang w:val="en-IN" w:eastAsia="en-IN"/>
              </w:rPr>
              <w:tab/>
            </w:r>
            <w:r w:rsidRPr="00D74931" w:rsidDel="00D74931">
              <w:rPr>
                <w:noProof/>
                <w:lang w:val="en-CA"/>
              </w:rPr>
              <w:delText>PCARD - New Layout Format For Moneris – CR029</w:delText>
            </w:r>
            <w:r w:rsidDel="00D74931">
              <w:rPr>
                <w:noProof/>
                <w:webHidden/>
              </w:rPr>
              <w:tab/>
              <w:delText>57</w:delText>
            </w:r>
          </w:del>
        </w:p>
        <w:p w14:paraId="10528816" w14:textId="77777777" w:rsidR="008865DC" w:rsidDel="00D74931" w:rsidRDefault="008865DC">
          <w:pPr>
            <w:pStyle w:val="TOC3"/>
            <w:tabs>
              <w:tab w:val="left" w:pos="1200"/>
              <w:tab w:val="right" w:leader="dot" w:pos="9350"/>
            </w:tabs>
            <w:rPr>
              <w:del w:id="731" w:author="Patel, Seema" w:date="2015-03-31T12:40:00Z"/>
              <w:rFonts w:eastAsiaTheme="minorEastAsia" w:cstheme="minorBidi"/>
              <w:i w:val="0"/>
              <w:noProof/>
              <w:lang w:val="en-IN" w:eastAsia="en-IN"/>
            </w:rPr>
          </w:pPr>
          <w:del w:id="732" w:author="Patel, Seema" w:date="2015-03-31T12:40:00Z">
            <w:r w:rsidRPr="00D74931" w:rsidDel="00D74931">
              <w:rPr>
                <w:noProof/>
                <w:lang w:val="en-CA"/>
              </w:rPr>
              <w:delText>4.4.6</w:delText>
            </w:r>
            <w:r w:rsidDel="00D74931">
              <w:rPr>
                <w:rFonts w:eastAsiaTheme="minorEastAsia" w:cstheme="minorBidi"/>
                <w:i w:val="0"/>
                <w:noProof/>
                <w:lang w:val="en-IN" w:eastAsia="en-IN"/>
              </w:rPr>
              <w:tab/>
            </w:r>
            <w:r w:rsidRPr="00D74931" w:rsidDel="00D74931">
              <w:rPr>
                <w:noProof/>
                <w:lang w:val="en-CA"/>
              </w:rPr>
              <w:delText>PCARD- New Layout Format From Moneris – CR029</w:delText>
            </w:r>
            <w:r w:rsidDel="00D74931">
              <w:rPr>
                <w:noProof/>
                <w:webHidden/>
              </w:rPr>
              <w:tab/>
              <w:delText>59</w:delText>
            </w:r>
          </w:del>
        </w:p>
        <w:p w14:paraId="493B5DCD" w14:textId="77777777" w:rsidR="008865DC" w:rsidDel="00D74931" w:rsidRDefault="008865DC">
          <w:pPr>
            <w:pStyle w:val="TOC3"/>
            <w:tabs>
              <w:tab w:val="left" w:pos="1200"/>
              <w:tab w:val="right" w:leader="dot" w:pos="9350"/>
            </w:tabs>
            <w:rPr>
              <w:del w:id="733" w:author="Patel, Seema" w:date="2015-03-31T12:40:00Z"/>
              <w:rFonts w:eastAsiaTheme="minorEastAsia" w:cstheme="minorBidi"/>
              <w:i w:val="0"/>
              <w:noProof/>
              <w:lang w:val="en-IN" w:eastAsia="en-IN"/>
            </w:rPr>
          </w:pPr>
          <w:del w:id="734" w:author="Patel, Seema" w:date="2015-03-31T12:40:00Z">
            <w:r w:rsidRPr="00D74931" w:rsidDel="00D74931">
              <w:rPr>
                <w:noProof/>
              </w:rPr>
              <w:delText>4.4.7</w:delText>
            </w:r>
            <w:r w:rsidDel="00D74931">
              <w:rPr>
                <w:rFonts w:eastAsiaTheme="minorEastAsia" w:cstheme="minorBidi"/>
                <w:i w:val="0"/>
                <w:noProof/>
                <w:lang w:val="en-IN" w:eastAsia="en-IN"/>
              </w:rPr>
              <w:tab/>
            </w:r>
            <w:r w:rsidRPr="00D74931" w:rsidDel="00D74931">
              <w:rPr>
                <w:noProof/>
              </w:rPr>
              <w:delText>Sequence Diagrams for PCARD</w:delText>
            </w:r>
            <w:r w:rsidDel="00D74931">
              <w:rPr>
                <w:noProof/>
                <w:webHidden/>
              </w:rPr>
              <w:tab/>
              <w:delText>61</w:delText>
            </w:r>
          </w:del>
        </w:p>
        <w:p w14:paraId="058A68F4" w14:textId="77777777" w:rsidR="008865DC" w:rsidDel="00D74931" w:rsidRDefault="008865DC">
          <w:pPr>
            <w:pStyle w:val="TOC3"/>
            <w:tabs>
              <w:tab w:val="left" w:pos="1200"/>
              <w:tab w:val="right" w:leader="dot" w:pos="9350"/>
            </w:tabs>
            <w:rPr>
              <w:del w:id="735" w:author="Patel, Seema" w:date="2015-03-31T12:40:00Z"/>
              <w:rFonts w:eastAsiaTheme="minorEastAsia" w:cstheme="minorBidi"/>
              <w:i w:val="0"/>
              <w:noProof/>
              <w:lang w:val="en-IN" w:eastAsia="en-IN"/>
            </w:rPr>
          </w:pPr>
          <w:del w:id="736" w:author="Patel, Seema" w:date="2015-03-31T12:40:00Z">
            <w:r w:rsidRPr="00D74931" w:rsidDel="00D74931">
              <w:rPr>
                <w:noProof/>
                <w:lang w:val="en-CA"/>
              </w:rPr>
              <w:delText>4.4.8</w:delText>
            </w:r>
            <w:r w:rsidDel="00D74931">
              <w:rPr>
                <w:rFonts w:eastAsiaTheme="minorEastAsia" w:cstheme="minorBidi"/>
                <w:i w:val="0"/>
                <w:noProof/>
                <w:lang w:val="en-IN" w:eastAsia="en-IN"/>
              </w:rPr>
              <w:tab/>
            </w:r>
            <w:r w:rsidRPr="00D74931" w:rsidDel="00D74931">
              <w:rPr>
                <w:noProof/>
                <w:lang w:val="en-CA"/>
              </w:rPr>
              <w:delText>Class Diagram Layers for PCARD flow</w:delText>
            </w:r>
            <w:r w:rsidDel="00D74931">
              <w:rPr>
                <w:noProof/>
                <w:webHidden/>
              </w:rPr>
              <w:tab/>
              <w:delText>65</w:delText>
            </w:r>
          </w:del>
        </w:p>
        <w:p w14:paraId="29E90633" w14:textId="77777777" w:rsidR="008865DC" w:rsidDel="00D74931" w:rsidRDefault="008865DC">
          <w:pPr>
            <w:pStyle w:val="TOC3"/>
            <w:tabs>
              <w:tab w:val="left" w:pos="1200"/>
              <w:tab w:val="right" w:leader="dot" w:pos="9350"/>
            </w:tabs>
            <w:rPr>
              <w:del w:id="737" w:author="Patel, Seema" w:date="2015-03-31T12:40:00Z"/>
              <w:rFonts w:eastAsiaTheme="minorEastAsia" w:cstheme="minorBidi"/>
              <w:i w:val="0"/>
              <w:noProof/>
              <w:lang w:val="en-IN" w:eastAsia="en-IN"/>
            </w:rPr>
          </w:pPr>
          <w:del w:id="738" w:author="Patel, Seema" w:date="2015-03-31T12:40:00Z">
            <w:r w:rsidRPr="00D74931" w:rsidDel="00D74931">
              <w:rPr>
                <w:noProof/>
                <w:lang w:val="en-CA"/>
              </w:rPr>
              <w:delText>4.4.9</w:delText>
            </w:r>
            <w:r w:rsidDel="00D74931">
              <w:rPr>
                <w:rFonts w:eastAsiaTheme="minorEastAsia" w:cstheme="minorBidi"/>
                <w:i w:val="0"/>
                <w:noProof/>
                <w:lang w:val="en-IN" w:eastAsia="en-IN"/>
              </w:rPr>
              <w:tab/>
            </w:r>
            <w:r w:rsidRPr="00D74931" w:rsidDel="00D74931">
              <w:rPr>
                <w:noProof/>
                <w:lang w:val="en-CA"/>
              </w:rPr>
              <w:delText>GPS Batch Value Objects for PCARD flow</w:delText>
            </w:r>
            <w:r w:rsidDel="00D74931">
              <w:rPr>
                <w:noProof/>
                <w:webHidden/>
              </w:rPr>
              <w:tab/>
              <w:delText>67</w:delText>
            </w:r>
          </w:del>
        </w:p>
        <w:p w14:paraId="6B9F96C9" w14:textId="77777777" w:rsidR="008865DC" w:rsidDel="00D74931" w:rsidRDefault="008865DC">
          <w:pPr>
            <w:pStyle w:val="TOC2"/>
            <w:tabs>
              <w:tab w:val="left" w:pos="800"/>
              <w:tab w:val="right" w:leader="dot" w:pos="9350"/>
            </w:tabs>
            <w:rPr>
              <w:del w:id="739" w:author="Patel, Seema" w:date="2015-03-31T12:40:00Z"/>
              <w:rFonts w:eastAsiaTheme="minorEastAsia" w:cstheme="minorBidi"/>
              <w:smallCaps w:val="0"/>
              <w:noProof/>
              <w:lang w:val="en-IN" w:eastAsia="en-IN"/>
            </w:rPr>
          </w:pPr>
          <w:del w:id="740" w:author="Patel, Seema" w:date="2015-03-31T12:40:00Z">
            <w:r w:rsidRPr="00D74931" w:rsidDel="00D74931">
              <w:rPr>
                <w:noProof/>
              </w:rPr>
              <w:delText>4.5</w:delText>
            </w:r>
            <w:r w:rsidDel="00D74931">
              <w:rPr>
                <w:rFonts w:eastAsiaTheme="minorEastAsia" w:cstheme="minorBidi"/>
                <w:smallCaps w:val="0"/>
                <w:noProof/>
                <w:lang w:val="en-IN" w:eastAsia="en-IN"/>
              </w:rPr>
              <w:tab/>
            </w:r>
            <w:r w:rsidRPr="00D74931" w:rsidDel="00D74931">
              <w:rPr>
                <w:noProof/>
                <w:lang w:val="en-CA"/>
              </w:rPr>
              <w:delText>Common functionalities for PACC and PCARD</w:delText>
            </w:r>
            <w:r w:rsidDel="00D74931">
              <w:rPr>
                <w:noProof/>
                <w:webHidden/>
              </w:rPr>
              <w:tab/>
              <w:delText>67</w:delText>
            </w:r>
          </w:del>
        </w:p>
        <w:p w14:paraId="64688910" w14:textId="77777777" w:rsidR="008865DC" w:rsidDel="00D74931" w:rsidRDefault="008865DC">
          <w:pPr>
            <w:pStyle w:val="TOC3"/>
            <w:tabs>
              <w:tab w:val="left" w:pos="1200"/>
              <w:tab w:val="right" w:leader="dot" w:pos="9350"/>
            </w:tabs>
            <w:rPr>
              <w:del w:id="741" w:author="Patel, Seema" w:date="2015-03-31T12:40:00Z"/>
              <w:rFonts w:eastAsiaTheme="minorEastAsia" w:cstheme="minorBidi"/>
              <w:i w:val="0"/>
              <w:noProof/>
              <w:lang w:val="en-IN" w:eastAsia="en-IN"/>
            </w:rPr>
          </w:pPr>
          <w:del w:id="742" w:author="Patel, Seema" w:date="2015-03-31T12:40:00Z">
            <w:r w:rsidRPr="00D74931" w:rsidDel="00D74931">
              <w:rPr>
                <w:noProof/>
              </w:rPr>
              <w:delText>4.5.1</w:delText>
            </w:r>
            <w:r w:rsidDel="00D74931">
              <w:rPr>
                <w:rFonts w:eastAsiaTheme="minorEastAsia" w:cstheme="minorBidi"/>
                <w:i w:val="0"/>
                <w:noProof/>
                <w:lang w:val="en-IN" w:eastAsia="en-IN"/>
              </w:rPr>
              <w:tab/>
            </w:r>
            <w:r w:rsidRPr="00D74931" w:rsidDel="00D74931">
              <w:rPr>
                <w:noProof/>
              </w:rPr>
              <w:delText>Interim functionality</w:delText>
            </w:r>
            <w:r w:rsidDel="00D74931">
              <w:rPr>
                <w:noProof/>
                <w:webHidden/>
              </w:rPr>
              <w:tab/>
              <w:delText>67</w:delText>
            </w:r>
          </w:del>
        </w:p>
        <w:p w14:paraId="195F2852" w14:textId="77777777" w:rsidR="008865DC" w:rsidDel="00D74931" w:rsidRDefault="008865DC">
          <w:pPr>
            <w:pStyle w:val="TOC3"/>
            <w:tabs>
              <w:tab w:val="left" w:pos="1200"/>
              <w:tab w:val="right" w:leader="dot" w:pos="9350"/>
            </w:tabs>
            <w:rPr>
              <w:del w:id="743" w:author="Patel, Seema" w:date="2015-03-31T12:40:00Z"/>
              <w:rFonts w:eastAsiaTheme="minorEastAsia" w:cstheme="minorBidi"/>
              <w:i w:val="0"/>
              <w:noProof/>
              <w:lang w:val="en-IN" w:eastAsia="en-IN"/>
            </w:rPr>
          </w:pPr>
          <w:del w:id="744" w:author="Patel, Seema" w:date="2015-03-31T12:40:00Z">
            <w:r w:rsidRPr="00D74931" w:rsidDel="00D74931">
              <w:rPr>
                <w:noProof/>
              </w:rPr>
              <w:delText>4.5.2</w:delText>
            </w:r>
            <w:r w:rsidDel="00D74931">
              <w:rPr>
                <w:rFonts w:eastAsiaTheme="minorEastAsia" w:cstheme="minorBidi"/>
                <w:i w:val="0"/>
                <w:noProof/>
                <w:lang w:val="en-IN" w:eastAsia="en-IN"/>
              </w:rPr>
              <w:tab/>
            </w:r>
            <w:r w:rsidRPr="00D74931" w:rsidDel="00D74931">
              <w:rPr>
                <w:noProof/>
              </w:rPr>
              <w:delText>CustomerID rules in Fixed Length format</w:delText>
            </w:r>
            <w:r w:rsidDel="00D74931">
              <w:rPr>
                <w:noProof/>
                <w:webHidden/>
              </w:rPr>
              <w:tab/>
              <w:delText>68</w:delText>
            </w:r>
          </w:del>
        </w:p>
        <w:p w14:paraId="729A8EC7" w14:textId="77777777" w:rsidR="008865DC" w:rsidDel="00D74931" w:rsidRDefault="008865DC">
          <w:pPr>
            <w:pStyle w:val="TOC3"/>
            <w:tabs>
              <w:tab w:val="left" w:pos="1200"/>
              <w:tab w:val="right" w:leader="dot" w:pos="9350"/>
            </w:tabs>
            <w:rPr>
              <w:del w:id="745" w:author="Patel, Seema" w:date="2015-03-31T12:40:00Z"/>
              <w:rFonts w:eastAsiaTheme="minorEastAsia" w:cstheme="minorBidi"/>
              <w:i w:val="0"/>
              <w:noProof/>
              <w:lang w:val="en-IN" w:eastAsia="en-IN"/>
            </w:rPr>
          </w:pPr>
          <w:del w:id="746" w:author="Patel, Seema" w:date="2015-03-31T12:40:00Z">
            <w:r w:rsidRPr="00D74931" w:rsidDel="00D74931">
              <w:rPr>
                <w:noProof/>
                <w:lang w:val="en-CA"/>
              </w:rPr>
              <w:delText>4.5.3</w:delText>
            </w:r>
            <w:r w:rsidDel="00D74931">
              <w:rPr>
                <w:rFonts w:eastAsiaTheme="minorEastAsia" w:cstheme="minorBidi"/>
                <w:i w:val="0"/>
                <w:noProof/>
                <w:lang w:val="en-IN" w:eastAsia="en-IN"/>
              </w:rPr>
              <w:tab/>
            </w:r>
            <w:r w:rsidRPr="00D74931" w:rsidDel="00D74931">
              <w:rPr>
                <w:noProof/>
                <w:lang w:val="en-CA"/>
              </w:rPr>
              <w:delText>File Sequence Number per File Flow (Type)</w:delText>
            </w:r>
            <w:r w:rsidDel="00D74931">
              <w:rPr>
                <w:noProof/>
                <w:webHidden/>
              </w:rPr>
              <w:tab/>
              <w:delText>68</w:delText>
            </w:r>
          </w:del>
        </w:p>
        <w:p w14:paraId="2E6462F4" w14:textId="77777777" w:rsidR="008865DC" w:rsidDel="00D74931" w:rsidRDefault="008865DC">
          <w:pPr>
            <w:pStyle w:val="TOC3"/>
            <w:tabs>
              <w:tab w:val="left" w:pos="1200"/>
              <w:tab w:val="right" w:leader="dot" w:pos="9350"/>
            </w:tabs>
            <w:rPr>
              <w:del w:id="747" w:author="Patel, Seema" w:date="2015-03-31T12:40:00Z"/>
              <w:rFonts w:eastAsiaTheme="minorEastAsia" w:cstheme="minorBidi"/>
              <w:i w:val="0"/>
              <w:noProof/>
              <w:lang w:val="en-IN" w:eastAsia="en-IN"/>
            </w:rPr>
          </w:pPr>
          <w:del w:id="748" w:author="Patel, Seema" w:date="2015-03-31T12:40:00Z">
            <w:r w:rsidRPr="00D74931" w:rsidDel="00D74931">
              <w:rPr>
                <w:noProof/>
                <w:lang w:val="en-CA"/>
              </w:rPr>
              <w:delText>4.5.4</w:delText>
            </w:r>
            <w:r w:rsidDel="00D74931">
              <w:rPr>
                <w:rFonts w:eastAsiaTheme="minorEastAsia" w:cstheme="minorBidi"/>
                <w:i w:val="0"/>
                <w:noProof/>
                <w:lang w:val="en-IN" w:eastAsia="en-IN"/>
              </w:rPr>
              <w:tab/>
            </w:r>
            <w:r w:rsidRPr="00D74931" w:rsidDel="00D74931">
              <w:rPr>
                <w:noProof/>
                <w:lang w:val="en-CA"/>
              </w:rPr>
              <w:delText>Batch Payment Files in error</w:delText>
            </w:r>
            <w:r w:rsidDel="00D74931">
              <w:rPr>
                <w:noProof/>
                <w:webHidden/>
              </w:rPr>
              <w:tab/>
              <w:delText>68</w:delText>
            </w:r>
          </w:del>
        </w:p>
        <w:p w14:paraId="5C34EB74" w14:textId="77777777" w:rsidR="008865DC" w:rsidDel="00D74931" w:rsidRDefault="008865DC">
          <w:pPr>
            <w:pStyle w:val="TOC3"/>
            <w:tabs>
              <w:tab w:val="left" w:pos="1200"/>
              <w:tab w:val="right" w:leader="dot" w:pos="9350"/>
            </w:tabs>
            <w:rPr>
              <w:del w:id="749" w:author="Patel, Seema" w:date="2015-03-31T12:40:00Z"/>
              <w:rFonts w:eastAsiaTheme="minorEastAsia" w:cstheme="minorBidi"/>
              <w:i w:val="0"/>
              <w:noProof/>
              <w:lang w:val="en-IN" w:eastAsia="en-IN"/>
            </w:rPr>
          </w:pPr>
          <w:del w:id="750" w:author="Patel, Seema" w:date="2015-03-31T12:40:00Z">
            <w:r w:rsidRPr="00D74931" w:rsidDel="00D74931">
              <w:rPr>
                <w:noProof/>
                <w:lang w:val="en-CA"/>
              </w:rPr>
              <w:delText>4.5.5</w:delText>
            </w:r>
            <w:r w:rsidDel="00D74931">
              <w:rPr>
                <w:rFonts w:eastAsiaTheme="minorEastAsia" w:cstheme="minorBidi"/>
                <w:i w:val="0"/>
                <w:noProof/>
                <w:lang w:val="en-IN" w:eastAsia="en-IN"/>
              </w:rPr>
              <w:tab/>
            </w:r>
            <w:r w:rsidRPr="00D74931" w:rsidDel="00D74931">
              <w:rPr>
                <w:noProof/>
                <w:lang w:val="en-CA"/>
              </w:rPr>
              <w:delText>Audit and Controls on Batch request File</w:delText>
            </w:r>
            <w:r w:rsidDel="00D74931">
              <w:rPr>
                <w:noProof/>
                <w:webHidden/>
              </w:rPr>
              <w:tab/>
              <w:delText>69</w:delText>
            </w:r>
          </w:del>
        </w:p>
        <w:p w14:paraId="75399F8C" w14:textId="77777777" w:rsidR="008865DC" w:rsidDel="00D74931" w:rsidRDefault="008865DC">
          <w:pPr>
            <w:pStyle w:val="TOC3"/>
            <w:tabs>
              <w:tab w:val="left" w:pos="1200"/>
              <w:tab w:val="right" w:leader="dot" w:pos="9350"/>
            </w:tabs>
            <w:rPr>
              <w:del w:id="751" w:author="Patel, Seema" w:date="2015-03-31T12:40:00Z"/>
              <w:rFonts w:eastAsiaTheme="minorEastAsia" w:cstheme="minorBidi"/>
              <w:i w:val="0"/>
              <w:noProof/>
              <w:lang w:val="en-IN" w:eastAsia="en-IN"/>
            </w:rPr>
          </w:pPr>
          <w:del w:id="752" w:author="Patel, Seema" w:date="2015-03-31T12:40:00Z">
            <w:r w:rsidRPr="00D74931" w:rsidDel="00D74931">
              <w:rPr>
                <w:noProof/>
                <w:lang w:val="en-CA"/>
              </w:rPr>
              <w:delText>4.5.6</w:delText>
            </w:r>
            <w:r w:rsidDel="00D74931">
              <w:rPr>
                <w:rFonts w:eastAsiaTheme="minorEastAsia" w:cstheme="minorBidi"/>
                <w:i w:val="0"/>
                <w:noProof/>
                <w:lang w:val="en-IN" w:eastAsia="en-IN"/>
              </w:rPr>
              <w:tab/>
            </w:r>
            <w:r w:rsidRPr="00D74931" w:rsidDel="00D74931">
              <w:rPr>
                <w:noProof/>
                <w:lang w:val="en-CA"/>
              </w:rPr>
              <w:delText>Audit and Controls on Batch request File after Transformation</w:delText>
            </w:r>
            <w:r w:rsidDel="00D74931">
              <w:rPr>
                <w:noProof/>
                <w:webHidden/>
              </w:rPr>
              <w:tab/>
              <w:delText>70</w:delText>
            </w:r>
          </w:del>
        </w:p>
        <w:p w14:paraId="3EAAB8F8" w14:textId="77777777" w:rsidR="008865DC" w:rsidDel="00D74931" w:rsidRDefault="008865DC">
          <w:pPr>
            <w:pStyle w:val="TOC3"/>
            <w:tabs>
              <w:tab w:val="left" w:pos="1200"/>
              <w:tab w:val="right" w:leader="dot" w:pos="9350"/>
            </w:tabs>
            <w:rPr>
              <w:del w:id="753" w:author="Patel, Seema" w:date="2015-03-31T12:40:00Z"/>
              <w:rFonts w:eastAsiaTheme="minorEastAsia" w:cstheme="minorBidi"/>
              <w:i w:val="0"/>
              <w:noProof/>
              <w:lang w:val="en-IN" w:eastAsia="en-IN"/>
            </w:rPr>
          </w:pPr>
          <w:del w:id="754" w:author="Patel, Seema" w:date="2015-03-31T12:40:00Z">
            <w:r w:rsidRPr="00D74931" w:rsidDel="00D74931">
              <w:rPr>
                <w:noProof/>
                <w:lang w:val="en-CA"/>
              </w:rPr>
              <w:delText>4.5.7</w:delText>
            </w:r>
            <w:r w:rsidDel="00D74931">
              <w:rPr>
                <w:rFonts w:eastAsiaTheme="minorEastAsia" w:cstheme="minorBidi"/>
                <w:i w:val="0"/>
                <w:noProof/>
                <w:lang w:val="en-IN" w:eastAsia="en-IN"/>
              </w:rPr>
              <w:tab/>
            </w:r>
            <w:r w:rsidRPr="00D74931" w:rsidDel="00D74931">
              <w:rPr>
                <w:noProof/>
                <w:lang w:val="en-CA"/>
              </w:rPr>
              <w:delText>Audit and Controls on Batch Response File</w:delText>
            </w:r>
            <w:r w:rsidDel="00D74931">
              <w:rPr>
                <w:noProof/>
                <w:webHidden/>
              </w:rPr>
              <w:tab/>
              <w:delText>70</w:delText>
            </w:r>
          </w:del>
        </w:p>
        <w:p w14:paraId="3686C65B" w14:textId="77777777" w:rsidR="008865DC" w:rsidDel="00D74931" w:rsidRDefault="008865DC">
          <w:pPr>
            <w:pStyle w:val="TOC3"/>
            <w:tabs>
              <w:tab w:val="left" w:pos="1200"/>
              <w:tab w:val="right" w:leader="dot" w:pos="9350"/>
            </w:tabs>
            <w:rPr>
              <w:del w:id="755" w:author="Patel, Seema" w:date="2015-03-31T12:40:00Z"/>
              <w:rFonts w:eastAsiaTheme="minorEastAsia" w:cstheme="minorBidi"/>
              <w:i w:val="0"/>
              <w:noProof/>
              <w:lang w:val="en-IN" w:eastAsia="en-IN"/>
            </w:rPr>
          </w:pPr>
          <w:del w:id="756" w:author="Patel, Seema" w:date="2015-03-31T12:40:00Z">
            <w:r w:rsidRPr="00D74931" w:rsidDel="00D74931">
              <w:rPr>
                <w:noProof/>
                <w:lang w:val="en-CA"/>
              </w:rPr>
              <w:delText>4.5.8</w:delText>
            </w:r>
            <w:r w:rsidDel="00D74931">
              <w:rPr>
                <w:rFonts w:eastAsiaTheme="minorEastAsia" w:cstheme="minorBidi"/>
                <w:i w:val="0"/>
                <w:noProof/>
                <w:lang w:val="en-IN" w:eastAsia="en-IN"/>
              </w:rPr>
              <w:tab/>
            </w:r>
            <w:r w:rsidRPr="00D74931" w:rsidDel="00D74931">
              <w:rPr>
                <w:noProof/>
                <w:lang w:val="en-CA"/>
              </w:rPr>
              <w:delText>Audit and Controls on Batch Response File after Transformation</w:delText>
            </w:r>
            <w:r w:rsidDel="00D74931">
              <w:rPr>
                <w:noProof/>
                <w:webHidden/>
              </w:rPr>
              <w:tab/>
              <w:delText>72</w:delText>
            </w:r>
          </w:del>
        </w:p>
        <w:p w14:paraId="6B7456BD" w14:textId="77777777" w:rsidR="008865DC" w:rsidDel="00D74931" w:rsidRDefault="008865DC">
          <w:pPr>
            <w:pStyle w:val="TOC3"/>
            <w:tabs>
              <w:tab w:val="left" w:pos="1200"/>
              <w:tab w:val="right" w:leader="dot" w:pos="9350"/>
            </w:tabs>
            <w:rPr>
              <w:del w:id="757" w:author="Patel, Seema" w:date="2015-03-31T12:40:00Z"/>
              <w:rFonts w:eastAsiaTheme="minorEastAsia" w:cstheme="minorBidi"/>
              <w:i w:val="0"/>
              <w:noProof/>
              <w:lang w:val="en-IN" w:eastAsia="en-IN"/>
            </w:rPr>
          </w:pPr>
          <w:del w:id="758" w:author="Patel, Seema" w:date="2015-03-31T12:40:00Z">
            <w:r w:rsidRPr="00D74931" w:rsidDel="00D74931">
              <w:rPr>
                <w:noProof/>
                <w:lang w:val="en-CA"/>
              </w:rPr>
              <w:delText>4.5.9</w:delText>
            </w:r>
            <w:r w:rsidDel="00D74931">
              <w:rPr>
                <w:rFonts w:eastAsiaTheme="minorEastAsia" w:cstheme="minorBidi"/>
                <w:i w:val="0"/>
                <w:noProof/>
                <w:lang w:val="en-IN" w:eastAsia="en-IN"/>
              </w:rPr>
              <w:tab/>
            </w:r>
            <w:r w:rsidRPr="00D74931" w:rsidDel="00D74931">
              <w:rPr>
                <w:noProof/>
                <w:lang w:val="en-CA"/>
              </w:rPr>
              <w:delText>Handling Moneris Null Values (CR038)</w:delText>
            </w:r>
            <w:r w:rsidDel="00D74931">
              <w:rPr>
                <w:noProof/>
                <w:webHidden/>
              </w:rPr>
              <w:tab/>
              <w:delText>73</w:delText>
            </w:r>
          </w:del>
        </w:p>
        <w:p w14:paraId="69308E03" w14:textId="77777777" w:rsidR="008865DC" w:rsidDel="00D74931" w:rsidRDefault="008865DC">
          <w:pPr>
            <w:pStyle w:val="TOC3"/>
            <w:tabs>
              <w:tab w:val="left" w:pos="1200"/>
              <w:tab w:val="right" w:leader="dot" w:pos="9350"/>
            </w:tabs>
            <w:rPr>
              <w:del w:id="759" w:author="Patel, Seema" w:date="2015-03-31T12:40:00Z"/>
              <w:rFonts w:eastAsiaTheme="minorEastAsia" w:cstheme="minorBidi"/>
              <w:i w:val="0"/>
              <w:noProof/>
              <w:lang w:val="en-IN" w:eastAsia="en-IN"/>
            </w:rPr>
          </w:pPr>
          <w:del w:id="760" w:author="Patel, Seema" w:date="2015-03-31T12:40:00Z">
            <w:r w:rsidRPr="00D74931" w:rsidDel="00D74931">
              <w:rPr>
                <w:noProof/>
                <w:lang w:val="en-CA"/>
              </w:rPr>
              <w:delText>4.5.10</w:delText>
            </w:r>
            <w:r w:rsidDel="00D74931">
              <w:rPr>
                <w:rFonts w:eastAsiaTheme="minorEastAsia" w:cstheme="minorBidi"/>
                <w:i w:val="0"/>
                <w:noProof/>
                <w:lang w:val="en-IN" w:eastAsia="en-IN"/>
              </w:rPr>
              <w:tab/>
            </w:r>
            <w:r w:rsidRPr="00D74931" w:rsidDel="00D74931">
              <w:rPr>
                <w:noProof/>
                <w:lang w:val="en-CA"/>
              </w:rPr>
              <w:delText>Payment Type</w:delText>
            </w:r>
            <w:r w:rsidDel="00D74931">
              <w:rPr>
                <w:noProof/>
                <w:webHidden/>
              </w:rPr>
              <w:tab/>
              <w:delText>73</w:delText>
            </w:r>
          </w:del>
        </w:p>
        <w:p w14:paraId="06C504F3" w14:textId="77777777" w:rsidR="008865DC" w:rsidDel="00D74931" w:rsidRDefault="008865DC">
          <w:pPr>
            <w:pStyle w:val="TOC2"/>
            <w:tabs>
              <w:tab w:val="left" w:pos="800"/>
              <w:tab w:val="right" w:leader="dot" w:pos="9350"/>
            </w:tabs>
            <w:rPr>
              <w:del w:id="761" w:author="Patel, Seema" w:date="2015-03-31T12:40:00Z"/>
              <w:rFonts w:eastAsiaTheme="minorEastAsia" w:cstheme="minorBidi"/>
              <w:smallCaps w:val="0"/>
              <w:noProof/>
              <w:lang w:val="en-IN" w:eastAsia="en-IN"/>
            </w:rPr>
          </w:pPr>
          <w:del w:id="762" w:author="Patel, Seema" w:date="2015-03-31T12:40:00Z">
            <w:r w:rsidRPr="00D74931" w:rsidDel="00D74931">
              <w:rPr>
                <w:noProof/>
              </w:rPr>
              <w:delText>4.6</w:delText>
            </w:r>
            <w:r w:rsidDel="00D74931">
              <w:rPr>
                <w:rFonts w:eastAsiaTheme="minorEastAsia" w:cstheme="minorBidi"/>
                <w:smallCaps w:val="0"/>
                <w:noProof/>
                <w:lang w:val="en-IN" w:eastAsia="en-IN"/>
              </w:rPr>
              <w:tab/>
            </w:r>
            <w:r w:rsidRPr="00D74931" w:rsidDel="00D74931">
              <w:rPr>
                <w:noProof/>
              </w:rPr>
              <w:delText xml:space="preserve">Reconciliation </w:delText>
            </w:r>
            <w:r w:rsidRPr="00D74931" w:rsidDel="00D74931">
              <w:rPr>
                <w:noProof/>
                <w:lang w:val="en-CA"/>
              </w:rPr>
              <w:delText>Flow</w:delText>
            </w:r>
            <w:r w:rsidRPr="00D74931" w:rsidDel="00D74931">
              <w:rPr>
                <w:noProof/>
              </w:rPr>
              <w:delText xml:space="preserve"> (CR034)</w:delText>
            </w:r>
            <w:r w:rsidDel="00D74931">
              <w:rPr>
                <w:noProof/>
                <w:webHidden/>
              </w:rPr>
              <w:tab/>
              <w:delText>73</w:delText>
            </w:r>
          </w:del>
        </w:p>
        <w:p w14:paraId="4F5B9B6B" w14:textId="77777777" w:rsidR="008865DC" w:rsidDel="00D74931" w:rsidRDefault="008865DC">
          <w:pPr>
            <w:pStyle w:val="TOC3"/>
            <w:tabs>
              <w:tab w:val="left" w:pos="1200"/>
              <w:tab w:val="right" w:leader="dot" w:pos="9350"/>
            </w:tabs>
            <w:rPr>
              <w:del w:id="763" w:author="Patel, Seema" w:date="2015-03-31T12:40:00Z"/>
              <w:rFonts w:eastAsiaTheme="minorEastAsia" w:cstheme="minorBidi"/>
              <w:i w:val="0"/>
              <w:noProof/>
              <w:lang w:val="en-IN" w:eastAsia="en-IN"/>
            </w:rPr>
          </w:pPr>
          <w:del w:id="764" w:author="Patel, Seema" w:date="2015-03-31T12:40:00Z">
            <w:r w:rsidRPr="00D74931" w:rsidDel="00D74931">
              <w:rPr>
                <w:noProof/>
                <w:lang w:val="en-CA"/>
              </w:rPr>
              <w:delText>4.6.1</w:delText>
            </w:r>
            <w:r w:rsidDel="00D74931">
              <w:rPr>
                <w:rFonts w:eastAsiaTheme="minorEastAsia" w:cstheme="minorBidi"/>
                <w:i w:val="0"/>
                <w:noProof/>
                <w:lang w:val="en-IN" w:eastAsia="en-IN"/>
              </w:rPr>
              <w:tab/>
            </w:r>
            <w:r w:rsidRPr="00D74931" w:rsidDel="00D74931">
              <w:rPr>
                <w:noProof/>
                <w:lang w:val="en-CA"/>
              </w:rPr>
              <w:delText>Reconciliation files format</w:delText>
            </w:r>
            <w:r w:rsidDel="00D74931">
              <w:rPr>
                <w:noProof/>
                <w:webHidden/>
              </w:rPr>
              <w:tab/>
              <w:delText>74</w:delText>
            </w:r>
          </w:del>
        </w:p>
        <w:p w14:paraId="08663A1B" w14:textId="77777777" w:rsidR="008865DC" w:rsidDel="00D74931" w:rsidRDefault="008865DC">
          <w:pPr>
            <w:pStyle w:val="TOC3"/>
            <w:tabs>
              <w:tab w:val="left" w:pos="1200"/>
              <w:tab w:val="right" w:leader="dot" w:pos="9350"/>
            </w:tabs>
            <w:rPr>
              <w:del w:id="765" w:author="Patel, Seema" w:date="2015-03-31T12:40:00Z"/>
              <w:rFonts w:eastAsiaTheme="minorEastAsia" w:cstheme="minorBidi"/>
              <w:i w:val="0"/>
              <w:noProof/>
              <w:lang w:val="en-IN" w:eastAsia="en-IN"/>
            </w:rPr>
          </w:pPr>
          <w:del w:id="766" w:author="Patel, Seema" w:date="2015-03-31T12:40:00Z">
            <w:r w:rsidRPr="00D74931" w:rsidDel="00D74931">
              <w:rPr>
                <w:noProof/>
                <w:lang w:val="en-CA"/>
              </w:rPr>
              <w:delText>4.6.2</w:delText>
            </w:r>
            <w:r w:rsidDel="00D74931">
              <w:rPr>
                <w:rFonts w:eastAsiaTheme="minorEastAsia" w:cstheme="minorBidi"/>
                <w:i w:val="0"/>
                <w:noProof/>
                <w:lang w:val="en-IN" w:eastAsia="en-IN"/>
              </w:rPr>
              <w:tab/>
            </w:r>
            <w:r w:rsidRPr="00D74931" w:rsidDel="00D74931">
              <w:rPr>
                <w:noProof/>
                <w:lang w:val="en-CA"/>
              </w:rPr>
              <w:delText>Batch reconciliation files processing</w:delText>
            </w:r>
            <w:r w:rsidDel="00D74931">
              <w:rPr>
                <w:noProof/>
                <w:webHidden/>
              </w:rPr>
              <w:tab/>
              <w:delText>79</w:delText>
            </w:r>
          </w:del>
        </w:p>
        <w:p w14:paraId="54CFD64E" w14:textId="77777777" w:rsidR="008865DC" w:rsidDel="00D74931" w:rsidRDefault="008865DC">
          <w:pPr>
            <w:pStyle w:val="TOC3"/>
            <w:tabs>
              <w:tab w:val="left" w:pos="1200"/>
              <w:tab w:val="right" w:leader="dot" w:pos="9350"/>
            </w:tabs>
            <w:rPr>
              <w:del w:id="767" w:author="Patel, Seema" w:date="2015-03-31T12:40:00Z"/>
              <w:rFonts w:eastAsiaTheme="minorEastAsia" w:cstheme="minorBidi"/>
              <w:i w:val="0"/>
              <w:noProof/>
              <w:lang w:val="en-IN" w:eastAsia="en-IN"/>
            </w:rPr>
          </w:pPr>
          <w:del w:id="768" w:author="Patel, Seema" w:date="2015-03-31T12:40:00Z">
            <w:r w:rsidRPr="00D74931" w:rsidDel="00D74931">
              <w:rPr>
                <w:noProof/>
                <w:lang w:val="en-CA"/>
              </w:rPr>
              <w:delText>4.6.3</w:delText>
            </w:r>
            <w:r w:rsidDel="00D74931">
              <w:rPr>
                <w:rFonts w:eastAsiaTheme="minorEastAsia" w:cstheme="minorBidi"/>
                <w:i w:val="0"/>
                <w:noProof/>
                <w:lang w:val="en-IN" w:eastAsia="en-IN"/>
              </w:rPr>
              <w:tab/>
            </w:r>
            <w:r w:rsidRPr="00D74931" w:rsidDel="00D74931">
              <w:rPr>
                <w:noProof/>
                <w:lang w:val="en-CA"/>
              </w:rPr>
              <w:delText>Transformation &amp; Processing</w:delText>
            </w:r>
            <w:r w:rsidDel="00D74931">
              <w:rPr>
                <w:noProof/>
                <w:webHidden/>
              </w:rPr>
              <w:tab/>
              <w:delText>82</w:delText>
            </w:r>
          </w:del>
        </w:p>
        <w:p w14:paraId="445D4687" w14:textId="77777777" w:rsidR="008865DC" w:rsidDel="00D74931" w:rsidRDefault="008865DC">
          <w:pPr>
            <w:pStyle w:val="TOC3"/>
            <w:tabs>
              <w:tab w:val="left" w:pos="1200"/>
              <w:tab w:val="right" w:leader="dot" w:pos="9350"/>
            </w:tabs>
            <w:rPr>
              <w:del w:id="769" w:author="Patel, Seema" w:date="2015-03-31T12:40:00Z"/>
              <w:rFonts w:eastAsiaTheme="minorEastAsia" w:cstheme="minorBidi"/>
              <w:i w:val="0"/>
              <w:noProof/>
              <w:lang w:val="en-IN" w:eastAsia="en-IN"/>
            </w:rPr>
          </w:pPr>
          <w:del w:id="770" w:author="Patel, Seema" w:date="2015-03-31T12:40:00Z">
            <w:r w:rsidRPr="00D74931" w:rsidDel="00D74931">
              <w:rPr>
                <w:noProof/>
                <w:lang w:val="en-CA"/>
              </w:rPr>
              <w:delText>4.6.4</w:delText>
            </w:r>
            <w:r w:rsidDel="00D74931">
              <w:rPr>
                <w:rFonts w:eastAsiaTheme="minorEastAsia" w:cstheme="minorBidi"/>
                <w:i w:val="0"/>
                <w:noProof/>
                <w:lang w:val="en-IN" w:eastAsia="en-IN"/>
              </w:rPr>
              <w:tab/>
            </w:r>
            <w:r w:rsidRPr="00D74931" w:rsidDel="00D74931">
              <w:rPr>
                <w:noProof/>
                <w:lang w:val="en-CA"/>
              </w:rPr>
              <w:delText>Operating &amp; Audit / control</w:delText>
            </w:r>
            <w:r w:rsidDel="00D74931">
              <w:rPr>
                <w:noProof/>
                <w:webHidden/>
              </w:rPr>
              <w:tab/>
              <w:delText>82</w:delText>
            </w:r>
          </w:del>
        </w:p>
        <w:p w14:paraId="49677ADD" w14:textId="77777777" w:rsidR="008865DC" w:rsidDel="00D74931" w:rsidRDefault="008865DC">
          <w:pPr>
            <w:pStyle w:val="TOC3"/>
            <w:tabs>
              <w:tab w:val="left" w:pos="1200"/>
              <w:tab w:val="right" w:leader="dot" w:pos="9350"/>
            </w:tabs>
            <w:rPr>
              <w:del w:id="771" w:author="Patel, Seema" w:date="2015-03-31T12:40:00Z"/>
              <w:rFonts w:eastAsiaTheme="minorEastAsia" w:cstheme="minorBidi"/>
              <w:i w:val="0"/>
              <w:noProof/>
              <w:lang w:val="en-IN" w:eastAsia="en-IN"/>
            </w:rPr>
          </w:pPr>
          <w:del w:id="772" w:author="Patel, Seema" w:date="2015-03-31T12:40:00Z">
            <w:r w:rsidRPr="00D74931" w:rsidDel="00D74931">
              <w:rPr>
                <w:noProof/>
                <w:lang w:val="en-CA"/>
              </w:rPr>
              <w:delText>4.6.5</w:delText>
            </w:r>
            <w:r w:rsidDel="00D74931">
              <w:rPr>
                <w:rFonts w:eastAsiaTheme="minorEastAsia" w:cstheme="minorBidi"/>
                <w:i w:val="0"/>
                <w:noProof/>
                <w:lang w:val="en-IN" w:eastAsia="en-IN"/>
              </w:rPr>
              <w:tab/>
            </w:r>
            <w:r w:rsidRPr="00D74931" w:rsidDel="00D74931">
              <w:rPr>
                <w:noProof/>
                <w:lang w:val="en-CA"/>
              </w:rPr>
              <w:delText>Reconciliation Batch Summary Report</w:delText>
            </w:r>
            <w:r w:rsidDel="00D74931">
              <w:rPr>
                <w:noProof/>
                <w:webHidden/>
              </w:rPr>
              <w:tab/>
              <w:delText>82</w:delText>
            </w:r>
          </w:del>
        </w:p>
        <w:p w14:paraId="21E1579D" w14:textId="77777777" w:rsidR="008865DC" w:rsidDel="00D74931" w:rsidRDefault="008865DC">
          <w:pPr>
            <w:pStyle w:val="TOC3"/>
            <w:tabs>
              <w:tab w:val="left" w:pos="1200"/>
              <w:tab w:val="right" w:leader="dot" w:pos="9350"/>
            </w:tabs>
            <w:rPr>
              <w:del w:id="773" w:author="Patel, Seema" w:date="2015-03-31T12:40:00Z"/>
              <w:rFonts w:eastAsiaTheme="minorEastAsia" w:cstheme="minorBidi"/>
              <w:i w:val="0"/>
              <w:noProof/>
              <w:lang w:val="en-IN" w:eastAsia="en-IN"/>
            </w:rPr>
          </w:pPr>
          <w:del w:id="774" w:author="Patel, Seema" w:date="2015-03-31T12:40:00Z">
            <w:r w:rsidRPr="00D74931" w:rsidDel="00D74931">
              <w:rPr>
                <w:noProof/>
              </w:rPr>
              <w:delText>4.6.6</w:delText>
            </w:r>
            <w:r w:rsidDel="00D74931">
              <w:rPr>
                <w:rFonts w:eastAsiaTheme="minorEastAsia" w:cstheme="minorBidi"/>
                <w:i w:val="0"/>
                <w:noProof/>
                <w:lang w:val="en-IN" w:eastAsia="en-IN"/>
              </w:rPr>
              <w:tab/>
            </w:r>
            <w:r w:rsidRPr="00D74931" w:rsidDel="00D74931">
              <w:rPr>
                <w:noProof/>
                <w:lang w:val="en-CA"/>
              </w:rPr>
              <w:delText xml:space="preserve">Reconciliation File Validation and Processing </w:delText>
            </w:r>
            <w:r w:rsidRPr="00D74931" w:rsidDel="00D74931">
              <w:rPr>
                <w:noProof/>
              </w:rPr>
              <w:delText>Sequence Diagrams</w:delText>
            </w:r>
            <w:r w:rsidDel="00D74931">
              <w:rPr>
                <w:noProof/>
                <w:webHidden/>
              </w:rPr>
              <w:tab/>
              <w:delText>83</w:delText>
            </w:r>
          </w:del>
        </w:p>
        <w:p w14:paraId="5CEAE804" w14:textId="77777777" w:rsidR="008865DC" w:rsidDel="00D74931" w:rsidRDefault="008865DC">
          <w:pPr>
            <w:pStyle w:val="TOC2"/>
            <w:tabs>
              <w:tab w:val="left" w:pos="800"/>
              <w:tab w:val="right" w:leader="dot" w:pos="9350"/>
            </w:tabs>
            <w:rPr>
              <w:del w:id="775" w:author="Patel, Seema" w:date="2015-03-31T12:40:00Z"/>
              <w:rFonts w:eastAsiaTheme="minorEastAsia" w:cstheme="minorBidi"/>
              <w:smallCaps w:val="0"/>
              <w:noProof/>
              <w:lang w:val="en-IN" w:eastAsia="en-IN"/>
            </w:rPr>
          </w:pPr>
          <w:del w:id="776" w:author="Patel, Seema" w:date="2015-03-31T12:40:00Z">
            <w:r w:rsidRPr="00D74931" w:rsidDel="00D74931">
              <w:rPr>
                <w:noProof/>
                <w:lang w:val="en-CA"/>
              </w:rPr>
              <w:delText>4.7</w:delText>
            </w:r>
            <w:r w:rsidDel="00D74931">
              <w:rPr>
                <w:rFonts w:eastAsiaTheme="minorEastAsia" w:cstheme="minorBidi"/>
                <w:smallCaps w:val="0"/>
                <w:noProof/>
                <w:lang w:val="en-IN" w:eastAsia="en-IN"/>
              </w:rPr>
              <w:tab/>
            </w:r>
            <w:r w:rsidRPr="00D74931" w:rsidDel="00D74931">
              <w:rPr>
                <w:noProof/>
                <w:lang w:val="en-CA"/>
              </w:rPr>
              <w:delText>Charge Back Flow</w:delText>
            </w:r>
            <w:r w:rsidDel="00D74931">
              <w:rPr>
                <w:noProof/>
                <w:webHidden/>
              </w:rPr>
              <w:tab/>
              <w:delText>85</w:delText>
            </w:r>
          </w:del>
        </w:p>
        <w:p w14:paraId="3AD3D452" w14:textId="77777777" w:rsidR="008865DC" w:rsidDel="00D74931" w:rsidRDefault="008865DC">
          <w:pPr>
            <w:pStyle w:val="TOC3"/>
            <w:tabs>
              <w:tab w:val="left" w:pos="1200"/>
              <w:tab w:val="right" w:leader="dot" w:pos="9350"/>
            </w:tabs>
            <w:rPr>
              <w:del w:id="777" w:author="Patel, Seema" w:date="2015-03-31T12:40:00Z"/>
              <w:rFonts w:eastAsiaTheme="minorEastAsia" w:cstheme="minorBidi"/>
              <w:i w:val="0"/>
              <w:noProof/>
              <w:lang w:val="en-IN" w:eastAsia="en-IN"/>
            </w:rPr>
          </w:pPr>
          <w:del w:id="778" w:author="Patel, Seema" w:date="2015-03-31T12:40:00Z">
            <w:r w:rsidRPr="00D74931" w:rsidDel="00D74931">
              <w:rPr>
                <w:noProof/>
                <w:lang w:val="en-CA"/>
              </w:rPr>
              <w:delText>4.7.1</w:delText>
            </w:r>
            <w:r w:rsidDel="00D74931">
              <w:rPr>
                <w:rFonts w:eastAsiaTheme="minorEastAsia" w:cstheme="minorBidi"/>
                <w:i w:val="0"/>
                <w:noProof/>
                <w:lang w:val="en-IN" w:eastAsia="en-IN"/>
              </w:rPr>
              <w:tab/>
            </w:r>
            <w:r w:rsidRPr="00D74931" w:rsidDel="00D74931">
              <w:rPr>
                <w:noProof/>
                <w:lang w:val="en-CA"/>
              </w:rPr>
              <w:delText>Detailed Solution</w:delText>
            </w:r>
            <w:r w:rsidDel="00D74931">
              <w:rPr>
                <w:noProof/>
                <w:webHidden/>
              </w:rPr>
              <w:tab/>
              <w:delText>85</w:delText>
            </w:r>
          </w:del>
        </w:p>
        <w:p w14:paraId="6B8512B9" w14:textId="77777777" w:rsidR="008865DC" w:rsidDel="00D74931" w:rsidRDefault="008865DC">
          <w:pPr>
            <w:pStyle w:val="TOC3"/>
            <w:tabs>
              <w:tab w:val="left" w:pos="1200"/>
              <w:tab w:val="right" w:leader="dot" w:pos="9350"/>
            </w:tabs>
            <w:rPr>
              <w:del w:id="779" w:author="Patel, Seema" w:date="2015-03-31T12:40:00Z"/>
              <w:rFonts w:eastAsiaTheme="minorEastAsia" w:cstheme="minorBidi"/>
              <w:i w:val="0"/>
              <w:noProof/>
              <w:lang w:val="en-IN" w:eastAsia="en-IN"/>
            </w:rPr>
          </w:pPr>
          <w:del w:id="780" w:author="Patel, Seema" w:date="2015-03-31T12:40:00Z">
            <w:r w:rsidRPr="00D74931" w:rsidDel="00D74931">
              <w:rPr>
                <w:noProof/>
                <w:lang w:val="en-CA"/>
              </w:rPr>
              <w:delText>4.7.2</w:delText>
            </w:r>
            <w:r w:rsidDel="00D74931">
              <w:rPr>
                <w:rFonts w:eastAsiaTheme="minorEastAsia" w:cstheme="minorBidi"/>
                <w:i w:val="0"/>
                <w:noProof/>
                <w:lang w:val="en-IN" w:eastAsia="en-IN"/>
              </w:rPr>
              <w:tab/>
            </w:r>
            <w:r w:rsidRPr="00D74931" w:rsidDel="00D74931">
              <w:rPr>
                <w:noProof/>
                <w:lang w:val="en-CA"/>
              </w:rPr>
              <w:delText>Charge Back Schema</w:delText>
            </w:r>
            <w:r w:rsidDel="00D74931">
              <w:rPr>
                <w:noProof/>
                <w:webHidden/>
              </w:rPr>
              <w:tab/>
              <w:delText>86</w:delText>
            </w:r>
          </w:del>
        </w:p>
        <w:p w14:paraId="6B2C213D" w14:textId="77777777" w:rsidR="008865DC" w:rsidDel="00D74931" w:rsidRDefault="008865DC">
          <w:pPr>
            <w:pStyle w:val="TOC3"/>
            <w:tabs>
              <w:tab w:val="left" w:pos="1200"/>
              <w:tab w:val="right" w:leader="dot" w:pos="9350"/>
            </w:tabs>
            <w:rPr>
              <w:del w:id="781" w:author="Patel, Seema" w:date="2015-03-31T12:40:00Z"/>
              <w:rFonts w:eastAsiaTheme="minorEastAsia" w:cstheme="minorBidi"/>
              <w:i w:val="0"/>
              <w:noProof/>
              <w:lang w:val="en-IN" w:eastAsia="en-IN"/>
            </w:rPr>
          </w:pPr>
          <w:del w:id="782" w:author="Patel, Seema" w:date="2015-03-31T12:40:00Z">
            <w:r w:rsidRPr="00D74931" w:rsidDel="00D74931">
              <w:rPr>
                <w:noProof/>
                <w:lang w:val="en-CA"/>
              </w:rPr>
              <w:delText>4.7.3</w:delText>
            </w:r>
            <w:r w:rsidDel="00D74931">
              <w:rPr>
                <w:rFonts w:eastAsiaTheme="minorEastAsia" w:cstheme="minorBidi"/>
                <w:i w:val="0"/>
                <w:noProof/>
                <w:lang w:val="en-IN" w:eastAsia="en-IN"/>
              </w:rPr>
              <w:tab/>
            </w:r>
            <w:r w:rsidRPr="00D74931" w:rsidDel="00D74931">
              <w:rPr>
                <w:noProof/>
                <w:lang w:val="en-CA"/>
              </w:rPr>
              <w:delText>Charge Back Packages Structure and class naming Convention</w:delText>
            </w:r>
            <w:r w:rsidDel="00D74931">
              <w:rPr>
                <w:noProof/>
                <w:webHidden/>
              </w:rPr>
              <w:tab/>
              <w:delText>89</w:delText>
            </w:r>
          </w:del>
        </w:p>
        <w:p w14:paraId="17041FDE" w14:textId="77777777" w:rsidR="008865DC" w:rsidDel="00D74931" w:rsidRDefault="008865DC">
          <w:pPr>
            <w:pStyle w:val="TOC3"/>
            <w:tabs>
              <w:tab w:val="left" w:pos="1200"/>
              <w:tab w:val="right" w:leader="dot" w:pos="9350"/>
            </w:tabs>
            <w:rPr>
              <w:del w:id="783" w:author="Patel, Seema" w:date="2015-03-31T12:40:00Z"/>
              <w:rFonts w:eastAsiaTheme="minorEastAsia" w:cstheme="minorBidi"/>
              <w:i w:val="0"/>
              <w:noProof/>
              <w:lang w:val="en-IN" w:eastAsia="en-IN"/>
            </w:rPr>
          </w:pPr>
          <w:del w:id="784" w:author="Patel, Seema" w:date="2015-03-31T12:40:00Z">
            <w:r w:rsidRPr="00D74931" w:rsidDel="00D74931">
              <w:rPr>
                <w:noProof/>
                <w:lang w:val="en-CA"/>
              </w:rPr>
              <w:delText>4.7.4</w:delText>
            </w:r>
            <w:r w:rsidDel="00D74931">
              <w:rPr>
                <w:rFonts w:eastAsiaTheme="minorEastAsia" w:cstheme="minorBidi"/>
                <w:i w:val="0"/>
                <w:noProof/>
                <w:lang w:val="en-IN" w:eastAsia="en-IN"/>
              </w:rPr>
              <w:tab/>
            </w:r>
            <w:r w:rsidRPr="00D74931" w:rsidDel="00D74931">
              <w:rPr>
                <w:noProof/>
                <w:lang w:val="en-CA"/>
              </w:rPr>
              <w:delText>CB Scheduling</w:delText>
            </w:r>
            <w:r w:rsidDel="00D74931">
              <w:rPr>
                <w:noProof/>
                <w:webHidden/>
              </w:rPr>
              <w:tab/>
              <w:delText>93</w:delText>
            </w:r>
          </w:del>
        </w:p>
        <w:p w14:paraId="1447411F" w14:textId="77777777" w:rsidR="008865DC" w:rsidDel="00D74931" w:rsidRDefault="008865DC">
          <w:pPr>
            <w:pStyle w:val="TOC3"/>
            <w:tabs>
              <w:tab w:val="left" w:pos="1200"/>
              <w:tab w:val="right" w:leader="dot" w:pos="9350"/>
            </w:tabs>
            <w:rPr>
              <w:del w:id="785" w:author="Patel, Seema" w:date="2015-03-31T12:40:00Z"/>
              <w:rFonts w:eastAsiaTheme="minorEastAsia" w:cstheme="minorBidi"/>
              <w:i w:val="0"/>
              <w:noProof/>
              <w:lang w:val="en-IN" w:eastAsia="en-IN"/>
            </w:rPr>
          </w:pPr>
          <w:del w:id="786" w:author="Patel, Seema" w:date="2015-03-31T12:40:00Z">
            <w:r w:rsidRPr="00D74931" w:rsidDel="00D74931">
              <w:rPr>
                <w:noProof/>
                <w:lang w:val="en-CA"/>
              </w:rPr>
              <w:delText>4.7.5</w:delText>
            </w:r>
            <w:r w:rsidDel="00D74931">
              <w:rPr>
                <w:rFonts w:eastAsiaTheme="minorEastAsia" w:cstheme="minorBidi"/>
                <w:i w:val="0"/>
                <w:noProof/>
                <w:lang w:val="en-IN" w:eastAsia="en-IN"/>
              </w:rPr>
              <w:tab/>
            </w:r>
            <w:r w:rsidRPr="00D74931" w:rsidDel="00D74931">
              <w:rPr>
                <w:noProof/>
                <w:lang w:val="en-CA"/>
              </w:rPr>
              <w:delText>Chargeback Validation</w:delText>
            </w:r>
            <w:r w:rsidDel="00D74931">
              <w:rPr>
                <w:noProof/>
                <w:webHidden/>
              </w:rPr>
              <w:tab/>
              <w:delText>94</w:delText>
            </w:r>
          </w:del>
        </w:p>
        <w:p w14:paraId="0C9A01F4" w14:textId="77777777" w:rsidR="008865DC" w:rsidDel="00D74931" w:rsidRDefault="008865DC">
          <w:pPr>
            <w:pStyle w:val="TOC3"/>
            <w:tabs>
              <w:tab w:val="left" w:pos="1200"/>
              <w:tab w:val="right" w:leader="dot" w:pos="9350"/>
            </w:tabs>
            <w:rPr>
              <w:del w:id="787" w:author="Patel, Seema" w:date="2015-03-31T12:40:00Z"/>
              <w:rFonts w:eastAsiaTheme="minorEastAsia" w:cstheme="minorBidi"/>
              <w:i w:val="0"/>
              <w:noProof/>
              <w:lang w:val="en-IN" w:eastAsia="en-IN"/>
            </w:rPr>
          </w:pPr>
          <w:del w:id="788" w:author="Patel, Seema" w:date="2015-03-31T12:40:00Z">
            <w:r w:rsidRPr="00D74931" w:rsidDel="00D74931">
              <w:rPr>
                <w:noProof/>
              </w:rPr>
              <w:delText>4.7.6</w:delText>
            </w:r>
            <w:r w:rsidDel="00D74931">
              <w:rPr>
                <w:rFonts w:eastAsiaTheme="minorEastAsia" w:cstheme="minorBidi"/>
                <w:i w:val="0"/>
                <w:noProof/>
                <w:lang w:val="en-IN" w:eastAsia="en-IN"/>
              </w:rPr>
              <w:tab/>
            </w:r>
            <w:r w:rsidRPr="00D74931" w:rsidDel="00D74931">
              <w:rPr>
                <w:noProof/>
              </w:rPr>
              <w:delText>Chargeback</w:delText>
            </w:r>
            <w:r w:rsidRPr="00D74931" w:rsidDel="00D74931">
              <w:rPr>
                <w:noProof/>
                <w:lang w:val="en-CA"/>
              </w:rPr>
              <w:delText xml:space="preserve"> Processing</w:delText>
            </w:r>
            <w:r w:rsidDel="00D74931">
              <w:rPr>
                <w:noProof/>
                <w:webHidden/>
              </w:rPr>
              <w:tab/>
              <w:delText>100</w:delText>
            </w:r>
          </w:del>
        </w:p>
        <w:p w14:paraId="0B49B041" w14:textId="77777777" w:rsidR="008865DC" w:rsidDel="00D74931" w:rsidRDefault="008865DC">
          <w:pPr>
            <w:pStyle w:val="TOC3"/>
            <w:tabs>
              <w:tab w:val="left" w:pos="1200"/>
              <w:tab w:val="right" w:leader="dot" w:pos="9350"/>
            </w:tabs>
            <w:rPr>
              <w:del w:id="789" w:author="Patel, Seema" w:date="2015-03-31T12:40:00Z"/>
              <w:rFonts w:eastAsiaTheme="minorEastAsia" w:cstheme="minorBidi"/>
              <w:i w:val="0"/>
              <w:noProof/>
              <w:lang w:val="en-IN" w:eastAsia="en-IN"/>
            </w:rPr>
          </w:pPr>
          <w:del w:id="790" w:author="Patel, Seema" w:date="2015-03-31T12:40:00Z">
            <w:r w:rsidRPr="00D74931" w:rsidDel="00D74931">
              <w:rPr>
                <w:noProof/>
              </w:rPr>
              <w:delText>4.7.7</w:delText>
            </w:r>
            <w:r w:rsidDel="00D74931">
              <w:rPr>
                <w:rFonts w:eastAsiaTheme="minorEastAsia" w:cstheme="minorBidi"/>
                <w:i w:val="0"/>
                <w:noProof/>
                <w:lang w:val="en-IN" w:eastAsia="en-IN"/>
              </w:rPr>
              <w:tab/>
            </w:r>
            <w:r w:rsidRPr="00D74931" w:rsidDel="00D74931">
              <w:rPr>
                <w:noProof/>
              </w:rPr>
              <w:delText>Enrichment</w:delText>
            </w:r>
            <w:r w:rsidDel="00D74931">
              <w:rPr>
                <w:noProof/>
                <w:webHidden/>
              </w:rPr>
              <w:tab/>
              <w:delText>101</w:delText>
            </w:r>
          </w:del>
        </w:p>
        <w:p w14:paraId="24FB7373" w14:textId="77777777" w:rsidR="008865DC" w:rsidDel="00D74931" w:rsidRDefault="008865DC">
          <w:pPr>
            <w:pStyle w:val="TOC3"/>
            <w:tabs>
              <w:tab w:val="left" w:pos="1200"/>
              <w:tab w:val="right" w:leader="dot" w:pos="9350"/>
            </w:tabs>
            <w:rPr>
              <w:del w:id="791" w:author="Patel, Seema" w:date="2015-03-31T12:40:00Z"/>
              <w:rFonts w:eastAsiaTheme="minorEastAsia" w:cstheme="minorBidi"/>
              <w:i w:val="0"/>
              <w:noProof/>
              <w:lang w:val="en-IN" w:eastAsia="en-IN"/>
            </w:rPr>
          </w:pPr>
          <w:del w:id="792" w:author="Patel, Seema" w:date="2015-03-31T12:40:00Z">
            <w:r w:rsidRPr="00D74931" w:rsidDel="00D74931">
              <w:rPr>
                <w:noProof/>
              </w:rPr>
              <w:delText>4.7.8</w:delText>
            </w:r>
            <w:r w:rsidDel="00D74931">
              <w:rPr>
                <w:rFonts w:eastAsiaTheme="minorEastAsia" w:cstheme="minorBidi"/>
                <w:i w:val="0"/>
                <w:noProof/>
                <w:lang w:val="en-IN" w:eastAsia="en-IN"/>
              </w:rPr>
              <w:tab/>
            </w:r>
            <w:r w:rsidRPr="00D74931" w:rsidDel="00D74931">
              <w:rPr>
                <w:noProof/>
              </w:rPr>
              <w:delText>Transformation</w:delText>
            </w:r>
            <w:r w:rsidDel="00D74931">
              <w:rPr>
                <w:noProof/>
                <w:webHidden/>
              </w:rPr>
              <w:tab/>
              <w:delText>103</w:delText>
            </w:r>
          </w:del>
        </w:p>
        <w:p w14:paraId="5D88C157" w14:textId="77777777" w:rsidR="008865DC" w:rsidDel="00D74931" w:rsidRDefault="008865DC">
          <w:pPr>
            <w:pStyle w:val="TOC3"/>
            <w:tabs>
              <w:tab w:val="left" w:pos="1200"/>
              <w:tab w:val="right" w:leader="dot" w:pos="9350"/>
            </w:tabs>
            <w:rPr>
              <w:del w:id="793" w:author="Patel, Seema" w:date="2015-03-31T12:40:00Z"/>
              <w:rFonts w:eastAsiaTheme="minorEastAsia" w:cstheme="minorBidi"/>
              <w:i w:val="0"/>
              <w:noProof/>
              <w:lang w:val="en-IN" w:eastAsia="en-IN"/>
            </w:rPr>
          </w:pPr>
          <w:del w:id="794" w:author="Patel, Seema" w:date="2015-03-31T12:40:00Z">
            <w:r w:rsidRPr="00D74931" w:rsidDel="00D74931">
              <w:rPr>
                <w:noProof/>
                <w:lang w:val="en-CA"/>
              </w:rPr>
              <w:delText>4.7.9</w:delText>
            </w:r>
            <w:r w:rsidDel="00D74931">
              <w:rPr>
                <w:rFonts w:eastAsiaTheme="minorEastAsia" w:cstheme="minorBidi"/>
                <w:i w:val="0"/>
                <w:noProof/>
                <w:lang w:val="en-IN" w:eastAsia="en-IN"/>
              </w:rPr>
              <w:tab/>
            </w:r>
            <w:r w:rsidRPr="00D74931" w:rsidDel="00D74931">
              <w:rPr>
                <w:noProof/>
                <w:lang w:val="en-CA"/>
              </w:rPr>
              <w:delText>TX Info persistence</w:delText>
            </w:r>
            <w:r w:rsidDel="00D74931">
              <w:rPr>
                <w:noProof/>
                <w:webHidden/>
              </w:rPr>
              <w:tab/>
              <w:delText>107</w:delText>
            </w:r>
          </w:del>
        </w:p>
        <w:p w14:paraId="626E1A25" w14:textId="77777777" w:rsidR="008865DC" w:rsidDel="00D74931" w:rsidRDefault="008865DC">
          <w:pPr>
            <w:pStyle w:val="TOC3"/>
            <w:tabs>
              <w:tab w:val="left" w:pos="1200"/>
              <w:tab w:val="right" w:leader="dot" w:pos="9350"/>
            </w:tabs>
            <w:rPr>
              <w:del w:id="795" w:author="Patel, Seema" w:date="2015-03-31T12:40:00Z"/>
              <w:rFonts w:eastAsiaTheme="minorEastAsia" w:cstheme="minorBidi"/>
              <w:i w:val="0"/>
              <w:noProof/>
              <w:lang w:val="en-IN" w:eastAsia="en-IN"/>
            </w:rPr>
          </w:pPr>
          <w:del w:id="796" w:author="Patel, Seema" w:date="2015-03-31T12:40:00Z">
            <w:r w:rsidRPr="00D74931" w:rsidDel="00D74931">
              <w:rPr>
                <w:noProof/>
                <w:lang w:val="en-CA"/>
              </w:rPr>
              <w:delText>4.7.10</w:delText>
            </w:r>
            <w:r w:rsidDel="00D74931">
              <w:rPr>
                <w:rFonts w:eastAsiaTheme="minorEastAsia" w:cstheme="minorBidi"/>
                <w:i w:val="0"/>
                <w:noProof/>
                <w:lang w:val="en-IN" w:eastAsia="en-IN"/>
              </w:rPr>
              <w:tab/>
            </w:r>
            <w:r w:rsidRPr="00D74931" w:rsidDel="00D74931">
              <w:rPr>
                <w:noProof/>
                <w:lang w:val="en-CA"/>
              </w:rPr>
              <w:delText>File Naming Convention</w:delText>
            </w:r>
            <w:r w:rsidDel="00D74931">
              <w:rPr>
                <w:noProof/>
                <w:webHidden/>
              </w:rPr>
              <w:tab/>
              <w:delText>109</w:delText>
            </w:r>
          </w:del>
        </w:p>
        <w:p w14:paraId="34EDDABA" w14:textId="77777777" w:rsidR="008865DC" w:rsidDel="00D74931" w:rsidRDefault="008865DC">
          <w:pPr>
            <w:pStyle w:val="TOC3"/>
            <w:tabs>
              <w:tab w:val="left" w:pos="1200"/>
              <w:tab w:val="right" w:leader="dot" w:pos="9350"/>
            </w:tabs>
            <w:rPr>
              <w:del w:id="797" w:author="Patel, Seema" w:date="2015-03-31T12:40:00Z"/>
              <w:rFonts w:eastAsiaTheme="minorEastAsia" w:cstheme="minorBidi"/>
              <w:i w:val="0"/>
              <w:noProof/>
              <w:lang w:val="en-IN" w:eastAsia="en-IN"/>
            </w:rPr>
          </w:pPr>
          <w:del w:id="798" w:author="Patel, Seema" w:date="2015-03-31T12:40:00Z">
            <w:r w:rsidRPr="00D74931" w:rsidDel="00D74931">
              <w:rPr>
                <w:noProof/>
                <w:lang w:val="en-CA"/>
              </w:rPr>
              <w:delText>4.7.11</w:delText>
            </w:r>
            <w:r w:rsidDel="00D74931">
              <w:rPr>
                <w:rFonts w:eastAsiaTheme="minorEastAsia" w:cstheme="minorBidi"/>
                <w:i w:val="0"/>
                <w:noProof/>
                <w:lang w:val="en-IN" w:eastAsia="en-IN"/>
              </w:rPr>
              <w:tab/>
            </w:r>
            <w:r w:rsidRPr="00D74931" w:rsidDel="00D74931">
              <w:rPr>
                <w:noProof/>
                <w:lang w:val="en-CA"/>
              </w:rPr>
              <w:delText>Charge Back Utilities and helpers</w:delText>
            </w:r>
            <w:r w:rsidDel="00D74931">
              <w:rPr>
                <w:noProof/>
                <w:webHidden/>
              </w:rPr>
              <w:tab/>
              <w:delText>111</w:delText>
            </w:r>
          </w:del>
        </w:p>
        <w:p w14:paraId="23ECF0E2" w14:textId="77777777" w:rsidR="008865DC" w:rsidDel="00D74931" w:rsidRDefault="008865DC">
          <w:pPr>
            <w:pStyle w:val="TOC2"/>
            <w:tabs>
              <w:tab w:val="left" w:pos="800"/>
              <w:tab w:val="right" w:leader="dot" w:pos="9350"/>
            </w:tabs>
            <w:rPr>
              <w:del w:id="799" w:author="Patel, Seema" w:date="2015-03-31T12:40:00Z"/>
              <w:rFonts w:eastAsiaTheme="minorEastAsia" w:cstheme="minorBidi"/>
              <w:smallCaps w:val="0"/>
              <w:noProof/>
              <w:lang w:val="en-IN" w:eastAsia="en-IN"/>
            </w:rPr>
          </w:pPr>
          <w:del w:id="800" w:author="Patel, Seema" w:date="2015-03-31T12:40:00Z">
            <w:r w:rsidRPr="00D74931" w:rsidDel="00D74931">
              <w:rPr>
                <w:noProof/>
              </w:rPr>
              <w:delText>4.8</w:delText>
            </w:r>
            <w:r w:rsidDel="00D74931">
              <w:rPr>
                <w:rFonts w:eastAsiaTheme="minorEastAsia" w:cstheme="minorBidi"/>
                <w:smallCaps w:val="0"/>
                <w:noProof/>
                <w:lang w:val="en-IN" w:eastAsia="en-IN"/>
              </w:rPr>
              <w:tab/>
            </w:r>
            <w:r w:rsidRPr="00D74931" w:rsidDel="00D74931">
              <w:rPr>
                <w:noProof/>
              </w:rPr>
              <w:delText>GPS Batch alerts on missing expected batch files</w:delText>
            </w:r>
            <w:r w:rsidDel="00D74931">
              <w:rPr>
                <w:noProof/>
                <w:webHidden/>
              </w:rPr>
              <w:tab/>
              <w:delText>112</w:delText>
            </w:r>
          </w:del>
        </w:p>
        <w:p w14:paraId="53E1C360" w14:textId="77777777" w:rsidR="008865DC" w:rsidDel="00D74931" w:rsidRDefault="008865DC">
          <w:pPr>
            <w:pStyle w:val="TOC3"/>
            <w:tabs>
              <w:tab w:val="left" w:pos="1200"/>
              <w:tab w:val="right" w:leader="dot" w:pos="9350"/>
            </w:tabs>
            <w:rPr>
              <w:del w:id="801" w:author="Patel, Seema" w:date="2015-03-31T12:40:00Z"/>
              <w:rFonts w:eastAsiaTheme="minorEastAsia" w:cstheme="minorBidi"/>
              <w:i w:val="0"/>
              <w:noProof/>
              <w:lang w:val="en-IN" w:eastAsia="en-IN"/>
            </w:rPr>
          </w:pPr>
          <w:del w:id="802" w:author="Patel, Seema" w:date="2015-03-31T12:40:00Z">
            <w:r w:rsidRPr="00D74931" w:rsidDel="00D74931">
              <w:rPr>
                <w:noProof/>
              </w:rPr>
              <w:delText>4.8.1</w:delText>
            </w:r>
            <w:r w:rsidDel="00D74931">
              <w:rPr>
                <w:rFonts w:eastAsiaTheme="minorEastAsia" w:cstheme="minorBidi"/>
                <w:i w:val="0"/>
                <w:noProof/>
                <w:lang w:val="en-IN" w:eastAsia="en-IN"/>
              </w:rPr>
              <w:tab/>
            </w:r>
            <w:r w:rsidRPr="00D74931" w:rsidDel="00D74931">
              <w:rPr>
                <w:noProof/>
              </w:rPr>
              <w:delText>GPS alert logic overview</w:delText>
            </w:r>
            <w:r w:rsidDel="00D74931">
              <w:rPr>
                <w:noProof/>
                <w:webHidden/>
              </w:rPr>
              <w:tab/>
              <w:delText>112</w:delText>
            </w:r>
          </w:del>
        </w:p>
        <w:p w14:paraId="17111956" w14:textId="77777777" w:rsidR="008865DC" w:rsidDel="00D74931" w:rsidRDefault="008865DC">
          <w:pPr>
            <w:pStyle w:val="TOC3"/>
            <w:tabs>
              <w:tab w:val="left" w:pos="1200"/>
              <w:tab w:val="right" w:leader="dot" w:pos="9350"/>
            </w:tabs>
            <w:rPr>
              <w:del w:id="803" w:author="Patel, Seema" w:date="2015-03-31T12:40:00Z"/>
              <w:rFonts w:eastAsiaTheme="minorEastAsia" w:cstheme="minorBidi"/>
              <w:i w:val="0"/>
              <w:noProof/>
              <w:lang w:val="en-IN" w:eastAsia="en-IN"/>
            </w:rPr>
          </w:pPr>
          <w:del w:id="804" w:author="Patel, Seema" w:date="2015-03-31T12:40:00Z">
            <w:r w:rsidRPr="00D74931" w:rsidDel="00D74931">
              <w:rPr>
                <w:noProof/>
              </w:rPr>
              <w:delText>4.8.2</w:delText>
            </w:r>
            <w:r w:rsidDel="00D74931">
              <w:rPr>
                <w:rFonts w:eastAsiaTheme="minorEastAsia" w:cstheme="minorBidi"/>
                <w:i w:val="0"/>
                <w:noProof/>
                <w:lang w:val="en-IN" w:eastAsia="en-IN"/>
              </w:rPr>
              <w:tab/>
            </w:r>
            <w:r w:rsidRPr="00D74931" w:rsidDel="00D74931">
              <w:rPr>
                <w:noProof/>
              </w:rPr>
              <w:delText>GPS alert scenarios illustrations</w:delText>
            </w:r>
            <w:r w:rsidDel="00D74931">
              <w:rPr>
                <w:noProof/>
                <w:webHidden/>
              </w:rPr>
              <w:tab/>
              <w:delText>113</w:delText>
            </w:r>
          </w:del>
        </w:p>
        <w:p w14:paraId="0605BB75" w14:textId="77777777" w:rsidR="008865DC" w:rsidDel="00D74931" w:rsidRDefault="008865DC">
          <w:pPr>
            <w:pStyle w:val="TOC3"/>
            <w:tabs>
              <w:tab w:val="left" w:pos="1200"/>
              <w:tab w:val="right" w:leader="dot" w:pos="9350"/>
            </w:tabs>
            <w:rPr>
              <w:del w:id="805" w:author="Patel, Seema" w:date="2015-03-31T12:40:00Z"/>
              <w:rFonts w:eastAsiaTheme="minorEastAsia" w:cstheme="minorBidi"/>
              <w:i w:val="0"/>
              <w:noProof/>
              <w:lang w:val="en-IN" w:eastAsia="en-IN"/>
            </w:rPr>
          </w:pPr>
          <w:del w:id="806" w:author="Patel, Seema" w:date="2015-03-31T12:40:00Z">
            <w:r w:rsidRPr="00D74931" w:rsidDel="00D74931">
              <w:rPr>
                <w:noProof/>
              </w:rPr>
              <w:delText>4.8.3</w:delText>
            </w:r>
            <w:r w:rsidDel="00D74931">
              <w:rPr>
                <w:rFonts w:eastAsiaTheme="minorEastAsia" w:cstheme="minorBidi"/>
                <w:i w:val="0"/>
                <w:noProof/>
                <w:lang w:val="en-IN" w:eastAsia="en-IN"/>
              </w:rPr>
              <w:tab/>
            </w:r>
            <w:r w:rsidRPr="00D74931" w:rsidDel="00D74931">
              <w:rPr>
                <w:noProof/>
              </w:rPr>
              <w:delText>RA and AA implementation</w:delText>
            </w:r>
            <w:r w:rsidDel="00D74931">
              <w:rPr>
                <w:noProof/>
                <w:webHidden/>
              </w:rPr>
              <w:tab/>
              <w:delText>114</w:delText>
            </w:r>
          </w:del>
        </w:p>
        <w:p w14:paraId="24F5285C" w14:textId="77777777" w:rsidR="008865DC" w:rsidDel="00D74931" w:rsidRDefault="008865DC">
          <w:pPr>
            <w:pStyle w:val="TOC3"/>
            <w:tabs>
              <w:tab w:val="left" w:pos="1200"/>
              <w:tab w:val="right" w:leader="dot" w:pos="9350"/>
            </w:tabs>
            <w:rPr>
              <w:del w:id="807" w:author="Patel, Seema" w:date="2015-03-31T12:40:00Z"/>
              <w:rFonts w:eastAsiaTheme="minorEastAsia" w:cstheme="minorBidi"/>
              <w:i w:val="0"/>
              <w:noProof/>
              <w:lang w:val="en-IN" w:eastAsia="en-IN"/>
            </w:rPr>
          </w:pPr>
          <w:del w:id="808" w:author="Patel, Seema" w:date="2015-03-31T12:40:00Z">
            <w:r w:rsidRPr="00D74931" w:rsidDel="00D74931">
              <w:rPr>
                <w:noProof/>
              </w:rPr>
              <w:lastRenderedPageBreak/>
              <w:delText>4.8.4</w:delText>
            </w:r>
            <w:r w:rsidDel="00D74931">
              <w:rPr>
                <w:rFonts w:eastAsiaTheme="minorEastAsia" w:cstheme="minorBidi"/>
                <w:i w:val="0"/>
                <w:noProof/>
                <w:lang w:val="en-IN" w:eastAsia="en-IN"/>
              </w:rPr>
              <w:tab/>
            </w:r>
            <w:r w:rsidRPr="00D74931" w:rsidDel="00D74931">
              <w:rPr>
                <w:noProof/>
              </w:rPr>
              <w:delText>Scheduled tasks implementation</w:delText>
            </w:r>
            <w:r w:rsidDel="00D74931">
              <w:rPr>
                <w:noProof/>
                <w:webHidden/>
              </w:rPr>
              <w:tab/>
              <w:delText>115</w:delText>
            </w:r>
          </w:del>
        </w:p>
        <w:p w14:paraId="6C1A1561" w14:textId="77777777" w:rsidR="008865DC" w:rsidDel="00D74931" w:rsidRDefault="008865DC">
          <w:pPr>
            <w:pStyle w:val="TOC3"/>
            <w:tabs>
              <w:tab w:val="left" w:pos="1200"/>
              <w:tab w:val="right" w:leader="dot" w:pos="9350"/>
            </w:tabs>
            <w:rPr>
              <w:del w:id="809" w:author="Patel, Seema" w:date="2015-03-31T12:40:00Z"/>
              <w:rFonts w:eastAsiaTheme="minorEastAsia" w:cstheme="minorBidi"/>
              <w:i w:val="0"/>
              <w:noProof/>
              <w:lang w:val="en-IN" w:eastAsia="en-IN"/>
            </w:rPr>
          </w:pPr>
          <w:del w:id="810" w:author="Patel, Seema" w:date="2015-03-31T12:40:00Z">
            <w:r w:rsidRPr="00D74931" w:rsidDel="00D74931">
              <w:rPr>
                <w:noProof/>
              </w:rPr>
              <w:delText>4.8.5</w:delText>
            </w:r>
            <w:r w:rsidDel="00D74931">
              <w:rPr>
                <w:rFonts w:eastAsiaTheme="minorEastAsia" w:cstheme="minorBidi"/>
                <w:i w:val="0"/>
                <w:noProof/>
                <w:lang w:val="en-IN" w:eastAsia="en-IN"/>
              </w:rPr>
              <w:tab/>
            </w:r>
            <w:r w:rsidRPr="00D74931" w:rsidDel="00D74931">
              <w:rPr>
                <w:noProof/>
              </w:rPr>
              <w:delText>Configuration for Alert Schedule</w:delText>
            </w:r>
            <w:r w:rsidDel="00D74931">
              <w:rPr>
                <w:noProof/>
                <w:webHidden/>
              </w:rPr>
              <w:tab/>
              <w:delText>115</w:delText>
            </w:r>
          </w:del>
        </w:p>
        <w:p w14:paraId="3FB320C6" w14:textId="77777777" w:rsidR="008865DC" w:rsidDel="00D74931" w:rsidRDefault="008865DC">
          <w:pPr>
            <w:pStyle w:val="TOC3"/>
            <w:tabs>
              <w:tab w:val="left" w:pos="1200"/>
              <w:tab w:val="right" w:leader="dot" w:pos="9350"/>
            </w:tabs>
            <w:rPr>
              <w:del w:id="811" w:author="Patel, Seema" w:date="2015-03-31T12:40:00Z"/>
              <w:rFonts w:eastAsiaTheme="minorEastAsia" w:cstheme="minorBidi"/>
              <w:i w:val="0"/>
              <w:noProof/>
              <w:lang w:val="en-IN" w:eastAsia="en-IN"/>
            </w:rPr>
          </w:pPr>
          <w:del w:id="812" w:author="Patel, Seema" w:date="2015-03-31T12:40:00Z">
            <w:r w:rsidRPr="00D74931" w:rsidDel="00D74931">
              <w:rPr>
                <w:noProof/>
              </w:rPr>
              <w:delText>4.8.6</w:delText>
            </w:r>
            <w:r w:rsidDel="00D74931">
              <w:rPr>
                <w:rFonts w:eastAsiaTheme="minorEastAsia" w:cstheme="minorBidi"/>
                <w:i w:val="0"/>
                <w:noProof/>
                <w:lang w:val="en-IN" w:eastAsia="en-IN"/>
              </w:rPr>
              <w:tab/>
            </w:r>
            <w:r w:rsidRPr="00D74931" w:rsidDel="00D74931">
              <w:rPr>
                <w:noProof/>
              </w:rPr>
              <w:delText>Alerting Logs</w:delText>
            </w:r>
            <w:r w:rsidDel="00D74931">
              <w:rPr>
                <w:noProof/>
                <w:webHidden/>
              </w:rPr>
              <w:tab/>
              <w:delText>116</w:delText>
            </w:r>
          </w:del>
        </w:p>
        <w:p w14:paraId="55FD338E" w14:textId="77777777" w:rsidR="008865DC" w:rsidDel="00D74931" w:rsidRDefault="008865DC">
          <w:pPr>
            <w:pStyle w:val="TOC2"/>
            <w:tabs>
              <w:tab w:val="left" w:pos="800"/>
              <w:tab w:val="right" w:leader="dot" w:pos="9350"/>
            </w:tabs>
            <w:rPr>
              <w:del w:id="813" w:author="Patel, Seema" w:date="2015-03-31T12:40:00Z"/>
              <w:rFonts w:eastAsiaTheme="minorEastAsia" w:cstheme="minorBidi"/>
              <w:smallCaps w:val="0"/>
              <w:noProof/>
              <w:lang w:val="en-IN" w:eastAsia="en-IN"/>
            </w:rPr>
          </w:pPr>
          <w:del w:id="814" w:author="Patel, Seema" w:date="2015-03-31T12:40:00Z">
            <w:r w:rsidRPr="00D74931" w:rsidDel="00D74931">
              <w:rPr>
                <w:noProof/>
                <w:lang w:val="en-CA"/>
              </w:rPr>
              <w:delText>4.9</w:delText>
            </w:r>
            <w:r w:rsidDel="00D74931">
              <w:rPr>
                <w:rFonts w:eastAsiaTheme="minorEastAsia" w:cstheme="minorBidi"/>
                <w:smallCaps w:val="0"/>
                <w:noProof/>
                <w:lang w:val="en-IN" w:eastAsia="en-IN"/>
              </w:rPr>
              <w:tab/>
            </w:r>
            <w:r w:rsidRPr="00D74931" w:rsidDel="00D74931">
              <w:rPr>
                <w:noProof/>
                <w:lang w:val="en-CA"/>
              </w:rPr>
              <w:delText>GPS Batch Error Handling</w:delText>
            </w:r>
            <w:r w:rsidDel="00D74931">
              <w:rPr>
                <w:noProof/>
                <w:webHidden/>
              </w:rPr>
              <w:tab/>
              <w:delText>116</w:delText>
            </w:r>
          </w:del>
        </w:p>
        <w:p w14:paraId="6DAFB071" w14:textId="77777777" w:rsidR="008865DC" w:rsidDel="00D74931" w:rsidRDefault="008865DC">
          <w:pPr>
            <w:pStyle w:val="TOC2"/>
            <w:tabs>
              <w:tab w:val="left" w:pos="1000"/>
              <w:tab w:val="right" w:leader="dot" w:pos="9350"/>
            </w:tabs>
            <w:rPr>
              <w:del w:id="815" w:author="Patel, Seema" w:date="2015-03-31T12:40:00Z"/>
              <w:rFonts w:eastAsiaTheme="minorEastAsia" w:cstheme="minorBidi"/>
              <w:smallCaps w:val="0"/>
              <w:noProof/>
              <w:lang w:val="en-IN" w:eastAsia="en-IN"/>
            </w:rPr>
          </w:pPr>
          <w:del w:id="816" w:author="Patel, Seema" w:date="2015-03-31T12:40:00Z">
            <w:r w:rsidRPr="00D74931" w:rsidDel="00D74931">
              <w:rPr>
                <w:noProof/>
                <w:lang w:val="en-CA"/>
              </w:rPr>
              <w:delText>4.10</w:delText>
            </w:r>
            <w:r w:rsidDel="00D74931">
              <w:rPr>
                <w:rFonts w:eastAsiaTheme="minorEastAsia" w:cstheme="minorBidi"/>
                <w:smallCaps w:val="0"/>
                <w:noProof/>
                <w:lang w:val="en-IN" w:eastAsia="en-IN"/>
              </w:rPr>
              <w:tab/>
            </w:r>
            <w:r w:rsidRPr="00D74931" w:rsidDel="00D74931">
              <w:rPr>
                <w:noProof/>
                <w:lang w:val="en-CA"/>
              </w:rPr>
              <w:delText>GPS-EDX Integration</w:delText>
            </w:r>
            <w:r w:rsidDel="00D74931">
              <w:rPr>
                <w:noProof/>
                <w:webHidden/>
              </w:rPr>
              <w:tab/>
              <w:delText>117</w:delText>
            </w:r>
          </w:del>
        </w:p>
        <w:p w14:paraId="0810C16F" w14:textId="77777777" w:rsidR="008865DC" w:rsidDel="00D74931" w:rsidRDefault="008865DC">
          <w:pPr>
            <w:pStyle w:val="TOC3"/>
            <w:tabs>
              <w:tab w:val="left" w:pos="1200"/>
              <w:tab w:val="right" w:leader="dot" w:pos="9350"/>
            </w:tabs>
            <w:rPr>
              <w:del w:id="817" w:author="Patel, Seema" w:date="2015-03-31T12:40:00Z"/>
              <w:rFonts w:eastAsiaTheme="minorEastAsia" w:cstheme="minorBidi"/>
              <w:i w:val="0"/>
              <w:noProof/>
              <w:lang w:val="en-IN" w:eastAsia="en-IN"/>
            </w:rPr>
          </w:pPr>
          <w:del w:id="818" w:author="Patel, Seema" w:date="2015-03-31T12:40:00Z">
            <w:r w:rsidRPr="00D74931" w:rsidDel="00D74931">
              <w:rPr>
                <w:noProof/>
                <w:lang w:val="en-CA"/>
              </w:rPr>
              <w:delText>4.10.1</w:delText>
            </w:r>
            <w:r w:rsidDel="00D74931">
              <w:rPr>
                <w:rFonts w:eastAsiaTheme="minorEastAsia" w:cstheme="minorBidi"/>
                <w:i w:val="0"/>
                <w:noProof/>
                <w:lang w:val="en-IN" w:eastAsia="en-IN"/>
              </w:rPr>
              <w:tab/>
            </w:r>
            <w:r w:rsidRPr="00D74931" w:rsidDel="00D74931">
              <w:rPr>
                <w:noProof/>
                <w:lang w:val="en-CA"/>
              </w:rPr>
              <w:delText>Folders File naming convention</w:delText>
            </w:r>
            <w:r w:rsidDel="00D74931">
              <w:rPr>
                <w:noProof/>
                <w:webHidden/>
              </w:rPr>
              <w:tab/>
              <w:delText>117</w:delText>
            </w:r>
          </w:del>
        </w:p>
        <w:p w14:paraId="05D985D6" w14:textId="77777777" w:rsidR="008865DC" w:rsidDel="00D74931" w:rsidRDefault="008865DC">
          <w:pPr>
            <w:pStyle w:val="TOC2"/>
            <w:tabs>
              <w:tab w:val="left" w:pos="1000"/>
              <w:tab w:val="right" w:leader="dot" w:pos="9350"/>
            </w:tabs>
            <w:rPr>
              <w:del w:id="819" w:author="Patel, Seema" w:date="2015-03-31T12:40:00Z"/>
              <w:rFonts w:eastAsiaTheme="minorEastAsia" w:cstheme="minorBidi"/>
              <w:smallCaps w:val="0"/>
              <w:noProof/>
              <w:lang w:val="en-IN" w:eastAsia="en-IN"/>
            </w:rPr>
          </w:pPr>
          <w:del w:id="820" w:author="Patel, Seema" w:date="2015-03-31T12:40:00Z">
            <w:r w:rsidRPr="00D74931" w:rsidDel="00D74931">
              <w:rPr>
                <w:noProof/>
                <w:lang w:val="en-CA"/>
              </w:rPr>
              <w:delText>4.11</w:delText>
            </w:r>
            <w:r w:rsidDel="00D74931">
              <w:rPr>
                <w:rFonts w:eastAsiaTheme="minorEastAsia" w:cstheme="minorBidi"/>
                <w:smallCaps w:val="0"/>
                <w:noProof/>
                <w:lang w:val="en-IN" w:eastAsia="en-IN"/>
              </w:rPr>
              <w:tab/>
            </w:r>
            <w:r w:rsidRPr="00D74931" w:rsidDel="00D74931">
              <w:rPr>
                <w:noProof/>
                <w:lang w:val="en-CA"/>
              </w:rPr>
              <w:delText>Internal Files Processing Flow</w:delText>
            </w:r>
            <w:r w:rsidDel="00D74931">
              <w:rPr>
                <w:noProof/>
                <w:webHidden/>
              </w:rPr>
              <w:tab/>
              <w:delText>119</w:delText>
            </w:r>
          </w:del>
        </w:p>
        <w:p w14:paraId="04F0134D" w14:textId="77777777" w:rsidR="008865DC" w:rsidDel="00D74931" w:rsidRDefault="008865DC">
          <w:pPr>
            <w:pStyle w:val="TOC2"/>
            <w:tabs>
              <w:tab w:val="left" w:pos="1000"/>
              <w:tab w:val="right" w:leader="dot" w:pos="9350"/>
            </w:tabs>
            <w:rPr>
              <w:del w:id="821" w:author="Patel, Seema" w:date="2015-03-31T12:40:00Z"/>
              <w:rFonts w:eastAsiaTheme="minorEastAsia" w:cstheme="minorBidi"/>
              <w:smallCaps w:val="0"/>
              <w:noProof/>
              <w:lang w:val="en-IN" w:eastAsia="en-IN"/>
            </w:rPr>
          </w:pPr>
          <w:del w:id="822" w:author="Patel, Seema" w:date="2015-03-31T12:40:00Z">
            <w:r w:rsidRPr="00D74931" w:rsidDel="00D74931">
              <w:rPr>
                <w:noProof/>
                <w:lang w:val="en-CA"/>
              </w:rPr>
              <w:delText>4.12</w:delText>
            </w:r>
            <w:r w:rsidDel="00D74931">
              <w:rPr>
                <w:rFonts w:eastAsiaTheme="minorEastAsia" w:cstheme="minorBidi"/>
                <w:smallCaps w:val="0"/>
                <w:noProof/>
                <w:lang w:val="en-IN" w:eastAsia="en-IN"/>
              </w:rPr>
              <w:tab/>
            </w:r>
            <w:r w:rsidRPr="00D74931" w:rsidDel="00D74931">
              <w:rPr>
                <w:noProof/>
                <w:lang w:val="en-CA"/>
              </w:rPr>
              <w:delText>Mapping Codes Process</w:delText>
            </w:r>
            <w:r w:rsidDel="00D74931">
              <w:rPr>
                <w:noProof/>
                <w:webHidden/>
              </w:rPr>
              <w:tab/>
              <w:delText>120</w:delText>
            </w:r>
          </w:del>
        </w:p>
        <w:p w14:paraId="09211910" w14:textId="77777777" w:rsidR="008865DC" w:rsidDel="00D74931" w:rsidRDefault="008865DC">
          <w:pPr>
            <w:pStyle w:val="TOC3"/>
            <w:tabs>
              <w:tab w:val="left" w:pos="1200"/>
              <w:tab w:val="right" w:leader="dot" w:pos="9350"/>
            </w:tabs>
            <w:rPr>
              <w:del w:id="823" w:author="Patel, Seema" w:date="2015-03-31T12:40:00Z"/>
              <w:rFonts w:eastAsiaTheme="minorEastAsia" w:cstheme="minorBidi"/>
              <w:i w:val="0"/>
              <w:noProof/>
              <w:lang w:val="en-IN" w:eastAsia="en-IN"/>
            </w:rPr>
          </w:pPr>
          <w:del w:id="824" w:author="Patel, Seema" w:date="2015-03-31T12:40:00Z">
            <w:r w:rsidRPr="00D74931" w:rsidDel="00D74931">
              <w:rPr>
                <w:noProof/>
              </w:rPr>
              <w:delText>4.12.1</w:delText>
            </w:r>
            <w:r w:rsidDel="00D74931">
              <w:rPr>
                <w:rFonts w:eastAsiaTheme="minorEastAsia" w:cstheme="minorBidi"/>
                <w:i w:val="0"/>
                <w:noProof/>
                <w:lang w:val="en-IN" w:eastAsia="en-IN"/>
              </w:rPr>
              <w:tab/>
            </w:r>
            <w:r w:rsidRPr="00D74931" w:rsidDel="00D74931">
              <w:rPr>
                <w:noProof/>
              </w:rPr>
              <w:delText>getCTCode Method</w:delText>
            </w:r>
            <w:r w:rsidDel="00D74931">
              <w:rPr>
                <w:noProof/>
                <w:webHidden/>
              </w:rPr>
              <w:tab/>
              <w:delText>121</w:delText>
            </w:r>
          </w:del>
        </w:p>
        <w:p w14:paraId="55CB351B" w14:textId="77777777" w:rsidR="008865DC" w:rsidDel="00D74931" w:rsidRDefault="008865DC">
          <w:pPr>
            <w:pStyle w:val="TOC3"/>
            <w:tabs>
              <w:tab w:val="left" w:pos="1200"/>
              <w:tab w:val="right" w:leader="dot" w:pos="9350"/>
            </w:tabs>
            <w:rPr>
              <w:del w:id="825" w:author="Patel, Seema" w:date="2015-03-31T12:40:00Z"/>
              <w:rFonts w:eastAsiaTheme="minorEastAsia" w:cstheme="minorBidi"/>
              <w:i w:val="0"/>
              <w:noProof/>
              <w:lang w:val="en-IN" w:eastAsia="en-IN"/>
            </w:rPr>
          </w:pPr>
          <w:del w:id="826" w:author="Patel, Seema" w:date="2015-03-31T12:40:00Z">
            <w:r w:rsidRPr="00D74931" w:rsidDel="00D74931">
              <w:rPr>
                <w:noProof/>
              </w:rPr>
              <w:delText>4.12.2</w:delText>
            </w:r>
            <w:r w:rsidDel="00D74931">
              <w:rPr>
                <w:rFonts w:eastAsiaTheme="minorEastAsia" w:cstheme="minorBidi"/>
                <w:i w:val="0"/>
                <w:noProof/>
                <w:lang w:val="en-IN" w:eastAsia="en-IN"/>
              </w:rPr>
              <w:tab/>
            </w:r>
            <w:r w:rsidRPr="00D74931" w:rsidDel="00D74931">
              <w:rPr>
                <w:noProof/>
              </w:rPr>
              <w:delText>getCodeDescription Method</w:delText>
            </w:r>
            <w:r w:rsidDel="00D74931">
              <w:rPr>
                <w:noProof/>
                <w:webHidden/>
              </w:rPr>
              <w:tab/>
              <w:delText>121</w:delText>
            </w:r>
          </w:del>
        </w:p>
        <w:p w14:paraId="6FC132C9" w14:textId="77777777" w:rsidR="008865DC" w:rsidDel="00D74931" w:rsidRDefault="008865DC">
          <w:pPr>
            <w:pStyle w:val="TOC3"/>
            <w:tabs>
              <w:tab w:val="left" w:pos="1200"/>
              <w:tab w:val="right" w:leader="dot" w:pos="9350"/>
            </w:tabs>
            <w:rPr>
              <w:del w:id="827" w:author="Patel, Seema" w:date="2015-03-31T12:40:00Z"/>
              <w:rFonts w:eastAsiaTheme="minorEastAsia" w:cstheme="minorBidi"/>
              <w:i w:val="0"/>
              <w:noProof/>
              <w:lang w:val="en-IN" w:eastAsia="en-IN"/>
            </w:rPr>
          </w:pPr>
          <w:del w:id="828" w:author="Patel, Seema" w:date="2015-03-31T12:40:00Z">
            <w:r w:rsidRPr="00D74931" w:rsidDel="00D74931">
              <w:rPr>
                <w:noProof/>
              </w:rPr>
              <w:delText>4.12.3</w:delText>
            </w:r>
            <w:r w:rsidDel="00D74931">
              <w:rPr>
                <w:rFonts w:eastAsiaTheme="minorEastAsia" w:cstheme="minorBidi"/>
                <w:i w:val="0"/>
                <w:noProof/>
                <w:lang w:val="en-IN" w:eastAsia="en-IN"/>
              </w:rPr>
              <w:tab/>
            </w:r>
            <w:r w:rsidRPr="00D74931" w:rsidDel="00D74931">
              <w:rPr>
                <w:noProof/>
              </w:rPr>
              <w:delText>application-context-batchlayers.xml</w:delText>
            </w:r>
            <w:r w:rsidDel="00D74931">
              <w:rPr>
                <w:noProof/>
                <w:webHidden/>
              </w:rPr>
              <w:tab/>
              <w:delText>121</w:delText>
            </w:r>
          </w:del>
        </w:p>
        <w:p w14:paraId="61C62B06" w14:textId="77777777" w:rsidR="008865DC" w:rsidDel="00D74931" w:rsidRDefault="008865DC">
          <w:pPr>
            <w:pStyle w:val="TOC2"/>
            <w:tabs>
              <w:tab w:val="left" w:pos="1000"/>
              <w:tab w:val="right" w:leader="dot" w:pos="9350"/>
            </w:tabs>
            <w:rPr>
              <w:del w:id="829" w:author="Patel, Seema" w:date="2015-03-31T12:40:00Z"/>
              <w:rFonts w:eastAsiaTheme="minorEastAsia" w:cstheme="minorBidi"/>
              <w:smallCaps w:val="0"/>
              <w:noProof/>
              <w:lang w:val="en-IN" w:eastAsia="en-IN"/>
            </w:rPr>
          </w:pPr>
          <w:del w:id="830" w:author="Patel, Seema" w:date="2015-03-31T12:40:00Z">
            <w:r w:rsidRPr="00D74931" w:rsidDel="00D74931">
              <w:rPr>
                <w:noProof/>
                <w:lang w:val="en-CA"/>
              </w:rPr>
              <w:delText>4.13</w:delText>
            </w:r>
            <w:r w:rsidDel="00D74931">
              <w:rPr>
                <w:rFonts w:eastAsiaTheme="minorEastAsia" w:cstheme="minorBidi"/>
                <w:smallCaps w:val="0"/>
                <w:noProof/>
                <w:lang w:val="en-IN" w:eastAsia="en-IN"/>
              </w:rPr>
              <w:tab/>
            </w:r>
            <w:r w:rsidRPr="00D74931" w:rsidDel="00D74931">
              <w:rPr>
                <w:noProof/>
                <w:lang w:val="en-CA"/>
              </w:rPr>
              <w:delText>External Frameworks</w:delText>
            </w:r>
            <w:r w:rsidDel="00D74931">
              <w:rPr>
                <w:noProof/>
                <w:webHidden/>
              </w:rPr>
              <w:tab/>
              <w:delText>122</w:delText>
            </w:r>
          </w:del>
        </w:p>
        <w:p w14:paraId="0A6D7580" w14:textId="77777777" w:rsidR="008865DC" w:rsidDel="00D74931" w:rsidRDefault="008865DC">
          <w:pPr>
            <w:pStyle w:val="TOC3"/>
            <w:tabs>
              <w:tab w:val="left" w:pos="1200"/>
              <w:tab w:val="right" w:leader="dot" w:pos="9350"/>
            </w:tabs>
            <w:rPr>
              <w:del w:id="831" w:author="Patel, Seema" w:date="2015-03-31T12:40:00Z"/>
              <w:rFonts w:eastAsiaTheme="minorEastAsia" w:cstheme="minorBidi"/>
              <w:i w:val="0"/>
              <w:noProof/>
              <w:lang w:val="en-IN" w:eastAsia="en-IN"/>
            </w:rPr>
          </w:pPr>
          <w:del w:id="832" w:author="Patel, Seema" w:date="2015-03-31T12:40:00Z">
            <w:r w:rsidRPr="00D74931" w:rsidDel="00D74931">
              <w:rPr>
                <w:noProof/>
                <w:lang w:val="en-CA"/>
              </w:rPr>
              <w:delText>4.13.1</w:delText>
            </w:r>
            <w:r w:rsidDel="00D74931">
              <w:rPr>
                <w:rFonts w:eastAsiaTheme="minorEastAsia" w:cstheme="minorBidi"/>
                <w:i w:val="0"/>
                <w:noProof/>
                <w:lang w:val="en-IN" w:eastAsia="en-IN"/>
              </w:rPr>
              <w:tab/>
            </w:r>
            <w:r w:rsidRPr="00D74931" w:rsidDel="00D74931">
              <w:rPr>
                <w:noProof/>
                <w:lang w:val="en-CA"/>
              </w:rPr>
              <w:delText>Spring Batch</w:delText>
            </w:r>
            <w:r w:rsidDel="00D74931">
              <w:rPr>
                <w:noProof/>
                <w:webHidden/>
              </w:rPr>
              <w:tab/>
              <w:delText>122</w:delText>
            </w:r>
          </w:del>
        </w:p>
        <w:p w14:paraId="24416DB1" w14:textId="77777777" w:rsidR="008865DC" w:rsidDel="00D74931" w:rsidRDefault="008865DC">
          <w:pPr>
            <w:pStyle w:val="TOC3"/>
            <w:tabs>
              <w:tab w:val="left" w:pos="1200"/>
              <w:tab w:val="right" w:leader="dot" w:pos="9350"/>
            </w:tabs>
            <w:rPr>
              <w:del w:id="833" w:author="Patel, Seema" w:date="2015-03-31T12:40:00Z"/>
              <w:rFonts w:eastAsiaTheme="minorEastAsia" w:cstheme="minorBidi"/>
              <w:i w:val="0"/>
              <w:noProof/>
              <w:lang w:val="en-IN" w:eastAsia="en-IN"/>
            </w:rPr>
          </w:pPr>
          <w:del w:id="834" w:author="Patel, Seema" w:date="2015-03-31T12:40:00Z">
            <w:r w:rsidRPr="00D74931" w:rsidDel="00D74931">
              <w:rPr>
                <w:noProof/>
                <w:lang w:val="en-CA"/>
              </w:rPr>
              <w:delText>4.13.2</w:delText>
            </w:r>
            <w:r w:rsidDel="00D74931">
              <w:rPr>
                <w:rFonts w:eastAsiaTheme="minorEastAsia" w:cstheme="minorBidi"/>
                <w:i w:val="0"/>
                <w:noProof/>
                <w:lang w:val="en-IN" w:eastAsia="en-IN"/>
              </w:rPr>
              <w:tab/>
            </w:r>
            <w:r w:rsidRPr="00D74931" w:rsidDel="00D74931">
              <w:rPr>
                <w:noProof/>
                <w:lang w:val="en-CA"/>
              </w:rPr>
              <w:delText>Spring Integration</w:delText>
            </w:r>
            <w:r w:rsidDel="00D74931">
              <w:rPr>
                <w:noProof/>
                <w:webHidden/>
              </w:rPr>
              <w:tab/>
              <w:delText>122</w:delText>
            </w:r>
          </w:del>
        </w:p>
        <w:p w14:paraId="7D19EFFF" w14:textId="77777777" w:rsidR="008865DC" w:rsidDel="00D74931" w:rsidRDefault="008865DC">
          <w:pPr>
            <w:pStyle w:val="TOC1"/>
            <w:tabs>
              <w:tab w:val="left" w:pos="400"/>
              <w:tab w:val="right" w:leader="dot" w:pos="9350"/>
            </w:tabs>
            <w:rPr>
              <w:del w:id="835" w:author="Patel, Seema" w:date="2015-03-31T12:40:00Z"/>
              <w:rFonts w:eastAsiaTheme="minorEastAsia" w:cstheme="minorBidi"/>
              <w:b w:val="0"/>
              <w:caps w:val="0"/>
              <w:noProof/>
              <w:lang w:val="en-IN" w:eastAsia="en-IN"/>
            </w:rPr>
          </w:pPr>
          <w:del w:id="836" w:author="Patel, Seema" w:date="2015-03-31T12:40:00Z">
            <w:r w:rsidRPr="00D74931" w:rsidDel="00D74931">
              <w:rPr>
                <w:noProof/>
                <w:lang w:val="en-CA"/>
              </w:rPr>
              <w:delText>5.</w:delText>
            </w:r>
            <w:r w:rsidDel="00D74931">
              <w:rPr>
                <w:rFonts w:eastAsiaTheme="minorEastAsia" w:cstheme="minorBidi"/>
                <w:b w:val="0"/>
                <w:caps w:val="0"/>
                <w:noProof/>
                <w:lang w:val="en-IN" w:eastAsia="en-IN"/>
              </w:rPr>
              <w:tab/>
            </w:r>
            <w:r w:rsidRPr="00D74931" w:rsidDel="00D74931">
              <w:rPr>
                <w:noProof/>
                <w:lang w:val="en-CA"/>
              </w:rPr>
              <w:delText>GPS Core / Batch Commons</w:delText>
            </w:r>
            <w:r w:rsidDel="00D74931">
              <w:rPr>
                <w:noProof/>
                <w:webHidden/>
              </w:rPr>
              <w:tab/>
              <w:delText>123</w:delText>
            </w:r>
          </w:del>
        </w:p>
        <w:p w14:paraId="6718FB87" w14:textId="77777777" w:rsidR="008865DC" w:rsidDel="00D74931" w:rsidRDefault="008865DC">
          <w:pPr>
            <w:pStyle w:val="TOC2"/>
            <w:tabs>
              <w:tab w:val="left" w:pos="800"/>
              <w:tab w:val="right" w:leader="dot" w:pos="9350"/>
            </w:tabs>
            <w:rPr>
              <w:del w:id="837" w:author="Patel, Seema" w:date="2015-03-31T12:40:00Z"/>
              <w:rFonts w:eastAsiaTheme="minorEastAsia" w:cstheme="minorBidi"/>
              <w:smallCaps w:val="0"/>
              <w:noProof/>
              <w:lang w:val="en-IN" w:eastAsia="en-IN"/>
            </w:rPr>
          </w:pPr>
          <w:del w:id="838" w:author="Patel, Seema" w:date="2015-03-31T12:40:00Z">
            <w:r w:rsidRPr="00D74931" w:rsidDel="00D74931">
              <w:rPr>
                <w:noProof/>
                <w:lang w:val="en-CA"/>
              </w:rPr>
              <w:delText>5.1</w:delText>
            </w:r>
            <w:r w:rsidDel="00D74931">
              <w:rPr>
                <w:rFonts w:eastAsiaTheme="minorEastAsia" w:cstheme="minorBidi"/>
                <w:smallCaps w:val="0"/>
                <w:noProof/>
                <w:lang w:val="en-IN" w:eastAsia="en-IN"/>
              </w:rPr>
              <w:tab/>
            </w:r>
            <w:r w:rsidRPr="00D74931" w:rsidDel="00D74931">
              <w:rPr>
                <w:noProof/>
                <w:lang w:val="en-CA"/>
              </w:rPr>
              <w:delText>WebLogic J2EE Resources</w:delText>
            </w:r>
            <w:r w:rsidDel="00D74931">
              <w:rPr>
                <w:noProof/>
                <w:webHidden/>
              </w:rPr>
              <w:tab/>
              <w:delText>123</w:delText>
            </w:r>
          </w:del>
        </w:p>
        <w:p w14:paraId="4476477B" w14:textId="77777777" w:rsidR="008865DC" w:rsidDel="00D74931" w:rsidRDefault="008865DC">
          <w:pPr>
            <w:pStyle w:val="TOC3"/>
            <w:tabs>
              <w:tab w:val="left" w:pos="1200"/>
              <w:tab w:val="right" w:leader="dot" w:pos="9350"/>
            </w:tabs>
            <w:rPr>
              <w:del w:id="839" w:author="Patel, Seema" w:date="2015-03-31T12:40:00Z"/>
              <w:rFonts w:eastAsiaTheme="minorEastAsia" w:cstheme="minorBidi"/>
              <w:i w:val="0"/>
              <w:noProof/>
              <w:lang w:val="en-IN" w:eastAsia="en-IN"/>
            </w:rPr>
          </w:pPr>
          <w:del w:id="840" w:author="Patel, Seema" w:date="2015-03-31T12:40:00Z">
            <w:r w:rsidRPr="00D74931" w:rsidDel="00D74931">
              <w:rPr>
                <w:noProof/>
                <w:lang w:val="en-CA"/>
              </w:rPr>
              <w:delText>5.1.1</w:delText>
            </w:r>
            <w:r w:rsidDel="00D74931">
              <w:rPr>
                <w:rFonts w:eastAsiaTheme="minorEastAsia" w:cstheme="minorBidi"/>
                <w:i w:val="0"/>
                <w:noProof/>
                <w:lang w:val="en-IN" w:eastAsia="en-IN"/>
              </w:rPr>
              <w:tab/>
            </w:r>
            <w:r w:rsidRPr="00D74931" w:rsidDel="00D74931">
              <w:rPr>
                <w:noProof/>
                <w:lang w:val="en-CA"/>
              </w:rPr>
              <w:delText>JDBC Data Source Configuration</w:delText>
            </w:r>
            <w:r w:rsidDel="00D74931">
              <w:rPr>
                <w:noProof/>
                <w:webHidden/>
              </w:rPr>
              <w:tab/>
              <w:delText>123</w:delText>
            </w:r>
          </w:del>
        </w:p>
        <w:p w14:paraId="08A10092" w14:textId="77777777" w:rsidR="008865DC" w:rsidDel="00D74931" w:rsidRDefault="008865DC">
          <w:pPr>
            <w:pStyle w:val="TOC3"/>
            <w:tabs>
              <w:tab w:val="left" w:pos="1200"/>
              <w:tab w:val="right" w:leader="dot" w:pos="9350"/>
            </w:tabs>
            <w:rPr>
              <w:del w:id="841" w:author="Patel, Seema" w:date="2015-03-31T12:40:00Z"/>
              <w:rFonts w:eastAsiaTheme="minorEastAsia" w:cstheme="minorBidi"/>
              <w:i w:val="0"/>
              <w:noProof/>
              <w:lang w:val="en-IN" w:eastAsia="en-IN"/>
            </w:rPr>
          </w:pPr>
          <w:del w:id="842" w:author="Patel, Seema" w:date="2015-03-31T12:40:00Z">
            <w:r w:rsidRPr="00D74931" w:rsidDel="00D74931">
              <w:rPr>
                <w:noProof/>
              </w:rPr>
              <w:delText>5.1.2</w:delText>
            </w:r>
            <w:r w:rsidDel="00D74931">
              <w:rPr>
                <w:rFonts w:eastAsiaTheme="minorEastAsia" w:cstheme="minorBidi"/>
                <w:i w:val="0"/>
                <w:noProof/>
                <w:lang w:val="en-IN" w:eastAsia="en-IN"/>
              </w:rPr>
              <w:tab/>
            </w:r>
            <w:r w:rsidRPr="00D74931" w:rsidDel="00D74931">
              <w:rPr>
                <w:noProof/>
                <w:lang w:val="en-CA"/>
              </w:rPr>
              <w:delText>EJB Configuration</w:delText>
            </w:r>
            <w:r w:rsidDel="00D74931">
              <w:rPr>
                <w:noProof/>
                <w:webHidden/>
              </w:rPr>
              <w:tab/>
              <w:delText>123</w:delText>
            </w:r>
          </w:del>
        </w:p>
        <w:p w14:paraId="239F8E13" w14:textId="77777777" w:rsidR="008865DC" w:rsidDel="00D74931" w:rsidRDefault="008865DC">
          <w:pPr>
            <w:pStyle w:val="TOC2"/>
            <w:tabs>
              <w:tab w:val="left" w:pos="800"/>
              <w:tab w:val="right" w:leader="dot" w:pos="9350"/>
            </w:tabs>
            <w:rPr>
              <w:del w:id="843" w:author="Patel, Seema" w:date="2015-03-31T12:40:00Z"/>
              <w:rFonts w:eastAsiaTheme="minorEastAsia" w:cstheme="minorBidi"/>
              <w:smallCaps w:val="0"/>
              <w:noProof/>
              <w:lang w:val="en-IN" w:eastAsia="en-IN"/>
            </w:rPr>
          </w:pPr>
          <w:del w:id="844" w:author="Patel, Seema" w:date="2015-03-31T12:40:00Z">
            <w:r w:rsidRPr="00D74931" w:rsidDel="00D74931">
              <w:rPr>
                <w:noProof/>
                <w:lang w:val="en-CA"/>
              </w:rPr>
              <w:delText>5.2</w:delText>
            </w:r>
            <w:r w:rsidDel="00D74931">
              <w:rPr>
                <w:rFonts w:eastAsiaTheme="minorEastAsia" w:cstheme="minorBidi"/>
                <w:smallCaps w:val="0"/>
                <w:noProof/>
                <w:lang w:val="en-IN" w:eastAsia="en-IN"/>
              </w:rPr>
              <w:tab/>
            </w:r>
            <w:r w:rsidRPr="00D74931" w:rsidDel="00D74931">
              <w:rPr>
                <w:noProof/>
                <w:lang w:val="en-CA"/>
              </w:rPr>
              <w:delText>GPS Core/Batch Application Structure</w:delText>
            </w:r>
            <w:r w:rsidDel="00D74931">
              <w:rPr>
                <w:noProof/>
                <w:webHidden/>
              </w:rPr>
              <w:tab/>
              <w:delText>124</w:delText>
            </w:r>
          </w:del>
        </w:p>
        <w:p w14:paraId="3B1A28BF" w14:textId="77777777" w:rsidR="008865DC" w:rsidDel="00D74931" w:rsidRDefault="008865DC">
          <w:pPr>
            <w:pStyle w:val="TOC2"/>
            <w:tabs>
              <w:tab w:val="left" w:pos="800"/>
              <w:tab w:val="right" w:leader="dot" w:pos="9350"/>
            </w:tabs>
            <w:rPr>
              <w:del w:id="845" w:author="Patel, Seema" w:date="2015-03-31T12:40:00Z"/>
              <w:rFonts w:eastAsiaTheme="minorEastAsia" w:cstheme="minorBidi"/>
              <w:smallCaps w:val="0"/>
              <w:noProof/>
              <w:lang w:val="en-IN" w:eastAsia="en-IN"/>
            </w:rPr>
          </w:pPr>
          <w:del w:id="846" w:author="Patel, Seema" w:date="2015-03-31T12:40:00Z">
            <w:r w:rsidRPr="00D74931" w:rsidDel="00D74931">
              <w:rPr>
                <w:noProof/>
                <w:lang w:val="en-CA"/>
              </w:rPr>
              <w:delText>5.3</w:delText>
            </w:r>
            <w:r w:rsidDel="00D74931">
              <w:rPr>
                <w:rFonts w:eastAsiaTheme="minorEastAsia" w:cstheme="minorBidi"/>
                <w:smallCaps w:val="0"/>
                <w:noProof/>
                <w:lang w:val="en-IN" w:eastAsia="en-IN"/>
              </w:rPr>
              <w:tab/>
            </w:r>
            <w:r w:rsidRPr="00D74931" w:rsidDel="00D74931">
              <w:rPr>
                <w:noProof/>
                <w:lang w:val="en-CA"/>
              </w:rPr>
              <w:delText>Design Packages Folders Structure</w:delText>
            </w:r>
            <w:r w:rsidDel="00D74931">
              <w:rPr>
                <w:noProof/>
                <w:webHidden/>
              </w:rPr>
              <w:tab/>
              <w:delText>125</w:delText>
            </w:r>
          </w:del>
        </w:p>
        <w:p w14:paraId="759A09EA" w14:textId="77777777" w:rsidR="008865DC" w:rsidDel="00D74931" w:rsidRDefault="008865DC">
          <w:pPr>
            <w:pStyle w:val="TOC2"/>
            <w:tabs>
              <w:tab w:val="left" w:pos="800"/>
              <w:tab w:val="right" w:leader="dot" w:pos="9350"/>
            </w:tabs>
            <w:rPr>
              <w:del w:id="847" w:author="Patel, Seema" w:date="2015-03-31T12:40:00Z"/>
              <w:rFonts w:eastAsiaTheme="minorEastAsia" w:cstheme="minorBidi"/>
              <w:smallCaps w:val="0"/>
              <w:noProof/>
              <w:lang w:val="en-IN" w:eastAsia="en-IN"/>
            </w:rPr>
          </w:pPr>
          <w:del w:id="848" w:author="Patel, Seema" w:date="2015-03-31T12:40:00Z">
            <w:r w:rsidRPr="00D74931" w:rsidDel="00D74931">
              <w:rPr>
                <w:noProof/>
                <w:lang w:val="en-CA"/>
              </w:rPr>
              <w:delText>5.4</w:delText>
            </w:r>
            <w:r w:rsidDel="00D74931">
              <w:rPr>
                <w:rFonts w:eastAsiaTheme="minorEastAsia" w:cstheme="minorBidi"/>
                <w:smallCaps w:val="0"/>
                <w:noProof/>
                <w:lang w:val="en-IN" w:eastAsia="en-IN"/>
              </w:rPr>
              <w:tab/>
            </w:r>
            <w:r w:rsidRPr="00D74931" w:rsidDel="00D74931">
              <w:rPr>
                <w:noProof/>
                <w:lang w:val="en-CA"/>
              </w:rPr>
              <w:delText>Common packages for GPS Core/Batch Layers</w:delText>
            </w:r>
            <w:r w:rsidDel="00D74931">
              <w:rPr>
                <w:noProof/>
                <w:webHidden/>
              </w:rPr>
              <w:tab/>
              <w:delText>126</w:delText>
            </w:r>
          </w:del>
        </w:p>
        <w:p w14:paraId="317B50BE" w14:textId="77777777" w:rsidR="008865DC" w:rsidDel="00D74931" w:rsidRDefault="008865DC">
          <w:pPr>
            <w:pStyle w:val="TOC2"/>
            <w:tabs>
              <w:tab w:val="left" w:pos="800"/>
              <w:tab w:val="right" w:leader="dot" w:pos="9350"/>
            </w:tabs>
            <w:rPr>
              <w:del w:id="849" w:author="Patel, Seema" w:date="2015-03-31T12:40:00Z"/>
              <w:rFonts w:eastAsiaTheme="minorEastAsia" w:cstheme="minorBidi"/>
              <w:smallCaps w:val="0"/>
              <w:noProof/>
              <w:lang w:val="en-IN" w:eastAsia="en-IN"/>
            </w:rPr>
          </w:pPr>
          <w:del w:id="850" w:author="Patel, Seema" w:date="2015-03-31T12:40:00Z">
            <w:r w:rsidRPr="00D74931" w:rsidDel="00D74931">
              <w:rPr>
                <w:i/>
                <w:iCs/>
                <w:noProof/>
              </w:rPr>
              <w:delText>5.5</w:delText>
            </w:r>
            <w:r w:rsidDel="00D74931">
              <w:rPr>
                <w:rFonts w:eastAsiaTheme="minorEastAsia" w:cstheme="minorBidi"/>
                <w:smallCaps w:val="0"/>
                <w:noProof/>
                <w:lang w:val="en-IN" w:eastAsia="en-IN"/>
              </w:rPr>
              <w:tab/>
            </w:r>
            <w:r w:rsidRPr="00D74931" w:rsidDel="00D74931">
              <w:rPr>
                <w:i/>
                <w:iCs/>
                <w:noProof/>
                <w:lang w:val="en-CA"/>
              </w:rPr>
              <w:delText>External Frameworks</w:delText>
            </w:r>
            <w:r w:rsidDel="00D74931">
              <w:rPr>
                <w:noProof/>
                <w:webHidden/>
              </w:rPr>
              <w:tab/>
              <w:delText>126</w:delText>
            </w:r>
          </w:del>
        </w:p>
        <w:p w14:paraId="62D550E1" w14:textId="77777777" w:rsidR="008865DC" w:rsidDel="00D74931" w:rsidRDefault="008865DC">
          <w:pPr>
            <w:pStyle w:val="TOC3"/>
            <w:tabs>
              <w:tab w:val="left" w:pos="1200"/>
              <w:tab w:val="right" w:leader="dot" w:pos="9350"/>
            </w:tabs>
            <w:rPr>
              <w:del w:id="851" w:author="Patel, Seema" w:date="2015-03-31T12:40:00Z"/>
              <w:rFonts w:eastAsiaTheme="minorEastAsia" w:cstheme="minorBidi"/>
              <w:i w:val="0"/>
              <w:noProof/>
              <w:lang w:val="en-IN" w:eastAsia="en-IN"/>
            </w:rPr>
          </w:pPr>
          <w:del w:id="852" w:author="Patel, Seema" w:date="2015-03-31T12:40:00Z">
            <w:r w:rsidRPr="00D74931" w:rsidDel="00D74931">
              <w:rPr>
                <w:iCs/>
                <w:noProof/>
                <w:lang w:val="en-CA"/>
              </w:rPr>
              <w:delText>5.5.1</w:delText>
            </w:r>
            <w:r w:rsidDel="00D74931">
              <w:rPr>
                <w:rFonts w:eastAsiaTheme="minorEastAsia" w:cstheme="minorBidi"/>
                <w:i w:val="0"/>
                <w:noProof/>
                <w:lang w:val="en-IN" w:eastAsia="en-IN"/>
              </w:rPr>
              <w:tab/>
            </w:r>
            <w:r w:rsidRPr="00D74931" w:rsidDel="00D74931">
              <w:rPr>
                <w:iCs/>
                <w:noProof/>
                <w:lang w:val="en-CA"/>
              </w:rPr>
              <w:delText>Caching</w:delText>
            </w:r>
            <w:r w:rsidDel="00D74931">
              <w:rPr>
                <w:noProof/>
                <w:webHidden/>
              </w:rPr>
              <w:tab/>
              <w:delText>126</w:delText>
            </w:r>
          </w:del>
        </w:p>
        <w:p w14:paraId="2C8CA8FF" w14:textId="77777777" w:rsidR="008865DC" w:rsidDel="00D74931" w:rsidRDefault="008865DC">
          <w:pPr>
            <w:pStyle w:val="TOC3"/>
            <w:tabs>
              <w:tab w:val="left" w:pos="1200"/>
              <w:tab w:val="right" w:leader="dot" w:pos="9350"/>
            </w:tabs>
            <w:rPr>
              <w:del w:id="853" w:author="Patel, Seema" w:date="2015-03-31T12:40:00Z"/>
              <w:rFonts w:eastAsiaTheme="minorEastAsia" w:cstheme="minorBidi"/>
              <w:i w:val="0"/>
              <w:noProof/>
              <w:lang w:val="en-IN" w:eastAsia="en-IN"/>
            </w:rPr>
          </w:pPr>
          <w:del w:id="854" w:author="Patel, Seema" w:date="2015-03-31T12:40:00Z">
            <w:r w:rsidRPr="00D74931" w:rsidDel="00D74931">
              <w:rPr>
                <w:noProof/>
                <w:lang w:val="en-CA"/>
              </w:rPr>
              <w:delText>5.5.2</w:delText>
            </w:r>
            <w:r w:rsidDel="00D74931">
              <w:rPr>
                <w:rFonts w:eastAsiaTheme="minorEastAsia" w:cstheme="minorBidi"/>
                <w:i w:val="0"/>
                <w:noProof/>
                <w:lang w:val="en-IN" w:eastAsia="en-IN"/>
              </w:rPr>
              <w:tab/>
            </w:r>
            <w:r w:rsidRPr="00D74931" w:rsidDel="00D74931">
              <w:rPr>
                <w:noProof/>
                <w:lang w:val="en-CA"/>
              </w:rPr>
              <w:delText>Spring Framework</w:delText>
            </w:r>
            <w:r w:rsidDel="00D74931">
              <w:rPr>
                <w:noProof/>
                <w:webHidden/>
              </w:rPr>
              <w:tab/>
              <w:delText>126</w:delText>
            </w:r>
          </w:del>
        </w:p>
        <w:p w14:paraId="2B3C0FA3" w14:textId="77777777" w:rsidR="008865DC" w:rsidDel="00D74931" w:rsidRDefault="008865DC">
          <w:pPr>
            <w:pStyle w:val="TOC3"/>
            <w:tabs>
              <w:tab w:val="left" w:pos="1200"/>
              <w:tab w:val="right" w:leader="dot" w:pos="9350"/>
            </w:tabs>
            <w:rPr>
              <w:del w:id="855" w:author="Patel, Seema" w:date="2015-03-31T12:40:00Z"/>
              <w:rFonts w:eastAsiaTheme="minorEastAsia" w:cstheme="minorBidi"/>
              <w:i w:val="0"/>
              <w:noProof/>
              <w:lang w:val="en-IN" w:eastAsia="en-IN"/>
            </w:rPr>
          </w:pPr>
          <w:del w:id="856" w:author="Patel, Seema" w:date="2015-03-31T12:40:00Z">
            <w:r w:rsidRPr="00D74931" w:rsidDel="00D74931">
              <w:rPr>
                <w:noProof/>
                <w:lang w:val="en-CA"/>
              </w:rPr>
              <w:delText>5.5.3</w:delText>
            </w:r>
            <w:r w:rsidDel="00D74931">
              <w:rPr>
                <w:rFonts w:eastAsiaTheme="minorEastAsia" w:cstheme="minorBidi"/>
                <w:i w:val="0"/>
                <w:noProof/>
                <w:lang w:val="en-IN" w:eastAsia="en-IN"/>
              </w:rPr>
              <w:tab/>
            </w:r>
            <w:r w:rsidRPr="00D74931" w:rsidDel="00D74931">
              <w:rPr>
                <w:noProof/>
                <w:lang w:val="en-CA"/>
              </w:rPr>
              <w:delText>Spring JDBC Support:</w:delText>
            </w:r>
            <w:r w:rsidDel="00D74931">
              <w:rPr>
                <w:noProof/>
                <w:webHidden/>
              </w:rPr>
              <w:tab/>
              <w:delText>127</w:delText>
            </w:r>
          </w:del>
        </w:p>
        <w:p w14:paraId="3A30A141" w14:textId="77777777" w:rsidR="008865DC" w:rsidDel="00D74931" w:rsidRDefault="008865DC">
          <w:pPr>
            <w:pStyle w:val="TOC3"/>
            <w:tabs>
              <w:tab w:val="left" w:pos="1200"/>
              <w:tab w:val="right" w:leader="dot" w:pos="9350"/>
            </w:tabs>
            <w:rPr>
              <w:del w:id="857" w:author="Patel, Seema" w:date="2015-03-31T12:40:00Z"/>
              <w:rFonts w:eastAsiaTheme="minorEastAsia" w:cstheme="minorBidi"/>
              <w:i w:val="0"/>
              <w:noProof/>
              <w:lang w:val="en-IN" w:eastAsia="en-IN"/>
            </w:rPr>
          </w:pPr>
          <w:del w:id="858" w:author="Patel, Seema" w:date="2015-03-31T12:40:00Z">
            <w:r w:rsidRPr="00D74931" w:rsidDel="00D74931">
              <w:rPr>
                <w:noProof/>
                <w:lang w:val="en-CA"/>
              </w:rPr>
              <w:delText>5.5.4</w:delText>
            </w:r>
            <w:r w:rsidDel="00D74931">
              <w:rPr>
                <w:rFonts w:eastAsiaTheme="minorEastAsia" w:cstheme="minorBidi"/>
                <w:i w:val="0"/>
                <w:noProof/>
                <w:lang w:val="en-IN" w:eastAsia="en-IN"/>
              </w:rPr>
              <w:tab/>
            </w:r>
            <w:r w:rsidRPr="00D74931" w:rsidDel="00D74931">
              <w:rPr>
                <w:noProof/>
                <w:lang w:val="en-CA"/>
              </w:rPr>
              <w:delText>Log4J</w:delText>
            </w:r>
            <w:r w:rsidDel="00D74931">
              <w:rPr>
                <w:noProof/>
                <w:webHidden/>
              </w:rPr>
              <w:tab/>
              <w:delText>127</w:delText>
            </w:r>
          </w:del>
        </w:p>
        <w:p w14:paraId="76A70790" w14:textId="77777777" w:rsidR="008865DC" w:rsidDel="00D74931" w:rsidRDefault="008865DC">
          <w:pPr>
            <w:pStyle w:val="TOC3"/>
            <w:tabs>
              <w:tab w:val="left" w:pos="1200"/>
              <w:tab w:val="right" w:leader="dot" w:pos="9350"/>
            </w:tabs>
            <w:rPr>
              <w:del w:id="859" w:author="Patel, Seema" w:date="2015-03-31T12:40:00Z"/>
              <w:rFonts w:eastAsiaTheme="minorEastAsia" w:cstheme="minorBidi"/>
              <w:i w:val="0"/>
              <w:noProof/>
              <w:lang w:val="en-IN" w:eastAsia="en-IN"/>
            </w:rPr>
          </w:pPr>
          <w:del w:id="860" w:author="Patel, Seema" w:date="2015-03-31T12:40:00Z">
            <w:r w:rsidRPr="00D74931" w:rsidDel="00D74931">
              <w:rPr>
                <w:noProof/>
                <w:lang w:val="en-CA"/>
              </w:rPr>
              <w:delText>5.5.5</w:delText>
            </w:r>
            <w:r w:rsidDel="00D74931">
              <w:rPr>
                <w:rFonts w:eastAsiaTheme="minorEastAsia" w:cstheme="minorBidi"/>
                <w:i w:val="0"/>
                <w:noProof/>
                <w:lang w:val="en-IN" w:eastAsia="en-IN"/>
              </w:rPr>
              <w:tab/>
            </w:r>
            <w:r w:rsidRPr="00D74931" w:rsidDel="00D74931">
              <w:rPr>
                <w:noProof/>
                <w:lang w:val="en-CA"/>
              </w:rPr>
              <w:delText>XML parser/binding</w:delText>
            </w:r>
            <w:r w:rsidDel="00D74931">
              <w:rPr>
                <w:noProof/>
                <w:webHidden/>
              </w:rPr>
              <w:tab/>
              <w:delText>128</w:delText>
            </w:r>
          </w:del>
        </w:p>
        <w:p w14:paraId="00DA0E10" w14:textId="77777777" w:rsidR="008865DC" w:rsidDel="00D74931" w:rsidRDefault="008865DC">
          <w:pPr>
            <w:pStyle w:val="TOC2"/>
            <w:tabs>
              <w:tab w:val="left" w:pos="800"/>
              <w:tab w:val="right" w:leader="dot" w:pos="9350"/>
            </w:tabs>
            <w:rPr>
              <w:del w:id="861" w:author="Patel, Seema" w:date="2015-03-31T12:40:00Z"/>
              <w:rFonts w:eastAsiaTheme="minorEastAsia" w:cstheme="minorBidi"/>
              <w:smallCaps w:val="0"/>
              <w:noProof/>
              <w:lang w:val="en-IN" w:eastAsia="en-IN"/>
            </w:rPr>
          </w:pPr>
          <w:del w:id="862" w:author="Patel, Seema" w:date="2015-03-31T12:40:00Z">
            <w:r w:rsidRPr="00D74931" w:rsidDel="00D74931">
              <w:rPr>
                <w:noProof/>
                <w:lang w:val="en-CA"/>
              </w:rPr>
              <w:delText>5.6</w:delText>
            </w:r>
            <w:r w:rsidDel="00D74931">
              <w:rPr>
                <w:rFonts w:eastAsiaTheme="minorEastAsia" w:cstheme="minorBidi"/>
                <w:smallCaps w:val="0"/>
                <w:noProof/>
                <w:lang w:val="en-IN" w:eastAsia="en-IN"/>
              </w:rPr>
              <w:tab/>
            </w:r>
            <w:r w:rsidRPr="00D74931" w:rsidDel="00D74931">
              <w:rPr>
                <w:noProof/>
                <w:lang w:val="en-CA"/>
              </w:rPr>
              <w:delText>Reloading Configuration and Properties files</w:delText>
            </w:r>
            <w:r w:rsidDel="00D74931">
              <w:rPr>
                <w:noProof/>
                <w:webHidden/>
              </w:rPr>
              <w:tab/>
              <w:delText>128</w:delText>
            </w:r>
          </w:del>
        </w:p>
        <w:p w14:paraId="485A1AE8" w14:textId="77777777" w:rsidR="008865DC" w:rsidDel="00D74931" w:rsidRDefault="008865DC">
          <w:pPr>
            <w:pStyle w:val="TOC1"/>
            <w:tabs>
              <w:tab w:val="left" w:pos="400"/>
              <w:tab w:val="right" w:leader="dot" w:pos="9350"/>
            </w:tabs>
            <w:rPr>
              <w:del w:id="863" w:author="Patel, Seema" w:date="2015-03-31T12:40:00Z"/>
              <w:rFonts w:eastAsiaTheme="minorEastAsia" w:cstheme="minorBidi"/>
              <w:b w:val="0"/>
              <w:caps w:val="0"/>
              <w:noProof/>
              <w:lang w:val="en-IN" w:eastAsia="en-IN"/>
            </w:rPr>
          </w:pPr>
          <w:del w:id="864" w:author="Patel, Seema" w:date="2015-03-31T12:40:00Z">
            <w:r w:rsidRPr="00D74931" w:rsidDel="00D74931">
              <w:rPr>
                <w:noProof/>
                <w:lang w:val="en-CA"/>
              </w:rPr>
              <w:delText>6.</w:delText>
            </w:r>
            <w:r w:rsidDel="00D74931">
              <w:rPr>
                <w:rFonts w:eastAsiaTheme="minorEastAsia" w:cstheme="minorBidi"/>
                <w:b w:val="0"/>
                <w:caps w:val="0"/>
                <w:noProof/>
                <w:lang w:val="en-IN" w:eastAsia="en-IN"/>
              </w:rPr>
              <w:tab/>
            </w:r>
            <w:r w:rsidRPr="00D74931" w:rsidDel="00D74931">
              <w:rPr>
                <w:noProof/>
                <w:lang w:val="en-CA"/>
              </w:rPr>
              <w:delText>GPS Online</w:delText>
            </w:r>
            <w:r w:rsidDel="00D74931">
              <w:rPr>
                <w:noProof/>
                <w:webHidden/>
              </w:rPr>
              <w:tab/>
              <w:delText>129</w:delText>
            </w:r>
          </w:del>
        </w:p>
        <w:p w14:paraId="43C71EBC" w14:textId="77777777" w:rsidR="008865DC" w:rsidDel="00D74931" w:rsidRDefault="008865DC">
          <w:pPr>
            <w:pStyle w:val="TOC2"/>
            <w:tabs>
              <w:tab w:val="left" w:pos="800"/>
              <w:tab w:val="right" w:leader="dot" w:pos="9350"/>
            </w:tabs>
            <w:rPr>
              <w:del w:id="865" w:author="Patel, Seema" w:date="2015-03-31T12:40:00Z"/>
              <w:rFonts w:eastAsiaTheme="minorEastAsia" w:cstheme="minorBidi"/>
              <w:smallCaps w:val="0"/>
              <w:noProof/>
              <w:lang w:val="en-IN" w:eastAsia="en-IN"/>
            </w:rPr>
          </w:pPr>
          <w:del w:id="866" w:author="Patel, Seema" w:date="2015-03-31T12:40:00Z">
            <w:r w:rsidRPr="00D74931" w:rsidDel="00D74931">
              <w:rPr>
                <w:noProof/>
                <w:lang w:val="en-CA"/>
              </w:rPr>
              <w:delText>6.1</w:delText>
            </w:r>
            <w:r w:rsidDel="00D74931">
              <w:rPr>
                <w:rFonts w:eastAsiaTheme="minorEastAsia" w:cstheme="minorBidi"/>
                <w:smallCaps w:val="0"/>
                <w:noProof/>
                <w:lang w:val="en-IN" w:eastAsia="en-IN"/>
              </w:rPr>
              <w:tab/>
            </w:r>
            <w:r w:rsidRPr="00D74931" w:rsidDel="00D74931">
              <w:rPr>
                <w:noProof/>
                <w:lang w:val="en-CA"/>
              </w:rPr>
              <w:delText>GPS Service Oriented Architecture and Design</w:delText>
            </w:r>
            <w:r w:rsidDel="00D74931">
              <w:rPr>
                <w:noProof/>
                <w:webHidden/>
              </w:rPr>
              <w:tab/>
              <w:delText>129</w:delText>
            </w:r>
          </w:del>
        </w:p>
        <w:p w14:paraId="48F2D92E" w14:textId="77777777" w:rsidR="008865DC" w:rsidDel="00D74931" w:rsidRDefault="008865DC">
          <w:pPr>
            <w:pStyle w:val="TOC2"/>
            <w:tabs>
              <w:tab w:val="left" w:pos="800"/>
              <w:tab w:val="right" w:leader="dot" w:pos="9350"/>
            </w:tabs>
            <w:rPr>
              <w:del w:id="867" w:author="Patel, Seema" w:date="2015-03-31T12:40:00Z"/>
              <w:rFonts w:eastAsiaTheme="minorEastAsia" w:cstheme="minorBidi"/>
              <w:smallCaps w:val="0"/>
              <w:noProof/>
              <w:lang w:val="en-IN" w:eastAsia="en-IN"/>
            </w:rPr>
          </w:pPr>
          <w:del w:id="868" w:author="Patel, Seema" w:date="2015-03-31T12:40:00Z">
            <w:r w:rsidRPr="00D74931" w:rsidDel="00D74931">
              <w:rPr>
                <w:noProof/>
                <w:lang w:val="en-CA"/>
              </w:rPr>
              <w:delText>6.2</w:delText>
            </w:r>
            <w:r w:rsidDel="00D74931">
              <w:rPr>
                <w:rFonts w:eastAsiaTheme="minorEastAsia" w:cstheme="minorBidi"/>
                <w:smallCaps w:val="0"/>
                <w:noProof/>
                <w:lang w:val="en-IN" w:eastAsia="en-IN"/>
              </w:rPr>
              <w:tab/>
            </w:r>
            <w:r w:rsidRPr="00D74931" w:rsidDel="00D74931">
              <w:rPr>
                <w:noProof/>
                <w:lang w:val="en-CA"/>
              </w:rPr>
              <w:delText>GPS Online Process</w:delText>
            </w:r>
            <w:r w:rsidDel="00D74931">
              <w:rPr>
                <w:noProof/>
                <w:webHidden/>
              </w:rPr>
              <w:tab/>
              <w:delText>129</w:delText>
            </w:r>
          </w:del>
        </w:p>
        <w:p w14:paraId="27828D1C" w14:textId="77777777" w:rsidR="008865DC" w:rsidDel="00D74931" w:rsidRDefault="008865DC">
          <w:pPr>
            <w:pStyle w:val="TOC2"/>
            <w:tabs>
              <w:tab w:val="left" w:pos="800"/>
              <w:tab w:val="right" w:leader="dot" w:pos="9350"/>
            </w:tabs>
            <w:rPr>
              <w:del w:id="869" w:author="Patel, Seema" w:date="2015-03-31T12:40:00Z"/>
              <w:rFonts w:eastAsiaTheme="minorEastAsia" w:cstheme="minorBidi"/>
              <w:smallCaps w:val="0"/>
              <w:noProof/>
              <w:lang w:val="en-IN" w:eastAsia="en-IN"/>
            </w:rPr>
          </w:pPr>
          <w:del w:id="870" w:author="Patel, Seema" w:date="2015-03-31T12:40:00Z">
            <w:r w:rsidRPr="00D74931" w:rsidDel="00D74931">
              <w:rPr>
                <w:noProof/>
                <w:lang w:val="en-CA"/>
              </w:rPr>
              <w:delText>6.3</w:delText>
            </w:r>
            <w:r w:rsidDel="00D74931">
              <w:rPr>
                <w:rFonts w:eastAsiaTheme="minorEastAsia" w:cstheme="minorBidi"/>
                <w:smallCaps w:val="0"/>
                <w:noProof/>
                <w:lang w:val="en-IN" w:eastAsia="en-IN"/>
              </w:rPr>
              <w:tab/>
            </w:r>
            <w:r w:rsidRPr="00D74931" w:rsidDel="00D74931">
              <w:rPr>
                <w:noProof/>
                <w:lang w:val="en-CA"/>
              </w:rPr>
              <w:delText>Online Request Response Sequence Diagram</w:delText>
            </w:r>
            <w:r w:rsidDel="00D74931">
              <w:rPr>
                <w:noProof/>
                <w:webHidden/>
              </w:rPr>
              <w:tab/>
              <w:delText>130</w:delText>
            </w:r>
          </w:del>
        </w:p>
        <w:p w14:paraId="566C2504" w14:textId="77777777" w:rsidR="008865DC" w:rsidDel="00D74931" w:rsidRDefault="008865DC">
          <w:pPr>
            <w:pStyle w:val="TOC2"/>
            <w:tabs>
              <w:tab w:val="left" w:pos="800"/>
              <w:tab w:val="right" w:leader="dot" w:pos="9350"/>
            </w:tabs>
            <w:rPr>
              <w:del w:id="871" w:author="Patel, Seema" w:date="2015-03-31T12:40:00Z"/>
              <w:rFonts w:eastAsiaTheme="minorEastAsia" w:cstheme="minorBidi"/>
              <w:smallCaps w:val="0"/>
              <w:noProof/>
              <w:lang w:val="en-IN" w:eastAsia="en-IN"/>
            </w:rPr>
          </w:pPr>
          <w:del w:id="872" w:author="Patel, Seema" w:date="2015-03-31T12:40:00Z">
            <w:r w:rsidRPr="00D74931" w:rsidDel="00D74931">
              <w:rPr>
                <w:noProof/>
                <w:lang w:val="en-CA"/>
              </w:rPr>
              <w:delText>6.4</w:delText>
            </w:r>
            <w:r w:rsidDel="00D74931">
              <w:rPr>
                <w:rFonts w:eastAsiaTheme="minorEastAsia" w:cstheme="minorBidi"/>
                <w:smallCaps w:val="0"/>
                <w:noProof/>
                <w:lang w:val="en-IN" w:eastAsia="en-IN"/>
              </w:rPr>
              <w:tab/>
            </w:r>
            <w:r w:rsidRPr="00D74931" w:rsidDel="00D74931">
              <w:rPr>
                <w:noProof/>
                <w:lang w:val="en-CA"/>
              </w:rPr>
              <w:delText>GPS Online Flow</w:delText>
            </w:r>
            <w:r w:rsidDel="00D74931">
              <w:rPr>
                <w:noProof/>
                <w:webHidden/>
              </w:rPr>
              <w:tab/>
              <w:delText>134</w:delText>
            </w:r>
          </w:del>
        </w:p>
        <w:p w14:paraId="0DD4ECFD" w14:textId="77777777" w:rsidR="008865DC" w:rsidDel="00D74931" w:rsidRDefault="008865DC">
          <w:pPr>
            <w:pStyle w:val="TOC2"/>
            <w:tabs>
              <w:tab w:val="left" w:pos="800"/>
              <w:tab w:val="right" w:leader="dot" w:pos="9350"/>
            </w:tabs>
            <w:rPr>
              <w:del w:id="873" w:author="Patel, Seema" w:date="2015-03-31T12:40:00Z"/>
              <w:rFonts w:eastAsiaTheme="minorEastAsia" w:cstheme="minorBidi"/>
              <w:smallCaps w:val="0"/>
              <w:noProof/>
              <w:lang w:val="en-IN" w:eastAsia="en-IN"/>
            </w:rPr>
          </w:pPr>
          <w:del w:id="874" w:author="Patel, Seema" w:date="2015-03-31T12:40:00Z">
            <w:r w:rsidRPr="00D74931" w:rsidDel="00D74931">
              <w:rPr>
                <w:noProof/>
                <w:lang w:val="en-CA"/>
              </w:rPr>
              <w:delText>6.5</w:delText>
            </w:r>
            <w:r w:rsidDel="00D74931">
              <w:rPr>
                <w:rFonts w:eastAsiaTheme="minorEastAsia" w:cstheme="minorBidi"/>
                <w:smallCaps w:val="0"/>
                <w:noProof/>
                <w:lang w:val="en-IN" w:eastAsia="en-IN"/>
              </w:rPr>
              <w:tab/>
            </w:r>
            <w:r w:rsidRPr="00D74931" w:rsidDel="00D74931">
              <w:rPr>
                <w:noProof/>
                <w:lang w:val="en-CA"/>
              </w:rPr>
              <w:delText>GPS Online Authentication / Authorization</w:delText>
            </w:r>
            <w:r w:rsidDel="00D74931">
              <w:rPr>
                <w:noProof/>
                <w:webHidden/>
              </w:rPr>
              <w:tab/>
              <w:delText>136</w:delText>
            </w:r>
          </w:del>
        </w:p>
        <w:p w14:paraId="3C9453EB" w14:textId="77777777" w:rsidR="008865DC" w:rsidDel="00D74931" w:rsidRDefault="008865DC">
          <w:pPr>
            <w:pStyle w:val="TOC3"/>
            <w:tabs>
              <w:tab w:val="left" w:pos="1200"/>
              <w:tab w:val="right" w:leader="dot" w:pos="9350"/>
            </w:tabs>
            <w:rPr>
              <w:del w:id="875" w:author="Patel, Seema" w:date="2015-03-31T12:40:00Z"/>
              <w:rFonts w:eastAsiaTheme="minorEastAsia" w:cstheme="minorBidi"/>
              <w:i w:val="0"/>
              <w:noProof/>
              <w:lang w:val="en-IN" w:eastAsia="en-IN"/>
            </w:rPr>
          </w:pPr>
          <w:del w:id="876" w:author="Patel, Seema" w:date="2015-03-31T12:40:00Z">
            <w:r w:rsidRPr="00D74931" w:rsidDel="00D74931">
              <w:rPr>
                <w:noProof/>
                <w:lang w:val="en-CA"/>
              </w:rPr>
              <w:delText>6.5.1</w:delText>
            </w:r>
            <w:r w:rsidDel="00D74931">
              <w:rPr>
                <w:rFonts w:eastAsiaTheme="minorEastAsia" w:cstheme="minorBidi"/>
                <w:i w:val="0"/>
                <w:noProof/>
                <w:lang w:val="en-IN" w:eastAsia="en-IN"/>
              </w:rPr>
              <w:tab/>
            </w:r>
            <w:r w:rsidRPr="00D74931" w:rsidDel="00D74931">
              <w:rPr>
                <w:noProof/>
                <w:lang w:val="en-CA"/>
              </w:rPr>
              <w:delText>IdentifyBSS Caching Mechanism</w:delText>
            </w:r>
            <w:r w:rsidDel="00D74931">
              <w:rPr>
                <w:noProof/>
                <w:webHidden/>
              </w:rPr>
              <w:tab/>
              <w:delText>137</w:delText>
            </w:r>
          </w:del>
        </w:p>
        <w:p w14:paraId="21642614" w14:textId="77777777" w:rsidR="008865DC" w:rsidDel="00D74931" w:rsidRDefault="008865DC">
          <w:pPr>
            <w:pStyle w:val="TOC3"/>
            <w:tabs>
              <w:tab w:val="left" w:pos="1200"/>
              <w:tab w:val="right" w:leader="dot" w:pos="9350"/>
            </w:tabs>
            <w:rPr>
              <w:del w:id="877" w:author="Patel, Seema" w:date="2015-03-31T12:40:00Z"/>
              <w:rFonts w:eastAsiaTheme="minorEastAsia" w:cstheme="minorBidi"/>
              <w:i w:val="0"/>
              <w:noProof/>
              <w:lang w:val="en-IN" w:eastAsia="en-IN"/>
            </w:rPr>
          </w:pPr>
          <w:del w:id="878" w:author="Patel, Seema" w:date="2015-03-31T12:40:00Z">
            <w:r w:rsidRPr="00D74931" w:rsidDel="00D74931">
              <w:rPr>
                <w:noProof/>
                <w:lang w:val="en-CA"/>
              </w:rPr>
              <w:delText>6.5.2</w:delText>
            </w:r>
            <w:r w:rsidDel="00D74931">
              <w:rPr>
                <w:rFonts w:eastAsiaTheme="minorEastAsia" w:cstheme="minorBidi"/>
                <w:i w:val="0"/>
                <w:noProof/>
                <w:lang w:val="en-IN" w:eastAsia="en-IN"/>
              </w:rPr>
              <w:tab/>
            </w:r>
            <w:r w:rsidRPr="00D74931" w:rsidDel="00D74931">
              <w:rPr>
                <w:noProof/>
                <w:lang w:val="en-CA"/>
              </w:rPr>
              <w:delText>Certificate double way SSL Authentication Mechanism</w:delText>
            </w:r>
            <w:r w:rsidDel="00D74931">
              <w:rPr>
                <w:noProof/>
                <w:webHidden/>
              </w:rPr>
              <w:tab/>
              <w:delText>137</w:delText>
            </w:r>
          </w:del>
        </w:p>
        <w:p w14:paraId="1A15A097" w14:textId="77777777" w:rsidR="008865DC" w:rsidDel="00D74931" w:rsidRDefault="008865DC">
          <w:pPr>
            <w:pStyle w:val="TOC3"/>
            <w:tabs>
              <w:tab w:val="left" w:pos="1200"/>
              <w:tab w:val="right" w:leader="dot" w:pos="9350"/>
            </w:tabs>
            <w:rPr>
              <w:del w:id="879" w:author="Patel, Seema" w:date="2015-03-31T12:40:00Z"/>
              <w:rFonts w:eastAsiaTheme="minorEastAsia" w:cstheme="minorBidi"/>
              <w:i w:val="0"/>
              <w:noProof/>
              <w:lang w:val="en-IN" w:eastAsia="en-IN"/>
            </w:rPr>
          </w:pPr>
          <w:del w:id="880" w:author="Patel, Seema" w:date="2015-03-31T12:40:00Z">
            <w:r w:rsidRPr="00D74931" w:rsidDel="00D74931">
              <w:rPr>
                <w:noProof/>
                <w:lang w:val="en-CA"/>
              </w:rPr>
              <w:delText>6.5.3</w:delText>
            </w:r>
            <w:r w:rsidDel="00D74931">
              <w:rPr>
                <w:rFonts w:eastAsiaTheme="minorEastAsia" w:cstheme="minorBidi"/>
                <w:i w:val="0"/>
                <w:noProof/>
                <w:lang w:val="en-IN" w:eastAsia="en-IN"/>
              </w:rPr>
              <w:tab/>
            </w:r>
            <w:r w:rsidRPr="00D74931" w:rsidDel="00D74931">
              <w:rPr>
                <w:noProof/>
                <w:lang w:val="en-CA"/>
              </w:rPr>
              <w:delText>GPS Online Error Mapping Mechanism</w:delText>
            </w:r>
            <w:r w:rsidDel="00D74931">
              <w:rPr>
                <w:noProof/>
                <w:webHidden/>
              </w:rPr>
              <w:tab/>
              <w:delText>138</w:delText>
            </w:r>
          </w:del>
        </w:p>
        <w:p w14:paraId="4ABE73BB" w14:textId="77777777" w:rsidR="008865DC" w:rsidDel="00D74931" w:rsidRDefault="008865DC">
          <w:pPr>
            <w:pStyle w:val="TOC3"/>
            <w:tabs>
              <w:tab w:val="left" w:pos="1200"/>
              <w:tab w:val="right" w:leader="dot" w:pos="9350"/>
            </w:tabs>
            <w:rPr>
              <w:del w:id="881" w:author="Patel, Seema" w:date="2015-03-31T12:40:00Z"/>
              <w:rFonts w:eastAsiaTheme="minorEastAsia" w:cstheme="minorBidi"/>
              <w:i w:val="0"/>
              <w:noProof/>
              <w:lang w:val="en-IN" w:eastAsia="en-IN"/>
            </w:rPr>
          </w:pPr>
          <w:del w:id="882" w:author="Patel, Seema" w:date="2015-03-31T12:40:00Z">
            <w:r w:rsidRPr="00D74931" w:rsidDel="00D74931">
              <w:rPr>
                <w:noProof/>
                <w:lang w:val="en-CA"/>
              </w:rPr>
              <w:delText>6.5.4</w:delText>
            </w:r>
            <w:r w:rsidDel="00D74931">
              <w:rPr>
                <w:rFonts w:eastAsiaTheme="minorEastAsia" w:cstheme="minorBidi"/>
                <w:i w:val="0"/>
                <w:noProof/>
                <w:lang w:val="en-IN" w:eastAsia="en-IN"/>
              </w:rPr>
              <w:tab/>
            </w:r>
            <w:r w:rsidRPr="00D74931" w:rsidDel="00D74931">
              <w:rPr>
                <w:noProof/>
                <w:lang w:val="en-CA"/>
              </w:rPr>
              <w:delText>GPS Error Codes Nomenclature</w:delText>
            </w:r>
            <w:r w:rsidDel="00D74931">
              <w:rPr>
                <w:noProof/>
                <w:webHidden/>
              </w:rPr>
              <w:tab/>
              <w:delText>139</w:delText>
            </w:r>
          </w:del>
        </w:p>
        <w:p w14:paraId="076AB397" w14:textId="77777777" w:rsidR="008865DC" w:rsidDel="00D74931" w:rsidRDefault="008865DC">
          <w:pPr>
            <w:pStyle w:val="TOC2"/>
            <w:tabs>
              <w:tab w:val="left" w:pos="800"/>
              <w:tab w:val="right" w:leader="dot" w:pos="9350"/>
            </w:tabs>
            <w:rPr>
              <w:del w:id="883" w:author="Patel, Seema" w:date="2015-03-31T12:40:00Z"/>
              <w:rFonts w:eastAsiaTheme="minorEastAsia" w:cstheme="minorBidi"/>
              <w:smallCaps w:val="0"/>
              <w:noProof/>
              <w:lang w:val="en-IN" w:eastAsia="en-IN"/>
            </w:rPr>
          </w:pPr>
          <w:del w:id="884" w:author="Patel, Seema" w:date="2015-03-31T12:40:00Z">
            <w:r w:rsidRPr="00D74931" w:rsidDel="00D74931">
              <w:rPr>
                <w:noProof/>
                <w:lang w:val="en-CA"/>
              </w:rPr>
              <w:delText>6.6</w:delText>
            </w:r>
            <w:r w:rsidDel="00D74931">
              <w:rPr>
                <w:rFonts w:eastAsiaTheme="minorEastAsia" w:cstheme="minorBidi"/>
                <w:smallCaps w:val="0"/>
                <w:noProof/>
                <w:lang w:val="en-IN" w:eastAsia="en-IN"/>
              </w:rPr>
              <w:tab/>
            </w:r>
            <w:r w:rsidRPr="00D74931" w:rsidDel="00D74931">
              <w:rPr>
                <w:noProof/>
                <w:lang w:val="en-CA"/>
              </w:rPr>
              <w:delText>GPS Online Validation Process</w:delText>
            </w:r>
            <w:r w:rsidDel="00D74931">
              <w:rPr>
                <w:noProof/>
                <w:webHidden/>
              </w:rPr>
              <w:tab/>
              <w:delText>139</w:delText>
            </w:r>
          </w:del>
        </w:p>
        <w:p w14:paraId="2378557D" w14:textId="77777777" w:rsidR="008865DC" w:rsidDel="00D74931" w:rsidRDefault="008865DC">
          <w:pPr>
            <w:pStyle w:val="TOC3"/>
            <w:tabs>
              <w:tab w:val="left" w:pos="1200"/>
              <w:tab w:val="right" w:leader="dot" w:pos="9350"/>
            </w:tabs>
            <w:rPr>
              <w:del w:id="885" w:author="Patel, Seema" w:date="2015-03-31T12:40:00Z"/>
              <w:rFonts w:eastAsiaTheme="minorEastAsia" w:cstheme="minorBidi"/>
              <w:i w:val="0"/>
              <w:noProof/>
              <w:lang w:val="en-IN" w:eastAsia="en-IN"/>
            </w:rPr>
          </w:pPr>
          <w:del w:id="886" w:author="Patel, Seema" w:date="2015-03-31T12:40:00Z">
            <w:r w:rsidRPr="00D74931" w:rsidDel="00D74931">
              <w:rPr>
                <w:noProof/>
                <w:lang w:val="en-CA"/>
              </w:rPr>
              <w:delText>6.6.1</w:delText>
            </w:r>
            <w:r w:rsidDel="00D74931">
              <w:rPr>
                <w:rFonts w:eastAsiaTheme="minorEastAsia" w:cstheme="minorBidi"/>
                <w:i w:val="0"/>
                <w:noProof/>
                <w:lang w:val="en-IN" w:eastAsia="en-IN"/>
              </w:rPr>
              <w:tab/>
            </w:r>
            <w:r w:rsidRPr="00D74931" w:rsidDel="00D74931">
              <w:rPr>
                <w:noProof/>
                <w:lang w:val="en-CA"/>
              </w:rPr>
              <w:delText>Xquery validation</w:delText>
            </w:r>
            <w:r w:rsidDel="00D74931">
              <w:rPr>
                <w:noProof/>
                <w:webHidden/>
              </w:rPr>
              <w:tab/>
              <w:delText>139</w:delText>
            </w:r>
          </w:del>
        </w:p>
        <w:p w14:paraId="5A7467A3" w14:textId="77777777" w:rsidR="008865DC" w:rsidDel="00D74931" w:rsidRDefault="008865DC">
          <w:pPr>
            <w:pStyle w:val="TOC3"/>
            <w:tabs>
              <w:tab w:val="left" w:pos="1200"/>
              <w:tab w:val="right" w:leader="dot" w:pos="9350"/>
            </w:tabs>
            <w:rPr>
              <w:del w:id="887" w:author="Patel, Seema" w:date="2015-03-31T12:40:00Z"/>
              <w:rFonts w:eastAsiaTheme="minorEastAsia" w:cstheme="minorBidi"/>
              <w:i w:val="0"/>
              <w:noProof/>
              <w:lang w:val="en-IN" w:eastAsia="en-IN"/>
            </w:rPr>
          </w:pPr>
          <w:del w:id="888" w:author="Patel, Seema" w:date="2015-03-31T12:40:00Z">
            <w:r w:rsidRPr="00D74931" w:rsidDel="00D74931">
              <w:rPr>
                <w:noProof/>
                <w:lang w:val="en-CA"/>
              </w:rPr>
              <w:delText>6.6.2</w:delText>
            </w:r>
            <w:r w:rsidDel="00D74931">
              <w:rPr>
                <w:rFonts w:eastAsiaTheme="minorEastAsia" w:cstheme="minorBidi"/>
                <w:i w:val="0"/>
                <w:noProof/>
                <w:lang w:val="en-IN" w:eastAsia="en-IN"/>
              </w:rPr>
              <w:tab/>
            </w:r>
            <w:r w:rsidRPr="00D74931" w:rsidDel="00D74931">
              <w:rPr>
                <w:noProof/>
                <w:lang w:val="en-CA"/>
              </w:rPr>
              <w:delText>VOID Transaction validation(CR035)</w:delText>
            </w:r>
            <w:r w:rsidDel="00D74931">
              <w:rPr>
                <w:noProof/>
                <w:webHidden/>
              </w:rPr>
              <w:tab/>
              <w:delText>140</w:delText>
            </w:r>
          </w:del>
        </w:p>
        <w:p w14:paraId="3EB8C024" w14:textId="77777777" w:rsidR="008865DC" w:rsidDel="00D74931" w:rsidRDefault="008865DC">
          <w:pPr>
            <w:pStyle w:val="TOC2"/>
            <w:tabs>
              <w:tab w:val="left" w:pos="800"/>
              <w:tab w:val="right" w:leader="dot" w:pos="9350"/>
            </w:tabs>
            <w:rPr>
              <w:del w:id="889" w:author="Patel, Seema" w:date="2015-03-31T12:40:00Z"/>
              <w:rFonts w:eastAsiaTheme="minorEastAsia" w:cstheme="minorBidi"/>
              <w:smallCaps w:val="0"/>
              <w:noProof/>
              <w:lang w:val="en-IN" w:eastAsia="en-IN"/>
            </w:rPr>
          </w:pPr>
          <w:del w:id="890" w:author="Patel, Seema" w:date="2015-03-31T12:40:00Z">
            <w:r w:rsidRPr="00D74931" w:rsidDel="00D74931">
              <w:rPr>
                <w:noProof/>
                <w:lang w:val="en-CA"/>
              </w:rPr>
              <w:delText>6.7</w:delText>
            </w:r>
            <w:r w:rsidDel="00D74931">
              <w:rPr>
                <w:rFonts w:eastAsiaTheme="minorEastAsia" w:cstheme="minorBidi"/>
                <w:smallCaps w:val="0"/>
                <w:noProof/>
                <w:lang w:val="en-IN" w:eastAsia="en-IN"/>
              </w:rPr>
              <w:tab/>
            </w:r>
            <w:r w:rsidRPr="00D74931" w:rsidDel="00D74931">
              <w:rPr>
                <w:noProof/>
                <w:lang w:val="en-CA"/>
              </w:rPr>
              <w:delText>GPS Online Enrichment</w:delText>
            </w:r>
            <w:r w:rsidDel="00D74931">
              <w:rPr>
                <w:noProof/>
                <w:webHidden/>
              </w:rPr>
              <w:tab/>
              <w:delText>141</w:delText>
            </w:r>
          </w:del>
        </w:p>
        <w:p w14:paraId="50AFFC72" w14:textId="77777777" w:rsidR="008865DC" w:rsidDel="00D74931" w:rsidRDefault="008865DC">
          <w:pPr>
            <w:pStyle w:val="TOC3"/>
            <w:tabs>
              <w:tab w:val="left" w:pos="1200"/>
              <w:tab w:val="right" w:leader="dot" w:pos="9350"/>
            </w:tabs>
            <w:rPr>
              <w:del w:id="891" w:author="Patel, Seema" w:date="2015-03-31T12:40:00Z"/>
              <w:rFonts w:eastAsiaTheme="minorEastAsia" w:cstheme="minorBidi"/>
              <w:i w:val="0"/>
              <w:noProof/>
              <w:lang w:val="en-IN" w:eastAsia="en-IN"/>
            </w:rPr>
          </w:pPr>
          <w:del w:id="892" w:author="Patel, Seema" w:date="2015-03-31T12:40:00Z">
            <w:r w:rsidRPr="00D74931" w:rsidDel="00D74931">
              <w:rPr>
                <w:noProof/>
                <w:lang w:val="en-CA"/>
              </w:rPr>
              <w:delText>6.7.1</w:delText>
            </w:r>
            <w:r w:rsidDel="00D74931">
              <w:rPr>
                <w:rFonts w:eastAsiaTheme="minorEastAsia" w:cstheme="minorBidi"/>
                <w:i w:val="0"/>
                <w:noProof/>
                <w:lang w:val="en-IN" w:eastAsia="en-IN"/>
              </w:rPr>
              <w:tab/>
            </w:r>
            <w:r w:rsidRPr="00D74931" w:rsidDel="00D74931">
              <w:rPr>
                <w:noProof/>
                <w:lang w:val="en-CA"/>
              </w:rPr>
              <w:delText>GPS Online Enrichment for Request</w:delText>
            </w:r>
            <w:r w:rsidDel="00D74931">
              <w:rPr>
                <w:noProof/>
                <w:webHidden/>
              </w:rPr>
              <w:tab/>
              <w:delText>141</w:delText>
            </w:r>
          </w:del>
        </w:p>
        <w:p w14:paraId="0A747350" w14:textId="77777777" w:rsidR="008865DC" w:rsidDel="00D74931" w:rsidRDefault="008865DC">
          <w:pPr>
            <w:pStyle w:val="TOC3"/>
            <w:tabs>
              <w:tab w:val="left" w:pos="1200"/>
              <w:tab w:val="right" w:leader="dot" w:pos="9350"/>
            </w:tabs>
            <w:rPr>
              <w:del w:id="893" w:author="Patel, Seema" w:date="2015-03-31T12:40:00Z"/>
              <w:rFonts w:eastAsiaTheme="minorEastAsia" w:cstheme="minorBidi"/>
              <w:i w:val="0"/>
              <w:noProof/>
              <w:lang w:val="en-IN" w:eastAsia="en-IN"/>
            </w:rPr>
          </w:pPr>
          <w:del w:id="894" w:author="Patel, Seema" w:date="2015-03-31T12:40:00Z">
            <w:r w:rsidRPr="00D74931" w:rsidDel="00D74931">
              <w:rPr>
                <w:noProof/>
                <w:lang w:val="en-CA"/>
              </w:rPr>
              <w:delText>6.7.2</w:delText>
            </w:r>
            <w:r w:rsidDel="00D74931">
              <w:rPr>
                <w:rFonts w:eastAsiaTheme="minorEastAsia" w:cstheme="minorBidi"/>
                <w:i w:val="0"/>
                <w:noProof/>
                <w:lang w:val="en-IN" w:eastAsia="en-IN"/>
              </w:rPr>
              <w:tab/>
            </w:r>
            <w:r w:rsidRPr="00D74931" w:rsidDel="00D74931">
              <w:rPr>
                <w:noProof/>
                <w:lang w:val="en-CA"/>
              </w:rPr>
              <w:delText>GPS Online Enrichment for Response</w:delText>
            </w:r>
            <w:r w:rsidDel="00D74931">
              <w:rPr>
                <w:noProof/>
                <w:webHidden/>
              </w:rPr>
              <w:tab/>
              <w:delText>142</w:delText>
            </w:r>
          </w:del>
        </w:p>
        <w:p w14:paraId="30788BFF" w14:textId="77777777" w:rsidR="008865DC" w:rsidDel="00D74931" w:rsidRDefault="008865DC">
          <w:pPr>
            <w:pStyle w:val="TOC2"/>
            <w:tabs>
              <w:tab w:val="left" w:pos="800"/>
              <w:tab w:val="right" w:leader="dot" w:pos="9350"/>
            </w:tabs>
            <w:rPr>
              <w:del w:id="895" w:author="Patel, Seema" w:date="2015-03-31T12:40:00Z"/>
              <w:rFonts w:eastAsiaTheme="minorEastAsia" w:cstheme="minorBidi"/>
              <w:smallCaps w:val="0"/>
              <w:noProof/>
              <w:lang w:val="en-IN" w:eastAsia="en-IN"/>
            </w:rPr>
          </w:pPr>
          <w:del w:id="896" w:author="Patel, Seema" w:date="2015-03-31T12:40:00Z">
            <w:r w:rsidRPr="00D74931" w:rsidDel="00D74931">
              <w:rPr>
                <w:noProof/>
                <w:lang w:val="en-CA"/>
              </w:rPr>
              <w:delText>6.8</w:delText>
            </w:r>
            <w:r w:rsidDel="00D74931">
              <w:rPr>
                <w:rFonts w:eastAsiaTheme="minorEastAsia" w:cstheme="minorBidi"/>
                <w:smallCaps w:val="0"/>
                <w:noProof/>
                <w:lang w:val="en-IN" w:eastAsia="en-IN"/>
              </w:rPr>
              <w:tab/>
            </w:r>
            <w:r w:rsidRPr="00D74931" w:rsidDel="00D74931">
              <w:rPr>
                <w:noProof/>
                <w:lang w:val="en-CA"/>
              </w:rPr>
              <w:delText>GPS Online Transformation Process</w:delText>
            </w:r>
            <w:r w:rsidDel="00D74931">
              <w:rPr>
                <w:noProof/>
                <w:webHidden/>
              </w:rPr>
              <w:tab/>
              <w:delText>143</w:delText>
            </w:r>
          </w:del>
        </w:p>
        <w:p w14:paraId="1B9F7780" w14:textId="77777777" w:rsidR="008865DC" w:rsidDel="00D74931" w:rsidRDefault="008865DC">
          <w:pPr>
            <w:pStyle w:val="TOC3"/>
            <w:tabs>
              <w:tab w:val="left" w:pos="1200"/>
              <w:tab w:val="right" w:leader="dot" w:pos="9350"/>
            </w:tabs>
            <w:rPr>
              <w:del w:id="897" w:author="Patel, Seema" w:date="2015-03-31T12:40:00Z"/>
              <w:rFonts w:eastAsiaTheme="minorEastAsia" w:cstheme="minorBidi"/>
              <w:i w:val="0"/>
              <w:noProof/>
              <w:lang w:val="en-IN" w:eastAsia="en-IN"/>
            </w:rPr>
          </w:pPr>
          <w:del w:id="898" w:author="Patel, Seema" w:date="2015-03-31T12:40:00Z">
            <w:r w:rsidRPr="00D74931" w:rsidDel="00D74931">
              <w:rPr>
                <w:noProof/>
                <w:lang w:val="en-CA"/>
              </w:rPr>
              <w:delText>6.8.1</w:delText>
            </w:r>
            <w:r w:rsidDel="00D74931">
              <w:rPr>
                <w:rFonts w:eastAsiaTheme="minorEastAsia" w:cstheme="minorBidi"/>
                <w:i w:val="0"/>
                <w:noProof/>
                <w:lang w:val="en-IN" w:eastAsia="en-IN"/>
              </w:rPr>
              <w:tab/>
            </w:r>
            <w:r w:rsidRPr="00D74931" w:rsidDel="00D74931">
              <w:rPr>
                <w:noProof/>
                <w:lang w:val="en-CA"/>
              </w:rPr>
              <w:delText>GPS Xquery</w:delText>
            </w:r>
            <w:r w:rsidDel="00D74931">
              <w:rPr>
                <w:noProof/>
                <w:webHidden/>
              </w:rPr>
              <w:tab/>
              <w:delText>143</w:delText>
            </w:r>
          </w:del>
        </w:p>
        <w:p w14:paraId="4FB83660" w14:textId="77777777" w:rsidR="008865DC" w:rsidDel="00D74931" w:rsidRDefault="008865DC">
          <w:pPr>
            <w:pStyle w:val="TOC3"/>
            <w:tabs>
              <w:tab w:val="left" w:pos="1200"/>
              <w:tab w:val="right" w:leader="dot" w:pos="9350"/>
            </w:tabs>
            <w:rPr>
              <w:del w:id="899" w:author="Patel, Seema" w:date="2015-03-31T12:40:00Z"/>
              <w:rFonts w:eastAsiaTheme="minorEastAsia" w:cstheme="minorBidi"/>
              <w:i w:val="0"/>
              <w:noProof/>
              <w:lang w:val="en-IN" w:eastAsia="en-IN"/>
            </w:rPr>
          </w:pPr>
          <w:del w:id="900" w:author="Patel, Seema" w:date="2015-03-31T12:40:00Z">
            <w:r w:rsidRPr="00D74931" w:rsidDel="00D74931">
              <w:rPr>
                <w:noProof/>
                <w:lang w:val="en-CA"/>
              </w:rPr>
              <w:delText>6.8.2</w:delText>
            </w:r>
            <w:r w:rsidDel="00D74931">
              <w:rPr>
                <w:rFonts w:eastAsiaTheme="minorEastAsia" w:cstheme="minorBidi"/>
                <w:i w:val="0"/>
                <w:noProof/>
                <w:lang w:val="en-IN" w:eastAsia="en-IN"/>
              </w:rPr>
              <w:tab/>
            </w:r>
            <w:r w:rsidRPr="00D74931" w:rsidDel="00D74931">
              <w:rPr>
                <w:noProof/>
                <w:lang w:val="en-CA"/>
              </w:rPr>
              <w:delText>Interim Functionality</w:delText>
            </w:r>
            <w:r w:rsidDel="00D74931">
              <w:rPr>
                <w:noProof/>
                <w:webHidden/>
              </w:rPr>
              <w:tab/>
              <w:delText>149</w:delText>
            </w:r>
          </w:del>
        </w:p>
        <w:p w14:paraId="690AE8A6" w14:textId="77777777" w:rsidR="008865DC" w:rsidDel="00D74931" w:rsidRDefault="008865DC">
          <w:pPr>
            <w:pStyle w:val="TOC3"/>
            <w:tabs>
              <w:tab w:val="left" w:pos="1200"/>
              <w:tab w:val="right" w:leader="dot" w:pos="9350"/>
            </w:tabs>
            <w:rPr>
              <w:del w:id="901" w:author="Patel, Seema" w:date="2015-03-31T12:40:00Z"/>
              <w:rFonts w:eastAsiaTheme="minorEastAsia" w:cstheme="minorBidi"/>
              <w:i w:val="0"/>
              <w:noProof/>
              <w:lang w:val="en-IN" w:eastAsia="en-IN"/>
            </w:rPr>
          </w:pPr>
          <w:del w:id="902" w:author="Patel, Seema" w:date="2015-03-31T12:40:00Z">
            <w:r w:rsidRPr="00D74931" w:rsidDel="00D74931">
              <w:rPr>
                <w:noProof/>
                <w:lang w:val="en-CA"/>
              </w:rPr>
              <w:delText>6.8.3</w:delText>
            </w:r>
            <w:r w:rsidDel="00D74931">
              <w:rPr>
                <w:rFonts w:eastAsiaTheme="minorEastAsia" w:cstheme="minorBidi"/>
                <w:i w:val="0"/>
                <w:noProof/>
                <w:lang w:val="en-IN" w:eastAsia="en-IN"/>
              </w:rPr>
              <w:tab/>
            </w:r>
            <w:r w:rsidRPr="00D74931" w:rsidDel="00D74931">
              <w:rPr>
                <w:noProof/>
                <w:lang w:val="en-CA"/>
              </w:rPr>
              <w:delText>Crypt_type logic</w:delText>
            </w:r>
            <w:r w:rsidDel="00D74931">
              <w:rPr>
                <w:noProof/>
                <w:webHidden/>
              </w:rPr>
              <w:tab/>
              <w:delText>150</w:delText>
            </w:r>
          </w:del>
        </w:p>
        <w:p w14:paraId="628C1819" w14:textId="77777777" w:rsidR="008865DC" w:rsidDel="00D74931" w:rsidRDefault="008865DC">
          <w:pPr>
            <w:pStyle w:val="TOC2"/>
            <w:tabs>
              <w:tab w:val="left" w:pos="800"/>
              <w:tab w:val="right" w:leader="dot" w:pos="9350"/>
            </w:tabs>
            <w:rPr>
              <w:del w:id="903" w:author="Patel, Seema" w:date="2015-03-31T12:40:00Z"/>
              <w:rFonts w:eastAsiaTheme="minorEastAsia" w:cstheme="minorBidi"/>
              <w:smallCaps w:val="0"/>
              <w:noProof/>
              <w:lang w:val="en-IN" w:eastAsia="en-IN"/>
            </w:rPr>
          </w:pPr>
          <w:del w:id="904" w:author="Patel, Seema" w:date="2015-03-31T12:40:00Z">
            <w:r w:rsidRPr="00D74931" w:rsidDel="00D74931">
              <w:rPr>
                <w:noProof/>
                <w:lang w:val="en-CA"/>
              </w:rPr>
              <w:delText>6.9</w:delText>
            </w:r>
            <w:r w:rsidDel="00D74931">
              <w:rPr>
                <w:rFonts w:eastAsiaTheme="minorEastAsia" w:cstheme="minorBidi"/>
                <w:smallCaps w:val="0"/>
                <w:noProof/>
                <w:lang w:val="en-IN" w:eastAsia="en-IN"/>
              </w:rPr>
              <w:tab/>
            </w:r>
            <w:r w:rsidRPr="00D74931" w:rsidDel="00D74931">
              <w:rPr>
                <w:noProof/>
                <w:lang w:val="en-CA"/>
              </w:rPr>
              <w:delText>Persistence of failed transactions</w:delText>
            </w:r>
            <w:r w:rsidDel="00D74931">
              <w:rPr>
                <w:noProof/>
                <w:webHidden/>
              </w:rPr>
              <w:tab/>
              <w:delText>150</w:delText>
            </w:r>
          </w:del>
        </w:p>
        <w:p w14:paraId="33855139" w14:textId="77777777" w:rsidR="008865DC" w:rsidDel="00D74931" w:rsidRDefault="008865DC">
          <w:pPr>
            <w:pStyle w:val="TOC3"/>
            <w:tabs>
              <w:tab w:val="left" w:pos="1200"/>
              <w:tab w:val="right" w:leader="dot" w:pos="9350"/>
            </w:tabs>
            <w:rPr>
              <w:del w:id="905" w:author="Patel, Seema" w:date="2015-03-31T12:40:00Z"/>
              <w:rFonts w:eastAsiaTheme="minorEastAsia" w:cstheme="minorBidi"/>
              <w:i w:val="0"/>
              <w:noProof/>
              <w:lang w:val="en-IN" w:eastAsia="en-IN"/>
            </w:rPr>
          </w:pPr>
          <w:del w:id="906" w:author="Patel, Seema" w:date="2015-03-31T12:40:00Z">
            <w:r w:rsidRPr="00D74931" w:rsidDel="00D74931">
              <w:rPr>
                <w:noProof/>
                <w:lang w:val="en-CA"/>
              </w:rPr>
              <w:lastRenderedPageBreak/>
              <w:delText>6.9.1</w:delText>
            </w:r>
            <w:r w:rsidDel="00D74931">
              <w:rPr>
                <w:rFonts w:eastAsiaTheme="minorEastAsia" w:cstheme="minorBidi"/>
                <w:i w:val="0"/>
                <w:noProof/>
                <w:lang w:val="en-IN" w:eastAsia="en-IN"/>
              </w:rPr>
              <w:tab/>
            </w:r>
            <w:r w:rsidRPr="00D74931" w:rsidDel="00D74931">
              <w:rPr>
                <w:noProof/>
                <w:lang w:val="en-CA"/>
              </w:rPr>
              <w:delText>AMOUNT persistence logic for failed transactions</w:delText>
            </w:r>
            <w:r w:rsidDel="00D74931">
              <w:rPr>
                <w:noProof/>
                <w:webHidden/>
              </w:rPr>
              <w:tab/>
              <w:delText>151</w:delText>
            </w:r>
          </w:del>
        </w:p>
        <w:p w14:paraId="1C89BEE4" w14:textId="77777777" w:rsidR="008865DC" w:rsidDel="00D74931" w:rsidRDefault="008865DC">
          <w:pPr>
            <w:pStyle w:val="TOC2"/>
            <w:tabs>
              <w:tab w:val="left" w:pos="1000"/>
              <w:tab w:val="right" w:leader="dot" w:pos="9350"/>
            </w:tabs>
            <w:rPr>
              <w:del w:id="907" w:author="Patel, Seema" w:date="2015-03-31T12:40:00Z"/>
              <w:rFonts w:eastAsiaTheme="minorEastAsia" w:cstheme="minorBidi"/>
              <w:smallCaps w:val="0"/>
              <w:noProof/>
              <w:lang w:val="en-IN" w:eastAsia="en-IN"/>
            </w:rPr>
          </w:pPr>
          <w:del w:id="908" w:author="Patel, Seema" w:date="2015-03-31T12:40:00Z">
            <w:r w:rsidRPr="00D74931" w:rsidDel="00D74931">
              <w:rPr>
                <w:noProof/>
                <w:lang w:val="en-CA"/>
              </w:rPr>
              <w:delText>6.10</w:delText>
            </w:r>
            <w:r w:rsidDel="00D74931">
              <w:rPr>
                <w:rFonts w:eastAsiaTheme="minorEastAsia" w:cstheme="minorBidi"/>
                <w:smallCaps w:val="0"/>
                <w:noProof/>
                <w:lang w:val="en-IN" w:eastAsia="en-IN"/>
              </w:rPr>
              <w:tab/>
            </w:r>
            <w:r w:rsidRPr="00D74931" w:rsidDel="00D74931">
              <w:rPr>
                <w:noProof/>
                <w:lang w:val="en-CA"/>
              </w:rPr>
              <w:delText>BSSInfo and MerchantInfo Caching in OSB</w:delText>
            </w:r>
            <w:r w:rsidDel="00D74931">
              <w:rPr>
                <w:noProof/>
                <w:webHidden/>
              </w:rPr>
              <w:tab/>
              <w:delText>153</w:delText>
            </w:r>
          </w:del>
        </w:p>
        <w:p w14:paraId="6B6CF9BB" w14:textId="77777777" w:rsidR="008865DC" w:rsidDel="00D74931" w:rsidRDefault="008865DC">
          <w:pPr>
            <w:pStyle w:val="TOC2"/>
            <w:tabs>
              <w:tab w:val="left" w:pos="1000"/>
              <w:tab w:val="right" w:leader="dot" w:pos="9350"/>
            </w:tabs>
            <w:rPr>
              <w:del w:id="909" w:author="Patel, Seema" w:date="2015-03-31T12:40:00Z"/>
              <w:rFonts w:eastAsiaTheme="minorEastAsia" w:cstheme="minorBidi"/>
              <w:smallCaps w:val="0"/>
              <w:noProof/>
              <w:lang w:val="en-IN" w:eastAsia="en-IN"/>
            </w:rPr>
          </w:pPr>
          <w:del w:id="910" w:author="Patel, Seema" w:date="2015-03-31T12:40:00Z">
            <w:r w:rsidRPr="00D74931" w:rsidDel="00D74931">
              <w:rPr>
                <w:noProof/>
                <w:lang w:val="en-CA"/>
              </w:rPr>
              <w:delText>6.11</w:delText>
            </w:r>
            <w:r w:rsidDel="00D74931">
              <w:rPr>
                <w:rFonts w:eastAsiaTheme="minorEastAsia" w:cstheme="minorBidi"/>
                <w:smallCaps w:val="0"/>
                <w:noProof/>
                <w:lang w:val="en-IN" w:eastAsia="en-IN"/>
              </w:rPr>
              <w:tab/>
            </w:r>
            <w:r w:rsidRPr="00D74931" w:rsidDel="00D74931">
              <w:rPr>
                <w:noProof/>
                <w:lang w:val="en-CA"/>
              </w:rPr>
              <w:delText>End-to-end timeout settings</w:delText>
            </w:r>
            <w:r w:rsidDel="00D74931">
              <w:rPr>
                <w:noProof/>
                <w:webHidden/>
              </w:rPr>
              <w:tab/>
              <w:delText>154</w:delText>
            </w:r>
          </w:del>
        </w:p>
        <w:p w14:paraId="4EB57105" w14:textId="77777777" w:rsidR="008865DC" w:rsidDel="00D74931" w:rsidRDefault="008865DC">
          <w:pPr>
            <w:pStyle w:val="TOC3"/>
            <w:tabs>
              <w:tab w:val="left" w:pos="1200"/>
              <w:tab w:val="right" w:leader="dot" w:pos="9350"/>
            </w:tabs>
            <w:rPr>
              <w:del w:id="911" w:author="Patel, Seema" w:date="2015-03-31T12:40:00Z"/>
              <w:rFonts w:eastAsiaTheme="minorEastAsia" w:cstheme="minorBidi"/>
              <w:i w:val="0"/>
              <w:noProof/>
              <w:lang w:val="en-IN" w:eastAsia="en-IN"/>
            </w:rPr>
          </w:pPr>
          <w:del w:id="912" w:author="Patel, Seema" w:date="2015-03-31T12:40:00Z">
            <w:r w:rsidRPr="00D74931" w:rsidDel="00D74931">
              <w:rPr>
                <w:noProof/>
                <w:lang w:val="en-CA"/>
              </w:rPr>
              <w:delText>6.11.1</w:delText>
            </w:r>
            <w:r w:rsidDel="00D74931">
              <w:rPr>
                <w:rFonts w:eastAsiaTheme="minorEastAsia" w:cstheme="minorBidi"/>
                <w:i w:val="0"/>
                <w:noProof/>
                <w:lang w:val="en-IN" w:eastAsia="en-IN"/>
              </w:rPr>
              <w:tab/>
            </w:r>
            <w:r w:rsidRPr="00D74931" w:rsidDel="00D74931">
              <w:rPr>
                <w:noProof/>
                <w:lang w:val="en-CA"/>
              </w:rPr>
              <w:delText>GPS Online Timeouts Handling</w:delText>
            </w:r>
            <w:r w:rsidDel="00D74931">
              <w:rPr>
                <w:noProof/>
                <w:webHidden/>
              </w:rPr>
              <w:tab/>
              <w:delText>155</w:delText>
            </w:r>
          </w:del>
        </w:p>
        <w:p w14:paraId="21BDB0D9" w14:textId="77777777" w:rsidR="008865DC" w:rsidDel="00D74931" w:rsidRDefault="008865DC">
          <w:pPr>
            <w:pStyle w:val="TOC2"/>
            <w:tabs>
              <w:tab w:val="left" w:pos="1000"/>
              <w:tab w:val="right" w:leader="dot" w:pos="9350"/>
            </w:tabs>
            <w:rPr>
              <w:del w:id="913" w:author="Patel, Seema" w:date="2015-03-31T12:40:00Z"/>
              <w:rFonts w:eastAsiaTheme="minorEastAsia" w:cstheme="minorBidi"/>
              <w:smallCaps w:val="0"/>
              <w:noProof/>
              <w:lang w:val="en-IN" w:eastAsia="en-IN"/>
            </w:rPr>
          </w:pPr>
          <w:del w:id="914" w:author="Patel, Seema" w:date="2015-03-31T12:40:00Z">
            <w:r w:rsidRPr="00D74931" w:rsidDel="00D74931">
              <w:rPr>
                <w:noProof/>
                <w:lang w:val="en-CA"/>
              </w:rPr>
              <w:delText>6.12</w:delText>
            </w:r>
            <w:r w:rsidDel="00D74931">
              <w:rPr>
                <w:rFonts w:eastAsiaTheme="minorEastAsia" w:cstheme="minorBidi"/>
                <w:smallCaps w:val="0"/>
                <w:noProof/>
                <w:lang w:val="en-IN" w:eastAsia="en-IN"/>
              </w:rPr>
              <w:tab/>
            </w:r>
            <w:r w:rsidRPr="00D74931" w:rsidDel="00D74931">
              <w:rPr>
                <w:noProof/>
                <w:lang w:val="en-CA"/>
              </w:rPr>
              <w:delText>GPS Online Service Structure</w:delText>
            </w:r>
            <w:r w:rsidDel="00D74931">
              <w:rPr>
                <w:noProof/>
                <w:webHidden/>
              </w:rPr>
              <w:tab/>
              <w:delText>156</w:delText>
            </w:r>
          </w:del>
        </w:p>
        <w:p w14:paraId="05363B1E" w14:textId="77777777" w:rsidR="008865DC" w:rsidDel="00D74931" w:rsidRDefault="008865DC">
          <w:pPr>
            <w:pStyle w:val="TOC2"/>
            <w:tabs>
              <w:tab w:val="left" w:pos="1000"/>
              <w:tab w:val="right" w:leader="dot" w:pos="9350"/>
            </w:tabs>
            <w:rPr>
              <w:del w:id="915" w:author="Patel, Seema" w:date="2015-03-31T12:40:00Z"/>
              <w:rFonts w:eastAsiaTheme="minorEastAsia" w:cstheme="minorBidi"/>
              <w:smallCaps w:val="0"/>
              <w:noProof/>
              <w:lang w:val="en-IN" w:eastAsia="en-IN"/>
            </w:rPr>
          </w:pPr>
          <w:del w:id="916" w:author="Patel, Seema" w:date="2015-03-31T12:40:00Z">
            <w:r w:rsidRPr="00D74931" w:rsidDel="00D74931">
              <w:rPr>
                <w:noProof/>
                <w:lang w:val="en-CA"/>
              </w:rPr>
              <w:delText>6.13</w:delText>
            </w:r>
            <w:r w:rsidDel="00D74931">
              <w:rPr>
                <w:rFonts w:eastAsiaTheme="minorEastAsia" w:cstheme="minorBidi"/>
                <w:smallCaps w:val="0"/>
                <w:noProof/>
                <w:lang w:val="en-IN" w:eastAsia="en-IN"/>
              </w:rPr>
              <w:tab/>
            </w:r>
            <w:r w:rsidRPr="00D74931" w:rsidDel="00D74931">
              <w:rPr>
                <w:noProof/>
                <w:lang w:val="en-CA"/>
              </w:rPr>
              <w:delText>GPS Online Service Components</w:delText>
            </w:r>
            <w:r w:rsidDel="00D74931">
              <w:rPr>
                <w:noProof/>
                <w:webHidden/>
              </w:rPr>
              <w:tab/>
              <w:delText>157</w:delText>
            </w:r>
          </w:del>
        </w:p>
        <w:p w14:paraId="0C86AFEA" w14:textId="77777777" w:rsidR="008865DC" w:rsidDel="00D74931" w:rsidRDefault="008865DC">
          <w:pPr>
            <w:pStyle w:val="TOC3"/>
            <w:tabs>
              <w:tab w:val="left" w:pos="1200"/>
              <w:tab w:val="right" w:leader="dot" w:pos="9350"/>
            </w:tabs>
            <w:rPr>
              <w:del w:id="917" w:author="Patel, Seema" w:date="2015-03-31T12:40:00Z"/>
              <w:rFonts w:eastAsiaTheme="minorEastAsia" w:cstheme="minorBidi"/>
              <w:i w:val="0"/>
              <w:noProof/>
              <w:lang w:val="en-IN" w:eastAsia="en-IN"/>
            </w:rPr>
          </w:pPr>
          <w:del w:id="918" w:author="Patel, Seema" w:date="2015-03-31T12:40:00Z">
            <w:r w:rsidRPr="00D74931" w:rsidDel="00D74931">
              <w:rPr>
                <w:noProof/>
                <w:lang w:val="en-CA"/>
              </w:rPr>
              <w:delText>6.13.1</w:delText>
            </w:r>
            <w:r w:rsidDel="00D74931">
              <w:rPr>
                <w:rFonts w:eastAsiaTheme="minorEastAsia" w:cstheme="minorBidi"/>
                <w:i w:val="0"/>
                <w:noProof/>
                <w:lang w:val="en-IN" w:eastAsia="en-IN"/>
              </w:rPr>
              <w:tab/>
            </w:r>
            <w:r w:rsidRPr="00D74931" w:rsidDel="00D74931">
              <w:rPr>
                <w:noProof/>
                <w:lang w:val="en-CA"/>
              </w:rPr>
              <w:delText>GPSOnline Proxy Service</w:delText>
            </w:r>
            <w:r w:rsidDel="00D74931">
              <w:rPr>
                <w:noProof/>
                <w:webHidden/>
              </w:rPr>
              <w:tab/>
              <w:delText>157</w:delText>
            </w:r>
          </w:del>
        </w:p>
        <w:p w14:paraId="26175876" w14:textId="77777777" w:rsidR="008865DC" w:rsidDel="00D74931" w:rsidRDefault="008865DC">
          <w:pPr>
            <w:pStyle w:val="TOC3"/>
            <w:tabs>
              <w:tab w:val="left" w:pos="1200"/>
              <w:tab w:val="right" w:leader="dot" w:pos="9350"/>
            </w:tabs>
            <w:rPr>
              <w:del w:id="919" w:author="Patel, Seema" w:date="2015-03-31T12:40:00Z"/>
              <w:rFonts w:eastAsiaTheme="minorEastAsia" w:cstheme="minorBidi"/>
              <w:i w:val="0"/>
              <w:noProof/>
              <w:lang w:val="en-IN" w:eastAsia="en-IN"/>
            </w:rPr>
          </w:pPr>
          <w:del w:id="920" w:author="Patel, Seema" w:date="2015-03-31T12:40:00Z">
            <w:r w:rsidRPr="00D74931" w:rsidDel="00D74931">
              <w:rPr>
                <w:noProof/>
                <w:lang w:val="en-CA"/>
              </w:rPr>
              <w:delText>6.13.2</w:delText>
            </w:r>
            <w:r w:rsidDel="00D74931">
              <w:rPr>
                <w:rFonts w:eastAsiaTheme="minorEastAsia" w:cstheme="minorBidi"/>
                <w:i w:val="0"/>
                <w:noProof/>
                <w:lang w:val="en-IN" w:eastAsia="en-IN"/>
              </w:rPr>
              <w:tab/>
            </w:r>
            <w:r w:rsidRPr="00D74931" w:rsidDel="00D74931">
              <w:rPr>
                <w:noProof/>
                <w:lang w:val="en-CA"/>
              </w:rPr>
              <w:delText>GPSOnlineProxy Business Service</w:delText>
            </w:r>
            <w:r w:rsidDel="00D74931">
              <w:rPr>
                <w:noProof/>
                <w:webHidden/>
              </w:rPr>
              <w:tab/>
              <w:delText>158</w:delText>
            </w:r>
          </w:del>
        </w:p>
        <w:p w14:paraId="68A96009" w14:textId="77777777" w:rsidR="008865DC" w:rsidDel="00D74931" w:rsidRDefault="008865DC">
          <w:pPr>
            <w:pStyle w:val="TOC3"/>
            <w:tabs>
              <w:tab w:val="left" w:pos="1200"/>
              <w:tab w:val="right" w:leader="dot" w:pos="9350"/>
            </w:tabs>
            <w:rPr>
              <w:del w:id="921" w:author="Patel, Seema" w:date="2015-03-31T12:40:00Z"/>
              <w:rFonts w:eastAsiaTheme="minorEastAsia" w:cstheme="minorBidi"/>
              <w:i w:val="0"/>
              <w:noProof/>
              <w:lang w:val="en-IN" w:eastAsia="en-IN"/>
            </w:rPr>
          </w:pPr>
          <w:del w:id="922" w:author="Patel, Seema" w:date="2015-03-31T12:40:00Z">
            <w:r w:rsidRPr="00D74931" w:rsidDel="00D74931">
              <w:rPr>
                <w:noProof/>
                <w:lang w:val="en-CA"/>
              </w:rPr>
              <w:delText>6.13.3</w:delText>
            </w:r>
            <w:r w:rsidDel="00D74931">
              <w:rPr>
                <w:rFonts w:eastAsiaTheme="minorEastAsia" w:cstheme="minorBidi"/>
                <w:i w:val="0"/>
                <w:noProof/>
                <w:lang w:val="en-IN" w:eastAsia="en-IN"/>
              </w:rPr>
              <w:tab/>
            </w:r>
            <w:r w:rsidRPr="00D74931" w:rsidDel="00D74931">
              <w:rPr>
                <w:noProof/>
                <w:lang w:val="en-CA"/>
              </w:rPr>
              <w:delText>GPS Online WSDL</w:delText>
            </w:r>
            <w:r w:rsidDel="00D74931">
              <w:rPr>
                <w:noProof/>
                <w:webHidden/>
              </w:rPr>
              <w:tab/>
              <w:delText>159</w:delText>
            </w:r>
          </w:del>
        </w:p>
        <w:p w14:paraId="44D629D0" w14:textId="77777777" w:rsidR="008865DC" w:rsidDel="00D74931" w:rsidRDefault="008865DC">
          <w:pPr>
            <w:pStyle w:val="TOC2"/>
            <w:tabs>
              <w:tab w:val="left" w:pos="1000"/>
              <w:tab w:val="right" w:leader="dot" w:pos="9350"/>
            </w:tabs>
            <w:rPr>
              <w:del w:id="923" w:author="Patel, Seema" w:date="2015-03-31T12:40:00Z"/>
              <w:rFonts w:eastAsiaTheme="minorEastAsia" w:cstheme="minorBidi"/>
              <w:smallCaps w:val="0"/>
              <w:noProof/>
              <w:lang w:val="en-IN" w:eastAsia="en-IN"/>
            </w:rPr>
          </w:pPr>
          <w:del w:id="924" w:author="Patel, Seema" w:date="2015-03-31T12:40:00Z">
            <w:r w:rsidRPr="00D74931" w:rsidDel="00D74931">
              <w:rPr>
                <w:noProof/>
                <w:lang w:val="en-CA"/>
              </w:rPr>
              <w:delText>6.14</w:delText>
            </w:r>
            <w:r w:rsidDel="00D74931">
              <w:rPr>
                <w:rFonts w:eastAsiaTheme="minorEastAsia" w:cstheme="minorBidi"/>
                <w:smallCaps w:val="0"/>
                <w:noProof/>
                <w:lang w:val="en-IN" w:eastAsia="en-IN"/>
              </w:rPr>
              <w:tab/>
            </w:r>
            <w:r w:rsidRPr="00D74931" w:rsidDel="00D74931">
              <w:rPr>
                <w:noProof/>
                <w:lang w:val="en-CA"/>
              </w:rPr>
              <w:delText>GPS Online Interface</w:delText>
            </w:r>
            <w:r w:rsidDel="00D74931">
              <w:rPr>
                <w:noProof/>
                <w:webHidden/>
              </w:rPr>
              <w:tab/>
              <w:delText>160</w:delText>
            </w:r>
          </w:del>
        </w:p>
        <w:p w14:paraId="670EE3A8" w14:textId="77777777" w:rsidR="008865DC" w:rsidDel="00D74931" w:rsidRDefault="008865DC">
          <w:pPr>
            <w:pStyle w:val="TOC3"/>
            <w:tabs>
              <w:tab w:val="left" w:pos="1200"/>
              <w:tab w:val="right" w:leader="dot" w:pos="9350"/>
            </w:tabs>
            <w:rPr>
              <w:del w:id="925" w:author="Patel, Seema" w:date="2015-03-31T12:40:00Z"/>
              <w:rFonts w:eastAsiaTheme="minorEastAsia" w:cstheme="minorBidi"/>
              <w:i w:val="0"/>
              <w:noProof/>
              <w:lang w:val="en-IN" w:eastAsia="en-IN"/>
            </w:rPr>
          </w:pPr>
          <w:del w:id="926" w:author="Patel, Seema" w:date="2015-03-31T12:40:00Z">
            <w:r w:rsidRPr="00D74931" w:rsidDel="00D74931">
              <w:rPr>
                <w:noProof/>
                <w:lang w:val="en-CA"/>
              </w:rPr>
              <w:delText>6.14.1</w:delText>
            </w:r>
            <w:r w:rsidDel="00D74931">
              <w:rPr>
                <w:rFonts w:eastAsiaTheme="minorEastAsia" w:cstheme="minorBidi"/>
                <w:i w:val="0"/>
                <w:noProof/>
                <w:lang w:val="en-IN" w:eastAsia="en-IN"/>
              </w:rPr>
              <w:tab/>
            </w:r>
            <w:r w:rsidRPr="00D74931" w:rsidDel="00D74931">
              <w:rPr>
                <w:noProof/>
                <w:lang w:val="en-CA"/>
              </w:rPr>
              <w:delText>GPSOnline Service Request</w:delText>
            </w:r>
            <w:r w:rsidDel="00D74931">
              <w:rPr>
                <w:noProof/>
                <w:webHidden/>
              </w:rPr>
              <w:tab/>
              <w:delText>160</w:delText>
            </w:r>
          </w:del>
        </w:p>
        <w:p w14:paraId="41408EBB" w14:textId="77777777" w:rsidR="008865DC" w:rsidDel="00D74931" w:rsidRDefault="008865DC">
          <w:pPr>
            <w:pStyle w:val="TOC3"/>
            <w:tabs>
              <w:tab w:val="left" w:pos="1200"/>
              <w:tab w:val="right" w:leader="dot" w:pos="9350"/>
            </w:tabs>
            <w:rPr>
              <w:del w:id="927" w:author="Patel, Seema" w:date="2015-03-31T12:40:00Z"/>
              <w:rFonts w:eastAsiaTheme="minorEastAsia" w:cstheme="minorBidi"/>
              <w:i w:val="0"/>
              <w:noProof/>
              <w:lang w:val="en-IN" w:eastAsia="en-IN"/>
            </w:rPr>
          </w:pPr>
          <w:del w:id="928" w:author="Patel, Seema" w:date="2015-03-31T12:40:00Z">
            <w:r w:rsidRPr="00D74931" w:rsidDel="00D74931">
              <w:rPr>
                <w:noProof/>
                <w:lang w:val="en-CA"/>
              </w:rPr>
              <w:delText>6.14.2</w:delText>
            </w:r>
            <w:r w:rsidDel="00D74931">
              <w:rPr>
                <w:rFonts w:eastAsiaTheme="minorEastAsia" w:cstheme="minorBidi"/>
                <w:i w:val="0"/>
                <w:noProof/>
                <w:lang w:val="en-IN" w:eastAsia="en-IN"/>
              </w:rPr>
              <w:tab/>
            </w:r>
            <w:r w:rsidRPr="00D74931" w:rsidDel="00D74931">
              <w:rPr>
                <w:noProof/>
                <w:lang w:val="en-CA"/>
              </w:rPr>
              <w:delText>GPS Online Response</w:delText>
            </w:r>
            <w:r w:rsidDel="00D74931">
              <w:rPr>
                <w:noProof/>
                <w:webHidden/>
              </w:rPr>
              <w:tab/>
              <w:delText>162</w:delText>
            </w:r>
          </w:del>
        </w:p>
        <w:p w14:paraId="64B06895" w14:textId="77777777" w:rsidR="008865DC" w:rsidDel="00D74931" w:rsidRDefault="008865DC">
          <w:pPr>
            <w:pStyle w:val="TOC2"/>
            <w:tabs>
              <w:tab w:val="left" w:pos="1000"/>
              <w:tab w:val="right" w:leader="dot" w:pos="9350"/>
            </w:tabs>
            <w:rPr>
              <w:del w:id="929" w:author="Patel, Seema" w:date="2015-03-31T12:40:00Z"/>
              <w:rFonts w:eastAsiaTheme="minorEastAsia" w:cstheme="minorBidi"/>
              <w:smallCaps w:val="0"/>
              <w:noProof/>
              <w:lang w:val="en-IN" w:eastAsia="en-IN"/>
            </w:rPr>
          </w:pPr>
          <w:del w:id="930" w:author="Patel, Seema" w:date="2015-03-31T12:40:00Z">
            <w:r w:rsidRPr="00D74931" w:rsidDel="00D74931">
              <w:rPr>
                <w:noProof/>
                <w:lang w:val="en-CA"/>
              </w:rPr>
              <w:delText>6.15</w:delText>
            </w:r>
            <w:r w:rsidDel="00D74931">
              <w:rPr>
                <w:rFonts w:eastAsiaTheme="minorEastAsia" w:cstheme="minorBidi"/>
                <w:smallCaps w:val="0"/>
                <w:noProof/>
                <w:lang w:val="en-IN" w:eastAsia="en-IN"/>
              </w:rPr>
              <w:tab/>
            </w:r>
            <w:r w:rsidRPr="00D74931" w:rsidDel="00D74931">
              <w:rPr>
                <w:noProof/>
                <w:lang w:val="en-CA"/>
              </w:rPr>
              <w:delText>SLAs config and timeouts handling</w:delText>
            </w:r>
            <w:r w:rsidDel="00D74931">
              <w:rPr>
                <w:noProof/>
                <w:webHidden/>
              </w:rPr>
              <w:tab/>
              <w:delText>164</w:delText>
            </w:r>
          </w:del>
        </w:p>
        <w:p w14:paraId="5EA9155D" w14:textId="77777777" w:rsidR="008865DC" w:rsidDel="00D74931" w:rsidRDefault="008865DC">
          <w:pPr>
            <w:pStyle w:val="TOC1"/>
            <w:tabs>
              <w:tab w:val="left" w:pos="400"/>
              <w:tab w:val="right" w:leader="dot" w:pos="9350"/>
            </w:tabs>
            <w:rPr>
              <w:del w:id="931" w:author="Patel, Seema" w:date="2015-03-31T12:40:00Z"/>
              <w:rFonts w:eastAsiaTheme="minorEastAsia" w:cstheme="minorBidi"/>
              <w:b w:val="0"/>
              <w:caps w:val="0"/>
              <w:noProof/>
              <w:lang w:val="en-IN" w:eastAsia="en-IN"/>
            </w:rPr>
          </w:pPr>
          <w:del w:id="932" w:author="Patel, Seema" w:date="2015-03-31T12:40:00Z">
            <w:r w:rsidRPr="00D74931" w:rsidDel="00D74931">
              <w:rPr>
                <w:noProof/>
                <w:lang w:val="en-CA"/>
              </w:rPr>
              <w:delText>7.</w:delText>
            </w:r>
            <w:r w:rsidDel="00D74931">
              <w:rPr>
                <w:rFonts w:eastAsiaTheme="minorEastAsia" w:cstheme="minorBidi"/>
                <w:b w:val="0"/>
                <w:caps w:val="0"/>
                <w:noProof/>
                <w:lang w:val="en-IN" w:eastAsia="en-IN"/>
              </w:rPr>
              <w:tab/>
            </w:r>
            <w:r w:rsidRPr="00D74931" w:rsidDel="00D74931">
              <w:rPr>
                <w:noProof/>
                <w:lang w:val="en-CA"/>
              </w:rPr>
              <w:delText>OSB - WebLogic Integration</w:delText>
            </w:r>
            <w:r w:rsidDel="00D74931">
              <w:rPr>
                <w:noProof/>
                <w:webHidden/>
              </w:rPr>
              <w:tab/>
              <w:delText>166</w:delText>
            </w:r>
          </w:del>
        </w:p>
        <w:p w14:paraId="17A56695" w14:textId="77777777" w:rsidR="008865DC" w:rsidDel="00D74931" w:rsidRDefault="008865DC">
          <w:pPr>
            <w:pStyle w:val="TOC1"/>
            <w:tabs>
              <w:tab w:val="left" w:pos="400"/>
              <w:tab w:val="right" w:leader="dot" w:pos="9350"/>
            </w:tabs>
            <w:rPr>
              <w:del w:id="933" w:author="Patel, Seema" w:date="2015-03-31T12:40:00Z"/>
              <w:rFonts w:eastAsiaTheme="minorEastAsia" w:cstheme="minorBidi"/>
              <w:b w:val="0"/>
              <w:caps w:val="0"/>
              <w:noProof/>
              <w:lang w:val="en-IN" w:eastAsia="en-IN"/>
            </w:rPr>
          </w:pPr>
          <w:del w:id="934" w:author="Patel, Seema" w:date="2015-03-31T12:40:00Z">
            <w:r w:rsidRPr="00D74931" w:rsidDel="00D74931">
              <w:rPr>
                <w:noProof/>
                <w:lang w:val="en-CA"/>
              </w:rPr>
              <w:delText>8.</w:delText>
            </w:r>
            <w:r w:rsidDel="00D74931">
              <w:rPr>
                <w:rFonts w:eastAsiaTheme="minorEastAsia" w:cstheme="minorBidi"/>
                <w:b w:val="0"/>
                <w:caps w:val="0"/>
                <w:noProof/>
                <w:lang w:val="en-IN" w:eastAsia="en-IN"/>
              </w:rPr>
              <w:tab/>
            </w:r>
            <w:r w:rsidRPr="00D74931" w:rsidDel="00D74931">
              <w:rPr>
                <w:noProof/>
                <w:lang w:val="en-CA"/>
              </w:rPr>
              <w:delText>GPS Online – Batch Commons</w:delText>
            </w:r>
            <w:r w:rsidDel="00D74931">
              <w:rPr>
                <w:noProof/>
                <w:webHidden/>
              </w:rPr>
              <w:tab/>
              <w:delText>167</w:delText>
            </w:r>
          </w:del>
        </w:p>
        <w:p w14:paraId="3F5D14C8" w14:textId="77777777" w:rsidR="008865DC" w:rsidDel="00D74931" w:rsidRDefault="008865DC">
          <w:pPr>
            <w:pStyle w:val="TOC2"/>
            <w:tabs>
              <w:tab w:val="left" w:pos="800"/>
              <w:tab w:val="right" w:leader="dot" w:pos="9350"/>
            </w:tabs>
            <w:rPr>
              <w:del w:id="935" w:author="Patel, Seema" w:date="2015-03-31T12:40:00Z"/>
              <w:rFonts w:eastAsiaTheme="minorEastAsia" w:cstheme="minorBidi"/>
              <w:smallCaps w:val="0"/>
              <w:noProof/>
              <w:lang w:val="en-IN" w:eastAsia="en-IN"/>
            </w:rPr>
          </w:pPr>
          <w:del w:id="936" w:author="Patel, Seema" w:date="2015-03-31T12:40:00Z">
            <w:r w:rsidRPr="00D74931" w:rsidDel="00D74931">
              <w:rPr>
                <w:noProof/>
                <w:lang w:val="en-CA"/>
              </w:rPr>
              <w:delText>8.1</w:delText>
            </w:r>
            <w:r w:rsidDel="00D74931">
              <w:rPr>
                <w:rFonts w:eastAsiaTheme="minorEastAsia" w:cstheme="minorBidi"/>
                <w:smallCaps w:val="0"/>
                <w:noProof/>
                <w:lang w:val="en-IN" w:eastAsia="en-IN"/>
              </w:rPr>
              <w:tab/>
            </w:r>
            <w:r w:rsidRPr="00D74931" w:rsidDel="00D74931">
              <w:rPr>
                <w:noProof/>
                <w:lang w:val="en-CA"/>
              </w:rPr>
              <w:delText>GPS Deployment</w:delText>
            </w:r>
            <w:r w:rsidDel="00D74931">
              <w:rPr>
                <w:noProof/>
                <w:webHidden/>
              </w:rPr>
              <w:tab/>
              <w:delText>167</w:delText>
            </w:r>
          </w:del>
        </w:p>
        <w:p w14:paraId="70F30E66" w14:textId="77777777" w:rsidR="008865DC" w:rsidDel="00D74931" w:rsidRDefault="008865DC">
          <w:pPr>
            <w:pStyle w:val="TOC2"/>
            <w:tabs>
              <w:tab w:val="left" w:pos="800"/>
              <w:tab w:val="right" w:leader="dot" w:pos="9350"/>
            </w:tabs>
            <w:rPr>
              <w:del w:id="937" w:author="Patel, Seema" w:date="2015-03-31T12:40:00Z"/>
              <w:rFonts w:eastAsiaTheme="minorEastAsia" w:cstheme="minorBidi"/>
              <w:smallCaps w:val="0"/>
              <w:noProof/>
              <w:lang w:val="en-IN" w:eastAsia="en-IN"/>
            </w:rPr>
          </w:pPr>
          <w:del w:id="938" w:author="Patel, Seema" w:date="2015-03-31T12:40:00Z">
            <w:r w:rsidRPr="00D74931" w:rsidDel="00D74931">
              <w:rPr>
                <w:noProof/>
                <w:lang w:val="en-CA"/>
              </w:rPr>
              <w:delText>8.2</w:delText>
            </w:r>
            <w:r w:rsidDel="00D74931">
              <w:rPr>
                <w:rFonts w:eastAsiaTheme="minorEastAsia" w:cstheme="minorBidi"/>
                <w:smallCaps w:val="0"/>
                <w:noProof/>
                <w:lang w:val="en-IN" w:eastAsia="en-IN"/>
              </w:rPr>
              <w:tab/>
            </w:r>
            <w:r w:rsidRPr="00D74931" w:rsidDel="00D74931">
              <w:rPr>
                <w:noProof/>
                <w:lang w:val="en-CA"/>
              </w:rPr>
              <w:delText>GPS Common Model</w:delText>
            </w:r>
            <w:r w:rsidDel="00D74931">
              <w:rPr>
                <w:noProof/>
                <w:webHidden/>
              </w:rPr>
              <w:tab/>
              <w:delText>167</w:delText>
            </w:r>
          </w:del>
        </w:p>
        <w:p w14:paraId="377C65C7" w14:textId="77777777" w:rsidR="008865DC" w:rsidDel="00D74931" w:rsidRDefault="008865DC">
          <w:pPr>
            <w:pStyle w:val="TOC3"/>
            <w:tabs>
              <w:tab w:val="left" w:pos="1200"/>
              <w:tab w:val="right" w:leader="dot" w:pos="9350"/>
            </w:tabs>
            <w:rPr>
              <w:del w:id="939" w:author="Patel, Seema" w:date="2015-03-31T12:40:00Z"/>
              <w:rFonts w:eastAsiaTheme="minorEastAsia" w:cstheme="minorBidi"/>
              <w:i w:val="0"/>
              <w:noProof/>
              <w:lang w:val="en-IN" w:eastAsia="en-IN"/>
            </w:rPr>
          </w:pPr>
          <w:del w:id="940" w:author="Patel, Seema" w:date="2015-03-31T12:40:00Z">
            <w:r w:rsidRPr="00D74931" w:rsidDel="00D74931">
              <w:rPr>
                <w:noProof/>
                <w:lang w:val="en-CA"/>
              </w:rPr>
              <w:delText>8.2.1</w:delText>
            </w:r>
            <w:r w:rsidDel="00D74931">
              <w:rPr>
                <w:rFonts w:eastAsiaTheme="minorEastAsia" w:cstheme="minorBidi"/>
                <w:i w:val="0"/>
                <w:noProof/>
                <w:lang w:val="en-IN" w:eastAsia="en-IN"/>
              </w:rPr>
              <w:tab/>
            </w:r>
            <w:r w:rsidRPr="00D74931" w:rsidDel="00D74931">
              <w:rPr>
                <w:noProof/>
                <w:lang w:val="en-CA"/>
              </w:rPr>
              <w:delText>Logging Information</w:delText>
            </w:r>
            <w:r w:rsidDel="00D74931">
              <w:rPr>
                <w:noProof/>
                <w:webHidden/>
              </w:rPr>
              <w:tab/>
              <w:delText>167</w:delText>
            </w:r>
          </w:del>
        </w:p>
        <w:p w14:paraId="3A594D8C" w14:textId="77777777" w:rsidR="008865DC" w:rsidDel="00D74931" w:rsidRDefault="008865DC">
          <w:pPr>
            <w:pStyle w:val="TOC3"/>
            <w:tabs>
              <w:tab w:val="left" w:pos="1200"/>
              <w:tab w:val="right" w:leader="dot" w:pos="9350"/>
            </w:tabs>
            <w:rPr>
              <w:del w:id="941" w:author="Patel, Seema" w:date="2015-03-31T12:40:00Z"/>
              <w:rFonts w:eastAsiaTheme="minorEastAsia" w:cstheme="minorBidi"/>
              <w:i w:val="0"/>
              <w:noProof/>
              <w:lang w:val="en-IN" w:eastAsia="en-IN"/>
            </w:rPr>
          </w:pPr>
          <w:del w:id="942" w:author="Patel, Seema" w:date="2015-03-31T12:40:00Z">
            <w:r w:rsidRPr="00D74931" w:rsidDel="00D74931">
              <w:rPr>
                <w:noProof/>
                <w:lang w:val="en-CA"/>
              </w:rPr>
              <w:delText>8.2.2</w:delText>
            </w:r>
            <w:r w:rsidDel="00D74931">
              <w:rPr>
                <w:rFonts w:eastAsiaTheme="minorEastAsia" w:cstheme="minorBidi"/>
                <w:i w:val="0"/>
                <w:noProof/>
                <w:lang w:val="en-IN" w:eastAsia="en-IN"/>
              </w:rPr>
              <w:tab/>
            </w:r>
            <w:r w:rsidRPr="00D74931" w:rsidDel="00D74931">
              <w:rPr>
                <w:noProof/>
                <w:lang w:val="en-CA"/>
              </w:rPr>
              <w:delText>GPS Core Logging Information</w:delText>
            </w:r>
            <w:r w:rsidDel="00D74931">
              <w:rPr>
                <w:noProof/>
                <w:webHidden/>
              </w:rPr>
              <w:tab/>
              <w:delText>167</w:delText>
            </w:r>
          </w:del>
        </w:p>
        <w:p w14:paraId="0F00CDED" w14:textId="77777777" w:rsidR="008865DC" w:rsidDel="00D74931" w:rsidRDefault="008865DC">
          <w:pPr>
            <w:pStyle w:val="TOC3"/>
            <w:tabs>
              <w:tab w:val="left" w:pos="1200"/>
              <w:tab w:val="right" w:leader="dot" w:pos="9350"/>
            </w:tabs>
            <w:rPr>
              <w:del w:id="943" w:author="Patel, Seema" w:date="2015-03-31T12:40:00Z"/>
              <w:rFonts w:eastAsiaTheme="minorEastAsia" w:cstheme="minorBidi"/>
              <w:i w:val="0"/>
              <w:noProof/>
              <w:lang w:val="en-IN" w:eastAsia="en-IN"/>
            </w:rPr>
          </w:pPr>
          <w:del w:id="944" w:author="Patel, Seema" w:date="2015-03-31T12:40:00Z">
            <w:r w:rsidRPr="00D74931" w:rsidDel="00D74931">
              <w:rPr>
                <w:noProof/>
                <w:lang w:val="en-CA"/>
              </w:rPr>
              <w:delText>8.2.3</w:delText>
            </w:r>
            <w:r w:rsidDel="00D74931">
              <w:rPr>
                <w:rFonts w:eastAsiaTheme="minorEastAsia" w:cstheme="minorBidi"/>
                <w:i w:val="0"/>
                <w:noProof/>
                <w:lang w:val="en-IN" w:eastAsia="en-IN"/>
              </w:rPr>
              <w:tab/>
            </w:r>
            <w:r w:rsidRPr="00D74931" w:rsidDel="00D74931">
              <w:rPr>
                <w:noProof/>
                <w:lang w:val="en-CA"/>
              </w:rPr>
              <w:delText>GPS Online Logging Information</w:delText>
            </w:r>
            <w:r w:rsidDel="00D74931">
              <w:rPr>
                <w:noProof/>
                <w:webHidden/>
              </w:rPr>
              <w:tab/>
              <w:delText>167</w:delText>
            </w:r>
          </w:del>
        </w:p>
        <w:p w14:paraId="2CE8BD50" w14:textId="77777777" w:rsidR="008865DC" w:rsidDel="00D74931" w:rsidRDefault="008865DC">
          <w:pPr>
            <w:pStyle w:val="TOC3"/>
            <w:tabs>
              <w:tab w:val="left" w:pos="1200"/>
              <w:tab w:val="right" w:leader="dot" w:pos="9350"/>
            </w:tabs>
            <w:rPr>
              <w:del w:id="945" w:author="Patel, Seema" w:date="2015-03-31T12:40:00Z"/>
              <w:rFonts w:eastAsiaTheme="minorEastAsia" w:cstheme="minorBidi"/>
              <w:i w:val="0"/>
              <w:noProof/>
              <w:lang w:val="en-IN" w:eastAsia="en-IN"/>
            </w:rPr>
          </w:pPr>
          <w:del w:id="946" w:author="Patel, Seema" w:date="2015-03-31T12:40:00Z">
            <w:r w:rsidRPr="00D74931" w:rsidDel="00D74931">
              <w:rPr>
                <w:noProof/>
                <w:lang w:val="en-CA"/>
              </w:rPr>
              <w:delText>8.2.4</w:delText>
            </w:r>
            <w:r w:rsidDel="00D74931">
              <w:rPr>
                <w:rFonts w:eastAsiaTheme="minorEastAsia" w:cstheme="minorBidi"/>
                <w:i w:val="0"/>
                <w:noProof/>
                <w:lang w:val="en-IN" w:eastAsia="en-IN"/>
              </w:rPr>
              <w:tab/>
            </w:r>
            <w:r w:rsidRPr="00D74931" w:rsidDel="00D74931">
              <w:rPr>
                <w:noProof/>
                <w:lang w:val="en-CA"/>
              </w:rPr>
              <w:delText>GPS Batch Logging Information</w:delText>
            </w:r>
            <w:r w:rsidDel="00D74931">
              <w:rPr>
                <w:noProof/>
                <w:webHidden/>
              </w:rPr>
              <w:tab/>
              <w:delText>167</w:delText>
            </w:r>
          </w:del>
        </w:p>
        <w:p w14:paraId="77B37316" w14:textId="77777777" w:rsidR="008865DC" w:rsidDel="00D74931" w:rsidRDefault="008865DC">
          <w:pPr>
            <w:pStyle w:val="TOC2"/>
            <w:tabs>
              <w:tab w:val="left" w:pos="800"/>
              <w:tab w:val="right" w:leader="dot" w:pos="9350"/>
            </w:tabs>
            <w:rPr>
              <w:del w:id="947" w:author="Patel, Seema" w:date="2015-03-31T12:40:00Z"/>
              <w:rFonts w:eastAsiaTheme="minorEastAsia" w:cstheme="minorBidi"/>
              <w:smallCaps w:val="0"/>
              <w:noProof/>
              <w:lang w:val="en-IN" w:eastAsia="en-IN"/>
            </w:rPr>
          </w:pPr>
          <w:del w:id="948" w:author="Patel, Seema" w:date="2015-03-31T12:40:00Z">
            <w:r w:rsidRPr="00D74931" w:rsidDel="00D74931">
              <w:rPr>
                <w:noProof/>
                <w:lang w:val="en-CA"/>
              </w:rPr>
              <w:delText>8.3</w:delText>
            </w:r>
            <w:r w:rsidDel="00D74931">
              <w:rPr>
                <w:rFonts w:eastAsiaTheme="minorEastAsia" w:cstheme="minorBidi"/>
                <w:smallCaps w:val="0"/>
                <w:noProof/>
                <w:lang w:val="en-IN" w:eastAsia="en-IN"/>
              </w:rPr>
              <w:tab/>
            </w:r>
            <w:r w:rsidRPr="00D74931" w:rsidDel="00D74931">
              <w:rPr>
                <w:noProof/>
                <w:lang w:val="en-CA"/>
              </w:rPr>
              <w:delText>GPS Application Performance</w:delText>
            </w:r>
            <w:r w:rsidDel="00D74931">
              <w:rPr>
                <w:noProof/>
                <w:webHidden/>
              </w:rPr>
              <w:tab/>
              <w:delText>168</w:delText>
            </w:r>
          </w:del>
        </w:p>
        <w:p w14:paraId="3A5308B5" w14:textId="77777777" w:rsidR="008865DC" w:rsidDel="00D74931" w:rsidRDefault="008865DC">
          <w:pPr>
            <w:pStyle w:val="TOC2"/>
            <w:tabs>
              <w:tab w:val="left" w:pos="800"/>
              <w:tab w:val="right" w:leader="dot" w:pos="9350"/>
            </w:tabs>
            <w:rPr>
              <w:del w:id="949" w:author="Patel, Seema" w:date="2015-03-31T12:40:00Z"/>
              <w:rFonts w:eastAsiaTheme="minorEastAsia" w:cstheme="minorBidi"/>
              <w:smallCaps w:val="0"/>
              <w:noProof/>
              <w:lang w:val="en-IN" w:eastAsia="en-IN"/>
            </w:rPr>
          </w:pPr>
          <w:del w:id="950" w:author="Patel, Seema" w:date="2015-03-31T12:40:00Z">
            <w:r w:rsidRPr="00D74931" w:rsidDel="00D74931">
              <w:rPr>
                <w:noProof/>
                <w:lang w:val="en-CA"/>
              </w:rPr>
              <w:delText>8.4</w:delText>
            </w:r>
            <w:r w:rsidDel="00D74931">
              <w:rPr>
                <w:rFonts w:eastAsiaTheme="minorEastAsia" w:cstheme="minorBidi"/>
                <w:smallCaps w:val="0"/>
                <w:noProof/>
                <w:lang w:val="en-IN" w:eastAsia="en-IN"/>
              </w:rPr>
              <w:tab/>
            </w:r>
            <w:r w:rsidRPr="00D74931" w:rsidDel="00D74931">
              <w:rPr>
                <w:noProof/>
                <w:lang w:val="en-CA"/>
              </w:rPr>
              <w:delText>Monitoring, Reporting and Statistics</w:delText>
            </w:r>
            <w:r w:rsidDel="00D74931">
              <w:rPr>
                <w:noProof/>
                <w:webHidden/>
              </w:rPr>
              <w:tab/>
              <w:delText>168</w:delText>
            </w:r>
          </w:del>
        </w:p>
        <w:p w14:paraId="1E81C905" w14:textId="77777777" w:rsidR="008865DC" w:rsidDel="00D74931" w:rsidRDefault="008865DC">
          <w:pPr>
            <w:pStyle w:val="TOC1"/>
            <w:tabs>
              <w:tab w:val="left" w:pos="400"/>
              <w:tab w:val="right" w:leader="dot" w:pos="9350"/>
            </w:tabs>
            <w:rPr>
              <w:del w:id="951" w:author="Patel, Seema" w:date="2015-03-31T12:40:00Z"/>
              <w:rFonts w:eastAsiaTheme="minorEastAsia" w:cstheme="minorBidi"/>
              <w:b w:val="0"/>
              <w:caps w:val="0"/>
              <w:noProof/>
              <w:lang w:val="en-IN" w:eastAsia="en-IN"/>
            </w:rPr>
          </w:pPr>
          <w:del w:id="952" w:author="Patel, Seema" w:date="2015-03-31T12:40:00Z">
            <w:r w:rsidRPr="00D74931" w:rsidDel="00D74931">
              <w:rPr>
                <w:noProof/>
                <w:lang w:val="en-CA"/>
              </w:rPr>
              <w:delText>9.</w:delText>
            </w:r>
            <w:r w:rsidDel="00D74931">
              <w:rPr>
                <w:rFonts w:eastAsiaTheme="minorEastAsia" w:cstheme="minorBidi"/>
                <w:b w:val="0"/>
                <w:caps w:val="0"/>
                <w:noProof/>
                <w:lang w:val="en-IN" w:eastAsia="en-IN"/>
              </w:rPr>
              <w:tab/>
            </w:r>
            <w:r w:rsidRPr="00D74931" w:rsidDel="00D74931">
              <w:rPr>
                <w:noProof/>
                <w:lang w:val="en-CA"/>
              </w:rPr>
              <w:delText>Data View Model</w:delText>
            </w:r>
            <w:r w:rsidDel="00D74931">
              <w:rPr>
                <w:noProof/>
                <w:webHidden/>
              </w:rPr>
              <w:tab/>
              <w:delText>169</w:delText>
            </w:r>
          </w:del>
        </w:p>
        <w:p w14:paraId="7409804E" w14:textId="77777777" w:rsidR="008865DC" w:rsidDel="00D74931" w:rsidRDefault="008865DC">
          <w:pPr>
            <w:pStyle w:val="TOC2"/>
            <w:tabs>
              <w:tab w:val="left" w:pos="800"/>
              <w:tab w:val="right" w:leader="dot" w:pos="9350"/>
            </w:tabs>
            <w:rPr>
              <w:del w:id="953" w:author="Patel, Seema" w:date="2015-03-31T12:40:00Z"/>
              <w:rFonts w:eastAsiaTheme="minorEastAsia" w:cstheme="minorBidi"/>
              <w:smallCaps w:val="0"/>
              <w:noProof/>
              <w:lang w:val="en-IN" w:eastAsia="en-IN"/>
            </w:rPr>
          </w:pPr>
          <w:del w:id="954" w:author="Patel, Seema" w:date="2015-03-31T12:40:00Z">
            <w:r w:rsidRPr="00D74931" w:rsidDel="00D74931">
              <w:rPr>
                <w:noProof/>
                <w:lang w:val="en-CA"/>
              </w:rPr>
              <w:delText>9.1</w:delText>
            </w:r>
            <w:r w:rsidDel="00D74931">
              <w:rPr>
                <w:rFonts w:eastAsiaTheme="minorEastAsia" w:cstheme="minorBidi"/>
                <w:smallCaps w:val="0"/>
                <w:noProof/>
                <w:lang w:val="en-IN" w:eastAsia="en-IN"/>
              </w:rPr>
              <w:tab/>
            </w:r>
            <w:r w:rsidRPr="00D74931" w:rsidDel="00D74931">
              <w:rPr>
                <w:noProof/>
                <w:lang w:val="en-CA"/>
              </w:rPr>
              <w:delText>GPS Tables Info</w:delText>
            </w:r>
            <w:r w:rsidDel="00D74931">
              <w:rPr>
                <w:noProof/>
                <w:webHidden/>
              </w:rPr>
              <w:tab/>
              <w:delText>169</w:delText>
            </w:r>
          </w:del>
        </w:p>
        <w:p w14:paraId="2B8C3915" w14:textId="77777777" w:rsidR="008865DC" w:rsidDel="00D74931" w:rsidRDefault="008865DC">
          <w:pPr>
            <w:pStyle w:val="TOC1"/>
            <w:tabs>
              <w:tab w:val="left" w:pos="600"/>
              <w:tab w:val="right" w:leader="dot" w:pos="9350"/>
            </w:tabs>
            <w:rPr>
              <w:del w:id="955" w:author="Patel, Seema" w:date="2015-03-31T12:40:00Z"/>
              <w:rFonts w:eastAsiaTheme="minorEastAsia" w:cstheme="minorBidi"/>
              <w:b w:val="0"/>
              <w:caps w:val="0"/>
              <w:noProof/>
              <w:lang w:val="en-IN" w:eastAsia="en-IN"/>
            </w:rPr>
          </w:pPr>
          <w:del w:id="956" w:author="Patel, Seema" w:date="2015-03-31T12:40:00Z">
            <w:r w:rsidRPr="00D74931" w:rsidDel="00D74931">
              <w:rPr>
                <w:noProof/>
                <w:lang w:val="en-CA"/>
              </w:rPr>
              <w:delText>10.</w:delText>
            </w:r>
            <w:r w:rsidDel="00D74931">
              <w:rPr>
                <w:rFonts w:eastAsiaTheme="minorEastAsia" w:cstheme="minorBidi"/>
                <w:b w:val="0"/>
                <w:caps w:val="0"/>
                <w:noProof/>
                <w:lang w:val="en-IN" w:eastAsia="en-IN"/>
              </w:rPr>
              <w:tab/>
            </w:r>
            <w:r w:rsidRPr="00D74931" w:rsidDel="00D74931">
              <w:rPr>
                <w:noProof/>
                <w:lang w:val="en-CA"/>
              </w:rPr>
              <w:delText>Annexes</w:delText>
            </w:r>
            <w:r w:rsidDel="00D74931">
              <w:rPr>
                <w:noProof/>
                <w:webHidden/>
              </w:rPr>
              <w:tab/>
              <w:delText>174</w:delText>
            </w:r>
          </w:del>
        </w:p>
        <w:p w14:paraId="3D76A123" w14:textId="77777777" w:rsidR="008865DC" w:rsidDel="00D74931" w:rsidRDefault="008865DC">
          <w:pPr>
            <w:pStyle w:val="TOC2"/>
            <w:tabs>
              <w:tab w:val="left" w:pos="1000"/>
              <w:tab w:val="right" w:leader="dot" w:pos="9350"/>
            </w:tabs>
            <w:rPr>
              <w:del w:id="957" w:author="Patel, Seema" w:date="2015-03-31T12:40:00Z"/>
              <w:rFonts w:eastAsiaTheme="minorEastAsia" w:cstheme="minorBidi"/>
              <w:smallCaps w:val="0"/>
              <w:noProof/>
              <w:lang w:val="en-IN" w:eastAsia="en-IN"/>
            </w:rPr>
          </w:pPr>
          <w:del w:id="958" w:author="Patel, Seema" w:date="2015-03-31T12:40:00Z">
            <w:r w:rsidRPr="00D74931" w:rsidDel="00D74931">
              <w:rPr>
                <w:noProof/>
                <w:lang w:val="en-CA"/>
              </w:rPr>
              <w:delText>10.1</w:delText>
            </w:r>
            <w:r w:rsidDel="00D74931">
              <w:rPr>
                <w:rFonts w:eastAsiaTheme="minorEastAsia" w:cstheme="minorBidi"/>
                <w:smallCaps w:val="0"/>
                <w:noProof/>
                <w:lang w:val="en-IN" w:eastAsia="en-IN"/>
              </w:rPr>
              <w:tab/>
            </w:r>
            <w:r w:rsidRPr="00D74931" w:rsidDel="00D74931">
              <w:rPr>
                <w:noProof/>
                <w:lang w:val="en-CA"/>
              </w:rPr>
              <w:delText>Annexe A: Reg Expression Comparison Example</w:delText>
            </w:r>
            <w:r w:rsidDel="00D74931">
              <w:rPr>
                <w:noProof/>
                <w:webHidden/>
              </w:rPr>
              <w:tab/>
              <w:delText>174</w:delText>
            </w:r>
          </w:del>
        </w:p>
        <w:p w14:paraId="0B1092A3" w14:textId="77777777" w:rsidR="008865DC" w:rsidDel="00D74931" w:rsidRDefault="008865DC">
          <w:pPr>
            <w:pStyle w:val="TOC2"/>
            <w:tabs>
              <w:tab w:val="left" w:pos="1000"/>
              <w:tab w:val="right" w:leader="dot" w:pos="9350"/>
            </w:tabs>
            <w:rPr>
              <w:del w:id="959" w:author="Patel, Seema" w:date="2015-03-31T12:40:00Z"/>
              <w:rFonts w:eastAsiaTheme="minorEastAsia" w:cstheme="minorBidi"/>
              <w:smallCaps w:val="0"/>
              <w:noProof/>
              <w:lang w:val="en-IN" w:eastAsia="en-IN"/>
            </w:rPr>
          </w:pPr>
          <w:del w:id="960" w:author="Patel, Seema" w:date="2015-03-31T12:40:00Z">
            <w:r w:rsidRPr="00D74931" w:rsidDel="00D74931">
              <w:rPr>
                <w:noProof/>
                <w:lang w:val="en-CA"/>
              </w:rPr>
              <w:delText>10.2</w:delText>
            </w:r>
            <w:r w:rsidDel="00D74931">
              <w:rPr>
                <w:rFonts w:eastAsiaTheme="minorEastAsia" w:cstheme="minorBidi"/>
                <w:smallCaps w:val="0"/>
                <w:noProof/>
                <w:lang w:val="en-IN" w:eastAsia="en-IN"/>
              </w:rPr>
              <w:tab/>
            </w:r>
            <w:r w:rsidRPr="00D74931" w:rsidDel="00D74931">
              <w:rPr>
                <w:noProof/>
                <w:lang w:val="en-CA"/>
              </w:rPr>
              <w:delText>Annexe B: Ehcache example</w:delText>
            </w:r>
            <w:r w:rsidDel="00D74931">
              <w:rPr>
                <w:noProof/>
                <w:webHidden/>
              </w:rPr>
              <w:tab/>
              <w:delText>174</w:delText>
            </w:r>
          </w:del>
        </w:p>
        <w:p w14:paraId="15D61F4E" w14:textId="77777777" w:rsidR="008865DC" w:rsidDel="00D74931" w:rsidRDefault="008865DC">
          <w:pPr>
            <w:pStyle w:val="TOC2"/>
            <w:tabs>
              <w:tab w:val="left" w:pos="1000"/>
              <w:tab w:val="right" w:leader="dot" w:pos="9350"/>
            </w:tabs>
            <w:rPr>
              <w:del w:id="961" w:author="Patel, Seema" w:date="2015-03-31T12:40:00Z"/>
              <w:rFonts w:eastAsiaTheme="minorEastAsia" w:cstheme="minorBidi"/>
              <w:smallCaps w:val="0"/>
              <w:noProof/>
              <w:lang w:val="en-IN" w:eastAsia="en-IN"/>
            </w:rPr>
          </w:pPr>
          <w:del w:id="962" w:author="Patel, Seema" w:date="2015-03-31T12:40:00Z">
            <w:r w:rsidRPr="00D74931" w:rsidDel="00D74931">
              <w:rPr>
                <w:noProof/>
                <w:lang w:val="en-CA"/>
              </w:rPr>
              <w:delText>10.3</w:delText>
            </w:r>
            <w:r w:rsidDel="00D74931">
              <w:rPr>
                <w:rFonts w:eastAsiaTheme="minorEastAsia" w:cstheme="minorBidi"/>
                <w:smallCaps w:val="0"/>
                <w:noProof/>
                <w:lang w:val="en-IN" w:eastAsia="en-IN"/>
              </w:rPr>
              <w:tab/>
            </w:r>
            <w:r w:rsidRPr="00D74931" w:rsidDel="00D74931">
              <w:rPr>
                <w:noProof/>
                <w:lang w:val="en-CA"/>
              </w:rPr>
              <w:delText>Annexe C: GPS Status Codes</w:delText>
            </w:r>
            <w:r w:rsidDel="00D74931">
              <w:rPr>
                <w:noProof/>
                <w:webHidden/>
              </w:rPr>
              <w:tab/>
              <w:delText>176</w:delText>
            </w:r>
          </w:del>
        </w:p>
        <w:p w14:paraId="527BADA1" w14:textId="77777777" w:rsidR="008865DC" w:rsidDel="00D74931" w:rsidRDefault="008865DC">
          <w:pPr>
            <w:pStyle w:val="TOC3"/>
            <w:tabs>
              <w:tab w:val="left" w:pos="1200"/>
              <w:tab w:val="right" w:leader="dot" w:pos="9350"/>
            </w:tabs>
            <w:rPr>
              <w:del w:id="963" w:author="Patel, Seema" w:date="2015-03-31T12:40:00Z"/>
              <w:rFonts w:eastAsiaTheme="minorEastAsia" w:cstheme="minorBidi"/>
              <w:i w:val="0"/>
              <w:noProof/>
              <w:lang w:val="en-IN" w:eastAsia="en-IN"/>
            </w:rPr>
          </w:pPr>
          <w:del w:id="964" w:author="Patel, Seema" w:date="2015-03-31T12:40:00Z">
            <w:r w:rsidRPr="00D74931" w:rsidDel="00D74931">
              <w:rPr>
                <w:noProof/>
                <w:lang w:val="en-CA"/>
              </w:rPr>
              <w:delText>10.3.1</w:delText>
            </w:r>
            <w:r w:rsidDel="00D74931">
              <w:rPr>
                <w:rFonts w:eastAsiaTheme="minorEastAsia" w:cstheme="minorBidi"/>
                <w:i w:val="0"/>
                <w:noProof/>
                <w:lang w:val="en-IN" w:eastAsia="en-IN"/>
              </w:rPr>
              <w:tab/>
            </w:r>
            <w:r w:rsidRPr="00D74931" w:rsidDel="00D74931">
              <w:rPr>
                <w:noProof/>
                <w:lang w:val="en-CA"/>
              </w:rPr>
              <w:delText>GPS Core Status Codes</w:delText>
            </w:r>
            <w:r w:rsidDel="00D74931">
              <w:rPr>
                <w:noProof/>
                <w:webHidden/>
              </w:rPr>
              <w:tab/>
              <w:delText>176</w:delText>
            </w:r>
          </w:del>
        </w:p>
        <w:p w14:paraId="6DC0DF77" w14:textId="77777777" w:rsidR="008865DC" w:rsidDel="00D74931" w:rsidRDefault="008865DC">
          <w:pPr>
            <w:pStyle w:val="TOC3"/>
            <w:tabs>
              <w:tab w:val="left" w:pos="1200"/>
              <w:tab w:val="right" w:leader="dot" w:pos="9350"/>
            </w:tabs>
            <w:rPr>
              <w:del w:id="965" w:author="Patel, Seema" w:date="2015-03-31T12:40:00Z"/>
              <w:rFonts w:eastAsiaTheme="minorEastAsia" w:cstheme="minorBidi"/>
              <w:i w:val="0"/>
              <w:noProof/>
              <w:lang w:val="en-IN" w:eastAsia="en-IN"/>
            </w:rPr>
          </w:pPr>
          <w:del w:id="966" w:author="Patel, Seema" w:date="2015-03-31T12:40:00Z">
            <w:r w:rsidRPr="00D74931" w:rsidDel="00D74931">
              <w:rPr>
                <w:noProof/>
                <w:lang w:val="en-CA"/>
              </w:rPr>
              <w:delText>10.3.2</w:delText>
            </w:r>
            <w:r w:rsidDel="00D74931">
              <w:rPr>
                <w:rFonts w:eastAsiaTheme="minorEastAsia" w:cstheme="minorBidi"/>
                <w:i w:val="0"/>
                <w:noProof/>
                <w:lang w:val="en-IN" w:eastAsia="en-IN"/>
              </w:rPr>
              <w:tab/>
            </w:r>
            <w:r w:rsidRPr="00D74931" w:rsidDel="00D74931">
              <w:rPr>
                <w:noProof/>
                <w:lang w:val="en-CA"/>
              </w:rPr>
              <w:delText>GPS Online Status Codes</w:delText>
            </w:r>
            <w:r w:rsidDel="00D74931">
              <w:rPr>
                <w:noProof/>
                <w:webHidden/>
              </w:rPr>
              <w:tab/>
              <w:delText>178</w:delText>
            </w:r>
          </w:del>
        </w:p>
        <w:p w14:paraId="1B49BA3D" w14:textId="77777777" w:rsidR="008865DC" w:rsidDel="00D74931" w:rsidRDefault="008865DC">
          <w:pPr>
            <w:pStyle w:val="TOC3"/>
            <w:tabs>
              <w:tab w:val="left" w:pos="1200"/>
              <w:tab w:val="right" w:leader="dot" w:pos="9350"/>
            </w:tabs>
            <w:rPr>
              <w:del w:id="967" w:author="Patel, Seema" w:date="2015-03-31T12:40:00Z"/>
              <w:rFonts w:eastAsiaTheme="minorEastAsia" w:cstheme="minorBidi"/>
              <w:i w:val="0"/>
              <w:noProof/>
              <w:lang w:val="en-IN" w:eastAsia="en-IN"/>
            </w:rPr>
          </w:pPr>
          <w:del w:id="968" w:author="Patel, Seema" w:date="2015-03-31T12:40:00Z">
            <w:r w:rsidRPr="00D74931" w:rsidDel="00D74931">
              <w:rPr>
                <w:noProof/>
                <w:lang w:val="fr-CA"/>
              </w:rPr>
              <w:delText>10.3.3</w:delText>
            </w:r>
            <w:r w:rsidDel="00D74931">
              <w:rPr>
                <w:rFonts w:eastAsiaTheme="minorEastAsia" w:cstheme="minorBidi"/>
                <w:i w:val="0"/>
                <w:noProof/>
                <w:lang w:val="en-IN" w:eastAsia="en-IN"/>
              </w:rPr>
              <w:tab/>
            </w:r>
            <w:r w:rsidRPr="00D74931" w:rsidDel="00D74931">
              <w:rPr>
                <w:noProof/>
                <w:lang w:val="fr-CA"/>
              </w:rPr>
              <w:delText>GPS Online Validation Status Codes</w:delText>
            </w:r>
            <w:r w:rsidDel="00D74931">
              <w:rPr>
                <w:noProof/>
                <w:webHidden/>
              </w:rPr>
              <w:tab/>
              <w:delText>180</w:delText>
            </w:r>
          </w:del>
        </w:p>
        <w:p w14:paraId="767A801D" w14:textId="77777777" w:rsidR="008865DC" w:rsidDel="00D74931" w:rsidRDefault="008865DC">
          <w:pPr>
            <w:pStyle w:val="TOC3"/>
            <w:tabs>
              <w:tab w:val="left" w:pos="1200"/>
              <w:tab w:val="right" w:leader="dot" w:pos="9350"/>
            </w:tabs>
            <w:rPr>
              <w:del w:id="969" w:author="Patel, Seema" w:date="2015-03-31T12:40:00Z"/>
              <w:rFonts w:eastAsiaTheme="minorEastAsia" w:cstheme="minorBidi"/>
              <w:i w:val="0"/>
              <w:noProof/>
              <w:lang w:val="en-IN" w:eastAsia="en-IN"/>
            </w:rPr>
          </w:pPr>
          <w:del w:id="970" w:author="Patel, Seema" w:date="2015-03-31T12:40:00Z">
            <w:r w:rsidRPr="00D74931" w:rsidDel="00D74931">
              <w:rPr>
                <w:noProof/>
                <w:lang w:val="en-CA"/>
              </w:rPr>
              <w:delText>10.3.4</w:delText>
            </w:r>
            <w:r w:rsidDel="00D74931">
              <w:rPr>
                <w:rFonts w:eastAsiaTheme="minorEastAsia" w:cstheme="minorBidi"/>
                <w:i w:val="0"/>
                <w:noProof/>
                <w:lang w:val="en-IN" w:eastAsia="en-IN"/>
              </w:rPr>
              <w:tab/>
            </w:r>
            <w:r w:rsidRPr="00D74931" w:rsidDel="00D74931">
              <w:rPr>
                <w:noProof/>
                <w:lang w:val="en-CA"/>
              </w:rPr>
              <w:delText>GPS Batch Status Codes</w:delText>
            </w:r>
            <w:r w:rsidDel="00D74931">
              <w:rPr>
                <w:noProof/>
                <w:webHidden/>
              </w:rPr>
              <w:tab/>
              <w:delText>183</w:delText>
            </w:r>
          </w:del>
        </w:p>
        <w:p w14:paraId="5491BD17" w14:textId="77777777" w:rsidR="008865DC" w:rsidDel="00D74931" w:rsidRDefault="008865DC">
          <w:pPr>
            <w:pStyle w:val="TOC3"/>
            <w:tabs>
              <w:tab w:val="left" w:pos="1200"/>
              <w:tab w:val="right" w:leader="dot" w:pos="9350"/>
            </w:tabs>
            <w:rPr>
              <w:del w:id="971" w:author="Patel, Seema" w:date="2015-03-31T12:40:00Z"/>
              <w:rFonts w:eastAsiaTheme="minorEastAsia" w:cstheme="minorBidi"/>
              <w:i w:val="0"/>
              <w:noProof/>
              <w:lang w:val="en-IN" w:eastAsia="en-IN"/>
            </w:rPr>
          </w:pPr>
          <w:del w:id="972" w:author="Patel, Seema" w:date="2015-03-31T12:40:00Z">
            <w:r w:rsidRPr="00D74931" w:rsidDel="00D74931">
              <w:rPr>
                <w:noProof/>
                <w:lang w:val="en-CA"/>
              </w:rPr>
              <w:delText>10.3.5</w:delText>
            </w:r>
            <w:r w:rsidDel="00D74931">
              <w:rPr>
                <w:rFonts w:eastAsiaTheme="minorEastAsia" w:cstheme="minorBidi"/>
                <w:i w:val="0"/>
                <w:noProof/>
                <w:lang w:val="en-IN" w:eastAsia="en-IN"/>
              </w:rPr>
              <w:tab/>
            </w:r>
            <w:r w:rsidRPr="00D74931" w:rsidDel="00D74931">
              <w:rPr>
                <w:noProof/>
              </w:rPr>
              <w:delText>Charge Back Error codes</w:delText>
            </w:r>
            <w:r w:rsidDel="00D74931">
              <w:rPr>
                <w:noProof/>
                <w:webHidden/>
              </w:rPr>
              <w:tab/>
              <w:delText>186</w:delText>
            </w:r>
          </w:del>
        </w:p>
        <w:p w14:paraId="760FEC33" w14:textId="77777777" w:rsidR="008865DC" w:rsidDel="00D74931" w:rsidRDefault="008865DC">
          <w:pPr>
            <w:pStyle w:val="TOC3"/>
            <w:tabs>
              <w:tab w:val="left" w:pos="1200"/>
              <w:tab w:val="right" w:leader="dot" w:pos="9350"/>
            </w:tabs>
            <w:rPr>
              <w:del w:id="973" w:author="Patel, Seema" w:date="2015-03-31T12:40:00Z"/>
              <w:rFonts w:eastAsiaTheme="minorEastAsia" w:cstheme="minorBidi"/>
              <w:i w:val="0"/>
              <w:noProof/>
              <w:lang w:val="en-IN" w:eastAsia="en-IN"/>
            </w:rPr>
          </w:pPr>
          <w:del w:id="974" w:author="Patel, Seema" w:date="2015-03-31T12:40:00Z">
            <w:r w:rsidRPr="00D74931" w:rsidDel="00D74931">
              <w:rPr>
                <w:noProof/>
                <w:lang w:val="en-CA"/>
              </w:rPr>
              <w:delText>10.3.6</w:delText>
            </w:r>
            <w:r w:rsidDel="00D74931">
              <w:rPr>
                <w:rFonts w:eastAsiaTheme="minorEastAsia" w:cstheme="minorBidi"/>
                <w:i w:val="0"/>
                <w:noProof/>
                <w:lang w:val="en-IN" w:eastAsia="en-IN"/>
              </w:rPr>
              <w:tab/>
            </w:r>
            <w:r w:rsidRPr="00D74931" w:rsidDel="00D74931">
              <w:rPr>
                <w:noProof/>
                <w:lang w:val="en-CA"/>
              </w:rPr>
              <w:delText>Processor Status Codes Mapping</w:delText>
            </w:r>
            <w:r w:rsidDel="00D74931">
              <w:rPr>
                <w:noProof/>
                <w:webHidden/>
              </w:rPr>
              <w:tab/>
              <w:delText>190</w:delText>
            </w:r>
          </w:del>
        </w:p>
        <w:p w14:paraId="5BE5605B" w14:textId="77777777" w:rsidR="008865DC" w:rsidDel="00D74931" w:rsidRDefault="008865DC">
          <w:pPr>
            <w:pStyle w:val="TOC3"/>
            <w:tabs>
              <w:tab w:val="left" w:pos="1200"/>
              <w:tab w:val="right" w:leader="dot" w:pos="9350"/>
            </w:tabs>
            <w:rPr>
              <w:del w:id="975" w:author="Patel, Seema" w:date="2015-03-31T12:40:00Z"/>
              <w:rFonts w:eastAsiaTheme="minorEastAsia" w:cstheme="minorBidi"/>
              <w:i w:val="0"/>
              <w:noProof/>
              <w:lang w:val="en-IN" w:eastAsia="en-IN"/>
            </w:rPr>
          </w:pPr>
          <w:del w:id="976" w:author="Patel, Seema" w:date="2015-03-31T12:40:00Z">
            <w:r w:rsidRPr="00D74931" w:rsidDel="00D74931">
              <w:rPr>
                <w:noProof/>
                <w:lang w:val="es-ES"/>
              </w:rPr>
              <w:delText>10.3.7</w:delText>
            </w:r>
            <w:r w:rsidDel="00D74931">
              <w:rPr>
                <w:rFonts w:eastAsiaTheme="minorEastAsia" w:cstheme="minorBidi"/>
                <w:i w:val="0"/>
                <w:noProof/>
                <w:lang w:val="en-IN" w:eastAsia="en-IN"/>
              </w:rPr>
              <w:tab/>
            </w:r>
            <w:r w:rsidRPr="00D74931" w:rsidDel="00D74931">
              <w:rPr>
                <w:noProof/>
                <w:lang w:val="es-ES"/>
              </w:rPr>
              <w:delText>DTS-ESB Error codes (Reference)</w:delText>
            </w:r>
            <w:r w:rsidDel="00D74931">
              <w:rPr>
                <w:noProof/>
                <w:webHidden/>
              </w:rPr>
              <w:tab/>
              <w:delText>210</w:delText>
            </w:r>
          </w:del>
        </w:p>
        <w:p w14:paraId="09AE5868" w14:textId="77777777" w:rsidR="008865DC" w:rsidDel="00D74931" w:rsidRDefault="008865DC">
          <w:pPr>
            <w:pStyle w:val="TOC3"/>
            <w:tabs>
              <w:tab w:val="left" w:pos="1200"/>
              <w:tab w:val="right" w:leader="dot" w:pos="9350"/>
            </w:tabs>
            <w:rPr>
              <w:del w:id="977" w:author="Patel, Seema" w:date="2015-03-31T12:40:00Z"/>
              <w:rFonts w:eastAsiaTheme="minorEastAsia" w:cstheme="minorBidi"/>
              <w:i w:val="0"/>
              <w:noProof/>
              <w:lang w:val="en-IN" w:eastAsia="en-IN"/>
            </w:rPr>
          </w:pPr>
          <w:del w:id="978" w:author="Patel, Seema" w:date="2015-03-31T12:40:00Z">
            <w:r w:rsidRPr="00D74931" w:rsidDel="00D74931">
              <w:rPr>
                <w:noProof/>
                <w:lang w:val="en-CA"/>
              </w:rPr>
              <w:delText>10.3.8</w:delText>
            </w:r>
            <w:r w:rsidDel="00D74931">
              <w:rPr>
                <w:rFonts w:eastAsiaTheme="minorEastAsia" w:cstheme="minorBidi"/>
                <w:i w:val="0"/>
                <w:noProof/>
                <w:lang w:val="en-IN" w:eastAsia="en-IN"/>
              </w:rPr>
              <w:tab/>
            </w:r>
            <w:r w:rsidRPr="00D74931" w:rsidDel="00D74931">
              <w:rPr>
                <w:noProof/>
                <w:lang w:val="en-CA"/>
              </w:rPr>
              <w:delText>Processor Error codes</w:delText>
            </w:r>
            <w:r w:rsidDel="00D74931">
              <w:rPr>
                <w:noProof/>
                <w:webHidden/>
              </w:rPr>
              <w:tab/>
              <w:delText>211</w:delText>
            </w:r>
          </w:del>
        </w:p>
        <w:p w14:paraId="7501B870" w14:textId="77777777" w:rsidR="00280A1A" w:rsidRDefault="00F37211" w:rsidP="00280A1A">
          <w:pPr>
            <w:rPr>
              <w:lang w:val="en-CA"/>
            </w:rPr>
          </w:pPr>
          <w:r>
            <w:rPr>
              <w:b/>
              <w:bCs/>
              <w:lang w:val="en-CA"/>
            </w:rPr>
            <w:fldChar w:fldCharType="end"/>
          </w:r>
        </w:p>
      </w:sdtContent>
    </w:sdt>
    <w:p w14:paraId="7501B871" w14:textId="77777777" w:rsidR="00280A1A" w:rsidRDefault="00280A1A" w:rsidP="00280A1A">
      <w:pPr>
        <w:rPr>
          <w:lang w:val="en-CA"/>
        </w:rPr>
      </w:pPr>
      <w:r>
        <w:rPr>
          <w:lang w:val="en-CA"/>
        </w:rPr>
        <w:br w:type="page"/>
      </w:r>
    </w:p>
    <w:p w14:paraId="7501B872" w14:textId="77777777" w:rsidR="00280A1A" w:rsidRDefault="00280A1A" w:rsidP="00280A1A">
      <w:pPr>
        <w:pStyle w:val="Heading1"/>
        <w:numPr>
          <w:ilvl w:val="0"/>
          <w:numId w:val="2"/>
        </w:numPr>
        <w:rPr>
          <w:lang w:val="en-CA"/>
        </w:rPr>
      </w:pPr>
      <w:bookmarkStart w:id="979" w:name="_Toc242948971"/>
      <w:bookmarkStart w:id="980" w:name="_Toc242932209"/>
      <w:bookmarkStart w:id="981" w:name="_Toc261005782"/>
      <w:bookmarkStart w:id="982" w:name="_Toc415568934"/>
      <w:r>
        <w:rPr>
          <w:b w:val="0"/>
          <w:lang w:val="en-CA"/>
        </w:rPr>
        <w:lastRenderedPageBreak/>
        <w:t>Introduction</w:t>
      </w:r>
      <w:bookmarkEnd w:id="979"/>
      <w:bookmarkEnd w:id="980"/>
      <w:bookmarkEnd w:id="981"/>
      <w:bookmarkEnd w:id="982"/>
    </w:p>
    <w:p w14:paraId="7501B873" w14:textId="77777777" w:rsidR="00280A1A" w:rsidRDefault="00280A1A" w:rsidP="00280A1A">
      <w:pPr>
        <w:rPr>
          <w:lang w:val="en-CA"/>
        </w:rPr>
      </w:pPr>
    </w:p>
    <w:p w14:paraId="7501B874" w14:textId="77777777" w:rsidR="00280A1A" w:rsidRDefault="00280A1A" w:rsidP="00280A1A">
      <w:pPr>
        <w:rPr>
          <w:lang w:val="en-CA"/>
        </w:rPr>
      </w:pPr>
      <w:r>
        <w:rPr>
          <w:lang w:val="en-CA"/>
        </w:rPr>
        <w:t>This System Design Specifications (SDS) document provides a complete overview of the GPS system and its components. This document also provides a complete understanding of the different modules of GPS Online, Batch and Core and the interaction between each one of them through specific layers and interfaces as well as with the external systems.</w:t>
      </w:r>
    </w:p>
    <w:p w14:paraId="7501B876" w14:textId="77777777" w:rsidR="00280A1A" w:rsidRDefault="00280A1A" w:rsidP="00280A1A">
      <w:pPr>
        <w:pStyle w:val="Heading2"/>
        <w:numPr>
          <w:ilvl w:val="1"/>
          <w:numId w:val="2"/>
        </w:numPr>
        <w:rPr>
          <w:lang w:val="en-CA"/>
        </w:rPr>
      </w:pPr>
      <w:bookmarkStart w:id="983" w:name="_Toc242948972"/>
      <w:bookmarkStart w:id="984" w:name="_Toc242932210"/>
      <w:bookmarkStart w:id="985" w:name="_Toc261005784"/>
      <w:bookmarkStart w:id="986" w:name="_Toc456598588"/>
      <w:bookmarkStart w:id="987" w:name="_Toc415568935"/>
      <w:r>
        <w:rPr>
          <w:b w:val="0"/>
          <w:lang w:val="en-CA"/>
        </w:rPr>
        <w:t>Scope</w:t>
      </w:r>
      <w:bookmarkEnd w:id="983"/>
      <w:bookmarkEnd w:id="984"/>
      <w:bookmarkEnd w:id="985"/>
      <w:bookmarkEnd w:id="986"/>
      <w:bookmarkEnd w:id="987"/>
    </w:p>
    <w:p w14:paraId="7501B878" w14:textId="77777777" w:rsidR="00280A1A" w:rsidRDefault="00280A1A" w:rsidP="00280A1A">
      <w:pPr>
        <w:rPr>
          <w:lang w:val="en-CA"/>
        </w:rPr>
      </w:pPr>
      <w:bookmarkStart w:id="988" w:name="_Toc456598589"/>
      <w:r>
        <w:rPr>
          <w:lang w:val="en-CA"/>
        </w:rPr>
        <w:t>The present document describes the Generic Payment Service (GPS) at its actual state of design based on the requirements provided in accordance with the Generic Payment Service: System Requirements Specification document version 1.1. GPS_SRS</w:t>
      </w:r>
    </w:p>
    <w:p w14:paraId="7501B879" w14:textId="77777777" w:rsidR="00280A1A" w:rsidRDefault="00280A1A" w:rsidP="00280A1A">
      <w:pPr>
        <w:rPr>
          <w:highlight w:val="cyan"/>
          <w:lang w:val="en-CA"/>
        </w:rPr>
      </w:pPr>
    </w:p>
    <w:p w14:paraId="7501B87A" w14:textId="44AC4784" w:rsidR="00280A1A" w:rsidRDefault="00280A1A" w:rsidP="00280A1A">
      <w:pPr>
        <w:rPr>
          <w:lang w:val="en-CA"/>
        </w:rPr>
      </w:pPr>
      <w:r>
        <w:rPr>
          <w:lang w:val="en-CA"/>
        </w:rPr>
        <w:t xml:space="preserve">The Generic Payment Service (GPS) system is to become the central corporate credit card payment service for both online and batch transactions processing. This new abstraction layer software is intended to ease the transition from the current credit card payment processor to a new one. </w:t>
      </w:r>
      <w:r w:rsidR="00A8521C">
        <w:rPr>
          <w:lang w:val="en-CA"/>
        </w:rPr>
        <w:t xml:space="preserve"> GPS:</w:t>
      </w:r>
    </w:p>
    <w:p w14:paraId="7501B87C" w14:textId="77777777" w:rsidR="00280A1A" w:rsidRDefault="00280A1A" w:rsidP="00280A1A">
      <w:pPr>
        <w:widowControl/>
        <w:numPr>
          <w:ilvl w:val="0"/>
          <w:numId w:val="4"/>
        </w:numPr>
        <w:spacing w:line="240" w:lineRule="auto"/>
        <w:ind w:left="357" w:hanging="357"/>
        <w:rPr>
          <w:lang w:val="en-CA"/>
        </w:rPr>
      </w:pPr>
      <w:r>
        <w:rPr>
          <w:lang w:val="en-CA"/>
        </w:rPr>
        <w:t>Enables transition to the new credit card payment processor with minimal impacts on Bell systems requiring batch and online credit card transaction processing which are today tightly coupled to the current processor</w:t>
      </w:r>
    </w:p>
    <w:p w14:paraId="7501B87D" w14:textId="77777777" w:rsidR="00280A1A" w:rsidRDefault="00280A1A" w:rsidP="00280A1A">
      <w:pPr>
        <w:widowControl/>
        <w:numPr>
          <w:ilvl w:val="0"/>
          <w:numId w:val="4"/>
        </w:numPr>
        <w:spacing w:line="240" w:lineRule="auto"/>
        <w:ind w:left="357" w:hanging="357"/>
        <w:rPr>
          <w:lang w:val="en-CA"/>
        </w:rPr>
      </w:pPr>
      <w:r>
        <w:rPr>
          <w:lang w:val="en-CA"/>
        </w:rPr>
        <w:t>Supports automation and improvement of the reconciliation and chargeback processes</w:t>
      </w:r>
    </w:p>
    <w:p w14:paraId="7501B87E" w14:textId="77777777" w:rsidR="00280A1A" w:rsidRDefault="00280A1A" w:rsidP="00280A1A">
      <w:pPr>
        <w:numPr>
          <w:ilvl w:val="0"/>
          <w:numId w:val="4"/>
        </w:numPr>
        <w:ind w:left="357" w:hanging="357"/>
        <w:rPr>
          <w:lang w:val="en-CA"/>
        </w:rPr>
      </w:pPr>
      <w:r>
        <w:rPr>
          <w:lang w:val="en-CA"/>
        </w:rPr>
        <w:t>Eases future changes, evolution and/or addition of credit card payment processors and associated processes.</w:t>
      </w:r>
    </w:p>
    <w:p w14:paraId="7501B87F" w14:textId="77777777" w:rsidR="00280A1A" w:rsidRDefault="00280A1A" w:rsidP="00280A1A">
      <w:pPr>
        <w:rPr>
          <w:lang w:val="en-CA"/>
        </w:rPr>
      </w:pPr>
    </w:p>
    <w:p w14:paraId="7501B880" w14:textId="77777777" w:rsidR="00280A1A" w:rsidRDefault="00280A1A" w:rsidP="00280A1A">
      <w:pPr>
        <w:rPr>
          <w:lang w:val="en-CA"/>
        </w:rPr>
      </w:pPr>
      <w:r>
        <w:rPr>
          <w:lang w:val="en-CA"/>
        </w:rPr>
        <w:t>This SDS helps the development team to develop the required system components and SOA contract service interfaces to integrate and implement into the GPS application. This document also addresses the major architectural decisions and technical considerations to be taken care in building the GPS components.</w:t>
      </w:r>
    </w:p>
    <w:p w14:paraId="7501B882" w14:textId="77777777" w:rsidR="00280A1A" w:rsidRDefault="00280A1A" w:rsidP="00280A1A">
      <w:pPr>
        <w:rPr>
          <w:lang w:val="en-CA"/>
        </w:rPr>
      </w:pPr>
      <w:r>
        <w:rPr>
          <w:lang w:val="en-CA"/>
        </w:rPr>
        <w:t>As per CR29, the scope includes the implementation of the PCARD flow within the GPS Batch module.</w:t>
      </w:r>
    </w:p>
    <w:p w14:paraId="7501B884" w14:textId="77777777" w:rsidR="00280A1A" w:rsidRDefault="00280A1A" w:rsidP="00280A1A">
      <w:pPr>
        <w:pStyle w:val="Heading2"/>
        <w:numPr>
          <w:ilvl w:val="1"/>
          <w:numId w:val="2"/>
        </w:numPr>
        <w:rPr>
          <w:lang w:val="en-CA"/>
        </w:rPr>
      </w:pPr>
      <w:bookmarkStart w:id="989" w:name="_Toc242948973"/>
      <w:bookmarkStart w:id="990" w:name="_Toc242932211"/>
      <w:bookmarkStart w:id="991" w:name="_Toc261005785"/>
      <w:bookmarkStart w:id="992" w:name="_Toc415568936"/>
      <w:r>
        <w:rPr>
          <w:b w:val="0"/>
          <w:lang w:val="en-CA"/>
        </w:rPr>
        <w:t>Definitions, Acronyms and Abbreviations</w:t>
      </w:r>
      <w:bookmarkEnd w:id="988"/>
      <w:bookmarkEnd w:id="989"/>
      <w:bookmarkEnd w:id="990"/>
      <w:bookmarkEnd w:id="991"/>
      <w:bookmarkEnd w:id="992"/>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8280"/>
      </w:tblGrid>
      <w:tr w:rsidR="00280A1A" w14:paraId="7501B887"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5" w14:textId="77777777" w:rsidR="00280A1A" w:rsidRDefault="00280A1A">
            <w:pPr>
              <w:rPr>
                <w:b/>
                <w:lang w:val="en-CA"/>
              </w:rPr>
            </w:pPr>
            <w:r>
              <w:rPr>
                <w:b/>
                <w:lang w:val="en-CA"/>
              </w:rPr>
              <w:t>BO</w:t>
            </w:r>
          </w:p>
        </w:tc>
        <w:tc>
          <w:tcPr>
            <w:tcW w:w="8280" w:type="dxa"/>
            <w:tcBorders>
              <w:top w:val="single" w:sz="4" w:space="0" w:color="auto"/>
              <w:left w:val="single" w:sz="4" w:space="0" w:color="auto"/>
              <w:bottom w:val="single" w:sz="4" w:space="0" w:color="auto"/>
              <w:right w:val="single" w:sz="4" w:space="0" w:color="auto"/>
            </w:tcBorders>
            <w:hideMark/>
          </w:tcPr>
          <w:p w14:paraId="7501B886" w14:textId="77777777" w:rsidR="00280A1A" w:rsidRDefault="00280A1A">
            <w:pPr>
              <w:rPr>
                <w:lang w:val="en-CA"/>
              </w:rPr>
            </w:pPr>
            <w:r>
              <w:rPr>
                <w:lang w:val="en-CA"/>
              </w:rPr>
              <w:t>Business Object</w:t>
            </w:r>
          </w:p>
        </w:tc>
      </w:tr>
      <w:tr w:rsidR="00280A1A" w14:paraId="7501B88A"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8" w14:textId="77777777" w:rsidR="00280A1A" w:rsidRDefault="00280A1A">
            <w:pPr>
              <w:rPr>
                <w:b/>
                <w:lang w:val="en-CA"/>
              </w:rPr>
            </w:pPr>
            <w:r>
              <w:rPr>
                <w:b/>
                <w:lang w:val="en-CA"/>
              </w:rPr>
              <w:t>BSS</w:t>
            </w:r>
          </w:p>
        </w:tc>
        <w:tc>
          <w:tcPr>
            <w:tcW w:w="8280" w:type="dxa"/>
            <w:tcBorders>
              <w:top w:val="single" w:sz="4" w:space="0" w:color="auto"/>
              <w:left w:val="single" w:sz="4" w:space="0" w:color="auto"/>
              <w:bottom w:val="single" w:sz="4" w:space="0" w:color="auto"/>
              <w:right w:val="single" w:sz="4" w:space="0" w:color="auto"/>
            </w:tcBorders>
            <w:hideMark/>
          </w:tcPr>
          <w:p w14:paraId="7501B889" w14:textId="77777777" w:rsidR="00280A1A" w:rsidRDefault="00280A1A">
            <w:pPr>
              <w:rPr>
                <w:lang w:val="en-CA"/>
              </w:rPr>
            </w:pPr>
            <w:r>
              <w:rPr>
                <w:lang w:val="en-CA"/>
              </w:rPr>
              <w:t>Business support systems</w:t>
            </w:r>
          </w:p>
        </w:tc>
      </w:tr>
      <w:tr w:rsidR="00280A1A" w14:paraId="7501B88D"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B" w14:textId="77777777" w:rsidR="00280A1A" w:rsidRDefault="00280A1A">
            <w:pPr>
              <w:rPr>
                <w:b/>
                <w:lang w:val="en-CA"/>
              </w:rPr>
            </w:pPr>
            <w:r>
              <w:rPr>
                <w:b/>
                <w:lang w:val="en-CA"/>
              </w:rPr>
              <w:t>CSV</w:t>
            </w:r>
          </w:p>
        </w:tc>
        <w:tc>
          <w:tcPr>
            <w:tcW w:w="8280" w:type="dxa"/>
            <w:tcBorders>
              <w:top w:val="single" w:sz="4" w:space="0" w:color="auto"/>
              <w:left w:val="single" w:sz="4" w:space="0" w:color="auto"/>
              <w:bottom w:val="single" w:sz="4" w:space="0" w:color="auto"/>
              <w:right w:val="single" w:sz="4" w:space="0" w:color="auto"/>
            </w:tcBorders>
            <w:hideMark/>
          </w:tcPr>
          <w:p w14:paraId="7501B88C" w14:textId="77777777" w:rsidR="00280A1A" w:rsidRDefault="00280A1A">
            <w:pPr>
              <w:rPr>
                <w:lang w:val="en-CA"/>
              </w:rPr>
            </w:pPr>
            <w:r>
              <w:rPr>
                <w:lang w:val="en-CA"/>
              </w:rPr>
              <w:t>Comma Separated Value</w:t>
            </w:r>
          </w:p>
        </w:tc>
      </w:tr>
      <w:tr w:rsidR="00280A1A" w14:paraId="7501B890"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E" w14:textId="77777777" w:rsidR="00280A1A" w:rsidRDefault="00280A1A">
            <w:pPr>
              <w:rPr>
                <w:b/>
                <w:lang w:val="en-CA"/>
              </w:rPr>
            </w:pPr>
            <w:r>
              <w:rPr>
                <w:b/>
                <w:lang w:val="en-CA"/>
              </w:rPr>
              <w:t>DTS</w:t>
            </w:r>
          </w:p>
        </w:tc>
        <w:tc>
          <w:tcPr>
            <w:tcW w:w="8280" w:type="dxa"/>
            <w:tcBorders>
              <w:top w:val="single" w:sz="4" w:space="0" w:color="auto"/>
              <w:left w:val="single" w:sz="4" w:space="0" w:color="auto"/>
              <w:bottom w:val="single" w:sz="4" w:space="0" w:color="auto"/>
              <w:right w:val="single" w:sz="4" w:space="0" w:color="auto"/>
            </w:tcBorders>
            <w:hideMark/>
          </w:tcPr>
          <w:p w14:paraId="7501B88F" w14:textId="77777777" w:rsidR="00280A1A" w:rsidRDefault="00280A1A">
            <w:pPr>
              <w:rPr>
                <w:lang w:val="en-CA"/>
              </w:rPr>
            </w:pPr>
            <w:r>
              <w:rPr>
                <w:lang w:val="en-CA"/>
              </w:rPr>
              <w:t>Data Tokenization System</w:t>
            </w:r>
          </w:p>
        </w:tc>
      </w:tr>
      <w:tr w:rsidR="00280A1A" w14:paraId="7501B893"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1" w14:textId="77777777" w:rsidR="00280A1A" w:rsidRDefault="00280A1A">
            <w:pPr>
              <w:rPr>
                <w:b/>
                <w:lang w:val="en-CA"/>
              </w:rPr>
            </w:pPr>
            <w:r>
              <w:rPr>
                <w:b/>
                <w:lang w:val="en-CA"/>
              </w:rPr>
              <w:t>DAO</w:t>
            </w:r>
          </w:p>
        </w:tc>
        <w:tc>
          <w:tcPr>
            <w:tcW w:w="8280" w:type="dxa"/>
            <w:tcBorders>
              <w:top w:val="single" w:sz="4" w:space="0" w:color="auto"/>
              <w:left w:val="single" w:sz="4" w:space="0" w:color="auto"/>
              <w:bottom w:val="single" w:sz="4" w:space="0" w:color="auto"/>
              <w:right w:val="single" w:sz="4" w:space="0" w:color="auto"/>
            </w:tcBorders>
            <w:hideMark/>
          </w:tcPr>
          <w:p w14:paraId="7501B892" w14:textId="77777777" w:rsidR="00280A1A" w:rsidRDefault="00280A1A">
            <w:pPr>
              <w:rPr>
                <w:lang w:val="en-CA"/>
              </w:rPr>
            </w:pPr>
            <w:r>
              <w:rPr>
                <w:lang w:val="en-CA"/>
              </w:rPr>
              <w:t>Data Access Object</w:t>
            </w:r>
          </w:p>
        </w:tc>
      </w:tr>
      <w:tr w:rsidR="00280A1A" w14:paraId="7501B896"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4" w14:textId="77777777" w:rsidR="00280A1A" w:rsidRDefault="00280A1A">
            <w:pPr>
              <w:rPr>
                <w:b/>
                <w:lang w:val="en-CA"/>
              </w:rPr>
            </w:pPr>
            <w:r>
              <w:rPr>
                <w:b/>
                <w:lang w:val="en-CA"/>
              </w:rPr>
              <w:t>ESB</w:t>
            </w:r>
          </w:p>
        </w:tc>
        <w:tc>
          <w:tcPr>
            <w:tcW w:w="8280" w:type="dxa"/>
            <w:tcBorders>
              <w:top w:val="single" w:sz="4" w:space="0" w:color="auto"/>
              <w:left w:val="single" w:sz="4" w:space="0" w:color="auto"/>
              <w:bottom w:val="single" w:sz="4" w:space="0" w:color="auto"/>
              <w:right w:val="single" w:sz="4" w:space="0" w:color="auto"/>
            </w:tcBorders>
            <w:hideMark/>
          </w:tcPr>
          <w:p w14:paraId="7501B895" w14:textId="77777777" w:rsidR="00280A1A" w:rsidRDefault="00280A1A">
            <w:pPr>
              <w:rPr>
                <w:lang w:val="en-CA"/>
              </w:rPr>
            </w:pPr>
            <w:r>
              <w:rPr>
                <w:lang w:val="en-CA"/>
              </w:rPr>
              <w:t>Enterprise Service Bus</w:t>
            </w:r>
          </w:p>
        </w:tc>
      </w:tr>
      <w:tr w:rsidR="00280A1A" w14:paraId="7501B899"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7" w14:textId="77777777" w:rsidR="00280A1A" w:rsidRDefault="00280A1A">
            <w:pPr>
              <w:rPr>
                <w:b/>
                <w:lang w:val="en-CA"/>
              </w:rPr>
            </w:pPr>
            <w:r>
              <w:rPr>
                <w:b/>
                <w:lang w:val="en-CA"/>
              </w:rPr>
              <w:t>FL</w:t>
            </w:r>
          </w:p>
        </w:tc>
        <w:tc>
          <w:tcPr>
            <w:tcW w:w="8280" w:type="dxa"/>
            <w:tcBorders>
              <w:top w:val="single" w:sz="4" w:space="0" w:color="auto"/>
              <w:left w:val="single" w:sz="4" w:space="0" w:color="auto"/>
              <w:bottom w:val="single" w:sz="4" w:space="0" w:color="auto"/>
              <w:right w:val="single" w:sz="4" w:space="0" w:color="auto"/>
            </w:tcBorders>
            <w:hideMark/>
          </w:tcPr>
          <w:p w14:paraId="7501B898" w14:textId="77777777" w:rsidR="00280A1A" w:rsidRDefault="00280A1A">
            <w:pPr>
              <w:rPr>
                <w:lang w:val="en-CA"/>
              </w:rPr>
            </w:pPr>
            <w:r>
              <w:rPr>
                <w:lang w:val="en-CA"/>
              </w:rPr>
              <w:t>Fixed Length</w:t>
            </w:r>
          </w:p>
        </w:tc>
      </w:tr>
      <w:tr w:rsidR="00280A1A" w14:paraId="7501B89C"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A" w14:textId="77777777" w:rsidR="00280A1A" w:rsidRDefault="00280A1A">
            <w:pPr>
              <w:rPr>
                <w:b/>
                <w:lang w:val="en-CA"/>
              </w:rPr>
            </w:pPr>
            <w:r>
              <w:rPr>
                <w:b/>
                <w:lang w:val="en-CA"/>
              </w:rPr>
              <w:t>FTP</w:t>
            </w:r>
          </w:p>
        </w:tc>
        <w:tc>
          <w:tcPr>
            <w:tcW w:w="8280" w:type="dxa"/>
            <w:tcBorders>
              <w:top w:val="single" w:sz="4" w:space="0" w:color="auto"/>
              <w:left w:val="single" w:sz="4" w:space="0" w:color="auto"/>
              <w:bottom w:val="single" w:sz="4" w:space="0" w:color="auto"/>
              <w:right w:val="single" w:sz="4" w:space="0" w:color="auto"/>
            </w:tcBorders>
            <w:hideMark/>
          </w:tcPr>
          <w:p w14:paraId="7501B89B" w14:textId="77777777" w:rsidR="00280A1A" w:rsidRDefault="00280A1A">
            <w:pPr>
              <w:rPr>
                <w:lang w:val="en-CA"/>
              </w:rPr>
            </w:pPr>
            <w:r>
              <w:rPr>
                <w:lang w:val="en-CA"/>
              </w:rPr>
              <w:t>File Transfer Protocol</w:t>
            </w:r>
          </w:p>
        </w:tc>
      </w:tr>
      <w:tr w:rsidR="00280A1A" w14:paraId="7501B89F"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D" w14:textId="77777777" w:rsidR="00280A1A" w:rsidRDefault="00280A1A">
            <w:pPr>
              <w:rPr>
                <w:b/>
                <w:lang w:val="en-CA"/>
              </w:rPr>
            </w:pPr>
            <w:r>
              <w:rPr>
                <w:b/>
                <w:lang w:val="en-CA"/>
              </w:rPr>
              <w:t>GPS</w:t>
            </w:r>
          </w:p>
        </w:tc>
        <w:tc>
          <w:tcPr>
            <w:tcW w:w="8280" w:type="dxa"/>
            <w:tcBorders>
              <w:top w:val="single" w:sz="4" w:space="0" w:color="auto"/>
              <w:left w:val="single" w:sz="4" w:space="0" w:color="auto"/>
              <w:bottom w:val="single" w:sz="4" w:space="0" w:color="auto"/>
              <w:right w:val="single" w:sz="4" w:space="0" w:color="auto"/>
            </w:tcBorders>
            <w:hideMark/>
          </w:tcPr>
          <w:p w14:paraId="7501B89E" w14:textId="77777777" w:rsidR="00280A1A" w:rsidRDefault="00280A1A">
            <w:pPr>
              <w:rPr>
                <w:lang w:val="en-CA"/>
              </w:rPr>
            </w:pPr>
            <w:r>
              <w:rPr>
                <w:lang w:val="en-CA"/>
              </w:rPr>
              <w:t>Generic Payment Service</w:t>
            </w:r>
          </w:p>
        </w:tc>
      </w:tr>
      <w:tr w:rsidR="00280A1A" w14:paraId="7501B8A2"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0" w14:textId="77777777" w:rsidR="00280A1A" w:rsidRDefault="00280A1A">
            <w:pPr>
              <w:rPr>
                <w:b/>
                <w:lang w:val="en-CA"/>
              </w:rPr>
            </w:pPr>
            <w:r>
              <w:rPr>
                <w:b/>
                <w:lang w:val="en-CA"/>
              </w:rPr>
              <w:t>HTTP</w:t>
            </w:r>
          </w:p>
        </w:tc>
        <w:tc>
          <w:tcPr>
            <w:tcW w:w="8280" w:type="dxa"/>
            <w:tcBorders>
              <w:top w:val="single" w:sz="4" w:space="0" w:color="auto"/>
              <w:left w:val="single" w:sz="4" w:space="0" w:color="auto"/>
              <w:bottom w:val="single" w:sz="4" w:space="0" w:color="auto"/>
              <w:right w:val="single" w:sz="4" w:space="0" w:color="auto"/>
            </w:tcBorders>
            <w:hideMark/>
          </w:tcPr>
          <w:p w14:paraId="7501B8A1" w14:textId="77777777" w:rsidR="00280A1A" w:rsidRDefault="00280A1A">
            <w:pPr>
              <w:rPr>
                <w:lang w:val="en-CA"/>
              </w:rPr>
            </w:pPr>
            <w:r>
              <w:rPr>
                <w:lang w:val="en-CA"/>
              </w:rPr>
              <w:t>Hypertext Transfer Protocol</w:t>
            </w:r>
          </w:p>
        </w:tc>
      </w:tr>
      <w:tr w:rsidR="00280A1A" w14:paraId="7501B8A5"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3" w14:textId="77777777" w:rsidR="00280A1A" w:rsidRDefault="00280A1A">
            <w:pPr>
              <w:rPr>
                <w:b/>
                <w:lang w:val="en-CA"/>
              </w:rPr>
            </w:pPr>
            <w:r>
              <w:rPr>
                <w:b/>
                <w:lang w:val="en-CA"/>
              </w:rPr>
              <w:t>J2EE</w:t>
            </w:r>
          </w:p>
        </w:tc>
        <w:tc>
          <w:tcPr>
            <w:tcW w:w="8280" w:type="dxa"/>
            <w:tcBorders>
              <w:top w:val="single" w:sz="4" w:space="0" w:color="auto"/>
              <w:left w:val="single" w:sz="4" w:space="0" w:color="auto"/>
              <w:bottom w:val="single" w:sz="4" w:space="0" w:color="auto"/>
              <w:right w:val="single" w:sz="4" w:space="0" w:color="auto"/>
            </w:tcBorders>
            <w:hideMark/>
          </w:tcPr>
          <w:p w14:paraId="7501B8A4" w14:textId="77777777" w:rsidR="00280A1A" w:rsidRDefault="00280A1A">
            <w:pPr>
              <w:rPr>
                <w:lang w:val="en-CA"/>
              </w:rPr>
            </w:pPr>
            <w:r>
              <w:rPr>
                <w:lang w:val="en-CA"/>
              </w:rPr>
              <w:t>Java 2 Platform, Enterprise Edition</w:t>
            </w:r>
          </w:p>
        </w:tc>
      </w:tr>
      <w:tr w:rsidR="00280A1A" w14:paraId="7501B8A8"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6" w14:textId="77777777" w:rsidR="00280A1A" w:rsidRDefault="00280A1A">
            <w:pPr>
              <w:rPr>
                <w:b/>
                <w:lang w:val="en-CA"/>
              </w:rPr>
            </w:pPr>
            <w:r>
              <w:rPr>
                <w:b/>
                <w:lang w:val="en-CA"/>
              </w:rPr>
              <w:t>JCE</w:t>
            </w:r>
          </w:p>
        </w:tc>
        <w:tc>
          <w:tcPr>
            <w:tcW w:w="8280" w:type="dxa"/>
            <w:tcBorders>
              <w:top w:val="single" w:sz="4" w:space="0" w:color="auto"/>
              <w:left w:val="single" w:sz="4" w:space="0" w:color="auto"/>
              <w:bottom w:val="single" w:sz="4" w:space="0" w:color="auto"/>
              <w:right w:val="single" w:sz="4" w:space="0" w:color="auto"/>
            </w:tcBorders>
            <w:hideMark/>
          </w:tcPr>
          <w:p w14:paraId="7501B8A7" w14:textId="77777777" w:rsidR="00280A1A" w:rsidRDefault="00280A1A">
            <w:pPr>
              <w:rPr>
                <w:lang w:val="en-CA"/>
              </w:rPr>
            </w:pPr>
            <w:r>
              <w:rPr>
                <w:lang w:val="en-CA"/>
              </w:rPr>
              <w:t>Java Cryptography Extension</w:t>
            </w:r>
          </w:p>
        </w:tc>
      </w:tr>
      <w:tr w:rsidR="00280A1A" w14:paraId="7501B8AB"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9" w14:textId="77777777" w:rsidR="00280A1A" w:rsidRDefault="00280A1A">
            <w:pPr>
              <w:rPr>
                <w:b/>
                <w:lang w:val="en-CA"/>
              </w:rPr>
            </w:pPr>
            <w:r>
              <w:rPr>
                <w:b/>
                <w:lang w:val="en-CA"/>
              </w:rPr>
              <w:t>JDBC</w:t>
            </w:r>
          </w:p>
        </w:tc>
        <w:tc>
          <w:tcPr>
            <w:tcW w:w="8280" w:type="dxa"/>
            <w:tcBorders>
              <w:top w:val="single" w:sz="4" w:space="0" w:color="auto"/>
              <w:left w:val="single" w:sz="4" w:space="0" w:color="auto"/>
              <w:bottom w:val="single" w:sz="4" w:space="0" w:color="auto"/>
              <w:right w:val="single" w:sz="4" w:space="0" w:color="auto"/>
            </w:tcBorders>
            <w:hideMark/>
          </w:tcPr>
          <w:p w14:paraId="7501B8AA" w14:textId="77777777" w:rsidR="00280A1A" w:rsidRDefault="00280A1A">
            <w:pPr>
              <w:rPr>
                <w:lang w:val="en-CA"/>
              </w:rPr>
            </w:pPr>
            <w:r>
              <w:rPr>
                <w:lang w:val="en-CA"/>
              </w:rPr>
              <w:t>Java Database Connectivity</w:t>
            </w:r>
          </w:p>
        </w:tc>
      </w:tr>
      <w:tr w:rsidR="00280A1A" w14:paraId="7501B8AE"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C" w14:textId="77777777" w:rsidR="00280A1A" w:rsidRDefault="00280A1A">
            <w:pPr>
              <w:rPr>
                <w:b/>
                <w:lang w:val="en-CA"/>
              </w:rPr>
            </w:pPr>
            <w:r>
              <w:rPr>
                <w:b/>
                <w:lang w:val="en-CA"/>
              </w:rPr>
              <w:t>JMS</w:t>
            </w:r>
          </w:p>
        </w:tc>
        <w:tc>
          <w:tcPr>
            <w:tcW w:w="8280" w:type="dxa"/>
            <w:tcBorders>
              <w:top w:val="single" w:sz="4" w:space="0" w:color="auto"/>
              <w:left w:val="single" w:sz="4" w:space="0" w:color="auto"/>
              <w:bottom w:val="single" w:sz="4" w:space="0" w:color="auto"/>
              <w:right w:val="single" w:sz="4" w:space="0" w:color="auto"/>
            </w:tcBorders>
            <w:hideMark/>
          </w:tcPr>
          <w:p w14:paraId="7501B8AD" w14:textId="77777777" w:rsidR="00280A1A" w:rsidRDefault="00280A1A">
            <w:pPr>
              <w:rPr>
                <w:lang w:val="en-CA"/>
              </w:rPr>
            </w:pPr>
            <w:r>
              <w:rPr>
                <w:lang w:val="en-CA"/>
              </w:rPr>
              <w:t>Java Messaging Service</w:t>
            </w:r>
          </w:p>
        </w:tc>
      </w:tr>
      <w:tr w:rsidR="00280A1A" w14:paraId="7501B8B1"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F" w14:textId="77777777" w:rsidR="00280A1A" w:rsidRDefault="00280A1A">
            <w:pPr>
              <w:rPr>
                <w:b/>
                <w:lang w:val="en-CA"/>
              </w:rPr>
            </w:pPr>
            <w:r>
              <w:rPr>
                <w:b/>
                <w:lang w:val="en-CA"/>
              </w:rPr>
              <w:t>JNDI</w:t>
            </w:r>
          </w:p>
        </w:tc>
        <w:tc>
          <w:tcPr>
            <w:tcW w:w="8280" w:type="dxa"/>
            <w:tcBorders>
              <w:top w:val="single" w:sz="4" w:space="0" w:color="auto"/>
              <w:left w:val="single" w:sz="4" w:space="0" w:color="auto"/>
              <w:bottom w:val="single" w:sz="4" w:space="0" w:color="auto"/>
              <w:right w:val="single" w:sz="4" w:space="0" w:color="auto"/>
            </w:tcBorders>
            <w:hideMark/>
          </w:tcPr>
          <w:p w14:paraId="7501B8B0" w14:textId="77777777" w:rsidR="00280A1A" w:rsidRDefault="00280A1A">
            <w:pPr>
              <w:rPr>
                <w:lang w:val="en-CA"/>
              </w:rPr>
            </w:pPr>
            <w:r>
              <w:rPr>
                <w:lang w:val="en-CA"/>
              </w:rPr>
              <w:t>Java Naming and Directory Interface</w:t>
            </w:r>
          </w:p>
        </w:tc>
      </w:tr>
      <w:tr w:rsidR="00280A1A" w14:paraId="7501B8B4"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2" w14:textId="77777777" w:rsidR="00280A1A" w:rsidRDefault="00280A1A">
            <w:pPr>
              <w:rPr>
                <w:b/>
                <w:lang w:val="en-CA"/>
              </w:rPr>
            </w:pPr>
            <w:r>
              <w:rPr>
                <w:b/>
                <w:lang w:val="en-CA"/>
              </w:rPr>
              <w:t>MDB</w:t>
            </w:r>
          </w:p>
        </w:tc>
        <w:tc>
          <w:tcPr>
            <w:tcW w:w="8280" w:type="dxa"/>
            <w:tcBorders>
              <w:top w:val="single" w:sz="4" w:space="0" w:color="auto"/>
              <w:left w:val="single" w:sz="4" w:space="0" w:color="auto"/>
              <w:bottom w:val="single" w:sz="4" w:space="0" w:color="auto"/>
              <w:right w:val="single" w:sz="4" w:space="0" w:color="auto"/>
            </w:tcBorders>
            <w:hideMark/>
          </w:tcPr>
          <w:p w14:paraId="7501B8B3" w14:textId="77777777" w:rsidR="00280A1A" w:rsidRDefault="00280A1A">
            <w:pPr>
              <w:rPr>
                <w:lang w:val="en-CA"/>
              </w:rPr>
            </w:pPr>
            <w:r>
              <w:rPr>
                <w:lang w:val="en-CA"/>
              </w:rPr>
              <w:t>Message Driven Bean</w:t>
            </w:r>
          </w:p>
        </w:tc>
      </w:tr>
      <w:tr w:rsidR="00280A1A" w14:paraId="7501B8B7"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5" w14:textId="77777777" w:rsidR="00280A1A" w:rsidRDefault="00280A1A">
            <w:pPr>
              <w:rPr>
                <w:b/>
                <w:lang w:val="en-CA"/>
              </w:rPr>
            </w:pPr>
            <w:r>
              <w:rPr>
                <w:b/>
                <w:lang w:val="en-CA"/>
              </w:rPr>
              <w:t>OSB</w:t>
            </w:r>
          </w:p>
        </w:tc>
        <w:tc>
          <w:tcPr>
            <w:tcW w:w="8280" w:type="dxa"/>
            <w:tcBorders>
              <w:top w:val="single" w:sz="4" w:space="0" w:color="auto"/>
              <w:left w:val="single" w:sz="4" w:space="0" w:color="auto"/>
              <w:bottom w:val="single" w:sz="4" w:space="0" w:color="auto"/>
              <w:right w:val="single" w:sz="4" w:space="0" w:color="auto"/>
            </w:tcBorders>
            <w:hideMark/>
          </w:tcPr>
          <w:p w14:paraId="7501B8B6" w14:textId="77777777" w:rsidR="00280A1A" w:rsidRDefault="00280A1A">
            <w:pPr>
              <w:rPr>
                <w:lang w:val="en-CA"/>
              </w:rPr>
            </w:pPr>
            <w:r>
              <w:rPr>
                <w:lang w:val="en-CA"/>
              </w:rPr>
              <w:t>Oracle Service Bus</w:t>
            </w:r>
          </w:p>
        </w:tc>
      </w:tr>
      <w:tr w:rsidR="00280A1A" w14:paraId="7501B8BA"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8" w14:textId="77777777" w:rsidR="00280A1A" w:rsidRDefault="00280A1A">
            <w:pPr>
              <w:rPr>
                <w:b/>
                <w:lang w:val="en-CA"/>
              </w:rPr>
            </w:pPr>
            <w:r>
              <w:rPr>
                <w:b/>
                <w:lang w:val="en-CA"/>
              </w:rPr>
              <w:t>OWASP</w:t>
            </w:r>
          </w:p>
        </w:tc>
        <w:tc>
          <w:tcPr>
            <w:tcW w:w="8280" w:type="dxa"/>
            <w:tcBorders>
              <w:top w:val="single" w:sz="4" w:space="0" w:color="auto"/>
              <w:left w:val="single" w:sz="4" w:space="0" w:color="auto"/>
              <w:bottom w:val="single" w:sz="4" w:space="0" w:color="auto"/>
              <w:right w:val="single" w:sz="4" w:space="0" w:color="auto"/>
            </w:tcBorders>
            <w:hideMark/>
          </w:tcPr>
          <w:p w14:paraId="7501B8B9" w14:textId="77777777" w:rsidR="00280A1A" w:rsidRDefault="00280A1A">
            <w:pPr>
              <w:rPr>
                <w:lang w:val="en-CA"/>
              </w:rPr>
            </w:pPr>
            <w:r>
              <w:rPr>
                <w:bCs/>
                <w:lang w:val="en-CA"/>
              </w:rPr>
              <w:t>Open Web Application Security Project</w:t>
            </w:r>
          </w:p>
        </w:tc>
      </w:tr>
      <w:tr w:rsidR="00280A1A" w14:paraId="7501B8BD"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B" w14:textId="77777777" w:rsidR="00280A1A" w:rsidRDefault="00280A1A">
            <w:pPr>
              <w:rPr>
                <w:b/>
                <w:lang w:val="en-CA"/>
              </w:rPr>
            </w:pPr>
            <w:r>
              <w:rPr>
                <w:b/>
                <w:lang w:val="en-CA"/>
              </w:rPr>
              <w:t>PAN</w:t>
            </w:r>
          </w:p>
        </w:tc>
        <w:tc>
          <w:tcPr>
            <w:tcW w:w="8280" w:type="dxa"/>
            <w:tcBorders>
              <w:top w:val="single" w:sz="4" w:space="0" w:color="auto"/>
              <w:left w:val="single" w:sz="4" w:space="0" w:color="auto"/>
              <w:bottom w:val="single" w:sz="4" w:space="0" w:color="auto"/>
              <w:right w:val="single" w:sz="4" w:space="0" w:color="auto"/>
            </w:tcBorders>
            <w:hideMark/>
          </w:tcPr>
          <w:p w14:paraId="7501B8BC" w14:textId="77777777" w:rsidR="00280A1A" w:rsidRDefault="00280A1A">
            <w:pPr>
              <w:rPr>
                <w:lang w:val="en-CA"/>
              </w:rPr>
            </w:pPr>
            <w:r>
              <w:rPr>
                <w:lang w:val="en-CA"/>
              </w:rPr>
              <w:t>Primary Account Number</w:t>
            </w:r>
          </w:p>
        </w:tc>
      </w:tr>
      <w:tr w:rsidR="00280A1A" w14:paraId="7501B8C0"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E" w14:textId="77777777" w:rsidR="00280A1A" w:rsidRDefault="00280A1A">
            <w:pPr>
              <w:rPr>
                <w:b/>
                <w:lang w:val="en-CA"/>
              </w:rPr>
            </w:pPr>
            <w:r>
              <w:rPr>
                <w:b/>
                <w:lang w:val="en-CA"/>
              </w:rPr>
              <w:t>PCI</w:t>
            </w:r>
          </w:p>
        </w:tc>
        <w:tc>
          <w:tcPr>
            <w:tcW w:w="8280" w:type="dxa"/>
            <w:tcBorders>
              <w:top w:val="single" w:sz="4" w:space="0" w:color="auto"/>
              <w:left w:val="single" w:sz="4" w:space="0" w:color="auto"/>
              <w:bottom w:val="single" w:sz="4" w:space="0" w:color="auto"/>
              <w:right w:val="single" w:sz="4" w:space="0" w:color="auto"/>
            </w:tcBorders>
            <w:hideMark/>
          </w:tcPr>
          <w:p w14:paraId="7501B8BF" w14:textId="77777777" w:rsidR="00280A1A" w:rsidRDefault="00280A1A">
            <w:pPr>
              <w:rPr>
                <w:lang w:val="en-CA"/>
              </w:rPr>
            </w:pPr>
            <w:r>
              <w:rPr>
                <w:lang w:val="en-CA"/>
              </w:rPr>
              <w:t>Payment Card Industry</w:t>
            </w:r>
          </w:p>
        </w:tc>
      </w:tr>
      <w:tr w:rsidR="00280A1A" w14:paraId="7501B8C3"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1" w14:textId="77777777" w:rsidR="00280A1A" w:rsidRDefault="00280A1A">
            <w:pPr>
              <w:rPr>
                <w:b/>
                <w:lang w:val="en-CA"/>
              </w:rPr>
            </w:pPr>
            <w:r>
              <w:rPr>
                <w:b/>
                <w:lang w:val="en-CA"/>
              </w:rPr>
              <w:t>SOA</w:t>
            </w:r>
          </w:p>
        </w:tc>
        <w:tc>
          <w:tcPr>
            <w:tcW w:w="8280" w:type="dxa"/>
            <w:tcBorders>
              <w:top w:val="single" w:sz="4" w:space="0" w:color="auto"/>
              <w:left w:val="single" w:sz="4" w:space="0" w:color="auto"/>
              <w:bottom w:val="single" w:sz="4" w:space="0" w:color="auto"/>
              <w:right w:val="single" w:sz="4" w:space="0" w:color="auto"/>
            </w:tcBorders>
            <w:hideMark/>
          </w:tcPr>
          <w:p w14:paraId="7501B8C2" w14:textId="77777777" w:rsidR="00280A1A" w:rsidRDefault="00280A1A">
            <w:pPr>
              <w:rPr>
                <w:lang w:val="en-CA"/>
              </w:rPr>
            </w:pPr>
            <w:r>
              <w:rPr>
                <w:lang w:val="en-CA"/>
              </w:rPr>
              <w:t>Service Oriented Architecture</w:t>
            </w:r>
          </w:p>
        </w:tc>
      </w:tr>
      <w:tr w:rsidR="00280A1A" w14:paraId="7501B8C6"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4" w14:textId="77777777" w:rsidR="00280A1A" w:rsidRDefault="00280A1A">
            <w:pPr>
              <w:rPr>
                <w:b/>
                <w:lang w:val="en-CA"/>
              </w:rPr>
            </w:pPr>
            <w:r>
              <w:rPr>
                <w:b/>
                <w:lang w:val="en-CA"/>
              </w:rPr>
              <w:t>SFTP</w:t>
            </w:r>
          </w:p>
        </w:tc>
        <w:tc>
          <w:tcPr>
            <w:tcW w:w="8280" w:type="dxa"/>
            <w:tcBorders>
              <w:top w:val="single" w:sz="4" w:space="0" w:color="auto"/>
              <w:left w:val="single" w:sz="4" w:space="0" w:color="auto"/>
              <w:bottom w:val="single" w:sz="4" w:space="0" w:color="auto"/>
              <w:right w:val="single" w:sz="4" w:space="0" w:color="auto"/>
            </w:tcBorders>
            <w:hideMark/>
          </w:tcPr>
          <w:p w14:paraId="7501B8C5" w14:textId="77777777" w:rsidR="00280A1A" w:rsidRDefault="00280A1A">
            <w:pPr>
              <w:rPr>
                <w:lang w:val="en-CA"/>
              </w:rPr>
            </w:pPr>
            <w:r>
              <w:rPr>
                <w:lang w:val="en-CA"/>
              </w:rPr>
              <w:t>Secure File Transfer Protocol/SSH File Transfer Protocol</w:t>
            </w:r>
          </w:p>
        </w:tc>
      </w:tr>
      <w:tr w:rsidR="00280A1A" w14:paraId="7501B8C9"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7" w14:textId="77777777" w:rsidR="00280A1A" w:rsidRDefault="00280A1A">
            <w:pPr>
              <w:rPr>
                <w:b/>
                <w:lang w:val="en-CA"/>
              </w:rPr>
            </w:pPr>
            <w:r>
              <w:rPr>
                <w:b/>
                <w:lang w:val="en-CA"/>
              </w:rPr>
              <w:t>SLA</w:t>
            </w:r>
          </w:p>
        </w:tc>
        <w:tc>
          <w:tcPr>
            <w:tcW w:w="8280" w:type="dxa"/>
            <w:tcBorders>
              <w:top w:val="single" w:sz="4" w:space="0" w:color="auto"/>
              <w:left w:val="single" w:sz="4" w:space="0" w:color="auto"/>
              <w:bottom w:val="single" w:sz="4" w:space="0" w:color="auto"/>
              <w:right w:val="single" w:sz="4" w:space="0" w:color="auto"/>
            </w:tcBorders>
            <w:hideMark/>
          </w:tcPr>
          <w:p w14:paraId="7501B8C8" w14:textId="77777777" w:rsidR="00280A1A" w:rsidRDefault="00280A1A">
            <w:pPr>
              <w:rPr>
                <w:lang w:val="en-CA"/>
              </w:rPr>
            </w:pPr>
            <w:r>
              <w:rPr>
                <w:lang w:val="en-CA"/>
              </w:rPr>
              <w:t>Service-level agreement</w:t>
            </w:r>
          </w:p>
        </w:tc>
      </w:tr>
      <w:tr w:rsidR="00280A1A" w14:paraId="7501B8CC"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A" w14:textId="77777777" w:rsidR="00280A1A" w:rsidRDefault="00280A1A">
            <w:pPr>
              <w:rPr>
                <w:b/>
                <w:lang w:val="en-CA"/>
              </w:rPr>
            </w:pPr>
            <w:r>
              <w:rPr>
                <w:b/>
                <w:lang w:val="en-CA"/>
              </w:rPr>
              <w:t>SOAP</w:t>
            </w:r>
          </w:p>
        </w:tc>
        <w:tc>
          <w:tcPr>
            <w:tcW w:w="8280" w:type="dxa"/>
            <w:tcBorders>
              <w:top w:val="single" w:sz="4" w:space="0" w:color="auto"/>
              <w:left w:val="single" w:sz="4" w:space="0" w:color="auto"/>
              <w:bottom w:val="single" w:sz="4" w:space="0" w:color="auto"/>
              <w:right w:val="single" w:sz="4" w:space="0" w:color="auto"/>
            </w:tcBorders>
            <w:hideMark/>
          </w:tcPr>
          <w:p w14:paraId="7501B8CB" w14:textId="77777777" w:rsidR="00280A1A" w:rsidRDefault="00280A1A">
            <w:pPr>
              <w:rPr>
                <w:lang w:val="en-CA"/>
              </w:rPr>
            </w:pPr>
            <w:r>
              <w:rPr>
                <w:lang w:val="en-CA"/>
              </w:rPr>
              <w:t>Simple Object Access Protocol</w:t>
            </w:r>
          </w:p>
        </w:tc>
      </w:tr>
      <w:tr w:rsidR="00280A1A" w14:paraId="7501B8CF"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D" w14:textId="77777777" w:rsidR="00280A1A" w:rsidRDefault="00280A1A">
            <w:pPr>
              <w:rPr>
                <w:b/>
                <w:lang w:val="en-CA"/>
              </w:rPr>
            </w:pPr>
            <w:r>
              <w:rPr>
                <w:b/>
                <w:lang w:val="en-CA"/>
              </w:rPr>
              <w:t>SQL</w:t>
            </w:r>
          </w:p>
        </w:tc>
        <w:tc>
          <w:tcPr>
            <w:tcW w:w="8280" w:type="dxa"/>
            <w:tcBorders>
              <w:top w:val="single" w:sz="4" w:space="0" w:color="auto"/>
              <w:left w:val="single" w:sz="4" w:space="0" w:color="auto"/>
              <w:bottom w:val="single" w:sz="4" w:space="0" w:color="auto"/>
              <w:right w:val="single" w:sz="4" w:space="0" w:color="auto"/>
            </w:tcBorders>
            <w:hideMark/>
          </w:tcPr>
          <w:p w14:paraId="7501B8CE" w14:textId="77777777" w:rsidR="00280A1A" w:rsidRDefault="00280A1A">
            <w:pPr>
              <w:rPr>
                <w:lang w:val="en-CA"/>
              </w:rPr>
            </w:pPr>
            <w:r>
              <w:rPr>
                <w:lang w:val="en-CA"/>
              </w:rPr>
              <w:t>Structured Query Language</w:t>
            </w:r>
          </w:p>
        </w:tc>
      </w:tr>
      <w:tr w:rsidR="00280A1A" w14:paraId="7501B8D2"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D0" w14:textId="77777777" w:rsidR="00280A1A" w:rsidRDefault="00280A1A">
            <w:pPr>
              <w:rPr>
                <w:b/>
                <w:lang w:val="en-CA"/>
              </w:rPr>
            </w:pPr>
            <w:r>
              <w:rPr>
                <w:b/>
                <w:lang w:val="en-CA"/>
              </w:rPr>
              <w:t>VO</w:t>
            </w:r>
          </w:p>
        </w:tc>
        <w:tc>
          <w:tcPr>
            <w:tcW w:w="8280" w:type="dxa"/>
            <w:tcBorders>
              <w:top w:val="single" w:sz="4" w:space="0" w:color="auto"/>
              <w:left w:val="single" w:sz="4" w:space="0" w:color="auto"/>
              <w:bottom w:val="single" w:sz="4" w:space="0" w:color="auto"/>
              <w:right w:val="single" w:sz="4" w:space="0" w:color="auto"/>
            </w:tcBorders>
            <w:hideMark/>
          </w:tcPr>
          <w:p w14:paraId="7501B8D1" w14:textId="77777777" w:rsidR="00280A1A" w:rsidRDefault="00280A1A">
            <w:pPr>
              <w:rPr>
                <w:lang w:val="en-CA"/>
              </w:rPr>
            </w:pPr>
            <w:r>
              <w:rPr>
                <w:lang w:val="en-CA"/>
              </w:rPr>
              <w:t>Value Object</w:t>
            </w:r>
          </w:p>
        </w:tc>
      </w:tr>
    </w:tbl>
    <w:p w14:paraId="7501B8D5" w14:textId="77777777" w:rsidR="00280A1A" w:rsidRDefault="00280A1A" w:rsidP="00280A1A">
      <w:pPr>
        <w:pStyle w:val="Heading2"/>
        <w:numPr>
          <w:ilvl w:val="1"/>
          <w:numId w:val="2"/>
        </w:numPr>
        <w:rPr>
          <w:lang w:val="en-CA"/>
        </w:rPr>
      </w:pPr>
      <w:bookmarkStart w:id="993" w:name="_Toc415568937"/>
      <w:r>
        <w:rPr>
          <w:b w:val="0"/>
          <w:lang w:val="en-CA"/>
        </w:rPr>
        <w:lastRenderedPageBreak/>
        <w:t>Third Party Software and Libraries</w:t>
      </w:r>
      <w:bookmarkEnd w:id="993"/>
    </w:p>
    <w:p w14:paraId="7501B8D7" w14:textId="77777777" w:rsidR="00280A1A" w:rsidRDefault="00280A1A" w:rsidP="00280A1A">
      <w:pPr>
        <w:pStyle w:val="BodyText"/>
        <w:ind w:left="0"/>
        <w:rPr>
          <w:lang w:val="en-CA"/>
        </w:rPr>
      </w:pPr>
      <w:r>
        <w:rPr>
          <w:lang w:val="en-CA"/>
        </w:rPr>
        <w:t>The GPS Application implements the following standards, frameworks and third party libraries:</w:t>
      </w:r>
    </w:p>
    <w:p w14:paraId="7501B8D8" w14:textId="77777777" w:rsidR="00280A1A" w:rsidRDefault="00280A1A" w:rsidP="00280A1A">
      <w:pPr>
        <w:numPr>
          <w:ilvl w:val="0"/>
          <w:numId w:val="5"/>
        </w:numPr>
        <w:tabs>
          <w:tab w:val="num" w:pos="-1080"/>
        </w:tabs>
        <w:ind w:left="360"/>
        <w:rPr>
          <w:lang w:val="en-CA"/>
        </w:rPr>
      </w:pPr>
      <w:r>
        <w:rPr>
          <w:lang w:val="en-CA"/>
        </w:rPr>
        <w:t xml:space="preserve">Standards mentioned by OWASP </w:t>
      </w:r>
      <w:hyperlink r:id="rId15" w:history="1">
        <w:r>
          <w:rPr>
            <w:rStyle w:val="Hyperlink"/>
            <w:lang w:val="en-CA"/>
          </w:rPr>
          <w:t>http://www.owasp.org/index.php/Main_Page</w:t>
        </w:r>
      </w:hyperlink>
      <w:r>
        <w:rPr>
          <w:lang w:val="en-CA"/>
        </w:rPr>
        <w:t xml:space="preserve"> to develop secure application. </w:t>
      </w:r>
    </w:p>
    <w:p w14:paraId="7501B8D9" w14:textId="77777777" w:rsidR="00280A1A" w:rsidRDefault="00280A1A" w:rsidP="00280A1A">
      <w:pPr>
        <w:rPr>
          <w:lang w:val="en-CA"/>
        </w:rPr>
      </w:pPr>
    </w:p>
    <w:p w14:paraId="7501B8DA" w14:textId="77777777" w:rsidR="00280A1A" w:rsidRDefault="00280A1A" w:rsidP="00280A1A">
      <w:pPr>
        <w:numPr>
          <w:ilvl w:val="0"/>
          <w:numId w:val="5"/>
        </w:numPr>
        <w:tabs>
          <w:tab w:val="num" w:pos="360"/>
        </w:tabs>
        <w:ind w:left="360"/>
        <w:rPr>
          <w:lang w:val="en-CA"/>
        </w:rPr>
      </w:pPr>
      <w:r>
        <w:rPr>
          <w:lang w:val="en-CA"/>
        </w:rPr>
        <w:t xml:space="preserve">Spring Core: </w:t>
      </w:r>
      <w:r>
        <w:rPr>
          <w:color w:val="000000"/>
          <w:lang w:val="en-CA"/>
        </w:rPr>
        <w:t>Spring</w:t>
      </w:r>
      <w:r>
        <w:rPr>
          <w:lang w:val="en-CA"/>
        </w:rPr>
        <w:t xml:space="preserve"> Core is a light framework in the Java community as an alternative to, replacement for, or even addition to the Enterprise JavaBean (EJB) model.  </w:t>
      </w:r>
      <w:hyperlink r:id="rId16" w:history="1">
        <w:r>
          <w:rPr>
            <w:rStyle w:val="Hyperlink"/>
            <w:lang w:val="en-CA"/>
          </w:rPr>
          <w:t>http://www.springsource.org/</w:t>
        </w:r>
      </w:hyperlink>
    </w:p>
    <w:p w14:paraId="7501B8DB" w14:textId="77777777" w:rsidR="00280A1A" w:rsidRDefault="00280A1A" w:rsidP="00280A1A">
      <w:pPr>
        <w:rPr>
          <w:lang w:val="en-CA"/>
        </w:rPr>
      </w:pPr>
    </w:p>
    <w:p w14:paraId="7501B8DC" w14:textId="77777777" w:rsidR="00280A1A" w:rsidRDefault="00280A1A" w:rsidP="00280A1A">
      <w:pPr>
        <w:numPr>
          <w:ilvl w:val="0"/>
          <w:numId w:val="5"/>
        </w:numPr>
        <w:tabs>
          <w:tab w:val="num" w:pos="360"/>
        </w:tabs>
        <w:ind w:left="360"/>
        <w:rPr>
          <w:lang w:val="en-CA"/>
        </w:rPr>
      </w:pPr>
      <w:r>
        <w:rPr>
          <w:b/>
          <w:lang w:val="en-CA"/>
        </w:rPr>
        <w:t>Spring Batch</w:t>
      </w:r>
      <w:r>
        <w:rPr>
          <w:lang w:val="en-CA"/>
        </w:rPr>
        <w:t xml:space="preserve">: </w:t>
      </w:r>
      <w:r>
        <w:rPr>
          <w:color w:val="000000"/>
          <w:lang w:val="en-CA"/>
        </w:rPr>
        <w:t xml:space="preserve">Spring Batch is a batch framework. It is built on top of the </w:t>
      </w:r>
      <w:proofErr w:type="gramStart"/>
      <w:r>
        <w:rPr>
          <w:color w:val="000000"/>
          <w:lang w:val="en-CA"/>
        </w:rPr>
        <w:t>Spring</w:t>
      </w:r>
      <w:proofErr w:type="gramEnd"/>
      <w:r>
        <w:rPr>
          <w:color w:val="000000"/>
          <w:lang w:val="en-CA"/>
        </w:rPr>
        <w:t xml:space="preserve"> framework and it abstracts the entire batch processing paradigms (example: Job, Step, etc.). It natively supports many interesting aspects for a batch processing such as the transaction management during a job execution. (</w:t>
      </w:r>
      <w:hyperlink r:id="rId17" w:history="1">
        <w:r>
          <w:rPr>
            <w:rStyle w:val="Hyperlink"/>
            <w:lang w:val="en-CA"/>
          </w:rPr>
          <w:t>http://projects.spring.io/spring-batch/</w:t>
        </w:r>
      </w:hyperlink>
      <w:r>
        <w:rPr>
          <w:color w:val="000000"/>
          <w:lang w:val="en-CA"/>
        </w:rPr>
        <w:t>)</w:t>
      </w:r>
    </w:p>
    <w:p w14:paraId="7501B8DD" w14:textId="77777777" w:rsidR="00280A1A" w:rsidRDefault="00280A1A" w:rsidP="00280A1A">
      <w:pPr>
        <w:pStyle w:val="ListParagraph0"/>
        <w:rPr>
          <w:lang w:val="en-CA"/>
        </w:rPr>
      </w:pPr>
    </w:p>
    <w:p w14:paraId="7501B8DE" w14:textId="77777777" w:rsidR="00280A1A" w:rsidRDefault="00280A1A" w:rsidP="00280A1A">
      <w:pPr>
        <w:numPr>
          <w:ilvl w:val="0"/>
          <w:numId w:val="5"/>
        </w:numPr>
        <w:tabs>
          <w:tab w:val="num" w:pos="360"/>
        </w:tabs>
        <w:ind w:left="360"/>
        <w:rPr>
          <w:lang w:val="en-CA"/>
        </w:rPr>
      </w:pPr>
      <w:r>
        <w:rPr>
          <w:b/>
          <w:lang w:val="en-CA"/>
        </w:rPr>
        <w:t>Spring Integr</w:t>
      </w:r>
      <w:r>
        <w:rPr>
          <w:b/>
          <w:color w:val="000000"/>
          <w:lang w:val="en-CA"/>
        </w:rPr>
        <w:t>ation</w:t>
      </w:r>
      <w:r>
        <w:rPr>
          <w:color w:val="000000"/>
          <w:lang w:val="en-CA"/>
        </w:rPr>
        <w:t xml:space="preserve">: </w:t>
      </w:r>
      <w:r>
        <w:rPr>
          <w:color w:val="000000"/>
          <w:shd w:val="clear" w:color="auto" w:fill="FFFFFF"/>
          <w:lang w:val="en-CA"/>
        </w:rPr>
        <w:t>Spring integration</w:t>
      </w:r>
      <w:r>
        <w:rPr>
          <w:rStyle w:val="apple-converted-space"/>
          <w:color w:val="000000"/>
          <w:shd w:val="clear" w:color="auto" w:fill="FFFFFF"/>
          <w:lang w:val="en-CA"/>
        </w:rPr>
        <w:t> </w:t>
      </w:r>
      <w:r>
        <w:rPr>
          <w:color w:val="000000"/>
          <w:shd w:val="clear" w:color="auto" w:fill="FFFFFF"/>
          <w:lang w:val="en-CA"/>
        </w:rPr>
        <w:t>i</w:t>
      </w:r>
      <w:r>
        <w:rPr>
          <w:color w:val="000000"/>
          <w:lang w:val="en-CA"/>
        </w:rPr>
        <w:t xml:space="preserve">mplements the Enterprise Integration Patterns (EIP). It is built on top of the </w:t>
      </w:r>
      <w:proofErr w:type="gramStart"/>
      <w:r>
        <w:rPr>
          <w:color w:val="000000"/>
          <w:lang w:val="en-CA"/>
        </w:rPr>
        <w:t>Spring</w:t>
      </w:r>
      <w:proofErr w:type="gramEnd"/>
      <w:r>
        <w:rPr>
          <w:color w:val="000000"/>
          <w:lang w:val="en-CA"/>
        </w:rPr>
        <w:t xml:space="preserve"> framework and it provides numerous connectors to interact with external Systems (FTP, SFTP, HTTP, JDBC, etc.). (</w:t>
      </w:r>
      <w:hyperlink r:id="rId18" w:tgtFrame="_blank" w:history="1">
        <w:r>
          <w:rPr>
            <w:rStyle w:val="Hyperlink"/>
            <w:lang w:val="en-CA"/>
          </w:rPr>
          <w:t>http://projects.spring.io/spring-integration/</w:t>
        </w:r>
      </w:hyperlink>
      <w:r>
        <w:rPr>
          <w:color w:val="000000"/>
          <w:lang w:val="en-CA"/>
        </w:rPr>
        <w:t>)</w:t>
      </w:r>
    </w:p>
    <w:p w14:paraId="7501B8DF" w14:textId="77777777" w:rsidR="00280A1A" w:rsidRDefault="00280A1A" w:rsidP="00280A1A">
      <w:pPr>
        <w:pStyle w:val="ColorfulList-Accent11"/>
        <w:ind w:left="0"/>
        <w:rPr>
          <w:b/>
          <w:color w:val="000000"/>
          <w:lang w:val="en-CA"/>
        </w:rPr>
      </w:pPr>
    </w:p>
    <w:p w14:paraId="7501B8E0" w14:textId="77777777" w:rsidR="00280A1A" w:rsidRDefault="00280A1A" w:rsidP="00280A1A">
      <w:pPr>
        <w:numPr>
          <w:ilvl w:val="0"/>
          <w:numId w:val="5"/>
        </w:numPr>
        <w:tabs>
          <w:tab w:val="num" w:pos="284"/>
        </w:tabs>
        <w:ind w:left="360"/>
        <w:rPr>
          <w:lang w:val="en-CA"/>
        </w:rPr>
      </w:pPr>
      <w:r>
        <w:rPr>
          <w:b/>
          <w:color w:val="000000"/>
          <w:lang w:val="en-CA"/>
        </w:rPr>
        <w:t>Build Tools</w:t>
      </w:r>
      <w:r>
        <w:rPr>
          <w:color w:val="000000"/>
          <w:lang w:val="en-CA"/>
        </w:rPr>
        <w:t xml:space="preserve">: The </w:t>
      </w:r>
      <w:r>
        <w:rPr>
          <w:b/>
          <w:bCs/>
          <w:color w:val="000000"/>
          <w:u w:val="single"/>
          <w:lang w:val="en-CA"/>
        </w:rPr>
        <w:t>standard</w:t>
      </w:r>
      <w:r>
        <w:rPr>
          <w:color w:val="000000"/>
          <w:lang w:val="en-CA"/>
        </w:rPr>
        <w:t xml:space="preserve"> tool to use for building script is Ant (</w:t>
      </w:r>
      <w:hyperlink r:id="rId19" w:history="1">
        <w:r>
          <w:rPr>
            <w:rStyle w:val="Hyperlink"/>
            <w:color w:val="000000"/>
            <w:lang w:val="en-CA"/>
          </w:rPr>
          <w:t>http://jakarta.apache.org/ant/index.html</w:t>
        </w:r>
      </w:hyperlink>
      <w:r>
        <w:rPr>
          <w:color w:val="000000"/>
          <w:lang w:val="en-CA"/>
        </w:rPr>
        <w:t xml:space="preserve">). Ant is </w:t>
      </w:r>
      <w:proofErr w:type="gramStart"/>
      <w:r>
        <w:rPr>
          <w:color w:val="000000"/>
          <w:lang w:val="en-CA"/>
        </w:rPr>
        <w:t>an open</w:t>
      </w:r>
      <w:proofErr w:type="gramEnd"/>
      <w:r>
        <w:rPr>
          <w:color w:val="000000"/>
          <w:lang w:val="en-CA"/>
        </w:rPr>
        <w:t>-source software that is part of the Jakarta project, itself part of the Apache project whose goal is to provide commercial quality, open source (free) solution. The tools a</w:t>
      </w:r>
      <w:r>
        <w:rPr>
          <w:lang w:val="en-CA"/>
        </w:rPr>
        <w:t>nd the documentation are available fro</w:t>
      </w:r>
      <w:r>
        <w:rPr>
          <w:color w:val="000000"/>
          <w:lang w:val="en-CA"/>
        </w:rPr>
        <w:t>m t</w:t>
      </w:r>
      <w:r>
        <w:rPr>
          <w:lang w:val="en-CA"/>
        </w:rPr>
        <w:t xml:space="preserve">he website.  </w:t>
      </w:r>
    </w:p>
    <w:p w14:paraId="7501B8E1" w14:textId="77777777" w:rsidR="00280A1A" w:rsidRDefault="00280A1A" w:rsidP="00280A1A">
      <w:pPr>
        <w:rPr>
          <w:lang w:val="en-CA"/>
        </w:rPr>
      </w:pPr>
    </w:p>
    <w:p w14:paraId="7501B8E2" w14:textId="77777777" w:rsidR="00280A1A" w:rsidRDefault="00280A1A" w:rsidP="00280A1A">
      <w:pPr>
        <w:numPr>
          <w:ilvl w:val="0"/>
          <w:numId w:val="5"/>
        </w:numPr>
        <w:tabs>
          <w:tab w:val="num" w:pos="284"/>
        </w:tabs>
        <w:ind w:left="360"/>
        <w:rPr>
          <w:lang w:val="en-CA"/>
        </w:rPr>
      </w:pPr>
      <w:r>
        <w:rPr>
          <w:b/>
          <w:lang w:val="en-CA"/>
        </w:rPr>
        <w:t>Testing</w:t>
      </w:r>
      <w:r>
        <w:rPr>
          <w:lang w:val="en-CA"/>
        </w:rPr>
        <w:t xml:space="preserve">: The </w:t>
      </w:r>
      <w:r>
        <w:rPr>
          <w:b/>
          <w:u w:val="single"/>
          <w:lang w:val="en-CA"/>
        </w:rPr>
        <w:t>standard</w:t>
      </w:r>
      <w:r>
        <w:rPr>
          <w:lang w:val="en-CA"/>
        </w:rPr>
        <w:t xml:space="preserve"> tool for unit testing is </w:t>
      </w:r>
      <w:proofErr w:type="spellStart"/>
      <w:r>
        <w:rPr>
          <w:lang w:val="en-CA"/>
        </w:rPr>
        <w:t>Junit</w:t>
      </w:r>
      <w:proofErr w:type="spellEnd"/>
      <w:r>
        <w:rPr>
          <w:lang w:val="en-CA"/>
        </w:rPr>
        <w:t xml:space="preserve"> (</w:t>
      </w:r>
      <w:hyperlink r:id="rId20" w:history="1">
        <w:r>
          <w:rPr>
            <w:rStyle w:val="Hyperlink"/>
            <w:lang w:val="en-CA"/>
          </w:rPr>
          <w:t>http://www.junit.org</w:t>
        </w:r>
      </w:hyperlink>
      <w:r>
        <w:rPr>
          <w:lang w:val="en-CA"/>
        </w:rPr>
        <w:t>). Documentation and software is available from the website.</w:t>
      </w:r>
    </w:p>
    <w:p w14:paraId="7501B8E3" w14:textId="77777777" w:rsidR="00280A1A" w:rsidRDefault="00280A1A" w:rsidP="00280A1A">
      <w:pPr>
        <w:rPr>
          <w:lang w:val="en-CA"/>
        </w:rPr>
      </w:pPr>
    </w:p>
    <w:p w14:paraId="7501B8E4" w14:textId="77777777" w:rsidR="00280A1A" w:rsidRDefault="00280A1A" w:rsidP="00280A1A">
      <w:pPr>
        <w:numPr>
          <w:ilvl w:val="0"/>
          <w:numId w:val="5"/>
        </w:numPr>
        <w:tabs>
          <w:tab w:val="num" w:pos="426"/>
        </w:tabs>
        <w:ind w:left="360"/>
        <w:rPr>
          <w:lang w:val="en-CA"/>
        </w:rPr>
      </w:pPr>
      <w:r>
        <w:rPr>
          <w:b/>
          <w:lang w:val="en-CA"/>
        </w:rPr>
        <w:t>Error Logging:</w:t>
      </w:r>
      <w:r>
        <w:rPr>
          <w:lang w:val="en-CA"/>
        </w:rPr>
        <w:t xml:space="preserve"> Log4j - the </w:t>
      </w:r>
      <w:r>
        <w:rPr>
          <w:b/>
          <w:bCs/>
          <w:u w:val="single"/>
          <w:lang w:val="en-CA"/>
        </w:rPr>
        <w:t>standard</w:t>
      </w:r>
      <w:r>
        <w:rPr>
          <w:lang w:val="en-CA"/>
        </w:rPr>
        <w:t xml:space="preserve"> library for error logging is Log4j. Log4j is written and distributed under the open source license agreement and as such the software and documentation are available at </w:t>
      </w:r>
      <w:hyperlink r:id="rId21" w:history="1">
        <w:r>
          <w:rPr>
            <w:rStyle w:val="Hyperlink"/>
            <w:lang w:val="en-CA"/>
          </w:rPr>
          <w:t>http://jakarta.apache.org/log4j</w:t>
        </w:r>
      </w:hyperlink>
      <w:r>
        <w:rPr>
          <w:lang w:val="en-CA"/>
        </w:rPr>
        <w:t>.</w:t>
      </w:r>
    </w:p>
    <w:p w14:paraId="7501B8E5" w14:textId="77777777" w:rsidR="00280A1A" w:rsidRDefault="00280A1A" w:rsidP="00280A1A">
      <w:pPr>
        <w:rPr>
          <w:lang w:val="en-CA"/>
        </w:rPr>
      </w:pPr>
    </w:p>
    <w:p w14:paraId="7501B8E6" w14:textId="77777777" w:rsidR="00280A1A" w:rsidRDefault="00280A1A" w:rsidP="00280A1A">
      <w:pPr>
        <w:numPr>
          <w:ilvl w:val="0"/>
          <w:numId w:val="5"/>
        </w:numPr>
        <w:tabs>
          <w:tab w:val="num" w:pos="426"/>
        </w:tabs>
        <w:ind w:left="360"/>
        <w:rPr>
          <w:b/>
          <w:u w:val="single"/>
          <w:lang w:val="en-CA"/>
        </w:rPr>
      </w:pPr>
      <w:proofErr w:type="spellStart"/>
      <w:r>
        <w:rPr>
          <w:b/>
          <w:lang w:val="en-CA"/>
        </w:rPr>
        <w:t>EHCache</w:t>
      </w:r>
      <w:proofErr w:type="spellEnd"/>
      <w:r>
        <w:rPr>
          <w:lang w:val="en-CA"/>
        </w:rPr>
        <w:t xml:space="preserve">: </w:t>
      </w:r>
      <w:proofErr w:type="spellStart"/>
      <w:r>
        <w:rPr>
          <w:color w:val="333333"/>
          <w:lang w:val="en-CA"/>
        </w:rPr>
        <w:t>EHcache</w:t>
      </w:r>
      <w:proofErr w:type="spellEnd"/>
      <w:r>
        <w:rPr>
          <w:color w:val="333333"/>
          <w:lang w:val="en-CA"/>
        </w:rPr>
        <w:t xml:space="preserve"> is an open source, standards-based cache used to boost performance, offload the database and simplify scalability. </w:t>
      </w:r>
      <w:proofErr w:type="spellStart"/>
      <w:r>
        <w:rPr>
          <w:color w:val="333333"/>
          <w:lang w:val="en-CA"/>
        </w:rPr>
        <w:t>EHcache</w:t>
      </w:r>
      <w:proofErr w:type="spellEnd"/>
      <w:r>
        <w:rPr>
          <w:color w:val="333333"/>
          <w:lang w:val="en-CA"/>
        </w:rPr>
        <w:t xml:space="preserve"> is robust, proven and full-featured and this has made it the most widely used Java-based cache: </w:t>
      </w:r>
      <w:hyperlink r:id="rId22" w:history="1">
        <w:r>
          <w:rPr>
            <w:rStyle w:val="Hyperlink"/>
            <w:lang w:val="en-CA"/>
          </w:rPr>
          <w:t>http://ehcache.org/</w:t>
        </w:r>
      </w:hyperlink>
      <w:r>
        <w:rPr>
          <w:color w:val="333333"/>
          <w:lang w:val="en-CA"/>
        </w:rPr>
        <w:t>.</w:t>
      </w:r>
    </w:p>
    <w:p w14:paraId="7501B8E7" w14:textId="77777777" w:rsidR="00280A1A" w:rsidRDefault="00280A1A" w:rsidP="00280A1A">
      <w:pPr>
        <w:pStyle w:val="ListParagraph0"/>
        <w:rPr>
          <w:b/>
          <w:u w:val="single"/>
          <w:lang w:val="en-CA"/>
        </w:rPr>
      </w:pPr>
    </w:p>
    <w:p w14:paraId="7501B8E8" w14:textId="77777777" w:rsidR="00280A1A" w:rsidRPr="00831821" w:rsidRDefault="00280A1A" w:rsidP="00280A1A">
      <w:pPr>
        <w:pStyle w:val="ListParagraph0"/>
        <w:numPr>
          <w:ilvl w:val="0"/>
          <w:numId w:val="6"/>
        </w:numPr>
        <w:rPr>
          <w:lang w:val="en-CA"/>
        </w:rPr>
      </w:pPr>
      <w:r w:rsidRPr="00831821">
        <w:rPr>
          <w:b/>
          <w:lang w:val="en-CA"/>
        </w:rPr>
        <w:t>XML parser/binding</w:t>
      </w:r>
      <w:r w:rsidRPr="00831821">
        <w:rPr>
          <w:lang w:val="en-CA"/>
        </w:rPr>
        <w:t xml:space="preserve">: The faster and less complicated way to handle XML files using Java mapped object is using a XML Binding library, instead of a pure XML parser-based java Library. The library to be used is </w:t>
      </w:r>
      <w:proofErr w:type="spellStart"/>
      <w:r w:rsidRPr="00831821">
        <w:rPr>
          <w:lang w:val="en-CA"/>
        </w:rPr>
        <w:t>JiBX</w:t>
      </w:r>
      <w:proofErr w:type="spellEnd"/>
      <w:r w:rsidRPr="00831821">
        <w:rPr>
          <w:lang w:val="en-CA"/>
        </w:rPr>
        <w:t xml:space="preserve"> (http://jibx.sourceforge.net/index.html)</w:t>
      </w:r>
    </w:p>
    <w:p w14:paraId="7501B8EA" w14:textId="77777777" w:rsidR="00280A1A" w:rsidRDefault="00280A1A" w:rsidP="00280A1A">
      <w:pPr>
        <w:rPr>
          <w:lang w:val="en-CA"/>
        </w:rPr>
      </w:pPr>
    </w:p>
    <w:p w14:paraId="7501B8EB" w14:textId="77777777" w:rsidR="00280A1A" w:rsidRDefault="00280A1A" w:rsidP="00280A1A">
      <w:pPr>
        <w:pStyle w:val="Heading2"/>
        <w:numPr>
          <w:ilvl w:val="1"/>
          <w:numId w:val="2"/>
        </w:numPr>
        <w:rPr>
          <w:lang w:val="en-CA"/>
        </w:rPr>
      </w:pPr>
      <w:bookmarkStart w:id="994" w:name="_Toc242948975"/>
      <w:bookmarkStart w:id="995" w:name="_Toc242932213"/>
      <w:bookmarkStart w:id="996" w:name="_Ref286993945"/>
      <w:bookmarkStart w:id="997" w:name="_Ref286766377"/>
      <w:bookmarkStart w:id="998" w:name="_Toc261005787"/>
      <w:bookmarkStart w:id="999" w:name="_Toc456598590"/>
      <w:bookmarkStart w:id="1000" w:name="_Toc415568938"/>
      <w:r>
        <w:rPr>
          <w:b w:val="0"/>
          <w:lang w:val="en-CA"/>
        </w:rPr>
        <w:t>References</w:t>
      </w:r>
      <w:bookmarkEnd w:id="994"/>
      <w:bookmarkEnd w:id="995"/>
      <w:bookmarkEnd w:id="996"/>
      <w:bookmarkEnd w:id="997"/>
      <w:bookmarkEnd w:id="998"/>
      <w:bookmarkEnd w:id="999"/>
      <w:bookmarkEnd w:id="1000"/>
    </w:p>
    <w:p w14:paraId="7501B8ED" w14:textId="77777777" w:rsidR="00280A1A" w:rsidRDefault="00280A1A" w:rsidP="00280A1A">
      <w:pPr>
        <w:rPr>
          <w:lang w:val="en-CA"/>
        </w:rPr>
      </w:pPr>
      <w:r>
        <w:rPr>
          <w:lang w:val="en-CA"/>
        </w:rPr>
        <w:t>The following documents are used as reference:</w:t>
      </w:r>
    </w:p>
    <w:tbl>
      <w:tblPr>
        <w:tblW w:w="101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62"/>
        <w:gridCol w:w="5208"/>
      </w:tblGrid>
      <w:tr w:rsidR="00280A1A" w14:paraId="7501B8F1"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EF" w14:textId="77777777" w:rsidR="00280A1A" w:rsidRDefault="00280A1A">
            <w:pPr>
              <w:rPr>
                <w:b/>
                <w:lang w:val="en-CA"/>
              </w:rPr>
            </w:pPr>
            <w:r>
              <w:rPr>
                <w:b/>
                <w:lang w:val="en-CA"/>
              </w:rPr>
              <w:t>GPS_SRS_</w:t>
            </w:r>
          </w:p>
        </w:tc>
        <w:tc>
          <w:tcPr>
            <w:tcW w:w="5208" w:type="dxa"/>
            <w:tcBorders>
              <w:top w:val="single" w:sz="4" w:space="0" w:color="auto"/>
              <w:left w:val="single" w:sz="4" w:space="0" w:color="auto"/>
              <w:bottom w:val="single" w:sz="4" w:space="0" w:color="auto"/>
              <w:right w:val="single" w:sz="4" w:space="0" w:color="auto"/>
            </w:tcBorders>
            <w:hideMark/>
          </w:tcPr>
          <w:p w14:paraId="7501B8F0" w14:textId="77777777" w:rsidR="00280A1A" w:rsidRDefault="00280A1A">
            <w:pPr>
              <w:rPr>
                <w:lang w:val="en-CA"/>
              </w:rPr>
            </w:pPr>
            <w:r>
              <w:rPr>
                <w:lang w:val="en-CA"/>
              </w:rPr>
              <w:t>The System Requirements Specifications</w:t>
            </w:r>
          </w:p>
        </w:tc>
      </w:tr>
      <w:tr w:rsidR="00280A1A" w14:paraId="7501B8F4"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2" w14:textId="77777777" w:rsidR="00280A1A" w:rsidRDefault="00280A1A">
            <w:pPr>
              <w:rPr>
                <w:b/>
                <w:lang w:val="en-CA"/>
              </w:rPr>
            </w:pPr>
            <w:proofErr w:type="spellStart"/>
            <w:r>
              <w:rPr>
                <w:b/>
                <w:lang w:val="en-CA"/>
              </w:rPr>
              <w:t>GPS_System</w:t>
            </w:r>
            <w:proofErr w:type="spellEnd"/>
            <w:r>
              <w:rPr>
                <w:b/>
                <w:lang w:val="en-CA"/>
              </w:rPr>
              <w:t xml:space="preserve"> Architecture Specification _</w:t>
            </w:r>
            <w:proofErr w:type="spellStart"/>
            <w:r>
              <w:rPr>
                <w:b/>
                <w:lang w:val="en-CA"/>
              </w:rPr>
              <w:t>vX.Xdoc</w:t>
            </w:r>
            <w:proofErr w:type="spellEnd"/>
          </w:p>
        </w:tc>
        <w:tc>
          <w:tcPr>
            <w:tcW w:w="5208" w:type="dxa"/>
            <w:tcBorders>
              <w:top w:val="single" w:sz="4" w:space="0" w:color="auto"/>
              <w:left w:val="single" w:sz="4" w:space="0" w:color="auto"/>
              <w:bottom w:val="single" w:sz="4" w:space="0" w:color="auto"/>
              <w:right w:val="single" w:sz="4" w:space="0" w:color="auto"/>
            </w:tcBorders>
            <w:hideMark/>
          </w:tcPr>
          <w:p w14:paraId="7501B8F3" w14:textId="77777777" w:rsidR="00280A1A" w:rsidRDefault="00280A1A">
            <w:pPr>
              <w:rPr>
                <w:lang w:val="en-CA"/>
              </w:rPr>
            </w:pPr>
            <w:r>
              <w:rPr>
                <w:lang w:val="en-CA"/>
              </w:rPr>
              <w:t>The System Architecture Specification</w:t>
            </w:r>
          </w:p>
        </w:tc>
      </w:tr>
      <w:tr w:rsidR="00280A1A" w14:paraId="7501B8F7"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5" w14:textId="77777777" w:rsidR="00280A1A" w:rsidRDefault="00280A1A">
            <w:pPr>
              <w:rPr>
                <w:b/>
                <w:lang w:val="en-CA"/>
              </w:rPr>
            </w:pPr>
            <w:r>
              <w:rPr>
                <w:b/>
                <w:lang w:val="en-CA"/>
              </w:rPr>
              <w:t>DTS_ESB_GPS Online Proxy Service_SDS_V0.1.2.doc</w:t>
            </w:r>
          </w:p>
        </w:tc>
        <w:tc>
          <w:tcPr>
            <w:tcW w:w="5208" w:type="dxa"/>
            <w:tcBorders>
              <w:top w:val="single" w:sz="4" w:space="0" w:color="auto"/>
              <w:left w:val="single" w:sz="4" w:space="0" w:color="auto"/>
              <w:bottom w:val="single" w:sz="4" w:space="0" w:color="auto"/>
              <w:right w:val="single" w:sz="4" w:space="0" w:color="auto"/>
            </w:tcBorders>
            <w:hideMark/>
          </w:tcPr>
          <w:p w14:paraId="7501B8F6" w14:textId="77777777" w:rsidR="00280A1A" w:rsidRDefault="00280A1A">
            <w:pPr>
              <w:rPr>
                <w:lang w:val="en-CA"/>
              </w:rPr>
            </w:pPr>
            <w:r>
              <w:rPr>
                <w:lang w:val="en-CA"/>
              </w:rPr>
              <w:t>DTS-ESB System Design Specification</w:t>
            </w:r>
          </w:p>
        </w:tc>
      </w:tr>
      <w:tr w:rsidR="00280A1A" w14:paraId="7501B8FA"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8" w14:textId="77777777" w:rsidR="00280A1A" w:rsidRDefault="00280A1A">
            <w:pPr>
              <w:rPr>
                <w:b/>
                <w:lang w:val="en-CA"/>
              </w:rPr>
            </w:pPr>
            <w:r>
              <w:rPr>
                <w:b/>
                <w:lang w:val="en-CA"/>
              </w:rPr>
              <w:t>DTS-ESB_SIS_GPS_v_0.1</w:t>
            </w:r>
          </w:p>
        </w:tc>
        <w:tc>
          <w:tcPr>
            <w:tcW w:w="5208" w:type="dxa"/>
            <w:tcBorders>
              <w:top w:val="single" w:sz="4" w:space="0" w:color="auto"/>
              <w:left w:val="single" w:sz="4" w:space="0" w:color="auto"/>
              <w:bottom w:val="single" w:sz="4" w:space="0" w:color="auto"/>
              <w:right w:val="single" w:sz="4" w:space="0" w:color="auto"/>
            </w:tcBorders>
            <w:hideMark/>
          </w:tcPr>
          <w:p w14:paraId="7501B8F9" w14:textId="77777777" w:rsidR="00280A1A" w:rsidRDefault="00280A1A">
            <w:pPr>
              <w:rPr>
                <w:lang w:val="en-CA"/>
              </w:rPr>
            </w:pPr>
            <w:r>
              <w:rPr>
                <w:lang w:val="en-CA"/>
              </w:rPr>
              <w:t>DTS-ESB System Interface Specification</w:t>
            </w:r>
          </w:p>
        </w:tc>
      </w:tr>
      <w:tr w:rsidR="00280A1A" w14:paraId="7501B8FD"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B" w14:textId="77777777" w:rsidR="00280A1A" w:rsidRDefault="00280A1A">
            <w:pPr>
              <w:rPr>
                <w:b/>
                <w:lang w:val="en-CA"/>
              </w:rPr>
            </w:pPr>
            <w:proofErr w:type="spellStart"/>
            <w:r>
              <w:rPr>
                <w:b/>
                <w:lang w:val="en-CA"/>
              </w:rPr>
              <w:t>eSELECTplus_XML_DTD_Field_Definition</w:t>
            </w:r>
            <w:proofErr w:type="spellEnd"/>
          </w:p>
        </w:tc>
        <w:tc>
          <w:tcPr>
            <w:tcW w:w="5208" w:type="dxa"/>
            <w:tcBorders>
              <w:top w:val="single" w:sz="4" w:space="0" w:color="auto"/>
              <w:left w:val="single" w:sz="4" w:space="0" w:color="auto"/>
              <w:bottom w:val="single" w:sz="4" w:space="0" w:color="auto"/>
              <w:right w:val="single" w:sz="4" w:space="0" w:color="auto"/>
            </w:tcBorders>
            <w:hideMark/>
          </w:tcPr>
          <w:p w14:paraId="7501B8FC" w14:textId="77777777" w:rsidR="00280A1A" w:rsidRDefault="00280A1A">
            <w:pPr>
              <w:rPr>
                <w:lang w:val="en-CA"/>
              </w:rPr>
            </w:pPr>
            <w:proofErr w:type="spellStart"/>
            <w:r>
              <w:rPr>
                <w:lang w:val="en-CA"/>
              </w:rPr>
              <w:t>Moneris</w:t>
            </w:r>
            <w:proofErr w:type="spellEnd"/>
            <w:r>
              <w:rPr>
                <w:lang w:val="en-CA"/>
              </w:rPr>
              <w:t xml:space="preserve"> Request and Response transaction requirements for XML format</w:t>
            </w:r>
          </w:p>
        </w:tc>
      </w:tr>
      <w:tr w:rsidR="00280A1A" w14:paraId="7501B900" w14:textId="77777777" w:rsidTr="00A8521C">
        <w:trPr>
          <w:cantSplit/>
          <w:trHeight w:val="59"/>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E" w14:textId="77777777" w:rsidR="00280A1A" w:rsidRDefault="00280A1A">
            <w:pPr>
              <w:rPr>
                <w:b/>
                <w:lang w:val="en-CA"/>
              </w:rPr>
            </w:pPr>
            <w:proofErr w:type="spellStart"/>
            <w:r>
              <w:rPr>
                <w:b/>
                <w:lang w:val="en-CA"/>
              </w:rPr>
              <w:t>eSELECTplus_CSV_IG</w:t>
            </w:r>
            <w:proofErr w:type="spellEnd"/>
          </w:p>
        </w:tc>
        <w:tc>
          <w:tcPr>
            <w:tcW w:w="5208" w:type="dxa"/>
            <w:tcBorders>
              <w:top w:val="single" w:sz="4" w:space="0" w:color="auto"/>
              <w:left w:val="single" w:sz="4" w:space="0" w:color="auto"/>
              <w:bottom w:val="single" w:sz="4" w:space="0" w:color="auto"/>
              <w:right w:val="single" w:sz="4" w:space="0" w:color="auto"/>
            </w:tcBorders>
            <w:hideMark/>
          </w:tcPr>
          <w:p w14:paraId="7501B8FF" w14:textId="77777777" w:rsidR="00280A1A" w:rsidRDefault="00280A1A">
            <w:pPr>
              <w:rPr>
                <w:lang w:val="en-CA"/>
              </w:rPr>
            </w:pPr>
            <w:proofErr w:type="spellStart"/>
            <w:r>
              <w:rPr>
                <w:lang w:val="en-CA"/>
              </w:rPr>
              <w:t>Moneris</w:t>
            </w:r>
            <w:proofErr w:type="spellEnd"/>
            <w:r>
              <w:rPr>
                <w:lang w:val="en-CA"/>
              </w:rPr>
              <w:t xml:space="preserve"> Request and Response transaction requirements for CSV format</w:t>
            </w:r>
          </w:p>
        </w:tc>
      </w:tr>
      <w:tr w:rsidR="00280A1A" w14:paraId="7501B903"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901" w14:textId="77777777" w:rsidR="00280A1A" w:rsidRDefault="00280A1A">
            <w:pPr>
              <w:rPr>
                <w:b/>
                <w:lang w:val="en-CA"/>
              </w:rPr>
            </w:pPr>
            <w:proofErr w:type="spellStart"/>
            <w:r>
              <w:rPr>
                <w:b/>
                <w:lang w:val="en-CA"/>
              </w:rPr>
              <w:t>eSELECTplus_Java_IG</w:t>
            </w:r>
            <w:proofErr w:type="spellEnd"/>
          </w:p>
        </w:tc>
        <w:tc>
          <w:tcPr>
            <w:tcW w:w="5208" w:type="dxa"/>
            <w:tcBorders>
              <w:top w:val="single" w:sz="4" w:space="0" w:color="auto"/>
              <w:left w:val="single" w:sz="4" w:space="0" w:color="auto"/>
              <w:bottom w:val="single" w:sz="4" w:space="0" w:color="auto"/>
              <w:right w:val="single" w:sz="4" w:space="0" w:color="auto"/>
            </w:tcBorders>
            <w:hideMark/>
          </w:tcPr>
          <w:p w14:paraId="7501B902" w14:textId="77777777" w:rsidR="00280A1A" w:rsidRDefault="00280A1A">
            <w:pPr>
              <w:rPr>
                <w:lang w:val="en-CA"/>
              </w:rPr>
            </w:pPr>
            <w:proofErr w:type="spellStart"/>
            <w:r>
              <w:rPr>
                <w:lang w:val="en-CA"/>
              </w:rPr>
              <w:t>Moneris</w:t>
            </w:r>
            <w:proofErr w:type="spellEnd"/>
            <w:r>
              <w:rPr>
                <w:lang w:val="en-CA"/>
              </w:rPr>
              <w:t xml:space="preserve"> Request and Response transaction requirements for using Java API format</w:t>
            </w:r>
          </w:p>
        </w:tc>
      </w:tr>
      <w:tr w:rsidR="00280A1A" w14:paraId="7501B908"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904" w14:textId="77777777" w:rsidR="00280A1A" w:rsidRPr="00831821" w:rsidRDefault="00280A1A">
            <w:pPr>
              <w:rPr>
                <w:b/>
                <w:lang w:val="en-CA"/>
              </w:rPr>
            </w:pPr>
            <w:r w:rsidRPr="00831821">
              <w:rPr>
                <w:b/>
                <w:lang w:val="en-CA"/>
              </w:rPr>
              <w:t>For PCARD flow implementation:</w:t>
            </w:r>
          </w:p>
          <w:p w14:paraId="7501B905" w14:textId="77777777" w:rsidR="00280A1A" w:rsidRPr="00831821" w:rsidRDefault="00280A1A" w:rsidP="00280A1A">
            <w:pPr>
              <w:pStyle w:val="ListParagraph0"/>
              <w:numPr>
                <w:ilvl w:val="0"/>
                <w:numId w:val="7"/>
              </w:numPr>
              <w:rPr>
                <w:b/>
                <w:lang w:val="en-CA"/>
              </w:rPr>
            </w:pPr>
            <w:r w:rsidRPr="00831821">
              <w:rPr>
                <w:b/>
                <w:lang w:val="en-CA"/>
              </w:rPr>
              <w:t>Avalanche CR29v4</w:t>
            </w:r>
          </w:p>
          <w:p w14:paraId="7501B906" w14:textId="77777777" w:rsidR="00280A1A" w:rsidRPr="00831821" w:rsidRDefault="00280A1A" w:rsidP="00280A1A">
            <w:pPr>
              <w:pStyle w:val="ListParagraph0"/>
              <w:numPr>
                <w:ilvl w:val="0"/>
                <w:numId w:val="7"/>
              </w:numPr>
              <w:rPr>
                <w:b/>
                <w:lang w:val="en-CA"/>
              </w:rPr>
            </w:pPr>
            <w:r w:rsidRPr="00831821">
              <w:rPr>
                <w:b/>
                <w:lang w:val="en-CA"/>
              </w:rPr>
              <w:t xml:space="preserve">Avalanche </w:t>
            </w:r>
            <w:proofErr w:type="spellStart"/>
            <w:r w:rsidRPr="00831821">
              <w:rPr>
                <w:b/>
                <w:lang w:val="en-CA"/>
              </w:rPr>
              <w:t>PCard</w:t>
            </w:r>
            <w:proofErr w:type="spellEnd"/>
            <w:r w:rsidRPr="00831821">
              <w:rPr>
                <w:b/>
                <w:lang w:val="en-CA"/>
              </w:rPr>
              <w:t xml:space="preserve"> file mapping v1.8</w:t>
            </w:r>
          </w:p>
        </w:tc>
        <w:tc>
          <w:tcPr>
            <w:tcW w:w="5208" w:type="dxa"/>
            <w:tcBorders>
              <w:top w:val="single" w:sz="4" w:space="0" w:color="auto"/>
              <w:left w:val="single" w:sz="4" w:space="0" w:color="auto"/>
              <w:bottom w:val="single" w:sz="4" w:space="0" w:color="auto"/>
              <w:right w:val="single" w:sz="4" w:space="0" w:color="auto"/>
            </w:tcBorders>
            <w:hideMark/>
          </w:tcPr>
          <w:p w14:paraId="7501B907" w14:textId="77777777" w:rsidR="00280A1A" w:rsidRPr="00831821" w:rsidRDefault="00280A1A">
            <w:pPr>
              <w:rPr>
                <w:lang w:val="en-CA"/>
              </w:rPr>
            </w:pPr>
            <w:r w:rsidRPr="00831821">
              <w:rPr>
                <w:lang w:val="en-CA"/>
              </w:rPr>
              <w:t>Specific CR29’s requirements for PCARD flow implementation</w:t>
            </w:r>
          </w:p>
        </w:tc>
      </w:tr>
    </w:tbl>
    <w:p w14:paraId="7501B90A" w14:textId="77777777" w:rsidR="00280A1A" w:rsidRDefault="00280A1A" w:rsidP="00280A1A">
      <w:pPr>
        <w:pStyle w:val="Heading2"/>
        <w:numPr>
          <w:ilvl w:val="1"/>
          <w:numId w:val="2"/>
        </w:numPr>
        <w:rPr>
          <w:lang w:val="en-CA"/>
        </w:rPr>
      </w:pPr>
      <w:bookmarkStart w:id="1001" w:name="_Toc242948976"/>
      <w:bookmarkStart w:id="1002" w:name="_Toc242932214"/>
      <w:bookmarkStart w:id="1003" w:name="_Toc261005788"/>
      <w:bookmarkStart w:id="1004" w:name="_Toc456598591"/>
      <w:bookmarkStart w:id="1005" w:name="_Toc415568939"/>
      <w:r>
        <w:rPr>
          <w:b w:val="0"/>
          <w:lang w:val="en-CA"/>
        </w:rPr>
        <w:lastRenderedPageBreak/>
        <w:t>Overview</w:t>
      </w:r>
      <w:bookmarkEnd w:id="1001"/>
      <w:bookmarkEnd w:id="1002"/>
      <w:bookmarkEnd w:id="1003"/>
      <w:bookmarkEnd w:id="1004"/>
      <w:bookmarkEnd w:id="1005"/>
    </w:p>
    <w:p w14:paraId="7501B90B" w14:textId="77777777" w:rsidR="00280A1A" w:rsidRDefault="00280A1A" w:rsidP="00280A1A">
      <w:pPr>
        <w:rPr>
          <w:lang w:val="en-CA"/>
        </w:rPr>
      </w:pPr>
    </w:p>
    <w:p w14:paraId="7501B90C" w14:textId="77777777" w:rsidR="00280A1A" w:rsidRDefault="00280A1A" w:rsidP="00280A1A">
      <w:pPr>
        <w:rPr>
          <w:lang w:val="en-CA"/>
        </w:rPr>
      </w:pPr>
      <w:r>
        <w:rPr>
          <w:lang w:val="en-CA"/>
        </w:rPr>
        <w:t>This System Design Specifications (SDS) document addresses the various technical requirements for the GPS system. The SDS will also provide a detailed design picture of the GPS SOA Services model and will depict the interaction between BSS applications and DTS-ESB interfaces.</w:t>
      </w:r>
    </w:p>
    <w:p w14:paraId="7501B90D" w14:textId="77777777" w:rsidR="00280A1A" w:rsidRDefault="00280A1A" w:rsidP="00280A1A">
      <w:pPr>
        <w:rPr>
          <w:lang w:val="en-CA"/>
        </w:rPr>
      </w:pPr>
      <w:r>
        <w:rPr>
          <w:lang w:val="en-CA"/>
        </w:rPr>
        <w:t>The SDS will also explain in detail the service processes involved in implementing the services offered by GPS system. The GPS component model and each one of the comprising layers are explained in detail. The SDS also provides a complete picture of the data model involved in building the system.</w:t>
      </w:r>
    </w:p>
    <w:p w14:paraId="7501B90E" w14:textId="77777777" w:rsidR="00280A1A" w:rsidRDefault="00280A1A" w:rsidP="00280A1A">
      <w:pPr>
        <w:pStyle w:val="Heading2"/>
        <w:numPr>
          <w:ilvl w:val="1"/>
          <w:numId w:val="2"/>
        </w:numPr>
        <w:rPr>
          <w:lang w:val="en-CA"/>
        </w:rPr>
      </w:pPr>
      <w:bookmarkStart w:id="1006" w:name="_Toc242948977"/>
      <w:bookmarkStart w:id="1007" w:name="_Toc242932215"/>
      <w:bookmarkStart w:id="1008" w:name="_Toc415568940"/>
      <w:r>
        <w:rPr>
          <w:b w:val="0"/>
          <w:lang w:val="en-CA"/>
        </w:rPr>
        <w:t>Tools and APIs</w:t>
      </w:r>
      <w:bookmarkEnd w:id="1006"/>
      <w:bookmarkEnd w:id="1007"/>
      <w:bookmarkEnd w:id="1008"/>
    </w:p>
    <w:p w14:paraId="7501B90F" w14:textId="77777777" w:rsidR="00280A1A" w:rsidRDefault="00280A1A" w:rsidP="00280A1A">
      <w:pPr>
        <w:rPr>
          <w:lang w:val="en-CA"/>
        </w:rPr>
      </w:pPr>
    </w:p>
    <w:p w14:paraId="7501B910" w14:textId="77777777" w:rsidR="00280A1A" w:rsidRDefault="00280A1A" w:rsidP="00280A1A">
      <w:pPr>
        <w:widowControl/>
        <w:numPr>
          <w:ilvl w:val="0"/>
          <w:numId w:val="8"/>
        </w:numPr>
        <w:spacing w:line="240" w:lineRule="auto"/>
        <w:rPr>
          <w:lang w:val="en-CA" w:eastAsia="en-CA"/>
        </w:rPr>
      </w:pPr>
      <w:r>
        <w:rPr>
          <w:lang w:val="en-CA" w:eastAsia="en-CA"/>
        </w:rPr>
        <w:t>JDK 1.7</w:t>
      </w:r>
    </w:p>
    <w:p w14:paraId="7501B911" w14:textId="77777777" w:rsidR="00280A1A" w:rsidRDefault="00280A1A" w:rsidP="00280A1A">
      <w:pPr>
        <w:widowControl/>
        <w:numPr>
          <w:ilvl w:val="0"/>
          <w:numId w:val="8"/>
        </w:numPr>
        <w:spacing w:line="240" w:lineRule="auto"/>
        <w:rPr>
          <w:lang w:val="en-CA" w:eastAsia="en-CA"/>
        </w:rPr>
      </w:pPr>
      <w:r>
        <w:rPr>
          <w:lang w:val="en-CA" w:eastAsia="en-CA"/>
        </w:rPr>
        <w:t>J2EE 5.0</w:t>
      </w:r>
    </w:p>
    <w:p w14:paraId="7501B912" w14:textId="77777777" w:rsidR="00280A1A" w:rsidRDefault="00280A1A" w:rsidP="00280A1A">
      <w:pPr>
        <w:widowControl/>
        <w:numPr>
          <w:ilvl w:val="0"/>
          <w:numId w:val="8"/>
        </w:numPr>
        <w:spacing w:line="240" w:lineRule="auto"/>
        <w:rPr>
          <w:lang w:val="en-CA" w:eastAsia="en-CA"/>
        </w:rPr>
      </w:pPr>
      <w:r>
        <w:rPr>
          <w:lang w:val="en-CA" w:eastAsia="en-CA"/>
        </w:rPr>
        <w:t xml:space="preserve">Web Logic Application Server 10.3.6 for Online </w:t>
      </w:r>
    </w:p>
    <w:p w14:paraId="7501B913" w14:textId="77777777" w:rsidR="00280A1A" w:rsidRDefault="00280A1A" w:rsidP="00280A1A">
      <w:pPr>
        <w:widowControl/>
        <w:numPr>
          <w:ilvl w:val="0"/>
          <w:numId w:val="8"/>
        </w:numPr>
        <w:spacing w:line="240" w:lineRule="auto"/>
        <w:rPr>
          <w:lang w:val="en-CA" w:eastAsia="en-CA"/>
        </w:rPr>
      </w:pPr>
      <w:r>
        <w:rPr>
          <w:lang w:val="en-CA" w:eastAsia="en-CA"/>
        </w:rPr>
        <w:t xml:space="preserve">Web Logic Application Server 10.3.6 for Batch </w:t>
      </w:r>
    </w:p>
    <w:p w14:paraId="7501B914" w14:textId="77777777" w:rsidR="00280A1A" w:rsidRDefault="00280A1A" w:rsidP="00280A1A">
      <w:pPr>
        <w:widowControl/>
        <w:numPr>
          <w:ilvl w:val="0"/>
          <w:numId w:val="8"/>
        </w:numPr>
        <w:spacing w:line="240" w:lineRule="auto"/>
        <w:rPr>
          <w:lang w:val="en-CA" w:eastAsia="en-CA"/>
        </w:rPr>
      </w:pPr>
      <w:r>
        <w:rPr>
          <w:lang w:val="en-CA" w:eastAsia="en-CA"/>
        </w:rPr>
        <w:t>Oracle Service Bus 11.1.1.7</w:t>
      </w:r>
    </w:p>
    <w:p w14:paraId="7501B915" w14:textId="77777777" w:rsidR="00280A1A" w:rsidRDefault="00280A1A" w:rsidP="00280A1A">
      <w:pPr>
        <w:widowControl/>
        <w:numPr>
          <w:ilvl w:val="0"/>
          <w:numId w:val="8"/>
        </w:numPr>
        <w:spacing w:line="240" w:lineRule="auto"/>
        <w:rPr>
          <w:lang w:val="en-CA" w:eastAsia="en-CA"/>
        </w:rPr>
      </w:pPr>
      <w:r>
        <w:rPr>
          <w:lang w:val="en-CA" w:eastAsia="en-CA"/>
        </w:rPr>
        <w:t>Web Logic OSB Pack 10.3.6</w:t>
      </w:r>
    </w:p>
    <w:p w14:paraId="7501B916" w14:textId="77777777" w:rsidR="00280A1A" w:rsidRDefault="00280A1A" w:rsidP="00280A1A">
      <w:pPr>
        <w:widowControl/>
        <w:numPr>
          <w:ilvl w:val="0"/>
          <w:numId w:val="8"/>
        </w:numPr>
        <w:spacing w:line="240" w:lineRule="auto"/>
        <w:rPr>
          <w:lang w:val="en-CA" w:eastAsia="en-CA"/>
        </w:rPr>
      </w:pPr>
      <w:r>
        <w:rPr>
          <w:lang w:val="en-CA" w:eastAsia="en-CA"/>
        </w:rPr>
        <w:t>Eclipse platform 3.7.1</w:t>
      </w:r>
    </w:p>
    <w:p w14:paraId="7501B917" w14:textId="5B785F8C" w:rsidR="00280A1A" w:rsidRDefault="00280A1A" w:rsidP="00280A1A">
      <w:pPr>
        <w:widowControl/>
        <w:numPr>
          <w:ilvl w:val="0"/>
          <w:numId w:val="8"/>
        </w:numPr>
        <w:spacing w:line="240" w:lineRule="auto"/>
        <w:rPr>
          <w:lang w:val="en-CA" w:eastAsia="en-CA"/>
        </w:rPr>
      </w:pPr>
      <w:r>
        <w:rPr>
          <w:lang w:val="en-CA" w:eastAsia="en-CA"/>
        </w:rPr>
        <w:t>Spring 3.2.</w:t>
      </w:r>
      <w:r w:rsidR="00831821">
        <w:rPr>
          <w:lang w:val="en-CA" w:eastAsia="en-CA"/>
        </w:rPr>
        <w:t xml:space="preserve">5 </w:t>
      </w:r>
      <w:r>
        <w:rPr>
          <w:lang w:val="en-CA" w:eastAsia="en-CA"/>
        </w:rPr>
        <w:t>RELEASE</w:t>
      </w:r>
    </w:p>
    <w:p w14:paraId="7501B918" w14:textId="77777777" w:rsidR="00280A1A" w:rsidRDefault="00280A1A" w:rsidP="00280A1A">
      <w:pPr>
        <w:widowControl/>
        <w:numPr>
          <w:ilvl w:val="0"/>
          <w:numId w:val="8"/>
        </w:numPr>
        <w:spacing w:line="240" w:lineRule="auto"/>
        <w:rPr>
          <w:lang w:val="en-CA" w:eastAsia="en-CA"/>
        </w:rPr>
      </w:pPr>
      <w:r>
        <w:rPr>
          <w:color w:val="000000"/>
          <w:lang w:val="en-CA"/>
        </w:rPr>
        <w:t>Spring Batch: 2.2.1.RELEASE</w:t>
      </w:r>
    </w:p>
    <w:p w14:paraId="7501B91A" w14:textId="33F653CE" w:rsidR="00280A1A" w:rsidRDefault="00280A1A" w:rsidP="00280A1A">
      <w:pPr>
        <w:widowControl/>
        <w:numPr>
          <w:ilvl w:val="0"/>
          <w:numId w:val="8"/>
        </w:numPr>
        <w:spacing w:line="240" w:lineRule="auto"/>
        <w:rPr>
          <w:lang w:val="en-CA" w:eastAsia="en-CA"/>
        </w:rPr>
      </w:pPr>
      <w:r>
        <w:rPr>
          <w:color w:val="000000"/>
          <w:lang w:val="en-CA"/>
        </w:rPr>
        <w:t>Spring Integration: 2.2.</w:t>
      </w:r>
      <w:r w:rsidR="00831821">
        <w:rPr>
          <w:color w:val="000000"/>
          <w:lang w:val="en-CA"/>
        </w:rPr>
        <w:t>6</w:t>
      </w:r>
      <w:r>
        <w:rPr>
          <w:color w:val="000000"/>
          <w:lang w:val="en-CA"/>
        </w:rPr>
        <w:t>.RELEASE</w:t>
      </w:r>
    </w:p>
    <w:p w14:paraId="7501B91B" w14:textId="0BF9D1E4" w:rsidR="00280A1A" w:rsidRDefault="00280A1A" w:rsidP="00280A1A">
      <w:pPr>
        <w:widowControl/>
        <w:numPr>
          <w:ilvl w:val="0"/>
          <w:numId w:val="8"/>
        </w:numPr>
        <w:spacing w:line="240" w:lineRule="auto"/>
        <w:rPr>
          <w:lang w:val="en-CA" w:eastAsia="en-CA"/>
        </w:rPr>
      </w:pPr>
      <w:proofErr w:type="spellStart"/>
      <w:r>
        <w:rPr>
          <w:lang w:val="en-CA" w:eastAsia="en-CA"/>
        </w:rPr>
        <w:t>EHcache</w:t>
      </w:r>
      <w:proofErr w:type="spellEnd"/>
      <w:r>
        <w:rPr>
          <w:lang w:val="en-CA" w:eastAsia="en-CA"/>
        </w:rPr>
        <w:t xml:space="preserve"> 2.</w:t>
      </w:r>
      <w:r w:rsidR="00831821">
        <w:rPr>
          <w:lang w:val="en-CA" w:eastAsia="en-CA"/>
        </w:rPr>
        <w:t>6.6</w:t>
      </w:r>
    </w:p>
    <w:p w14:paraId="7501B91C" w14:textId="77777777" w:rsidR="00280A1A" w:rsidRDefault="00280A1A" w:rsidP="00280A1A">
      <w:pPr>
        <w:widowControl/>
        <w:spacing w:line="240" w:lineRule="auto"/>
        <w:ind w:left="1440"/>
        <w:rPr>
          <w:lang w:val="en-CA" w:eastAsia="en-CA"/>
        </w:rPr>
      </w:pPr>
    </w:p>
    <w:p w14:paraId="7501B91F" w14:textId="77777777" w:rsidR="00280A1A" w:rsidRDefault="00280A1A" w:rsidP="00280A1A">
      <w:pPr>
        <w:pStyle w:val="Heading1"/>
        <w:numPr>
          <w:ilvl w:val="0"/>
          <w:numId w:val="2"/>
        </w:numPr>
        <w:rPr>
          <w:lang w:val="en-CA"/>
        </w:rPr>
      </w:pPr>
      <w:bookmarkStart w:id="1009" w:name="_Toc242948978"/>
      <w:bookmarkStart w:id="1010" w:name="_Toc242932216"/>
      <w:bookmarkStart w:id="1011" w:name="_Toc415568941"/>
      <w:r>
        <w:rPr>
          <w:b w:val="0"/>
          <w:lang w:val="en-CA"/>
        </w:rPr>
        <w:t>Logical View</w:t>
      </w:r>
      <w:bookmarkEnd w:id="1009"/>
      <w:bookmarkEnd w:id="1010"/>
      <w:bookmarkEnd w:id="1011"/>
    </w:p>
    <w:p w14:paraId="7501B920" w14:textId="77777777" w:rsidR="00280A1A" w:rsidRDefault="00280A1A" w:rsidP="00280A1A">
      <w:pPr>
        <w:spacing w:after="120"/>
        <w:jc w:val="both"/>
        <w:rPr>
          <w:lang w:val="en-CA"/>
        </w:rPr>
      </w:pPr>
      <w:r>
        <w:rPr>
          <w:lang w:val="en-CA"/>
        </w:rPr>
        <w:t>The following diagram describes the GPS SOA Service model. It highlights the GPS services and their interaction with BSS clients, EDX and third parties.</w:t>
      </w:r>
    </w:p>
    <w:p w14:paraId="7501B921" w14:textId="77777777" w:rsidR="00280A1A" w:rsidRDefault="00280A1A" w:rsidP="00280A1A">
      <w:pPr>
        <w:rPr>
          <w:lang w:val="en-CA"/>
        </w:rPr>
      </w:pPr>
      <w:r>
        <w:rPr>
          <w:lang w:val="en-CA"/>
        </w:rPr>
        <w:t>GPS presents two services:</w:t>
      </w:r>
    </w:p>
    <w:p w14:paraId="7501B922" w14:textId="77777777" w:rsidR="00280A1A" w:rsidRDefault="00280A1A" w:rsidP="00280A1A">
      <w:pPr>
        <w:pStyle w:val="ListParagraph0"/>
        <w:numPr>
          <w:ilvl w:val="0"/>
          <w:numId w:val="9"/>
        </w:numPr>
        <w:spacing w:after="120"/>
        <w:jc w:val="both"/>
        <w:rPr>
          <w:lang w:val="en-CA"/>
        </w:rPr>
      </w:pPr>
      <w:r>
        <w:rPr>
          <w:lang w:val="en-CA"/>
        </w:rPr>
        <w:t>GPS Online service: this service handles online BSS clients’ requests.</w:t>
      </w:r>
    </w:p>
    <w:p w14:paraId="7501B923" w14:textId="77777777" w:rsidR="00280A1A" w:rsidRDefault="00280A1A" w:rsidP="00280A1A">
      <w:pPr>
        <w:pStyle w:val="ListParagraph0"/>
        <w:numPr>
          <w:ilvl w:val="0"/>
          <w:numId w:val="9"/>
        </w:numPr>
        <w:spacing w:after="120"/>
        <w:jc w:val="both"/>
        <w:rPr>
          <w:lang w:val="en-CA"/>
        </w:rPr>
      </w:pPr>
      <w:r>
        <w:rPr>
          <w:lang w:val="en-CA"/>
        </w:rPr>
        <w:t>GPS Batch service: this service handles offline batch requests</w:t>
      </w:r>
    </w:p>
    <w:p w14:paraId="7501B924" w14:textId="77777777" w:rsidR="00280A1A" w:rsidRDefault="00280A1A" w:rsidP="00280A1A">
      <w:pPr>
        <w:spacing w:after="120"/>
        <w:jc w:val="both"/>
        <w:rPr>
          <w:lang w:val="en-CA"/>
        </w:rPr>
      </w:pPr>
      <w:r>
        <w:rPr>
          <w:lang w:val="en-CA"/>
        </w:rPr>
        <w:t>The GPS Core Service handles core common functionalities between the GPS Online Service and the GPS Batch service.</w:t>
      </w:r>
    </w:p>
    <w:p w14:paraId="7501B925" w14:textId="77777777" w:rsidR="00280A1A" w:rsidRDefault="00280A1A" w:rsidP="00280A1A">
      <w:pPr>
        <w:spacing w:after="120"/>
        <w:jc w:val="both"/>
        <w:rPr>
          <w:lang w:val="en-CA"/>
        </w:rPr>
      </w:pPr>
    </w:p>
    <w:p w14:paraId="7501B926" w14:textId="77777777" w:rsidR="00280A1A" w:rsidRDefault="00280A1A" w:rsidP="00280A1A">
      <w:pPr>
        <w:rPr>
          <w:lang w:val="en-CA"/>
        </w:rPr>
      </w:pPr>
    </w:p>
    <w:p w14:paraId="7501B927" w14:textId="77777777" w:rsidR="00280A1A" w:rsidRDefault="00280A1A" w:rsidP="00280A1A">
      <w:pPr>
        <w:ind w:left="-284"/>
        <w:rPr>
          <w:lang w:val="en-CA"/>
        </w:rPr>
      </w:pPr>
      <w:r>
        <w:rPr>
          <w:noProof/>
          <w:lang w:val="en-IN" w:eastAsia="en-IN"/>
        </w:rPr>
        <w:drawing>
          <wp:inline distT="0" distB="0" distL="0" distR="0" wp14:anchorId="7501E356" wp14:editId="7501E357">
            <wp:extent cx="6184265" cy="19132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4265" cy="1913255"/>
                    </a:xfrm>
                    <a:prstGeom prst="rect">
                      <a:avLst/>
                    </a:prstGeom>
                    <a:noFill/>
                    <a:ln>
                      <a:noFill/>
                    </a:ln>
                  </pic:spPr>
                </pic:pic>
              </a:graphicData>
            </a:graphic>
          </wp:inline>
        </w:drawing>
      </w:r>
    </w:p>
    <w:p w14:paraId="7501B928" w14:textId="77777777" w:rsidR="00280A1A" w:rsidRDefault="00280A1A" w:rsidP="00280A1A">
      <w:pPr>
        <w:rPr>
          <w:lang w:val="en-CA"/>
        </w:rPr>
      </w:pPr>
    </w:p>
    <w:p w14:paraId="3BFB2833" w14:textId="77777777" w:rsidR="00D46D23" w:rsidRDefault="00D46D23" w:rsidP="00280A1A">
      <w:pPr>
        <w:rPr>
          <w:lang w:val="en-CA"/>
        </w:rPr>
      </w:pPr>
    </w:p>
    <w:p w14:paraId="2D41FF2D" w14:textId="77777777" w:rsidR="00D46D23" w:rsidRDefault="00D46D23" w:rsidP="00280A1A">
      <w:pPr>
        <w:rPr>
          <w:lang w:val="en-CA"/>
        </w:rPr>
      </w:pPr>
    </w:p>
    <w:p w14:paraId="57E7223C" w14:textId="77777777" w:rsidR="00D46D23" w:rsidRDefault="00D46D23" w:rsidP="00280A1A">
      <w:pPr>
        <w:rPr>
          <w:lang w:val="en-CA"/>
        </w:rPr>
      </w:pPr>
    </w:p>
    <w:p w14:paraId="59193D2C" w14:textId="77777777" w:rsidR="00D46D23" w:rsidRDefault="00D46D23" w:rsidP="00280A1A">
      <w:pPr>
        <w:rPr>
          <w:lang w:val="en-CA"/>
        </w:rPr>
      </w:pPr>
    </w:p>
    <w:p w14:paraId="7501B929" w14:textId="77777777" w:rsidR="00280A1A" w:rsidRDefault="00280A1A" w:rsidP="00280A1A">
      <w:pPr>
        <w:pStyle w:val="Heading1"/>
        <w:numPr>
          <w:ilvl w:val="0"/>
          <w:numId w:val="2"/>
        </w:numPr>
        <w:rPr>
          <w:lang w:val="en-CA"/>
        </w:rPr>
      </w:pPr>
      <w:bookmarkStart w:id="1012" w:name="_Toc242948979"/>
      <w:bookmarkStart w:id="1013" w:name="_Toc242932218"/>
      <w:bookmarkStart w:id="1014" w:name="_Toc415568942"/>
      <w:r>
        <w:rPr>
          <w:b w:val="0"/>
          <w:lang w:val="en-CA"/>
        </w:rPr>
        <w:lastRenderedPageBreak/>
        <w:t>GPS Core</w:t>
      </w:r>
      <w:bookmarkEnd w:id="1012"/>
      <w:bookmarkEnd w:id="1013"/>
      <w:bookmarkEnd w:id="1014"/>
    </w:p>
    <w:p w14:paraId="7501B92A" w14:textId="77777777" w:rsidR="00280A1A" w:rsidRDefault="00280A1A" w:rsidP="00280A1A">
      <w:pPr>
        <w:rPr>
          <w:highlight w:val="yellow"/>
          <w:lang w:val="en-CA"/>
        </w:rPr>
      </w:pPr>
    </w:p>
    <w:p w14:paraId="7501B92B" w14:textId="77777777" w:rsidR="00280A1A" w:rsidRDefault="00280A1A" w:rsidP="00280A1A">
      <w:pPr>
        <w:spacing w:after="120"/>
        <w:jc w:val="both"/>
        <w:rPr>
          <w:lang w:val="en-CA"/>
        </w:rPr>
      </w:pPr>
      <w:r>
        <w:rPr>
          <w:lang w:val="en-CA"/>
        </w:rPr>
        <w:t xml:space="preserve">GPS Core has been designed using the layered approach and featured to be deployed in the </w:t>
      </w:r>
      <w:proofErr w:type="spellStart"/>
      <w:r>
        <w:rPr>
          <w:lang w:val="en-CA"/>
        </w:rPr>
        <w:t>Weblogic</w:t>
      </w:r>
      <w:proofErr w:type="spellEnd"/>
      <w:r>
        <w:rPr>
          <w:lang w:val="en-CA"/>
        </w:rPr>
        <w:t xml:space="preserve"> Application Server. It uses Spring Framework’s core features for object management and JDBC operations like the database connectivity to the GPS DB. There are two service interfaces to access GPS Core Services: EJB exposed to Online Flow and GPS Core Facade exposed to batch Flow. </w:t>
      </w:r>
    </w:p>
    <w:p w14:paraId="7501B92C" w14:textId="77777777" w:rsidR="00280A1A" w:rsidRDefault="00280A1A" w:rsidP="00280A1A">
      <w:pPr>
        <w:numPr>
          <w:ilvl w:val="0"/>
          <w:numId w:val="10"/>
        </w:numPr>
        <w:spacing w:after="120"/>
        <w:jc w:val="both"/>
        <w:rPr>
          <w:lang w:val="en-CA"/>
        </w:rPr>
      </w:pPr>
      <w:r>
        <w:rPr>
          <w:lang w:val="en-CA"/>
        </w:rPr>
        <w:t xml:space="preserve">GPS Online, since it is accessing the services of GPS Core from OSB platform, uses the EJB exposed services. </w:t>
      </w:r>
    </w:p>
    <w:p w14:paraId="7501B92D" w14:textId="77777777" w:rsidR="00280A1A" w:rsidRDefault="00280A1A" w:rsidP="00280A1A">
      <w:pPr>
        <w:numPr>
          <w:ilvl w:val="0"/>
          <w:numId w:val="10"/>
        </w:numPr>
        <w:spacing w:after="120"/>
        <w:jc w:val="both"/>
        <w:rPr>
          <w:lang w:val="en-CA"/>
        </w:rPr>
      </w:pPr>
      <w:r>
        <w:rPr>
          <w:lang w:val="en-CA"/>
        </w:rPr>
        <w:t xml:space="preserve">GPS Batch on the other hand accesses GPS Core services from the </w:t>
      </w:r>
      <w:proofErr w:type="spellStart"/>
      <w:r>
        <w:rPr>
          <w:lang w:val="en-CA"/>
        </w:rPr>
        <w:t>Weblogic</w:t>
      </w:r>
      <w:proofErr w:type="spellEnd"/>
      <w:r>
        <w:rPr>
          <w:lang w:val="en-CA"/>
        </w:rPr>
        <w:t xml:space="preserve"> Server. So it uses the Facade layer exposed services directly.</w:t>
      </w:r>
    </w:p>
    <w:p w14:paraId="7501B92E" w14:textId="77777777" w:rsidR="00280A1A" w:rsidRDefault="00280A1A" w:rsidP="00280A1A">
      <w:pPr>
        <w:numPr>
          <w:ilvl w:val="0"/>
          <w:numId w:val="10"/>
        </w:numPr>
        <w:spacing w:after="120"/>
        <w:jc w:val="both"/>
        <w:rPr>
          <w:lang w:val="en-CA"/>
        </w:rPr>
      </w:pPr>
      <w:r>
        <w:rPr>
          <w:lang w:val="en-CA"/>
        </w:rPr>
        <w:t>The GPS Core caters all the applicable data retrieval and storage requirements of GPS Online and Batch.</w:t>
      </w:r>
    </w:p>
    <w:p w14:paraId="7501B92F" w14:textId="77777777" w:rsidR="00280A1A" w:rsidRDefault="00280A1A" w:rsidP="00280A1A">
      <w:pPr>
        <w:rPr>
          <w:lang w:val="en-CA"/>
        </w:rPr>
      </w:pPr>
      <w:r>
        <w:rPr>
          <w:lang w:val="en-CA"/>
        </w:rPr>
        <w:t>The GPS Batch and Online use GPS Core to get necessary information such as GPSTRN, BSS Information, Merchant Information etc.</w:t>
      </w:r>
    </w:p>
    <w:p w14:paraId="7501B930" w14:textId="77777777" w:rsidR="00280A1A" w:rsidRDefault="00280A1A" w:rsidP="00280A1A">
      <w:pPr>
        <w:pStyle w:val="Heading2"/>
        <w:numPr>
          <w:ilvl w:val="1"/>
          <w:numId w:val="2"/>
        </w:numPr>
        <w:rPr>
          <w:lang w:val="en-CA"/>
        </w:rPr>
      </w:pPr>
      <w:bookmarkStart w:id="1015" w:name="_Toc242948980"/>
      <w:bookmarkStart w:id="1016" w:name="_Toc242932219"/>
      <w:bookmarkStart w:id="1017" w:name="_Ref286843990"/>
      <w:bookmarkStart w:id="1018" w:name="_Toc415568943"/>
      <w:r>
        <w:rPr>
          <w:b w:val="0"/>
          <w:lang w:val="en-CA"/>
        </w:rPr>
        <w:t>GPS Core Layers and Components</w:t>
      </w:r>
      <w:bookmarkEnd w:id="1015"/>
      <w:bookmarkEnd w:id="1016"/>
      <w:bookmarkEnd w:id="1017"/>
      <w:bookmarkEnd w:id="1018"/>
    </w:p>
    <w:p w14:paraId="7501B932" w14:textId="77777777" w:rsidR="00280A1A" w:rsidRDefault="00280A1A" w:rsidP="00280A1A">
      <w:pPr>
        <w:rPr>
          <w:lang w:val="en-CA"/>
        </w:rPr>
      </w:pPr>
      <w:r>
        <w:rPr>
          <w:lang w:val="en-CA"/>
        </w:rPr>
        <w:t>The diagram below illustrates that the GPS Core Architecture layers. It also shows the GPS DB.</w:t>
      </w:r>
    </w:p>
    <w:p w14:paraId="7501B933" w14:textId="77777777" w:rsidR="00280A1A" w:rsidRDefault="00280A1A" w:rsidP="00280A1A">
      <w:pPr>
        <w:rPr>
          <w:lang w:val="en-CA"/>
        </w:rPr>
      </w:pPr>
    </w:p>
    <w:p w14:paraId="7501B934" w14:textId="5030B26D" w:rsidR="00280A1A" w:rsidRDefault="003165F6" w:rsidP="007F0770">
      <w:pPr>
        <w:ind w:left="-567"/>
        <w:rPr>
          <w:lang w:val="en-CA"/>
        </w:rPr>
      </w:pPr>
      <w:r w:rsidRPr="007E3C18">
        <w:rPr>
          <w:lang w:val="en-CA"/>
        </w:rPr>
        <w:object w:dxaOrig="10797" w:dyaOrig="10704" w14:anchorId="7501E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1.5pt;height:538.5pt" o:ole="">
            <v:imagedata r:id="rId24" o:title=""/>
          </v:shape>
          <o:OLEObject Type="Embed" ProgID="Visio.Drawing.11" ShapeID="_x0000_i1025" DrawAspect="Content" ObjectID="_1489316647" r:id="rId25"/>
        </w:object>
      </w:r>
    </w:p>
    <w:p w14:paraId="7501B935" w14:textId="77777777" w:rsidR="00280A1A" w:rsidRDefault="00280A1A" w:rsidP="00280A1A">
      <w:pPr>
        <w:rPr>
          <w:lang w:val="en-CA"/>
        </w:rPr>
      </w:pPr>
    </w:p>
    <w:p w14:paraId="7501B936" w14:textId="77777777" w:rsidR="00280A1A" w:rsidRDefault="00280A1A" w:rsidP="00280A1A">
      <w:pPr>
        <w:widowControl/>
        <w:spacing w:line="240" w:lineRule="auto"/>
        <w:rPr>
          <w:lang w:val="en-CA"/>
        </w:rPr>
        <w:sectPr w:rsidR="00280A1A">
          <w:pgSz w:w="12240" w:h="15840"/>
          <w:pgMar w:top="1440" w:right="1440" w:bottom="1440" w:left="1440" w:header="720" w:footer="720" w:gutter="0"/>
          <w:cols w:space="720"/>
        </w:sectPr>
      </w:pPr>
    </w:p>
    <w:p w14:paraId="7501B937" w14:textId="77777777" w:rsidR="00280A1A" w:rsidRDefault="00280A1A" w:rsidP="00280A1A">
      <w:pPr>
        <w:rPr>
          <w:lang w:val="en-CA"/>
        </w:rPr>
      </w:pPr>
    </w:p>
    <w:p w14:paraId="7501B938" w14:textId="77777777" w:rsidR="00280A1A" w:rsidRDefault="00280A1A" w:rsidP="00280A1A">
      <w:pPr>
        <w:pStyle w:val="Heading2"/>
        <w:numPr>
          <w:ilvl w:val="1"/>
          <w:numId w:val="2"/>
        </w:numPr>
        <w:rPr>
          <w:lang w:val="en-CA"/>
        </w:rPr>
      </w:pPr>
      <w:bookmarkStart w:id="1019" w:name="_Toc242948981"/>
      <w:bookmarkStart w:id="1020" w:name="_Toc242932220"/>
      <w:bookmarkStart w:id="1021" w:name="_Toc415568944"/>
      <w:r>
        <w:rPr>
          <w:b w:val="0"/>
          <w:lang w:val="en-CA"/>
        </w:rPr>
        <w:t>Spring Injection</w:t>
      </w:r>
      <w:bookmarkEnd w:id="1019"/>
      <w:bookmarkEnd w:id="1020"/>
      <w:bookmarkEnd w:id="1021"/>
    </w:p>
    <w:p w14:paraId="7501B939" w14:textId="77777777" w:rsidR="00280A1A" w:rsidRDefault="00280A1A" w:rsidP="00280A1A">
      <w:pPr>
        <w:rPr>
          <w:highlight w:val="yellow"/>
          <w:lang w:val="en-CA"/>
        </w:rPr>
      </w:pPr>
      <w:r>
        <w:rPr>
          <w:lang w:val="en-CA"/>
        </w:rPr>
        <w:t>GPS Core uses Spring Framework to create objects and to resolve the dependency, if any, by injecting the objects at runtime. Below given are the code snippets for the spring configuration.</w:t>
      </w:r>
    </w:p>
    <w:p w14:paraId="7501B93A" w14:textId="77777777" w:rsidR="00280A1A" w:rsidRDefault="00280A1A" w:rsidP="00280A1A">
      <w:pPr>
        <w:ind w:left="-709"/>
        <w:rPr>
          <w:lang w:val="en-CA"/>
        </w:rPr>
      </w:pPr>
    </w:p>
    <w:tbl>
      <w:tblPr>
        <w:tblW w:w="1431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16"/>
        <w:gridCol w:w="7739"/>
        <w:gridCol w:w="655"/>
      </w:tblGrid>
      <w:tr w:rsidR="00280A1A" w14:paraId="7501B93E"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CCFFFF"/>
            <w:hideMark/>
          </w:tcPr>
          <w:p w14:paraId="7501B93B" w14:textId="77777777" w:rsidR="00280A1A" w:rsidRDefault="00280A1A">
            <w:pPr>
              <w:rPr>
                <w:b/>
                <w:lang w:val="en-CA"/>
              </w:rPr>
            </w:pPr>
            <w:r>
              <w:rPr>
                <w:b/>
                <w:lang w:val="en-CA"/>
              </w:rPr>
              <w:t>Spring Injection</w:t>
            </w:r>
          </w:p>
        </w:tc>
        <w:tc>
          <w:tcPr>
            <w:tcW w:w="7740" w:type="dxa"/>
            <w:tcBorders>
              <w:top w:val="single" w:sz="4" w:space="0" w:color="auto"/>
              <w:left w:val="single" w:sz="4" w:space="0" w:color="auto"/>
              <w:bottom w:val="single" w:sz="4" w:space="0" w:color="auto"/>
              <w:right w:val="single" w:sz="4" w:space="0" w:color="auto"/>
            </w:tcBorders>
            <w:shd w:val="clear" w:color="auto" w:fill="CCFFFF"/>
            <w:hideMark/>
          </w:tcPr>
          <w:p w14:paraId="7501B93C" w14:textId="77777777" w:rsidR="00280A1A" w:rsidRDefault="00280A1A">
            <w:pPr>
              <w:rPr>
                <w:b/>
                <w:lang w:val="en-CA"/>
              </w:rPr>
            </w:pPr>
            <w:r>
              <w:rPr>
                <w:b/>
                <w:lang w:val="en-CA"/>
              </w:rPr>
              <w:t>Related Code</w:t>
            </w:r>
          </w:p>
        </w:tc>
        <w:tc>
          <w:tcPr>
            <w:tcW w:w="655" w:type="dxa"/>
            <w:tcBorders>
              <w:top w:val="single" w:sz="4" w:space="0" w:color="auto"/>
              <w:left w:val="single" w:sz="4" w:space="0" w:color="auto"/>
              <w:bottom w:val="single" w:sz="4" w:space="0" w:color="auto"/>
              <w:right w:val="single" w:sz="4" w:space="0" w:color="auto"/>
            </w:tcBorders>
            <w:shd w:val="clear" w:color="auto" w:fill="CCFFFF"/>
            <w:hideMark/>
          </w:tcPr>
          <w:p w14:paraId="7501B93D" w14:textId="77777777" w:rsidR="00280A1A" w:rsidRDefault="00280A1A">
            <w:pPr>
              <w:rPr>
                <w:b/>
                <w:lang w:val="en-CA"/>
              </w:rPr>
            </w:pPr>
            <w:r>
              <w:rPr>
                <w:b/>
                <w:lang w:val="en-CA"/>
              </w:rPr>
              <w:t>Layer</w:t>
            </w:r>
          </w:p>
        </w:tc>
      </w:tr>
      <w:tr w:rsidR="00280A1A" w14:paraId="7501B95B" w14:textId="77777777" w:rsidTr="00280A1A">
        <w:trPr>
          <w:trHeight w:val="1226"/>
        </w:trPr>
        <w:tc>
          <w:tcPr>
            <w:tcW w:w="591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501B93F" w14:textId="77777777" w:rsidR="00280A1A" w:rsidRDefault="00280A1A">
            <w:pPr>
              <w:rPr>
                <w:rFonts w:ascii="Arial" w:hAnsi="Arial" w:cs="Arial"/>
                <w:i/>
                <w:color w:val="000080"/>
                <w:sz w:val="16"/>
                <w:szCs w:val="16"/>
                <w:lang w:val="en-CA"/>
              </w:rPr>
            </w:pPr>
            <w:r>
              <w:rPr>
                <w:rStyle w:val="xmlbalise"/>
                <w:rFonts w:ascii="Arial" w:hAnsi="Arial" w:cs="Arial"/>
                <w:i/>
                <w:color w:val="000080"/>
                <w:sz w:val="16"/>
                <w:szCs w:val="16"/>
                <w:lang w:val="en-CA"/>
              </w:rPr>
              <w:t>&lt;bean</w:t>
            </w:r>
            <w:r>
              <w:rPr>
                <w:rFonts w:ascii="Arial" w:hAnsi="Arial" w:cs="Arial"/>
                <w:i/>
                <w:color w:val="000080"/>
                <w:sz w:val="16"/>
                <w:szCs w:val="16"/>
                <w:lang w:val="en-CA"/>
              </w:rPr>
              <w:t xml:space="preserve"> id=</w:t>
            </w:r>
            <w:r>
              <w:rPr>
                <w:rStyle w:val="xmlch"/>
                <w:rFonts w:ascii="Arial" w:hAnsi="Arial" w:cs="Arial"/>
                <w:i/>
                <w:color w:val="000080"/>
                <w:lang w:val="en-CA"/>
              </w:rPr>
              <w:t>"gpsCoreFacade"</w:t>
            </w:r>
            <w:r>
              <w:rPr>
                <w:rFonts w:ascii="Arial" w:hAnsi="Arial" w:cs="Arial"/>
                <w:i/>
                <w:color w:val="000080"/>
                <w:sz w:val="16"/>
                <w:szCs w:val="16"/>
                <w:lang w:val="en-CA"/>
              </w:rPr>
              <w:t xml:space="preserve"> class=</w:t>
            </w:r>
            <w:r>
              <w:rPr>
                <w:rStyle w:val="xmlch"/>
                <w:rFonts w:ascii="Arial" w:hAnsi="Arial" w:cs="Arial"/>
                <w:i/>
                <w:color w:val="000080"/>
                <w:lang w:val="en-CA"/>
              </w:rPr>
              <w:t xml:space="preserve">"ca.bell.gps.core.facade.impl.GPSCoreFacadeImpl" </w:t>
            </w:r>
            <w:r>
              <w:rPr>
                <w:rFonts w:ascii="Arial" w:hAnsi="Arial" w:cs="Arial"/>
                <w:i/>
                <w:color w:val="000080"/>
                <w:sz w:val="16"/>
                <w:szCs w:val="16"/>
                <w:lang w:val="en-CA"/>
              </w:rPr>
              <w:t>parent="abstractBaseBean" singleton=”true”&gt;</w:t>
            </w:r>
          </w:p>
          <w:p w14:paraId="7501B940"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type="ca.bell.gps.core.service.TxnProcessingSvc” ref=" txnProcessingSvc" /&gt;</w:t>
            </w:r>
          </w:p>
          <w:p w14:paraId="7501B94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tc>
        <w:tc>
          <w:tcPr>
            <w:tcW w:w="7740" w:type="dxa"/>
            <w:tcBorders>
              <w:top w:val="single" w:sz="4" w:space="0" w:color="auto"/>
              <w:left w:val="single" w:sz="4" w:space="0" w:color="auto"/>
              <w:bottom w:val="single" w:sz="4" w:space="0" w:color="auto"/>
              <w:right w:val="single" w:sz="4" w:space="0" w:color="auto"/>
            </w:tcBorders>
            <w:shd w:val="clear" w:color="auto" w:fill="FFFFFF"/>
          </w:tcPr>
          <w:p w14:paraId="7501B942"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//In the EJB Bean, the call to the facade is as follows:</w:t>
            </w:r>
          </w:p>
          <w:p w14:paraId="7501B943" w14:textId="77777777" w:rsidR="00280A1A" w:rsidRDefault="00280A1A">
            <w:pPr>
              <w:rPr>
                <w:rFonts w:ascii="Arial" w:hAnsi="Arial" w:cs="Arial"/>
                <w:i/>
                <w:color w:val="000080"/>
                <w:sz w:val="16"/>
                <w:szCs w:val="16"/>
                <w:lang w:val="en-CA"/>
              </w:rPr>
            </w:pPr>
          </w:p>
          <w:p w14:paraId="7501B944"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@Stateless(mappedName = "GPSCoreEJBService")</w:t>
            </w:r>
          </w:p>
          <w:p w14:paraId="7501B945" w14:textId="77777777" w:rsidR="00280A1A" w:rsidRDefault="00280A1A">
            <w:pPr>
              <w:rPr>
                <w:rFonts w:ascii="Arial" w:hAnsi="Arial" w:cs="Arial"/>
                <w:i/>
                <w:color w:val="000080"/>
                <w:sz w:val="16"/>
                <w:szCs w:val="16"/>
                <w:lang w:val="en-CA" w:eastAsia="en-CA"/>
              </w:rPr>
            </w:pPr>
            <w:r>
              <w:rPr>
                <w:rFonts w:ascii="Arial" w:hAnsi="Arial" w:cs="Arial"/>
                <w:b/>
                <w:bCs/>
                <w:i/>
                <w:color w:val="000080"/>
                <w:sz w:val="16"/>
                <w:szCs w:val="16"/>
                <w:lang w:val="en-CA" w:eastAsia="en-CA"/>
              </w:rPr>
              <w:t>publicclass</w:t>
            </w:r>
            <w:r>
              <w:rPr>
                <w:rFonts w:ascii="Arial" w:hAnsi="Arial" w:cs="Arial"/>
                <w:i/>
                <w:color w:val="000080"/>
                <w:sz w:val="16"/>
                <w:szCs w:val="16"/>
                <w:lang w:val="en-CA" w:eastAsia="en-CA"/>
              </w:rPr>
              <w:t xml:space="preserve"> GPSCoreEJBBean </w:t>
            </w:r>
            <w:r>
              <w:rPr>
                <w:rFonts w:ascii="Arial" w:hAnsi="Arial" w:cs="Arial"/>
                <w:b/>
                <w:bCs/>
                <w:i/>
                <w:color w:val="000080"/>
                <w:sz w:val="16"/>
                <w:szCs w:val="16"/>
                <w:lang w:val="en-CA" w:eastAsia="en-CA"/>
              </w:rPr>
              <w:t>implements</w:t>
            </w:r>
            <w:r>
              <w:rPr>
                <w:rFonts w:ascii="Arial" w:hAnsi="Arial" w:cs="Arial"/>
                <w:i/>
                <w:color w:val="000080"/>
                <w:sz w:val="16"/>
                <w:szCs w:val="16"/>
                <w:lang w:val="en-CA" w:eastAsia="en-CA"/>
              </w:rPr>
              <w:t xml:space="preserve"> GPSCoreBeanLocal {</w:t>
            </w:r>
          </w:p>
          <w:p w14:paraId="7501B946"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@Override</w:t>
            </w:r>
          </w:p>
          <w:p w14:paraId="7501B947"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protected void onEjbCreate() {</w:t>
            </w:r>
          </w:p>
          <w:p w14:paraId="7501B948"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GPSCoreFacade gpsCoreFacade = (GPSCoreFacade) getBeanFactory().getBean ("GPSCoreFacade");</w:t>
            </w:r>
          </w:p>
          <w:p w14:paraId="7501B949"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4A"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@Override</w:t>
            </w:r>
          </w:p>
          <w:p w14:paraId="7501B94B"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public String getTRN() {</w:t>
            </w:r>
          </w:p>
          <w:p w14:paraId="7501B94C"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return gpsCoreFacade.getTRN();</w:t>
            </w:r>
          </w:p>
          <w:p w14:paraId="7501B94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4E" w14:textId="77777777" w:rsidR="00280A1A" w:rsidRDefault="00280A1A">
            <w:pPr>
              <w:rPr>
                <w:rFonts w:ascii="Arial" w:hAnsi="Arial" w:cs="Arial"/>
                <w:i/>
                <w:color w:val="000080"/>
                <w:sz w:val="16"/>
                <w:szCs w:val="16"/>
                <w:lang w:val="en-CA" w:eastAsia="en-CA"/>
              </w:rPr>
            </w:pPr>
          </w:p>
          <w:p w14:paraId="7501B94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//In GPSBatch, </w:t>
            </w:r>
            <w:r>
              <w:rPr>
                <w:rFonts w:ascii="Arial" w:hAnsi="Arial" w:cs="Arial"/>
                <w:i/>
                <w:color w:val="000080"/>
                <w:sz w:val="16"/>
                <w:szCs w:val="16"/>
                <w:lang w:val="en-CA"/>
              </w:rPr>
              <w:t>the call to the façade is as follows:</w:t>
            </w:r>
          </w:p>
          <w:p w14:paraId="7501B95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GPSCoreFacade facade = (GPSCoreFacade) SpringHelper.getBean("GPSCoreFacade");</w:t>
            </w:r>
          </w:p>
          <w:p w14:paraId="7501B95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facade.getTRN();</w:t>
            </w:r>
          </w:p>
        </w:tc>
        <w:tc>
          <w:tcPr>
            <w:tcW w:w="655" w:type="dxa"/>
            <w:tcBorders>
              <w:top w:val="single" w:sz="4" w:space="0" w:color="auto"/>
              <w:left w:val="single" w:sz="4" w:space="0" w:color="auto"/>
              <w:bottom w:val="single" w:sz="4" w:space="0" w:color="auto"/>
              <w:right w:val="single" w:sz="4" w:space="0" w:color="auto"/>
            </w:tcBorders>
            <w:shd w:val="clear" w:color="auto" w:fill="FFFFFF"/>
            <w:hideMark/>
          </w:tcPr>
          <w:p w14:paraId="7501B952" w14:textId="77777777" w:rsidR="00280A1A" w:rsidRDefault="00280A1A">
            <w:pPr>
              <w:jc w:val="center"/>
              <w:rPr>
                <w:rFonts w:ascii="Arial" w:hAnsi="Arial" w:cs="Arial"/>
                <w:b/>
                <w:sz w:val="16"/>
                <w:szCs w:val="16"/>
                <w:lang w:val="en-CA"/>
              </w:rPr>
            </w:pPr>
            <w:r>
              <w:rPr>
                <w:rFonts w:ascii="Arial" w:hAnsi="Arial" w:cs="Arial"/>
                <w:b/>
                <w:sz w:val="16"/>
                <w:szCs w:val="16"/>
                <w:lang w:val="en-CA"/>
              </w:rPr>
              <w:t>I</w:t>
            </w:r>
          </w:p>
          <w:p w14:paraId="7501B953" w14:textId="77777777" w:rsidR="00280A1A" w:rsidRDefault="00280A1A">
            <w:pPr>
              <w:jc w:val="center"/>
              <w:rPr>
                <w:rFonts w:ascii="Arial" w:hAnsi="Arial" w:cs="Arial"/>
                <w:b/>
                <w:sz w:val="16"/>
                <w:szCs w:val="16"/>
                <w:lang w:val="en-CA"/>
              </w:rPr>
            </w:pPr>
            <w:r>
              <w:rPr>
                <w:rFonts w:ascii="Arial" w:hAnsi="Arial" w:cs="Arial"/>
                <w:b/>
                <w:sz w:val="16"/>
                <w:szCs w:val="16"/>
                <w:lang w:val="en-CA"/>
              </w:rPr>
              <w:t>N</w:t>
            </w:r>
          </w:p>
          <w:p w14:paraId="7501B954" w14:textId="77777777" w:rsidR="00280A1A" w:rsidRDefault="00280A1A">
            <w:pPr>
              <w:jc w:val="center"/>
              <w:rPr>
                <w:rFonts w:ascii="Arial" w:hAnsi="Arial" w:cs="Arial"/>
                <w:b/>
                <w:sz w:val="16"/>
                <w:szCs w:val="16"/>
                <w:lang w:val="en-CA"/>
              </w:rPr>
            </w:pPr>
            <w:r>
              <w:rPr>
                <w:rFonts w:ascii="Arial" w:hAnsi="Arial" w:cs="Arial"/>
                <w:b/>
                <w:sz w:val="16"/>
                <w:szCs w:val="16"/>
                <w:lang w:val="en-CA"/>
              </w:rPr>
              <w:t>T</w:t>
            </w:r>
          </w:p>
          <w:p w14:paraId="7501B955"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p w14:paraId="7501B956" w14:textId="77777777" w:rsidR="00280A1A" w:rsidRDefault="00280A1A">
            <w:pPr>
              <w:jc w:val="center"/>
              <w:rPr>
                <w:rFonts w:ascii="Arial" w:hAnsi="Arial" w:cs="Arial"/>
                <w:b/>
                <w:sz w:val="16"/>
                <w:szCs w:val="16"/>
                <w:lang w:val="en-CA"/>
              </w:rPr>
            </w:pPr>
            <w:r>
              <w:rPr>
                <w:rFonts w:ascii="Arial" w:hAnsi="Arial" w:cs="Arial"/>
                <w:b/>
                <w:sz w:val="16"/>
                <w:szCs w:val="16"/>
                <w:lang w:val="en-CA"/>
              </w:rPr>
              <w:t>R</w:t>
            </w:r>
          </w:p>
          <w:p w14:paraId="7501B957" w14:textId="77777777" w:rsidR="00280A1A" w:rsidRDefault="00280A1A">
            <w:pPr>
              <w:jc w:val="center"/>
              <w:rPr>
                <w:rFonts w:ascii="Arial" w:hAnsi="Arial" w:cs="Arial"/>
                <w:b/>
                <w:sz w:val="16"/>
                <w:szCs w:val="16"/>
                <w:lang w:val="en-CA"/>
              </w:rPr>
            </w:pPr>
            <w:r>
              <w:rPr>
                <w:rFonts w:ascii="Arial" w:hAnsi="Arial" w:cs="Arial"/>
                <w:b/>
                <w:sz w:val="16"/>
                <w:szCs w:val="16"/>
                <w:lang w:val="en-CA"/>
              </w:rPr>
              <w:t>F</w:t>
            </w:r>
          </w:p>
          <w:p w14:paraId="7501B958"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59" w14:textId="77777777" w:rsidR="00280A1A" w:rsidRDefault="00280A1A">
            <w:pPr>
              <w:jc w:val="center"/>
              <w:rPr>
                <w:rFonts w:ascii="Arial" w:hAnsi="Arial" w:cs="Arial"/>
                <w:b/>
                <w:sz w:val="16"/>
                <w:szCs w:val="16"/>
                <w:lang w:val="en-CA"/>
              </w:rPr>
            </w:pPr>
            <w:r>
              <w:rPr>
                <w:rFonts w:ascii="Arial" w:hAnsi="Arial" w:cs="Arial"/>
                <w:b/>
                <w:sz w:val="16"/>
                <w:szCs w:val="16"/>
                <w:lang w:val="en-CA"/>
              </w:rPr>
              <w:t>C</w:t>
            </w:r>
          </w:p>
          <w:p w14:paraId="7501B95A"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tc>
      </w:tr>
      <w:tr w:rsidR="00280A1A" w14:paraId="7501B96C" w14:textId="77777777" w:rsidTr="00280A1A">
        <w:trPr>
          <w:trHeight w:val="2132"/>
        </w:trPr>
        <w:tc>
          <w:tcPr>
            <w:tcW w:w="591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501B95C" w14:textId="77777777" w:rsidR="00280A1A" w:rsidRDefault="00280A1A">
            <w:pPr>
              <w:widowControl/>
              <w:spacing w:line="240" w:lineRule="auto"/>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F3F3F3"/>
            <w:hideMark/>
          </w:tcPr>
          <w:p w14:paraId="7501B95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constructor</w:t>
            </w:r>
          </w:p>
          <w:p w14:paraId="7501B95E"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public GPSCoreFacadeImpl(</w:t>
            </w:r>
            <w:r>
              <w:rPr>
                <w:rFonts w:ascii="Arial" w:hAnsi="Arial" w:cs="Arial"/>
                <w:i/>
                <w:color w:val="000080"/>
                <w:sz w:val="16"/>
                <w:szCs w:val="16"/>
                <w:lang w:val="en-CA"/>
              </w:rPr>
              <w:t>TxnProcessingSvc  txnProcessingSvc</w:t>
            </w:r>
            <w:r>
              <w:rPr>
                <w:rFonts w:ascii="Arial" w:hAnsi="Arial" w:cs="Arial"/>
                <w:i/>
                <w:color w:val="000080"/>
                <w:sz w:val="16"/>
                <w:szCs w:val="16"/>
                <w:lang w:val="en-CA" w:eastAsia="en-CA"/>
              </w:rPr>
              <w:t>)</w:t>
            </w:r>
          </w:p>
          <w:p w14:paraId="7501B95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this.txnProcessingSvc=txnProcessingSvc;</w:t>
            </w:r>
          </w:p>
          <w:p w14:paraId="7501B96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61"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GPSCoreFacadeImpl’s getGPSTRN() callsexplicitly the </w:t>
            </w:r>
            <w:r>
              <w:rPr>
                <w:rFonts w:ascii="Arial" w:hAnsi="Arial" w:cs="Arial"/>
                <w:i/>
                <w:color w:val="000080"/>
                <w:sz w:val="16"/>
                <w:szCs w:val="16"/>
                <w:lang w:val="en-CA"/>
              </w:rPr>
              <w:t>TxnProcessingSvc’s method</w:t>
            </w:r>
            <w:r>
              <w:rPr>
                <w:rFonts w:ascii="Arial" w:hAnsi="Arial" w:cs="Arial"/>
                <w:i/>
                <w:color w:val="000080"/>
                <w:sz w:val="16"/>
                <w:szCs w:val="16"/>
                <w:lang w:val="en-CA" w:eastAsia="en-CA"/>
              </w:rPr>
              <w:t>:</w:t>
            </w:r>
          </w:p>
          <w:p w14:paraId="7501B96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6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return  </w:t>
            </w:r>
            <w:r>
              <w:rPr>
                <w:rFonts w:ascii="Arial" w:hAnsi="Arial" w:cs="Arial"/>
                <w:i/>
                <w:color w:val="000080"/>
                <w:sz w:val="16"/>
                <w:szCs w:val="16"/>
                <w:lang w:val="en-CA"/>
              </w:rPr>
              <w:t>txnProcessingSvc.getGPSTRN()</w:t>
            </w:r>
            <w:r>
              <w:rPr>
                <w:rFonts w:ascii="Arial" w:hAnsi="Arial" w:cs="Arial"/>
                <w:i/>
                <w:color w:val="000080"/>
                <w:sz w:val="16"/>
                <w:szCs w:val="16"/>
                <w:lang w:val="en-CA" w:eastAsia="en-CA"/>
              </w:rPr>
              <w:t>;</w:t>
            </w:r>
          </w:p>
          <w:p w14:paraId="7501B964"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w:t>
            </w:r>
          </w:p>
        </w:tc>
        <w:tc>
          <w:tcPr>
            <w:tcW w:w="655" w:type="dxa"/>
            <w:tcBorders>
              <w:top w:val="single" w:sz="4" w:space="0" w:color="auto"/>
              <w:left w:val="single" w:sz="4" w:space="0" w:color="auto"/>
              <w:bottom w:val="single" w:sz="4" w:space="0" w:color="auto"/>
              <w:right w:val="single" w:sz="4" w:space="0" w:color="auto"/>
            </w:tcBorders>
            <w:shd w:val="clear" w:color="auto" w:fill="F3F3F3"/>
          </w:tcPr>
          <w:p w14:paraId="7501B965" w14:textId="77777777" w:rsidR="00280A1A" w:rsidRDefault="00280A1A">
            <w:pPr>
              <w:rPr>
                <w:rFonts w:ascii="Arial" w:hAnsi="Arial" w:cs="Arial"/>
                <w:b/>
                <w:sz w:val="16"/>
                <w:szCs w:val="16"/>
                <w:lang w:val="en-CA"/>
              </w:rPr>
            </w:pPr>
          </w:p>
          <w:p w14:paraId="7501B966" w14:textId="77777777" w:rsidR="00280A1A" w:rsidRDefault="00280A1A">
            <w:pPr>
              <w:jc w:val="center"/>
              <w:rPr>
                <w:rFonts w:ascii="Arial" w:hAnsi="Arial" w:cs="Arial"/>
                <w:b/>
                <w:sz w:val="16"/>
                <w:szCs w:val="16"/>
                <w:lang w:val="en-CA"/>
              </w:rPr>
            </w:pPr>
            <w:r>
              <w:rPr>
                <w:rFonts w:ascii="Arial" w:hAnsi="Arial" w:cs="Arial"/>
                <w:b/>
                <w:sz w:val="16"/>
                <w:szCs w:val="16"/>
                <w:lang w:val="en-CA"/>
              </w:rPr>
              <w:t>F</w:t>
            </w:r>
          </w:p>
          <w:p w14:paraId="7501B967"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68" w14:textId="77777777" w:rsidR="00280A1A" w:rsidRDefault="00280A1A">
            <w:pPr>
              <w:jc w:val="center"/>
              <w:rPr>
                <w:rFonts w:ascii="Arial" w:hAnsi="Arial" w:cs="Arial"/>
                <w:b/>
                <w:sz w:val="16"/>
                <w:szCs w:val="16"/>
                <w:lang w:val="en-CA"/>
              </w:rPr>
            </w:pPr>
            <w:r>
              <w:rPr>
                <w:rFonts w:ascii="Arial" w:hAnsi="Arial" w:cs="Arial"/>
                <w:b/>
                <w:sz w:val="16"/>
                <w:szCs w:val="16"/>
                <w:lang w:val="en-CA"/>
              </w:rPr>
              <w:t>C</w:t>
            </w:r>
          </w:p>
          <w:p w14:paraId="7501B969"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6A" w14:textId="77777777" w:rsidR="00280A1A" w:rsidRDefault="00280A1A">
            <w:pPr>
              <w:jc w:val="center"/>
              <w:rPr>
                <w:rFonts w:ascii="Arial" w:hAnsi="Arial" w:cs="Arial"/>
                <w:b/>
                <w:sz w:val="16"/>
                <w:szCs w:val="16"/>
                <w:lang w:val="en-CA"/>
              </w:rPr>
            </w:pPr>
            <w:r>
              <w:rPr>
                <w:rFonts w:ascii="Arial" w:hAnsi="Arial" w:cs="Arial"/>
                <w:b/>
                <w:sz w:val="16"/>
                <w:szCs w:val="16"/>
                <w:lang w:val="en-CA"/>
              </w:rPr>
              <w:t>D</w:t>
            </w:r>
          </w:p>
          <w:p w14:paraId="7501B96B"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tc>
      </w:tr>
      <w:tr w:rsidR="00280A1A" w14:paraId="7501B982"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6D"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id="txnProcessingSvc" class=" ca.bell.gps.core.service.impl.TxnProcessingSvcImpl" parent="abstractBaseBean"&gt;</w:t>
            </w:r>
          </w:p>
          <w:p w14:paraId="7501B96E"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type="ca.bell.gps.core.business.TxnProcessingBO" ref=" txnProcessingBO" /&gt;</w:t>
            </w:r>
          </w:p>
          <w:p w14:paraId="7501B96F"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70" w14:textId="77777777" w:rsidR="00280A1A" w:rsidRDefault="00280A1A">
            <w:pPr>
              <w:rPr>
                <w:rFonts w:ascii="Arial" w:hAnsi="Arial" w:cs="Arial"/>
                <w:i/>
                <w:color w:val="000080"/>
                <w:sz w:val="16"/>
                <w:szCs w:val="16"/>
                <w:lang w:val="en-CA"/>
              </w:rPr>
            </w:pPr>
          </w:p>
          <w:p w14:paraId="7501B971"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E0E0E0"/>
            <w:hideMark/>
          </w:tcPr>
          <w:p w14:paraId="7501B97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lastRenderedPageBreak/>
              <w:t>// constructor</w:t>
            </w:r>
          </w:p>
          <w:p w14:paraId="7501B97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w:t>
            </w:r>
            <w:r>
              <w:rPr>
                <w:rFonts w:ascii="Arial" w:hAnsi="Arial" w:cs="Arial"/>
                <w:i/>
                <w:color w:val="000080"/>
                <w:sz w:val="16"/>
                <w:szCs w:val="16"/>
                <w:lang w:val="en-CA"/>
              </w:rPr>
              <w:t>TxnProcessingSvcImpl</w:t>
            </w:r>
            <w:r>
              <w:rPr>
                <w:rFonts w:ascii="Arial" w:hAnsi="Arial" w:cs="Arial"/>
                <w:i/>
                <w:color w:val="000080"/>
                <w:sz w:val="16"/>
                <w:szCs w:val="16"/>
                <w:lang w:val="en-CA" w:eastAsia="en-CA"/>
              </w:rPr>
              <w:t>(</w:t>
            </w:r>
            <w:r>
              <w:rPr>
                <w:rFonts w:ascii="Arial" w:hAnsi="Arial" w:cs="Arial"/>
                <w:i/>
                <w:color w:val="000080"/>
                <w:sz w:val="16"/>
                <w:szCs w:val="16"/>
                <w:lang w:val="en-CA"/>
              </w:rPr>
              <w:t>TxnProcessingBO  txnProcessingBO</w:t>
            </w:r>
            <w:r>
              <w:rPr>
                <w:rFonts w:ascii="Arial" w:hAnsi="Arial" w:cs="Arial"/>
                <w:i/>
                <w:color w:val="000080"/>
                <w:sz w:val="16"/>
                <w:szCs w:val="16"/>
                <w:lang w:val="en-CA" w:eastAsia="en-CA"/>
              </w:rPr>
              <w:t>)</w:t>
            </w:r>
          </w:p>
          <w:p w14:paraId="7501B974"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txnProcessingBO</w:t>
            </w:r>
            <w:r>
              <w:rPr>
                <w:rFonts w:ascii="Arial" w:hAnsi="Arial" w:cs="Arial"/>
                <w:i/>
                <w:color w:val="000080"/>
                <w:sz w:val="16"/>
                <w:szCs w:val="16"/>
                <w:lang w:val="en-CA" w:eastAsia="en-CA"/>
              </w:rPr>
              <w:t xml:space="preserve"> =</w:t>
            </w:r>
            <w:r>
              <w:rPr>
                <w:rFonts w:ascii="Arial" w:hAnsi="Arial" w:cs="Arial"/>
                <w:i/>
                <w:color w:val="000080"/>
                <w:sz w:val="16"/>
                <w:szCs w:val="16"/>
                <w:lang w:val="en-CA"/>
              </w:rPr>
              <w:t xml:space="preserve"> txnProcessingBO</w:t>
            </w:r>
            <w:r>
              <w:rPr>
                <w:rFonts w:ascii="Arial" w:hAnsi="Arial" w:cs="Arial"/>
                <w:i/>
                <w:color w:val="000080"/>
                <w:sz w:val="16"/>
                <w:szCs w:val="16"/>
                <w:lang w:val="en-CA" w:eastAsia="en-CA"/>
              </w:rPr>
              <w:t>;</w:t>
            </w:r>
          </w:p>
          <w:p w14:paraId="7501B975"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76"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w:t>
            </w:r>
            <w:r>
              <w:rPr>
                <w:rFonts w:ascii="Arial" w:hAnsi="Arial" w:cs="Arial"/>
                <w:i/>
                <w:color w:val="000080"/>
                <w:sz w:val="16"/>
                <w:szCs w:val="16"/>
                <w:lang w:val="en-CA"/>
              </w:rPr>
              <w:t>TxnProcessingSvcImpl</w:t>
            </w:r>
            <w:r>
              <w:rPr>
                <w:rFonts w:ascii="Arial" w:hAnsi="Arial" w:cs="Arial"/>
                <w:i/>
                <w:color w:val="000080"/>
                <w:sz w:val="16"/>
                <w:szCs w:val="16"/>
                <w:lang w:val="en-CA" w:eastAsia="en-CA"/>
              </w:rPr>
              <w:t xml:space="preserve">’s getGPSTRN() callsexplicitly the </w:t>
            </w:r>
            <w:r>
              <w:rPr>
                <w:rFonts w:ascii="Arial" w:hAnsi="Arial" w:cs="Arial"/>
                <w:i/>
                <w:color w:val="000080"/>
                <w:sz w:val="16"/>
                <w:szCs w:val="16"/>
                <w:lang w:val="en-CA"/>
              </w:rPr>
              <w:t>TxnProcessingBO’s method</w:t>
            </w:r>
            <w:r>
              <w:rPr>
                <w:rFonts w:ascii="Arial" w:hAnsi="Arial" w:cs="Arial"/>
                <w:i/>
                <w:color w:val="000080"/>
                <w:sz w:val="16"/>
                <w:szCs w:val="16"/>
                <w:lang w:val="en-CA" w:eastAsia="en-CA"/>
              </w:rPr>
              <w:t>:</w:t>
            </w:r>
          </w:p>
          <w:p w14:paraId="7501B977"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78"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lastRenderedPageBreak/>
              <w:t xml:space="preserve">    return  </w:t>
            </w:r>
            <w:r>
              <w:rPr>
                <w:rFonts w:ascii="Arial" w:hAnsi="Arial" w:cs="Arial"/>
                <w:i/>
                <w:color w:val="000080"/>
                <w:sz w:val="16"/>
                <w:szCs w:val="16"/>
                <w:lang w:val="en-CA"/>
              </w:rPr>
              <w:t>txnProcessingBO.getGPSTRN()</w:t>
            </w:r>
            <w:r>
              <w:rPr>
                <w:rFonts w:ascii="Arial" w:hAnsi="Arial" w:cs="Arial"/>
                <w:i/>
                <w:color w:val="000080"/>
                <w:sz w:val="16"/>
                <w:szCs w:val="16"/>
                <w:lang w:val="en-CA" w:eastAsia="en-CA"/>
              </w:rPr>
              <w:t>;</w:t>
            </w:r>
          </w:p>
          <w:p w14:paraId="7501B97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w:t>
            </w:r>
          </w:p>
        </w:tc>
        <w:tc>
          <w:tcPr>
            <w:tcW w:w="655" w:type="dxa"/>
            <w:tcBorders>
              <w:top w:val="single" w:sz="4" w:space="0" w:color="auto"/>
              <w:left w:val="single" w:sz="4" w:space="0" w:color="auto"/>
              <w:bottom w:val="single" w:sz="4" w:space="0" w:color="auto"/>
              <w:right w:val="single" w:sz="4" w:space="0" w:color="auto"/>
            </w:tcBorders>
            <w:shd w:val="clear" w:color="auto" w:fill="E0E0E0"/>
          </w:tcPr>
          <w:p w14:paraId="7501B97A" w14:textId="77777777" w:rsidR="00280A1A" w:rsidRDefault="00280A1A">
            <w:pPr>
              <w:jc w:val="center"/>
              <w:rPr>
                <w:b/>
                <w:sz w:val="16"/>
                <w:szCs w:val="16"/>
                <w:lang w:val="en-CA"/>
              </w:rPr>
            </w:pPr>
            <w:r>
              <w:rPr>
                <w:b/>
                <w:sz w:val="16"/>
                <w:szCs w:val="16"/>
                <w:lang w:val="en-CA"/>
              </w:rPr>
              <w:lastRenderedPageBreak/>
              <w:t>S</w:t>
            </w:r>
          </w:p>
          <w:p w14:paraId="7501B97B" w14:textId="77777777" w:rsidR="00280A1A" w:rsidRDefault="00280A1A">
            <w:pPr>
              <w:jc w:val="center"/>
              <w:rPr>
                <w:b/>
                <w:sz w:val="16"/>
                <w:szCs w:val="16"/>
                <w:lang w:val="en-CA"/>
              </w:rPr>
            </w:pPr>
            <w:r>
              <w:rPr>
                <w:b/>
                <w:sz w:val="16"/>
                <w:szCs w:val="16"/>
                <w:lang w:val="en-CA"/>
              </w:rPr>
              <w:t>E</w:t>
            </w:r>
          </w:p>
          <w:p w14:paraId="7501B97C" w14:textId="77777777" w:rsidR="00280A1A" w:rsidRDefault="00280A1A">
            <w:pPr>
              <w:jc w:val="center"/>
              <w:rPr>
                <w:b/>
                <w:sz w:val="16"/>
                <w:szCs w:val="16"/>
                <w:lang w:val="en-CA"/>
              </w:rPr>
            </w:pPr>
            <w:r>
              <w:rPr>
                <w:b/>
                <w:sz w:val="16"/>
                <w:szCs w:val="16"/>
                <w:lang w:val="en-CA"/>
              </w:rPr>
              <w:t>R</w:t>
            </w:r>
          </w:p>
          <w:p w14:paraId="7501B97D" w14:textId="77777777" w:rsidR="00280A1A" w:rsidRDefault="00280A1A">
            <w:pPr>
              <w:jc w:val="center"/>
              <w:rPr>
                <w:b/>
                <w:sz w:val="16"/>
                <w:szCs w:val="16"/>
                <w:lang w:val="en-CA"/>
              </w:rPr>
            </w:pPr>
            <w:r>
              <w:rPr>
                <w:b/>
                <w:sz w:val="16"/>
                <w:szCs w:val="16"/>
                <w:lang w:val="en-CA"/>
              </w:rPr>
              <w:t>V</w:t>
            </w:r>
          </w:p>
          <w:p w14:paraId="7501B97E" w14:textId="77777777" w:rsidR="00280A1A" w:rsidRDefault="00280A1A">
            <w:pPr>
              <w:jc w:val="center"/>
              <w:rPr>
                <w:b/>
                <w:sz w:val="16"/>
                <w:szCs w:val="16"/>
                <w:lang w:val="en-CA"/>
              </w:rPr>
            </w:pPr>
            <w:r>
              <w:rPr>
                <w:b/>
                <w:sz w:val="16"/>
                <w:szCs w:val="16"/>
                <w:lang w:val="en-CA"/>
              </w:rPr>
              <w:t>I</w:t>
            </w:r>
          </w:p>
          <w:p w14:paraId="7501B97F" w14:textId="77777777" w:rsidR="00280A1A" w:rsidRDefault="00280A1A">
            <w:pPr>
              <w:jc w:val="center"/>
              <w:rPr>
                <w:b/>
                <w:sz w:val="16"/>
                <w:szCs w:val="16"/>
                <w:lang w:val="en-CA"/>
              </w:rPr>
            </w:pPr>
            <w:r>
              <w:rPr>
                <w:b/>
                <w:sz w:val="16"/>
                <w:szCs w:val="16"/>
                <w:lang w:val="en-CA"/>
              </w:rPr>
              <w:t>C</w:t>
            </w:r>
          </w:p>
          <w:p w14:paraId="7501B980" w14:textId="77777777" w:rsidR="00280A1A" w:rsidRDefault="00280A1A">
            <w:pPr>
              <w:jc w:val="center"/>
              <w:rPr>
                <w:b/>
                <w:sz w:val="16"/>
                <w:szCs w:val="16"/>
                <w:lang w:val="en-CA"/>
              </w:rPr>
            </w:pPr>
            <w:r>
              <w:rPr>
                <w:b/>
                <w:sz w:val="16"/>
                <w:szCs w:val="16"/>
                <w:lang w:val="en-CA"/>
              </w:rPr>
              <w:lastRenderedPageBreak/>
              <w:t>E</w:t>
            </w:r>
          </w:p>
          <w:p w14:paraId="7501B981" w14:textId="77777777" w:rsidR="00280A1A" w:rsidRDefault="00280A1A">
            <w:pPr>
              <w:jc w:val="center"/>
              <w:rPr>
                <w:b/>
                <w:sz w:val="16"/>
                <w:szCs w:val="16"/>
                <w:lang w:val="en-CA"/>
              </w:rPr>
            </w:pPr>
          </w:p>
        </w:tc>
      </w:tr>
      <w:tr w:rsidR="00280A1A" w14:paraId="7501B9A4"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83"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lastRenderedPageBreak/>
              <w:t>&lt;bean id=" txnProcessingBO" class=" ca.bell.gps.core.business.TxnProcessingBOImpl" parent="abstractBaseBean"&gt;</w:t>
            </w:r>
          </w:p>
          <w:p w14:paraId="7501B984"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type="ca.bell.gps.core.integration.TxnProcessingDAO" ref="txnProcessingDAO" /&gt;</w:t>
            </w:r>
          </w:p>
          <w:p w14:paraId="7501B98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type="ca.bell.gps.core.integration.ConfigDAO" ref="configDAO” /&gt;</w:t>
            </w:r>
          </w:p>
          <w:p w14:paraId="7501B98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87" w14:textId="77777777" w:rsidR="00280A1A" w:rsidRDefault="00280A1A">
            <w:pPr>
              <w:rPr>
                <w:rFonts w:ascii="Arial" w:hAnsi="Arial" w:cs="Arial"/>
                <w:i/>
                <w:color w:val="000080"/>
                <w:sz w:val="16"/>
                <w:szCs w:val="16"/>
                <w:lang w:val="en-CA"/>
              </w:rPr>
            </w:pPr>
          </w:p>
          <w:p w14:paraId="7501B98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id="txnHelperBO" class=" ca.bell.gps.core.business.impl.TxnHelperBOImpl" parent="abstractBaseBean"&gt;</w:t>
            </w:r>
          </w:p>
          <w:p w14:paraId="7501B98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8A"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C0C0C0"/>
          </w:tcPr>
          <w:p w14:paraId="7501B98B"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constructor</w:t>
            </w:r>
          </w:p>
          <w:p w14:paraId="7501B98C"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w:t>
            </w:r>
            <w:r>
              <w:rPr>
                <w:rFonts w:ascii="Arial" w:hAnsi="Arial" w:cs="Arial"/>
                <w:i/>
                <w:color w:val="000080"/>
                <w:sz w:val="16"/>
                <w:szCs w:val="16"/>
                <w:lang w:val="en-CA"/>
              </w:rPr>
              <w:t>TxnProcessingBOImpl</w:t>
            </w:r>
            <w:r>
              <w:rPr>
                <w:rFonts w:ascii="Arial" w:hAnsi="Arial" w:cs="Arial"/>
                <w:i/>
                <w:color w:val="000080"/>
                <w:sz w:val="16"/>
                <w:szCs w:val="16"/>
                <w:lang w:val="en-CA" w:eastAsia="en-CA"/>
              </w:rPr>
              <w:t>(</w:t>
            </w:r>
            <w:r>
              <w:rPr>
                <w:rFonts w:ascii="Arial" w:hAnsi="Arial" w:cs="Arial"/>
                <w:i/>
                <w:color w:val="000080"/>
                <w:sz w:val="16"/>
                <w:szCs w:val="16"/>
                <w:lang w:val="en-CA"/>
              </w:rPr>
              <w:t>TxnProcessingDAO  txnProcessingDAO, ConfigDAO configDAO</w:t>
            </w:r>
            <w:r>
              <w:rPr>
                <w:rFonts w:ascii="Arial" w:hAnsi="Arial" w:cs="Arial"/>
                <w:i/>
                <w:color w:val="000080"/>
                <w:sz w:val="16"/>
                <w:szCs w:val="16"/>
                <w:lang w:val="en-CA" w:eastAsia="en-CA"/>
              </w:rPr>
              <w:t>)</w:t>
            </w:r>
          </w:p>
          <w:p w14:paraId="7501B98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txnProcessingDAO</w:t>
            </w:r>
            <w:r>
              <w:rPr>
                <w:rFonts w:ascii="Arial" w:hAnsi="Arial" w:cs="Arial"/>
                <w:i/>
                <w:color w:val="000080"/>
                <w:sz w:val="16"/>
                <w:szCs w:val="16"/>
                <w:lang w:val="en-CA" w:eastAsia="en-CA"/>
              </w:rPr>
              <w:t>=</w:t>
            </w:r>
            <w:r>
              <w:rPr>
                <w:rFonts w:ascii="Arial" w:hAnsi="Arial" w:cs="Arial"/>
                <w:i/>
                <w:color w:val="000080"/>
                <w:sz w:val="16"/>
                <w:szCs w:val="16"/>
                <w:lang w:val="en-CA"/>
              </w:rPr>
              <w:t xml:space="preserve"> txnProcessingDAO</w:t>
            </w:r>
            <w:r>
              <w:rPr>
                <w:rFonts w:ascii="Arial" w:hAnsi="Arial" w:cs="Arial"/>
                <w:i/>
                <w:color w:val="000080"/>
                <w:sz w:val="16"/>
                <w:szCs w:val="16"/>
                <w:lang w:val="en-CA" w:eastAsia="en-CA"/>
              </w:rPr>
              <w:t>;</w:t>
            </w:r>
          </w:p>
          <w:p w14:paraId="7501B98E"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 xml:space="preserve"> configDAO= configDAO;</w:t>
            </w:r>
          </w:p>
          <w:p w14:paraId="7501B98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9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w:t>
            </w:r>
            <w:r>
              <w:rPr>
                <w:rFonts w:ascii="Arial" w:hAnsi="Arial" w:cs="Arial"/>
                <w:i/>
                <w:color w:val="000080"/>
                <w:sz w:val="16"/>
                <w:szCs w:val="16"/>
                <w:lang w:val="en-CA"/>
              </w:rPr>
              <w:t>TxnProcessingBOImpl</w:t>
            </w:r>
            <w:r>
              <w:rPr>
                <w:rFonts w:ascii="Arial" w:hAnsi="Arial" w:cs="Arial"/>
                <w:i/>
                <w:color w:val="000080"/>
                <w:sz w:val="16"/>
                <w:szCs w:val="16"/>
                <w:lang w:val="en-CA" w:eastAsia="en-CA"/>
              </w:rPr>
              <w:t xml:space="preserve">’s getGPSTRN() callsexplicitly the </w:t>
            </w:r>
            <w:r>
              <w:rPr>
                <w:rFonts w:ascii="Arial" w:hAnsi="Arial" w:cs="Arial"/>
                <w:i/>
                <w:color w:val="000080"/>
                <w:sz w:val="16"/>
                <w:szCs w:val="16"/>
                <w:lang w:val="en-CA"/>
              </w:rPr>
              <w:t>TxnProcessingDAO’s method</w:t>
            </w:r>
            <w:r>
              <w:rPr>
                <w:rFonts w:ascii="Arial" w:hAnsi="Arial" w:cs="Arial"/>
                <w:i/>
                <w:color w:val="000080"/>
                <w:sz w:val="16"/>
                <w:szCs w:val="16"/>
                <w:lang w:val="en-CA" w:eastAsia="en-CA"/>
              </w:rPr>
              <w:t>:</w:t>
            </w:r>
          </w:p>
          <w:p w14:paraId="7501B991"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9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return  </w:t>
            </w:r>
            <w:r>
              <w:rPr>
                <w:rFonts w:ascii="Arial" w:hAnsi="Arial" w:cs="Arial"/>
                <w:i/>
                <w:color w:val="000080"/>
                <w:sz w:val="16"/>
                <w:szCs w:val="16"/>
                <w:lang w:val="en-CA"/>
              </w:rPr>
              <w:t>txnProcessingDAO.generateGPSTRN()</w:t>
            </w:r>
            <w:r>
              <w:rPr>
                <w:rFonts w:ascii="Arial" w:hAnsi="Arial" w:cs="Arial"/>
                <w:i/>
                <w:color w:val="000080"/>
                <w:sz w:val="16"/>
                <w:szCs w:val="16"/>
                <w:lang w:val="en-CA" w:eastAsia="en-CA"/>
              </w:rPr>
              <w:t>;</w:t>
            </w:r>
          </w:p>
          <w:p w14:paraId="7501B99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94" w14:textId="77777777" w:rsidR="00280A1A" w:rsidRDefault="00280A1A">
            <w:pPr>
              <w:rPr>
                <w:rFonts w:ascii="Arial" w:hAnsi="Arial" w:cs="Arial"/>
                <w:i/>
                <w:color w:val="000080"/>
                <w:sz w:val="16"/>
                <w:szCs w:val="16"/>
                <w:lang w:val="en-CA" w:eastAsia="en-CA"/>
              </w:rPr>
            </w:pPr>
          </w:p>
          <w:p w14:paraId="7501B99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9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TxnHelperBOImpl () {</w:t>
            </w:r>
          </w:p>
          <w:p w14:paraId="7501B997"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9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99" w14:textId="77777777" w:rsidR="00280A1A" w:rsidRDefault="00280A1A">
            <w:pPr>
              <w:rPr>
                <w:i/>
                <w:color w:val="000080"/>
                <w:sz w:val="16"/>
                <w:szCs w:val="16"/>
                <w:lang w:val="en-CA"/>
              </w:rPr>
            </w:pPr>
          </w:p>
        </w:tc>
        <w:tc>
          <w:tcPr>
            <w:tcW w:w="655" w:type="dxa"/>
            <w:tcBorders>
              <w:top w:val="single" w:sz="4" w:space="0" w:color="auto"/>
              <w:left w:val="single" w:sz="4" w:space="0" w:color="auto"/>
              <w:bottom w:val="single" w:sz="4" w:space="0" w:color="auto"/>
              <w:right w:val="single" w:sz="4" w:space="0" w:color="auto"/>
            </w:tcBorders>
            <w:shd w:val="clear" w:color="auto" w:fill="C0C0C0"/>
          </w:tcPr>
          <w:p w14:paraId="7501B99A" w14:textId="77777777" w:rsidR="00280A1A" w:rsidRDefault="00280A1A">
            <w:pPr>
              <w:widowControl/>
              <w:spacing w:line="240" w:lineRule="auto"/>
              <w:jc w:val="center"/>
              <w:rPr>
                <w:b/>
                <w:sz w:val="16"/>
                <w:szCs w:val="16"/>
                <w:lang w:val="en-CA"/>
              </w:rPr>
            </w:pPr>
          </w:p>
          <w:p w14:paraId="7501B99B" w14:textId="77777777" w:rsidR="00280A1A" w:rsidRDefault="00280A1A">
            <w:pPr>
              <w:widowControl/>
              <w:spacing w:line="240" w:lineRule="auto"/>
              <w:jc w:val="center"/>
              <w:rPr>
                <w:b/>
                <w:sz w:val="16"/>
                <w:szCs w:val="16"/>
                <w:lang w:val="en-CA"/>
              </w:rPr>
            </w:pPr>
          </w:p>
          <w:p w14:paraId="7501B99C" w14:textId="77777777" w:rsidR="00280A1A" w:rsidRDefault="00280A1A">
            <w:pPr>
              <w:widowControl/>
              <w:spacing w:line="240" w:lineRule="auto"/>
              <w:jc w:val="center"/>
              <w:rPr>
                <w:b/>
                <w:sz w:val="16"/>
                <w:szCs w:val="16"/>
                <w:lang w:val="en-CA"/>
              </w:rPr>
            </w:pPr>
            <w:r>
              <w:rPr>
                <w:b/>
                <w:sz w:val="16"/>
                <w:szCs w:val="16"/>
                <w:lang w:val="en-CA"/>
              </w:rPr>
              <w:t>B</w:t>
            </w:r>
          </w:p>
          <w:p w14:paraId="7501B99D" w14:textId="77777777" w:rsidR="00280A1A" w:rsidRDefault="00280A1A">
            <w:pPr>
              <w:widowControl/>
              <w:spacing w:line="240" w:lineRule="auto"/>
              <w:jc w:val="center"/>
              <w:rPr>
                <w:b/>
                <w:sz w:val="16"/>
                <w:szCs w:val="16"/>
                <w:lang w:val="en-CA"/>
              </w:rPr>
            </w:pPr>
            <w:r>
              <w:rPr>
                <w:b/>
                <w:sz w:val="16"/>
                <w:szCs w:val="16"/>
                <w:lang w:val="en-CA"/>
              </w:rPr>
              <w:t>U</w:t>
            </w:r>
          </w:p>
          <w:p w14:paraId="7501B99E" w14:textId="77777777" w:rsidR="00280A1A" w:rsidRDefault="00280A1A">
            <w:pPr>
              <w:widowControl/>
              <w:spacing w:line="240" w:lineRule="auto"/>
              <w:jc w:val="center"/>
              <w:rPr>
                <w:b/>
                <w:sz w:val="16"/>
                <w:szCs w:val="16"/>
                <w:lang w:val="en-CA"/>
              </w:rPr>
            </w:pPr>
            <w:r>
              <w:rPr>
                <w:b/>
                <w:sz w:val="16"/>
                <w:szCs w:val="16"/>
                <w:lang w:val="en-CA"/>
              </w:rPr>
              <w:t>S</w:t>
            </w:r>
          </w:p>
          <w:p w14:paraId="7501B99F" w14:textId="77777777" w:rsidR="00280A1A" w:rsidRDefault="00280A1A">
            <w:pPr>
              <w:widowControl/>
              <w:spacing w:line="240" w:lineRule="auto"/>
              <w:jc w:val="center"/>
              <w:rPr>
                <w:b/>
                <w:sz w:val="16"/>
                <w:szCs w:val="16"/>
                <w:lang w:val="en-CA"/>
              </w:rPr>
            </w:pPr>
            <w:r>
              <w:rPr>
                <w:b/>
                <w:sz w:val="16"/>
                <w:szCs w:val="16"/>
                <w:lang w:val="en-CA"/>
              </w:rPr>
              <w:t>I</w:t>
            </w:r>
          </w:p>
          <w:p w14:paraId="7501B9A0" w14:textId="77777777" w:rsidR="00280A1A" w:rsidRDefault="00280A1A">
            <w:pPr>
              <w:widowControl/>
              <w:spacing w:line="240" w:lineRule="auto"/>
              <w:jc w:val="center"/>
              <w:rPr>
                <w:b/>
                <w:sz w:val="16"/>
                <w:szCs w:val="16"/>
                <w:lang w:val="en-CA"/>
              </w:rPr>
            </w:pPr>
            <w:r>
              <w:rPr>
                <w:b/>
                <w:sz w:val="16"/>
                <w:szCs w:val="16"/>
                <w:lang w:val="en-CA"/>
              </w:rPr>
              <w:t>N</w:t>
            </w:r>
          </w:p>
          <w:p w14:paraId="7501B9A1" w14:textId="77777777" w:rsidR="00280A1A" w:rsidRDefault="00280A1A">
            <w:pPr>
              <w:widowControl/>
              <w:spacing w:line="240" w:lineRule="auto"/>
              <w:jc w:val="center"/>
              <w:rPr>
                <w:b/>
                <w:sz w:val="16"/>
                <w:szCs w:val="16"/>
                <w:lang w:val="en-CA"/>
              </w:rPr>
            </w:pPr>
            <w:r>
              <w:rPr>
                <w:b/>
                <w:sz w:val="16"/>
                <w:szCs w:val="16"/>
                <w:lang w:val="en-CA"/>
              </w:rPr>
              <w:t>E</w:t>
            </w:r>
          </w:p>
          <w:p w14:paraId="7501B9A2" w14:textId="77777777" w:rsidR="00280A1A" w:rsidRDefault="00280A1A">
            <w:pPr>
              <w:widowControl/>
              <w:spacing w:line="240" w:lineRule="auto"/>
              <w:jc w:val="center"/>
              <w:rPr>
                <w:b/>
                <w:sz w:val="16"/>
                <w:szCs w:val="16"/>
                <w:lang w:val="en-CA"/>
              </w:rPr>
            </w:pPr>
            <w:r>
              <w:rPr>
                <w:b/>
                <w:sz w:val="16"/>
                <w:szCs w:val="16"/>
                <w:lang w:val="en-CA"/>
              </w:rPr>
              <w:t>S</w:t>
            </w:r>
          </w:p>
          <w:p w14:paraId="7501B9A3" w14:textId="77777777" w:rsidR="00280A1A" w:rsidRDefault="00280A1A">
            <w:pPr>
              <w:widowControl/>
              <w:spacing w:line="240" w:lineRule="auto"/>
              <w:jc w:val="center"/>
              <w:rPr>
                <w:b/>
                <w:sz w:val="16"/>
                <w:szCs w:val="16"/>
                <w:lang w:val="en-CA"/>
              </w:rPr>
            </w:pPr>
            <w:r>
              <w:rPr>
                <w:b/>
                <w:sz w:val="16"/>
                <w:szCs w:val="16"/>
                <w:lang w:val="en-CA"/>
              </w:rPr>
              <w:t>S</w:t>
            </w:r>
          </w:p>
        </w:tc>
      </w:tr>
      <w:tr w:rsidR="00280A1A" w14:paraId="7501B9C0"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A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id=”txnProcessingDAO" class="ca.bell.gps.core.integration.impl.TxnProcessingDAOImpl" parent="abstractBaseBean"&gt;</w:t>
            </w:r>
          </w:p>
          <w:p w14:paraId="7501B9A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A7" w14:textId="77777777" w:rsidR="00280A1A" w:rsidRDefault="00280A1A">
            <w:pPr>
              <w:rPr>
                <w:rFonts w:ascii="Arial" w:hAnsi="Arial" w:cs="Arial"/>
                <w:i/>
                <w:color w:val="000080"/>
                <w:sz w:val="16"/>
                <w:szCs w:val="16"/>
                <w:lang w:val="en-CA"/>
              </w:rPr>
            </w:pPr>
          </w:p>
          <w:p w14:paraId="7501B9A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id="configDAO" class=" ca.bell.gps.core.integration.impl.ConfigDAOImpl" parent="abstractBaseBean"&gt;</w:t>
            </w:r>
          </w:p>
          <w:p w14:paraId="7501B9A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AA"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B3B3B3"/>
          </w:tcPr>
          <w:p w14:paraId="7501B9AB"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AC"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TxnProcessingDAOimpl() {</w:t>
            </w:r>
          </w:p>
          <w:p w14:paraId="7501B9AD"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AE"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AF" w14:textId="77777777" w:rsidR="00280A1A" w:rsidRDefault="00280A1A">
            <w:pPr>
              <w:rPr>
                <w:rFonts w:ascii="Arial" w:hAnsi="Arial" w:cs="Arial"/>
                <w:i/>
                <w:color w:val="000080"/>
                <w:sz w:val="16"/>
                <w:szCs w:val="16"/>
                <w:lang w:val="en-CA"/>
              </w:rPr>
            </w:pPr>
          </w:p>
          <w:p w14:paraId="7501B9B0"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B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ConfigDAOimpl() {</w:t>
            </w:r>
          </w:p>
          <w:p w14:paraId="7501B9B2"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B3"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B4" w14:textId="77777777" w:rsidR="00280A1A" w:rsidRDefault="00280A1A">
            <w:pPr>
              <w:rPr>
                <w:rFonts w:ascii="Arial" w:hAnsi="Arial" w:cs="Arial"/>
                <w:i/>
                <w:color w:val="000080"/>
                <w:sz w:val="16"/>
                <w:szCs w:val="16"/>
                <w:lang w:val="en-CA"/>
              </w:rPr>
            </w:pPr>
          </w:p>
        </w:tc>
        <w:tc>
          <w:tcPr>
            <w:tcW w:w="655" w:type="dxa"/>
            <w:tcBorders>
              <w:top w:val="single" w:sz="4" w:space="0" w:color="auto"/>
              <w:left w:val="single" w:sz="4" w:space="0" w:color="auto"/>
              <w:bottom w:val="single" w:sz="4" w:space="0" w:color="auto"/>
              <w:right w:val="single" w:sz="4" w:space="0" w:color="auto"/>
            </w:tcBorders>
            <w:shd w:val="clear" w:color="auto" w:fill="B3B3B3"/>
            <w:hideMark/>
          </w:tcPr>
          <w:p w14:paraId="7501B9B5" w14:textId="77777777" w:rsidR="00280A1A" w:rsidRDefault="00280A1A">
            <w:pPr>
              <w:widowControl/>
              <w:spacing w:line="240" w:lineRule="auto"/>
              <w:jc w:val="center"/>
              <w:rPr>
                <w:b/>
                <w:sz w:val="16"/>
                <w:szCs w:val="16"/>
                <w:lang w:val="en-CA"/>
              </w:rPr>
            </w:pPr>
            <w:r>
              <w:rPr>
                <w:b/>
                <w:sz w:val="16"/>
                <w:szCs w:val="16"/>
                <w:lang w:val="en-CA"/>
              </w:rPr>
              <w:t>I</w:t>
            </w:r>
          </w:p>
          <w:p w14:paraId="7501B9B6" w14:textId="77777777" w:rsidR="00280A1A" w:rsidRDefault="00280A1A">
            <w:pPr>
              <w:widowControl/>
              <w:spacing w:line="240" w:lineRule="auto"/>
              <w:jc w:val="center"/>
              <w:rPr>
                <w:b/>
                <w:sz w:val="16"/>
                <w:szCs w:val="16"/>
                <w:lang w:val="en-CA"/>
              </w:rPr>
            </w:pPr>
            <w:r>
              <w:rPr>
                <w:b/>
                <w:sz w:val="16"/>
                <w:szCs w:val="16"/>
                <w:lang w:val="en-CA"/>
              </w:rPr>
              <w:t>N</w:t>
            </w:r>
          </w:p>
          <w:p w14:paraId="7501B9B7" w14:textId="77777777" w:rsidR="00280A1A" w:rsidRDefault="00280A1A">
            <w:pPr>
              <w:widowControl/>
              <w:spacing w:line="240" w:lineRule="auto"/>
              <w:jc w:val="center"/>
              <w:rPr>
                <w:b/>
                <w:sz w:val="16"/>
                <w:szCs w:val="16"/>
                <w:lang w:val="en-CA"/>
              </w:rPr>
            </w:pPr>
            <w:r>
              <w:rPr>
                <w:b/>
                <w:sz w:val="16"/>
                <w:szCs w:val="16"/>
                <w:lang w:val="en-CA"/>
              </w:rPr>
              <w:t>T</w:t>
            </w:r>
          </w:p>
          <w:p w14:paraId="7501B9B8" w14:textId="77777777" w:rsidR="00280A1A" w:rsidRDefault="00280A1A">
            <w:pPr>
              <w:widowControl/>
              <w:spacing w:line="240" w:lineRule="auto"/>
              <w:jc w:val="center"/>
              <w:rPr>
                <w:b/>
                <w:sz w:val="16"/>
                <w:szCs w:val="16"/>
                <w:lang w:val="en-CA"/>
              </w:rPr>
            </w:pPr>
            <w:r>
              <w:rPr>
                <w:b/>
                <w:sz w:val="16"/>
                <w:szCs w:val="16"/>
                <w:lang w:val="en-CA"/>
              </w:rPr>
              <w:t>E</w:t>
            </w:r>
          </w:p>
          <w:p w14:paraId="7501B9B9" w14:textId="77777777" w:rsidR="00280A1A" w:rsidRDefault="00280A1A">
            <w:pPr>
              <w:widowControl/>
              <w:spacing w:line="240" w:lineRule="auto"/>
              <w:jc w:val="center"/>
              <w:rPr>
                <w:b/>
                <w:sz w:val="16"/>
                <w:szCs w:val="16"/>
                <w:lang w:val="en-CA"/>
              </w:rPr>
            </w:pPr>
            <w:r>
              <w:rPr>
                <w:b/>
                <w:sz w:val="16"/>
                <w:szCs w:val="16"/>
                <w:lang w:val="en-CA"/>
              </w:rPr>
              <w:t>G</w:t>
            </w:r>
          </w:p>
          <w:p w14:paraId="7501B9BA" w14:textId="77777777" w:rsidR="00280A1A" w:rsidRDefault="00280A1A">
            <w:pPr>
              <w:widowControl/>
              <w:spacing w:line="240" w:lineRule="auto"/>
              <w:jc w:val="center"/>
              <w:rPr>
                <w:b/>
                <w:sz w:val="16"/>
                <w:szCs w:val="16"/>
                <w:lang w:val="en-CA"/>
              </w:rPr>
            </w:pPr>
            <w:r>
              <w:rPr>
                <w:b/>
                <w:sz w:val="16"/>
                <w:szCs w:val="16"/>
                <w:lang w:val="en-CA"/>
              </w:rPr>
              <w:t>R</w:t>
            </w:r>
          </w:p>
          <w:p w14:paraId="7501B9BB" w14:textId="77777777" w:rsidR="00280A1A" w:rsidRDefault="00280A1A">
            <w:pPr>
              <w:widowControl/>
              <w:spacing w:line="240" w:lineRule="auto"/>
              <w:jc w:val="center"/>
              <w:rPr>
                <w:b/>
                <w:sz w:val="16"/>
                <w:szCs w:val="16"/>
                <w:lang w:val="en-CA"/>
              </w:rPr>
            </w:pPr>
            <w:r>
              <w:rPr>
                <w:b/>
                <w:sz w:val="16"/>
                <w:szCs w:val="16"/>
                <w:lang w:val="en-CA"/>
              </w:rPr>
              <w:t>A</w:t>
            </w:r>
          </w:p>
          <w:p w14:paraId="7501B9BC" w14:textId="77777777" w:rsidR="00280A1A" w:rsidRDefault="00280A1A">
            <w:pPr>
              <w:widowControl/>
              <w:spacing w:line="240" w:lineRule="auto"/>
              <w:jc w:val="center"/>
              <w:rPr>
                <w:b/>
                <w:sz w:val="16"/>
                <w:szCs w:val="16"/>
                <w:lang w:val="en-CA"/>
              </w:rPr>
            </w:pPr>
            <w:r>
              <w:rPr>
                <w:b/>
                <w:sz w:val="16"/>
                <w:szCs w:val="16"/>
                <w:lang w:val="en-CA"/>
              </w:rPr>
              <w:t>T</w:t>
            </w:r>
          </w:p>
          <w:p w14:paraId="7501B9BD" w14:textId="77777777" w:rsidR="00280A1A" w:rsidRDefault="00280A1A">
            <w:pPr>
              <w:widowControl/>
              <w:spacing w:line="240" w:lineRule="auto"/>
              <w:jc w:val="center"/>
              <w:rPr>
                <w:b/>
                <w:sz w:val="16"/>
                <w:szCs w:val="16"/>
                <w:lang w:val="en-CA"/>
              </w:rPr>
            </w:pPr>
            <w:r>
              <w:rPr>
                <w:b/>
                <w:sz w:val="16"/>
                <w:szCs w:val="16"/>
                <w:lang w:val="en-CA"/>
              </w:rPr>
              <w:t>I</w:t>
            </w:r>
          </w:p>
          <w:p w14:paraId="7501B9BE" w14:textId="77777777" w:rsidR="00280A1A" w:rsidRDefault="00280A1A">
            <w:pPr>
              <w:widowControl/>
              <w:spacing w:line="240" w:lineRule="auto"/>
              <w:jc w:val="center"/>
              <w:rPr>
                <w:b/>
                <w:sz w:val="16"/>
                <w:szCs w:val="16"/>
                <w:lang w:val="en-CA"/>
              </w:rPr>
            </w:pPr>
            <w:r>
              <w:rPr>
                <w:b/>
                <w:sz w:val="16"/>
                <w:szCs w:val="16"/>
                <w:lang w:val="en-CA"/>
              </w:rPr>
              <w:t>O</w:t>
            </w:r>
          </w:p>
          <w:p w14:paraId="7501B9BF" w14:textId="77777777" w:rsidR="00280A1A" w:rsidRDefault="00280A1A">
            <w:pPr>
              <w:widowControl/>
              <w:spacing w:line="240" w:lineRule="auto"/>
              <w:jc w:val="center"/>
              <w:rPr>
                <w:sz w:val="16"/>
                <w:szCs w:val="16"/>
                <w:lang w:val="en-CA"/>
              </w:rPr>
            </w:pPr>
            <w:r>
              <w:rPr>
                <w:b/>
                <w:sz w:val="16"/>
                <w:szCs w:val="16"/>
                <w:lang w:val="en-CA"/>
              </w:rPr>
              <w:t>N</w:t>
            </w:r>
          </w:p>
        </w:tc>
      </w:tr>
    </w:tbl>
    <w:p w14:paraId="7501B9C1" w14:textId="77777777" w:rsidR="00280A1A" w:rsidRDefault="00280A1A" w:rsidP="00280A1A">
      <w:pPr>
        <w:widowControl/>
        <w:spacing w:line="240" w:lineRule="auto"/>
        <w:rPr>
          <w:lang w:val="en-CA"/>
        </w:rPr>
        <w:sectPr w:rsidR="00280A1A">
          <w:pgSz w:w="15840" w:h="12240" w:orient="landscape"/>
          <w:pgMar w:top="1440" w:right="1440" w:bottom="1440" w:left="1440" w:header="720" w:footer="720" w:gutter="0"/>
          <w:cols w:space="720"/>
        </w:sectPr>
      </w:pPr>
    </w:p>
    <w:p w14:paraId="7501B9C2" w14:textId="77777777" w:rsidR="00280A1A" w:rsidRDefault="00280A1A" w:rsidP="00280A1A">
      <w:pPr>
        <w:pStyle w:val="Heading2"/>
        <w:numPr>
          <w:ilvl w:val="1"/>
          <w:numId w:val="2"/>
        </w:numPr>
        <w:rPr>
          <w:lang w:val="en-CA"/>
        </w:rPr>
      </w:pPr>
      <w:bookmarkStart w:id="1022" w:name="_Toc415568945"/>
      <w:bookmarkStart w:id="1023" w:name="_Toc242948982"/>
      <w:bookmarkStart w:id="1024" w:name="_Toc242932221"/>
      <w:r>
        <w:rPr>
          <w:b w:val="0"/>
          <w:lang w:val="en-CA"/>
        </w:rPr>
        <w:lastRenderedPageBreak/>
        <w:t>GPS Core Functions</w:t>
      </w:r>
      <w:bookmarkEnd w:id="1022"/>
    </w:p>
    <w:p w14:paraId="7501B9C3" w14:textId="77777777" w:rsidR="00280A1A" w:rsidRDefault="00280A1A" w:rsidP="00280A1A">
      <w:pPr>
        <w:pStyle w:val="Heading3"/>
        <w:numPr>
          <w:ilvl w:val="2"/>
          <w:numId w:val="2"/>
        </w:numPr>
        <w:rPr>
          <w:lang w:val="en-CA"/>
        </w:rPr>
      </w:pPr>
      <w:bookmarkStart w:id="1025" w:name="_Toc415568946"/>
      <w:r>
        <w:rPr>
          <w:lang w:val="en-CA"/>
        </w:rPr>
        <w:t>Loading BSS Information Details</w:t>
      </w:r>
      <w:bookmarkEnd w:id="1025"/>
    </w:p>
    <w:p w14:paraId="7501B9C4" w14:textId="77777777" w:rsidR="00280A1A" w:rsidRDefault="00280A1A" w:rsidP="00280A1A">
      <w:pPr>
        <w:rPr>
          <w:lang w:val="en-CA"/>
        </w:rPr>
      </w:pPr>
      <w:r>
        <w:rPr>
          <w:lang w:val="en-CA"/>
        </w:rPr>
        <w:t>The BSS information stored in the GPS database is considered static information. It is pre-loaded from the BSS_INFO table to a Java static memory. This information is encapsulated in a BSSInfoVO object and is made available for the GPS Online module.</w:t>
      </w:r>
    </w:p>
    <w:p w14:paraId="7501B9C5" w14:textId="77777777" w:rsidR="00280A1A" w:rsidRDefault="00280A1A" w:rsidP="00280A1A">
      <w:pPr>
        <w:pStyle w:val="Heading3"/>
        <w:numPr>
          <w:ilvl w:val="2"/>
          <w:numId w:val="2"/>
        </w:numPr>
        <w:rPr>
          <w:lang w:val="en-CA"/>
        </w:rPr>
      </w:pPr>
      <w:bookmarkStart w:id="1026" w:name="_Toc415568947"/>
      <w:r>
        <w:rPr>
          <w:lang w:val="en-CA"/>
        </w:rPr>
        <w:t>Loading Merchant Information Details</w:t>
      </w:r>
      <w:bookmarkEnd w:id="1026"/>
    </w:p>
    <w:p w14:paraId="7501B9C6" w14:textId="56A6E242" w:rsidR="00280A1A" w:rsidRDefault="00280A1A" w:rsidP="00280A1A">
      <w:pPr>
        <w:rPr>
          <w:lang w:val="en-CA"/>
        </w:rPr>
      </w:pPr>
      <w:r>
        <w:rPr>
          <w:lang w:val="en-CA"/>
        </w:rPr>
        <w:t xml:space="preserve">Like the BSS information details, the Merchant information details are </w:t>
      </w:r>
      <w:r w:rsidR="00AC40B2">
        <w:rPr>
          <w:lang w:val="en-CA"/>
        </w:rPr>
        <w:t>pre-loaded</w:t>
      </w:r>
      <w:r>
        <w:rPr>
          <w:lang w:val="en-CA"/>
        </w:rPr>
        <w:t xml:space="preserve"> in memory. The information is fetched from the MERCHANT_INFO table of the GPS database and encapsulated in a MerchantInfoVO object and is made available for the GPS Online module and GPS Batch Module.</w:t>
      </w:r>
    </w:p>
    <w:p w14:paraId="7501B9C7" w14:textId="77777777" w:rsidR="00280A1A" w:rsidRDefault="00280A1A" w:rsidP="00280A1A">
      <w:pPr>
        <w:rPr>
          <w:lang w:val="en-CA"/>
        </w:rPr>
      </w:pPr>
    </w:p>
    <w:p w14:paraId="7501B9C8" w14:textId="77777777" w:rsidR="00280A1A" w:rsidRDefault="00280A1A" w:rsidP="00280A1A">
      <w:pPr>
        <w:pStyle w:val="Heading3"/>
        <w:numPr>
          <w:ilvl w:val="2"/>
          <w:numId w:val="2"/>
        </w:numPr>
        <w:rPr>
          <w:lang w:val="en-CA"/>
        </w:rPr>
      </w:pPr>
      <w:bookmarkStart w:id="1027" w:name="_Toc415568948"/>
      <w:r>
        <w:rPr>
          <w:lang w:val="en-CA"/>
        </w:rPr>
        <w:t>GetGPSTRN</w:t>
      </w:r>
      <w:bookmarkEnd w:id="1027"/>
    </w:p>
    <w:p w14:paraId="7501B9C9" w14:textId="77777777" w:rsidR="00280A1A" w:rsidRDefault="00280A1A" w:rsidP="00280A1A">
      <w:pPr>
        <w:rPr>
          <w:lang w:val="en-CA"/>
        </w:rPr>
      </w:pPr>
      <w:r>
        <w:rPr>
          <w:lang w:val="en-CA"/>
        </w:rPr>
        <w:t>The strategy used to generate the GPS TRN is implemented in the business layer. This strategy is defined by the following rules:</w:t>
      </w:r>
    </w:p>
    <w:p w14:paraId="7501B9CA" w14:textId="77777777" w:rsidR="00280A1A" w:rsidRDefault="00280A1A" w:rsidP="00280A1A">
      <w:pPr>
        <w:pStyle w:val="ListParagraph0"/>
        <w:numPr>
          <w:ilvl w:val="0"/>
          <w:numId w:val="11"/>
        </w:numPr>
        <w:rPr>
          <w:lang w:val="en-CA"/>
        </w:rPr>
      </w:pPr>
      <w:r>
        <w:rPr>
          <w:lang w:val="en-CA"/>
        </w:rPr>
        <w:t>The first character of the GPS TRN is a prefix corresponding to the first character of the BSSID (Example: O for onebill, V for Virgin, etc.). In order to get this prefix, the information is retrieved from the BssInfoVO</w:t>
      </w:r>
    </w:p>
    <w:p w14:paraId="7501B9CB" w14:textId="3187BF01" w:rsidR="00280A1A" w:rsidRDefault="00280A1A" w:rsidP="00280A1A">
      <w:pPr>
        <w:pStyle w:val="ListParagraph0"/>
        <w:numPr>
          <w:ilvl w:val="0"/>
          <w:numId w:val="11"/>
        </w:numPr>
        <w:rPr>
          <w:lang w:val="en-CA"/>
        </w:rPr>
      </w:pPr>
      <w:r>
        <w:rPr>
          <w:lang w:val="en-CA"/>
        </w:rPr>
        <w:t xml:space="preserve">The next two characters are reserved and configured in a properties file. In the case of moneris, this two </w:t>
      </w:r>
      <w:r w:rsidR="00AC40B2">
        <w:rPr>
          <w:lang w:val="en-CA"/>
        </w:rPr>
        <w:t>characters</w:t>
      </w:r>
      <w:r>
        <w:rPr>
          <w:lang w:val="en-CA"/>
        </w:rPr>
        <w:t xml:space="preserve"> are double zero: 00</w:t>
      </w:r>
    </w:p>
    <w:p w14:paraId="7501B9CC" w14:textId="77777777" w:rsidR="00280A1A" w:rsidRDefault="00280A1A" w:rsidP="00280A1A">
      <w:pPr>
        <w:pStyle w:val="ListParagraph0"/>
        <w:numPr>
          <w:ilvl w:val="0"/>
          <w:numId w:val="11"/>
        </w:numPr>
        <w:rPr>
          <w:lang w:val="en-CA"/>
        </w:rPr>
      </w:pPr>
      <w:r>
        <w:rPr>
          <w:lang w:val="en-CA"/>
        </w:rPr>
        <w:t>The next 7 characters are alphanumeric and are generated from a stored procedure in the database.</w:t>
      </w:r>
    </w:p>
    <w:p w14:paraId="7501B9CD" w14:textId="77777777" w:rsidR="00280A1A" w:rsidRDefault="00280A1A" w:rsidP="00280A1A">
      <w:pPr>
        <w:rPr>
          <w:lang w:val="en-CA"/>
        </w:rPr>
      </w:pPr>
    </w:p>
    <w:p w14:paraId="7501B9CE" w14:textId="78AABBF7" w:rsidR="00280A1A" w:rsidRDefault="00280A1A" w:rsidP="00280A1A">
      <w:pPr>
        <w:pStyle w:val="Heading3"/>
        <w:numPr>
          <w:ilvl w:val="2"/>
          <w:numId w:val="2"/>
        </w:numPr>
        <w:rPr>
          <w:lang w:val="en-CA"/>
        </w:rPr>
      </w:pPr>
      <w:bookmarkStart w:id="1028" w:name="_Toc415568949"/>
      <w:r>
        <w:rPr>
          <w:lang w:val="en-CA"/>
        </w:rPr>
        <w:t xml:space="preserve">Tx Info </w:t>
      </w:r>
      <w:r w:rsidR="00AC40B2">
        <w:rPr>
          <w:lang w:val="en-CA"/>
        </w:rPr>
        <w:t>Persistence</w:t>
      </w:r>
      <w:bookmarkEnd w:id="1028"/>
    </w:p>
    <w:p w14:paraId="7501B9CF" w14:textId="77777777" w:rsidR="00280A1A" w:rsidRDefault="00280A1A" w:rsidP="00280A1A">
      <w:pPr>
        <w:rPr>
          <w:lang w:val="en-CA"/>
        </w:rPr>
      </w:pPr>
      <w:r>
        <w:rPr>
          <w:lang w:val="en-CA"/>
        </w:rPr>
        <w:t xml:space="preserve">GPS core is responsible for persisting Tx info. For each persistTxnInfo request received, it stores the following information in the database: </w:t>
      </w:r>
    </w:p>
    <w:p w14:paraId="7501B9D1" w14:textId="77777777" w:rsidR="00280A1A" w:rsidRDefault="00280A1A" w:rsidP="00280A1A">
      <w:pPr>
        <w:rPr>
          <w:color w:val="1F497D"/>
        </w:rPr>
      </w:pPr>
    </w:p>
    <w:p w14:paraId="7501B9D2" w14:textId="77777777" w:rsidR="00280A1A" w:rsidRDefault="00280A1A" w:rsidP="00280A1A">
      <w:pPr>
        <w:rPr>
          <w:color w:val="1F497D"/>
        </w:rPr>
      </w:pPr>
    </w:p>
    <w:tbl>
      <w:tblPr>
        <w:tblW w:w="0" w:type="auto"/>
        <w:tblInd w:w="720" w:type="dxa"/>
        <w:tblCellMar>
          <w:left w:w="0" w:type="dxa"/>
          <w:right w:w="0" w:type="dxa"/>
        </w:tblCellMar>
        <w:tblLook w:val="04A0" w:firstRow="1" w:lastRow="0" w:firstColumn="1" w:lastColumn="0" w:noHBand="0" w:noVBand="1"/>
      </w:tblPr>
      <w:tblGrid>
        <w:gridCol w:w="1831"/>
        <w:gridCol w:w="2486"/>
        <w:gridCol w:w="1407"/>
        <w:gridCol w:w="1352"/>
        <w:gridCol w:w="1780"/>
      </w:tblGrid>
      <w:tr w:rsidR="00280A1A" w14:paraId="7501B9D6" w14:textId="77777777" w:rsidTr="00280A1A">
        <w:tc>
          <w:tcPr>
            <w:tcW w:w="289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B9D3" w14:textId="77777777" w:rsidR="00280A1A" w:rsidRDefault="00280A1A">
            <w:pPr>
              <w:pStyle w:val="ListParagraph0"/>
              <w:ind w:left="0"/>
              <w:rPr>
                <w:b/>
                <w:bCs/>
              </w:rPr>
            </w:pPr>
            <w:r>
              <w:rPr>
                <w:b/>
                <w:bCs/>
              </w:rPr>
              <w:t>Data Element</w:t>
            </w:r>
          </w:p>
        </w:tc>
        <w:tc>
          <w:tcPr>
            <w:tcW w:w="595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01B9D4" w14:textId="77777777" w:rsidR="00280A1A" w:rsidRDefault="00280A1A">
            <w:pPr>
              <w:pStyle w:val="ListParagraph0"/>
              <w:ind w:left="0"/>
              <w:rPr>
                <w:b/>
                <w:bCs/>
              </w:rPr>
            </w:pPr>
            <w:r>
              <w:rPr>
                <w:b/>
                <w:bCs/>
              </w:rPr>
              <w:t>Source</w:t>
            </w:r>
          </w:p>
        </w:tc>
        <w:tc>
          <w:tcPr>
            <w:tcW w:w="6861"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01B9D5" w14:textId="77777777" w:rsidR="00280A1A" w:rsidRDefault="00280A1A">
            <w:pPr>
              <w:pStyle w:val="ListParagraph0"/>
              <w:ind w:left="0"/>
              <w:rPr>
                <w:b/>
                <w:bCs/>
              </w:rPr>
            </w:pPr>
            <w:r>
              <w:rPr>
                <w:b/>
                <w:bCs/>
              </w:rPr>
              <w:t>Field Name</w:t>
            </w:r>
          </w:p>
        </w:tc>
      </w:tr>
      <w:tr w:rsidR="00280A1A" w14:paraId="7501B9D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7" w14:textId="77777777" w:rsidR="00280A1A" w:rsidRDefault="00280A1A">
            <w:pPr>
              <w:pStyle w:val="ListParagraph0"/>
              <w:ind w:left="0"/>
            </w:pPr>
            <w:r>
              <w:t>GPS TRN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D8" w14:textId="77777777" w:rsidR="00280A1A" w:rsidRDefault="00280A1A">
            <w:pPr>
              <w:pStyle w:val="ListParagraph0"/>
              <w:ind w:left="0"/>
            </w:pPr>
            <w:r>
              <w:t xml:space="preserve">Generated by GPS (original transactions – PURC, PAUT, INDR, FPST) or Received from BSS (follow up transactions – VOID, COMP, RFND)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D9" w14:textId="77777777" w:rsidR="00280A1A" w:rsidRDefault="00280A1A">
            <w:pPr>
              <w:pStyle w:val="ListParagraph0"/>
              <w:ind w:left="0"/>
            </w:pPr>
          </w:p>
        </w:tc>
      </w:tr>
      <w:tr w:rsidR="00280A1A" w14:paraId="7501B9DE"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B" w14:textId="77777777" w:rsidR="00280A1A" w:rsidRDefault="00280A1A">
            <w:pPr>
              <w:pStyle w:val="ListParagraph0"/>
              <w:ind w:left="0"/>
            </w:pPr>
            <w:r>
              <w:t>TXN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DC" w14:textId="77777777" w:rsidR="00280A1A" w:rsidRDefault="00280A1A">
            <w:pPr>
              <w:pStyle w:val="ListParagraph0"/>
              <w:ind w:left="0"/>
            </w:pPr>
            <w:r>
              <w:t xml:space="preserve">Received from the Processor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DD" w14:textId="77777777" w:rsidR="00280A1A" w:rsidRDefault="00280A1A">
            <w:pPr>
              <w:pStyle w:val="ListParagraph0"/>
              <w:ind w:left="0"/>
            </w:pPr>
            <w:r>
              <w:t>Txn_number</w:t>
            </w:r>
          </w:p>
        </w:tc>
      </w:tr>
      <w:tr w:rsidR="00280A1A" w14:paraId="7501B9E2"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F" w14:textId="77777777" w:rsidR="00280A1A" w:rsidRDefault="00280A1A">
            <w:pPr>
              <w:pStyle w:val="ListParagraph0"/>
              <w:ind w:left="0"/>
            </w:pPr>
            <w:r>
              <w:t>Auth Code</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0" w14:textId="77777777" w:rsidR="00280A1A" w:rsidRDefault="00280A1A">
            <w:pPr>
              <w:pStyle w:val="ListParagraph0"/>
              <w:ind w:left="0"/>
            </w:pPr>
            <w:r>
              <w:t>Received from the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E1" w14:textId="77777777" w:rsidR="00280A1A" w:rsidRDefault="00280A1A">
            <w:pPr>
              <w:pStyle w:val="ListParagraph0"/>
              <w:ind w:left="0"/>
            </w:pPr>
            <w:r>
              <w:t>AuthCode</w:t>
            </w:r>
          </w:p>
        </w:tc>
      </w:tr>
      <w:tr w:rsidR="00280A1A" w14:paraId="7501B9E6"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3" w14:textId="77777777" w:rsidR="00280A1A" w:rsidRDefault="00280A1A">
            <w:pPr>
              <w:pStyle w:val="ListParagraph0"/>
              <w:ind w:left="0"/>
            </w:pPr>
            <w:r>
              <w:t>Reference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4" w14:textId="77777777" w:rsidR="00280A1A" w:rsidRDefault="00280A1A">
            <w:pPr>
              <w:pStyle w:val="ListParagraph0"/>
              <w:ind w:left="0"/>
            </w:pPr>
            <w:r>
              <w:t>Received from the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E5" w14:textId="77777777" w:rsidR="00280A1A" w:rsidRDefault="00280A1A">
            <w:pPr>
              <w:pStyle w:val="ListParagraph0"/>
              <w:ind w:left="0"/>
            </w:pPr>
            <w:r>
              <w:t>ReferenceNum</w:t>
            </w:r>
          </w:p>
        </w:tc>
      </w:tr>
      <w:tr w:rsidR="00280A1A" w14:paraId="7501B9E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7" w14:textId="77777777" w:rsidR="00280A1A" w:rsidRDefault="00280A1A">
            <w:pPr>
              <w:pStyle w:val="ListParagraph0"/>
              <w:ind w:left="0"/>
            </w:pPr>
            <w:r>
              <w:t>Batch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8" w14:textId="77777777" w:rsidR="00280A1A" w:rsidRDefault="00280A1A">
            <w:pPr>
              <w:pStyle w:val="ListParagraph0"/>
              <w:ind w:left="0"/>
            </w:pPr>
            <w:r>
              <w:t>Generated from the Reference Number from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E9" w14:textId="77777777" w:rsidR="00280A1A" w:rsidRDefault="00280A1A">
            <w:pPr>
              <w:pStyle w:val="ListParagraph0"/>
              <w:ind w:left="0"/>
            </w:pPr>
          </w:p>
        </w:tc>
      </w:tr>
      <w:tr w:rsidR="00280A1A" w14:paraId="7501B9EE"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B" w14:textId="77777777" w:rsidR="00280A1A" w:rsidRDefault="00280A1A">
            <w:pPr>
              <w:pStyle w:val="ListParagraph0"/>
              <w:ind w:left="0"/>
            </w:pPr>
            <w:r>
              <w:t>GPS Code</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C" w14:textId="77777777" w:rsidR="00280A1A" w:rsidRDefault="00280A1A">
            <w:pPr>
              <w:pStyle w:val="ListParagraph0"/>
              <w:ind w:left="0"/>
            </w:pPr>
            <w:r>
              <w:t xml:space="preserve">Generated by GPS (Success or Failure)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ED" w14:textId="77777777" w:rsidR="00280A1A" w:rsidRDefault="00280A1A">
            <w:pPr>
              <w:pStyle w:val="ListParagraph0"/>
              <w:ind w:left="0"/>
            </w:pPr>
          </w:p>
        </w:tc>
      </w:tr>
      <w:tr w:rsidR="00280A1A" w14:paraId="7501B9F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501B9EF" w14:textId="77777777" w:rsidR="00280A1A" w:rsidRDefault="00280A1A">
            <w:pPr>
              <w:pStyle w:val="ListParagraph0"/>
              <w:ind w:left="0"/>
            </w:pPr>
          </w:p>
        </w:tc>
        <w:tc>
          <w:tcPr>
            <w:tcW w:w="5958" w:type="dxa"/>
            <w:tcBorders>
              <w:top w:val="nil"/>
              <w:left w:val="nil"/>
              <w:bottom w:val="single" w:sz="8" w:space="0" w:color="auto"/>
              <w:right w:val="single" w:sz="8" w:space="0" w:color="auto"/>
            </w:tcBorders>
            <w:tcMar>
              <w:top w:w="0" w:type="dxa"/>
              <w:left w:w="108" w:type="dxa"/>
              <w:bottom w:w="0" w:type="dxa"/>
              <w:right w:w="108" w:type="dxa"/>
            </w:tcMar>
          </w:tcPr>
          <w:p w14:paraId="7501B9F0" w14:textId="77777777" w:rsidR="00280A1A" w:rsidRDefault="00280A1A">
            <w:pPr>
              <w:pStyle w:val="ListParagraph0"/>
              <w:ind w:left="0"/>
            </w:pP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1" w14:textId="77777777" w:rsidR="00280A1A" w:rsidRDefault="00280A1A">
            <w:pPr>
              <w:pStyle w:val="ListParagraph0"/>
              <w:ind w:left="0"/>
              <w:rPr>
                <w:b/>
                <w:bCs/>
              </w:rPr>
            </w:pPr>
            <w:r>
              <w:rPr>
                <w:b/>
                <w:bCs/>
              </w:rPr>
              <w:t>Online</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9F2" w14:textId="77777777" w:rsidR="00280A1A" w:rsidRDefault="00280A1A">
            <w:pPr>
              <w:pStyle w:val="ListParagraph0"/>
              <w:ind w:left="0"/>
              <w:rPr>
                <w:b/>
                <w:bCs/>
              </w:rPr>
            </w:pPr>
            <w:r>
              <w:rPr>
                <w:b/>
                <w:bCs/>
              </w:rPr>
              <w:t>Batch CSV</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9F3" w14:textId="77777777" w:rsidR="00280A1A" w:rsidRDefault="00280A1A">
            <w:pPr>
              <w:pStyle w:val="ListParagraph0"/>
              <w:ind w:left="0"/>
              <w:rPr>
                <w:b/>
                <w:bCs/>
              </w:rPr>
            </w:pPr>
            <w:r>
              <w:rPr>
                <w:b/>
                <w:bCs/>
              </w:rPr>
              <w:t>Batch FL</w:t>
            </w:r>
          </w:p>
        </w:tc>
      </w:tr>
      <w:tr w:rsidR="00280A1A" w14:paraId="7501B9F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F5" w14:textId="77777777" w:rsidR="00280A1A" w:rsidRDefault="00280A1A">
            <w:pPr>
              <w:pStyle w:val="ListParagraph0"/>
              <w:ind w:left="0"/>
            </w:pPr>
            <w:r>
              <w:t xml:space="preserve">BSS transaction id </w:t>
            </w:r>
            <w:r w:rsidRPr="00831821">
              <w:t>(for online and batch CSV format)</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F6" w14:textId="77777777" w:rsidR="00280A1A" w:rsidRDefault="00280A1A">
            <w:pPr>
              <w:pStyle w:val="ListParagraph0"/>
              <w:ind w:left="0"/>
            </w:pPr>
            <w:r>
              <w:t xml:space="preserve">Received from BSS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7" w14:textId="77777777" w:rsidR="00280A1A" w:rsidRDefault="00280A1A">
            <w:pPr>
              <w:pStyle w:val="ListParagraph0"/>
              <w:ind w:left="0"/>
            </w:pPr>
            <w:r>
              <w:t>BSSTransID</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9F8" w14:textId="77777777" w:rsidR="00280A1A" w:rsidRDefault="00280A1A">
            <w:pPr>
              <w:pStyle w:val="ListParagraph0"/>
              <w:ind w:left="0"/>
            </w:pPr>
            <w:r>
              <w:t>BSS_TX_ID</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9F9" w14:textId="77777777" w:rsidR="00280A1A" w:rsidRDefault="00280A1A">
            <w:pPr>
              <w:pStyle w:val="ListParagraph0"/>
              <w:ind w:left="0"/>
            </w:pPr>
            <w:r>
              <w:t>Not Applicable</w:t>
            </w:r>
          </w:p>
        </w:tc>
      </w:tr>
      <w:tr w:rsidR="00280A1A" w14:paraId="7501B9FF"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FB" w14:textId="77777777" w:rsidR="00280A1A" w:rsidRPr="00831821" w:rsidRDefault="00280A1A">
            <w:pPr>
              <w:pStyle w:val="ListParagraph0"/>
              <w:ind w:left="0"/>
            </w:pPr>
            <w:r w:rsidRPr="00831821">
              <w:t xml:space="preserve">BSSId (for online) / BSS_SOURCE (for </w:t>
            </w:r>
            <w:r w:rsidRPr="00831821">
              <w:lastRenderedPageBreak/>
              <w:t>Batch)</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FC" w14:textId="18B64A04" w:rsidR="00280A1A" w:rsidRDefault="00280A1A">
            <w:pPr>
              <w:pStyle w:val="ListParagraph0"/>
              <w:ind w:left="0"/>
            </w:pPr>
            <w:r>
              <w:lastRenderedPageBreak/>
              <w:t>Received from BSS</w:t>
            </w:r>
            <w:r w:rsidR="00683673">
              <w:t xml:space="preserve">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D" w14:textId="77777777" w:rsidR="00280A1A" w:rsidRDefault="00280A1A">
            <w:pPr>
              <w:pStyle w:val="ListParagraph0"/>
              <w:ind w:left="0"/>
            </w:pPr>
            <w:r>
              <w:t>BSSID</w:t>
            </w:r>
          </w:p>
        </w:tc>
        <w:tc>
          <w:tcPr>
            <w:tcW w:w="4536"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7501B9FE" w14:textId="77777777" w:rsidR="00280A1A" w:rsidRDefault="00280A1A">
            <w:pPr>
              <w:pStyle w:val="ListParagraph0"/>
              <w:ind w:left="0"/>
            </w:pPr>
            <w:r>
              <w:t>BSS_SOURCE_ID (from DB Table)</w:t>
            </w:r>
          </w:p>
        </w:tc>
      </w:tr>
      <w:tr w:rsidR="00280A1A" w14:paraId="7501BA0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0" w14:textId="77777777" w:rsidR="00280A1A" w:rsidRPr="00831821" w:rsidRDefault="00280A1A">
            <w:pPr>
              <w:pStyle w:val="ListParagraph0"/>
              <w:ind w:left="0"/>
            </w:pPr>
            <w:r w:rsidRPr="00831821">
              <w:lastRenderedPageBreak/>
              <w:t>Filename (for Batch)</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1" w14:textId="77777777" w:rsidR="00280A1A" w:rsidRDefault="00280A1A">
            <w:pPr>
              <w:pStyle w:val="ListParagraph0"/>
              <w:ind w:left="0"/>
            </w:pPr>
            <w:r>
              <w:t>Received from BSS</w:t>
            </w:r>
          </w:p>
        </w:tc>
        <w:tc>
          <w:tcPr>
            <w:tcW w:w="2325" w:type="dxa"/>
            <w:tcBorders>
              <w:top w:val="nil"/>
              <w:left w:val="nil"/>
              <w:bottom w:val="single" w:sz="8" w:space="0" w:color="auto"/>
              <w:right w:val="single" w:sz="8" w:space="0" w:color="auto"/>
            </w:tcBorders>
            <w:tcMar>
              <w:top w:w="0" w:type="dxa"/>
              <w:left w:w="108" w:type="dxa"/>
              <w:bottom w:w="0" w:type="dxa"/>
              <w:right w:w="108" w:type="dxa"/>
            </w:tcMar>
          </w:tcPr>
          <w:p w14:paraId="7501BA02" w14:textId="77777777" w:rsidR="00280A1A" w:rsidRDefault="00280A1A">
            <w:pPr>
              <w:pStyle w:val="ListParagraph0"/>
              <w:ind w:left="0"/>
            </w:pPr>
          </w:p>
        </w:tc>
        <w:tc>
          <w:tcPr>
            <w:tcW w:w="4536"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7501BA03" w14:textId="77777777" w:rsidR="00280A1A" w:rsidRDefault="00280A1A">
            <w:pPr>
              <w:pStyle w:val="ListParagraph0"/>
              <w:ind w:left="0"/>
            </w:pPr>
            <w:r>
              <w:t>Filename of the file submitted by BSS</w:t>
            </w:r>
          </w:p>
        </w:tc>
      </w:tr>
      <w:tr w:rsidR="00280A1A" w14:paraId="7501BA0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5" w14:textId="77777777" w:rsidR="00280A1A" w:rsidRDefault="00280A1A">
            <w:pPr>
              <w:pStyle w:val="ListParagraph0"/>
              <w:ind w:left="0"/>
            </w:pPr>
            <w:r>
              <w:t>Type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6" w14:textId="77777777" w:rsidR="00280A1A" w:rsidRDefault="00280A1A">
            <w:pPr>
              <w:pStyle w:val="ListParagraph0"/>
              <w:ind w:left="0"/>
            </w:pPr>
            <w:r>
              <w:t xml:space="preserve">Received from BSS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07" w14:textId="77777777" w:rsidR="00280A1A" w:rsidRDefault="00280A1A">
            <w:pPr>
              <w:pStyle w:val="ListParagraph0"/>
              <w:ind w:left="0"/>
            </w:pPr>
            <w:r>
              <w:t>TransType</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08" w14:textId="77777777" w:rsidR="00280A1A" w:rsidRDefault="00280A1A">
            <w:pPr>
              <w:pStyle w:val="ListParagraph0"/>
              <w:ind w:left="0"/>
            </w:pPr>
            <w:r>
              <w:t>TxTp</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09" w14:textId="77777777" w:rsidR="00280A1A" w:rsidRDefault="00280A1A">
            <w:pPr>
              <w:pStyle w:val="ListParagraph0"/>
              <w:ind w:left="0"/>
            </w:pPr>
            <w:r>
              <w:t>TRANSACTION-CODE</w:t>
            </w:r>
          </w:p>
        </w:tc>
      </w:tr>
      <w:tr w:rsidR="00280A1A" w14:paraId="7501BA10"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B" w14:textId="77777777" w:rsidR="00280A1A" w:rsidRDefault="00280A1A">
            <w:pPr>
              <w:pStyle w:val="ListParagraph0"/>
              <w:ind w:left="0"/>
            </w:pPr>
            <w:r>
              <w:t>Context attributes</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C" w14:textId="77777777" w:rsidR="00280A1A" w:rsidRDefault="00280A1A">
            <w:pPr>
              <w:pStyle w:val="ListParagraph0"/>
              <w:ind w:left="0"/>
            </w:pPr>
            <w:r>
              <w:t>Received from BSS</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0D" w14:textId="77777777" w:rsidR="00280A1A" w:rsidRDefault="00280A1A">
            <w:pPr>
              <w:pStyle w:val="ListParagraph0"/>
              <w:ind w:left="0"/>
            </w:pPr>
            <w:r>
              <w:t>TerminalID or ContextInfo fields concatenated</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0E" w14:textId="77777777" w:rsidR="00280A1A" w:rsidRDefault="00280A1A">
            <w:pPr>
              <w:pStyle w:val="ListParagraph0"/>
              <w:ind w:left="0"/>
            </w:pPr>
            <w:r>
              <w:t>TERMINAL-ID</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0F" w14:textId="77777777" w:rsidR="00280A1A" w:rsidRDefault="00280A1A">
            <w:pPr>
              <w:pStyle w:val="ListParagraph0"/>
              <w:ind w:left="0"/>
            </w:pPr>
            <w:r>
              <w:t>TERMINAL-ID</w:t>
            </w:r>
          </w:p>
        </w:tc>
      </w:tr>
      <w:tr w:rsidR="00280A1A" w14:paraId="7501BA16"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1" w14:textId="77777777" w:rsidR="00280A1A" w:rsidRDefault="00280A1A">
            <w:pPr>
              <w:pStyle w:val="ListParagraph0"/>
              <w:ind w:left="0"/>
            </w:pPr>
            <w:r>
              <w:t>Amount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2" w14:textId="77777777" w:rsidR="00280A1A" w:rsidRDefault="00280A1A">
            <w:pPr>
              <w:pStyle w:val="ListParagraph0"/>
              <w:ind w:left="0"/>
            </w:pPr>
            <w:r>
              <w:t>Received from Processor</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13" w14:textId="77777777" w:rsidR="00280A1A" w:rsidRDefault="00280A1A">
            <w:pPr>
              <w:pStyle w:val="ListParagraph0"/>
              <w:ind w:left="0"/>
            </w:pPr>
            <w:r>
              <w:t>TransAmount</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14" w14:textId="77777777" w:rsidR="00280A1A" w:rsidRDefault="00280A1A">
            <w:pPr>
              <w:pStyle w:val="ListParagraph0"/>
              <w:ind w:left="0"/>
            </w:pPr>
            <w:r>
              <w:t>Amount</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15" w14:textId="77777777" w:rsidR="00280A1A" w:rsidRDefault="00280A1A">
            <w:pPr>
              <w:pStyle w:val="ListParagraph0"/>
              <w:ind w:left="0"/>
            </w:pPr>
            <w:r>
              <w:t>AMOUNT</w:t>
            </w:r>
          </w:p>
        </w:tc>
      </w:tr>
      <w:tr w:rsidR="00280A1A" w14:paraId="7501BA1C"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7" w14:textId="77777777" w:rsidR="00280A1A" w:rsidRDefault="00280A1A">
            <w:pPr>
              <w:pStyle w:val="ListParagraph0"/>
              <w:ind w:left="0"/>
            </w:pPr>
            <w:r>
              <w:t>Account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8" w14:textId="77777777" w:rsidR="00280A1A" w:rsidRDefault="00280A1A">
            <w:pPr>
              <w:pStyle w:val="ListParagraph0"/>
              <w:ind w:left="0"/>
            </w:pPr>
            <w:r>
              <w:t>Received from BSS (AccountNum for CSV</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19" w14:textId="77777777" w:rsidR="00280A1A" w:rsidRDefault="00280A1A">
            <w:pPr>
              <w:pStyle w:val="ListParagraph0"/>
              <w:ind w:left="0"/>
            </w:pPr>
            <w:r>
              <w:t>AccountNum</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1A" w14:textId="77777777" w:rsidR="00280A1A" w:rsidRDefault="00280A1A">
            <w:pPr>
              <w:pStyle w:val="ListParagraph0"/>
              <w:ind w:left="0"/>
            </w:pPr>
            <w:r>
              <w:t>AccountNum</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1B" w14:textId="77777777" w:rsidR="00280A1A" w:rsidRDefault="00280A1A">
            <w:pPr>
              <w:pStyle w:val="ListParagraph0"/>
              <w:ind w:left="0"/>
            </w:pPr>
            <w:r>
              <w:t>BPOT-BAN-ACCOUNT</w:t>
            </w:r>
          </w:p>
        </w:tc>
      </w:tr>
      <w:tr w:rsidR="00280A1A" w14:paraId="7501BA20"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D" w14:textId="77777777" w:rsidR="00280A1A" w:rsidRDefault="00280A1A">
            <w:pPr>
              <w:pStyle w:val="ListParagraph0"/>
              <w:ind w:left="0"/>
            </w:pPr>
            <w:r>
              <w:t>Processor id</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E" w14:textId="77777777" w:rsidR="00280A1A" w:rsidRDefault="00280A1A">
            <w:pPr>
              <w:pStyle w:val="ListParagraph0"/>
              <w:ind w:left="0"/>
            </w:pPr>
            <w:r>
              <w:t>Retrieved from MerchantInfo for the TerminalID/ContextInfo</w:t>
            </w:r>
          </w:p>
        </w:tc>
        <w:tc>
          <w:tcPr>
            <w:tcW w:w="6861" w:type="dxa"/>
            <w:gridSpan w:val="3"/>
            <w:vMerge w:val="restart"/>
            <w:tcBorders>
              <w:top w:val="nil"/>
              <w:left w:val="nil"/>
              <w:bottom w:val="single" w:sz="8" w:space="0" w:color="auto"/>
              <w:right w:val="single" w:sz="8" w:space="0" w:color="auto"/>
            </w:tcBorders>
            <w:tcMar>
              <w:top w:w="0" w:type="dxa"/>
              <w:left w:w="108" w:type="dxa"/>
              <w:bottom w:w="0" w:type="dxa"/>
              <w:right w:w="108" w:type="dxa"/>
            </w:tcMar>
          </w:tcPr>
          <w:p w14:paraId="7501BA1F" w14:textId="77777777" w:rsidR="00280A1A" w:rsidRDefault="00280A1A">
            <w:pPr>
              <w:pStyle w:val="ListParagraph0"/>
              <w:ind w:left="0"/>
            </w:pPr>
          </w:p>
        </w:tc>
      </w:tr>
      <w:tr w:rsidR="00280A1A" w14:paraId="7501BA2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21" w14:textId="77777777" w:rsidR="00280A1A" w:rsidRDefault="00280A1A">
            <w:pPr>
              <w:pStyle w:val="ListParagraph0"/>
              <w:ind w:left="0"/>
            </w:pPr>
            <w:r>
              <w:t>Date and time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22" w14:textId="77777777" w:rsidR="00280A1A" w:rsidRDefault="00280A1A">
            <w:pPr>
              <w:pStyle w:val="ListParagraph0"/>
              <w:ind w:left="0"/>
            </w:pPr>
            <w:r>
              <w:t>Transaction Date and Time - GPS Core</w:t>
            </w:r>
          </w:p>
        </w:tc>
        <w:tc>
          <w:tcPr>
            <w:tcW w:w="0" w:type="auto"/>
            <w:gridSpan w:val="3"/>
            <w:vMerge/>
            <w:tcBorders>
              <w:top w:val="nil"/>
              <w:left w:val="nil"/>
              <w:bottom w:val="single" w:sz="8" w:space="0" w:color="auto"/>
              <w:right w:val="single" w:sz="8" w:space="0" w:color="auto"/>
            </w:tcBorders>
            <w:vAlign w:val="center"/>
            <w:hideMark/>
          </w:tcPr>
          <w:p w14:paraId="7501BA23" w14:textId="77777777" w:rsidR="00280A1A" w:rsidRDefault="00280A1A">
            <w:pPr>
              <w:widowControl/>
              <w:spacing w:line="240" w:lineRule="auto"/>
            </w:pPr>
          </w:p>
        </w:tc>
      </w:tr>
    </w:tbl>
    <w:p w14:paraId="7501BA28" w14:textId="77777777" w:rsidR="00280A1A" w:rsidRDefault="00280A1A" w:rsidP="00280A1A">
      <w:pPr>
        <w:pStyle w:val="ListParagraph0"/>
        <w:rPr>
          <w:lang w:val="en-CA"/>
        </w:rPr>
      </w:pPr>
    </w:p>
    <w:p w14:paraId="7501BA29" w14:textId="77777777" w:rsidR="00280A1A" w:rsidRDefault="00280A1A" w:rsidP="00280A1A">
      <w:pPr>
        <w:rPr>
          <w:lang w:val="en-CA"/>
        </w:rPr>
      </w:pPr>
      <w:r>
        <w:rPr>
          <w:lang w:val="en-CA"/>
        </w:rPr>
        <w:t>It also specifies whether the transaction is related to the online or to the batch module and in batch case the file name is also persisted.</w:t>
      </w:r>
    </w:p>
    <w:p w14:paraId="7501BA2A" w14:textId="77777777" w:rsidR="00280A1A" w:rsidRDefault="00280A1A" w:rsidP="00280A1A">
      <w:pPr>
        <w:rPr>
          <w:lang w:val="en-CA"/>
        </w:rPr>
      </w:pPr>
    </w:p>
    <w:p w14:paraId="7501BA2B" w14:textId="77777777" w:rsidR="00280A1A" w:rsidRDefault="00280A1A" w:rsidP="00280A1A">
      <w:pPr>
        <w:rPr>
          <w:lang w:val="en-CA"/>
        </w:rPr>
      </w:pPr>
      <w:r>
        <w:rPr>
          <w:lang w:val="en-CA"/>
        </w:rPr>
        <w:t>All this information is encapsulated in a TransacationVO.</w:t>
      </w:r>
    </w:p>
    <w:p w14:paraId="7501BA2C" w14:textId="77777777" w:rsidR="00280A1A" w:rsidRDefault="00280A1A" w:rsidP="00280A1A">
      <w:pPr>
        <w:rPr>
          <w:lang w:val="en-CA"/>
        </w:rPr>
      </w:pPr>
    </w:p>
    <w:p w14:paraId="7501BA2D" w14:textId="02B7BF83" w:rsidR="00280A1A" w:rsidRDefault="00280A1A" w:rsidP="00280A1A">
      <w:pPr>
        <w:rPr>
          <w:lang w:val="en-CA"/>
        </w:rPr>
      </w:pPr>
      <w:r>
        <w:rPr>
          <w:lang w:val="en-CA"/>
        </w:rPr>
        <w:t>This operation, persistTxnInfo(), is exposed via EJB to the GPS online module and via a façade to GPS Batch module</w:t>
      </w:r>
      <w:r w:rsidR="00D75869">
        <w:rPr>
          <w:lang w:val="en-CA"/>
        </w:rPr>
        <w:t>.</w:t>
      </w:r>
    </w:p>
    <w:p w14:paraId="0185608D" w14:textId="77777777" w:rsidR="00D75869" w:rsidRDefault="00D75869" w:rsidP="00280A1A">
      <w:pPr>
        <w:rPr>
          <w:lang w:val="en-CA"/>
        </w:rPr>
      </w:pPr>
    </w:p>
    <w:p w14:paraId="74D5AC9A" w14:textId="37BE6E70" w:rsidR="00D75869" w:rsidRDefault="00AC40B2" w:rsidP="00280A1A">
      <w:pPr>
        <w:rPr>
          <w:lang w:val="en-CA"/>
        </w:rPr>
      </w:pPr>
      <w:r>
        <w:rPr>
          <w:lang w:val="en-CA"/>
        </w:rPr>
        <w:t xml:space="preserve">Note that a successful transaction (Online or batch) is stored into TX_INFO table. </w:t>
      </w:r>
      <w:r w:rsidR="00D75869">
        <w:rPr>
          <w:lang w:val="en-CA"/>
        </w:rPr>
        <w:t>An online failed transaction is stored in to TX_INFO_ERROR. The logic to store in TX_INFO_ERROR is:</w:t>
      </w:r>
    </w:p>
    <w:p w14:paraId="2D55B80D" w14:textId="43FD49FA" w:rsidR="00D75869" w:rsidRDefault="00D75869" w:rsidP="00996F09">
      <w:pPr>
        <w:pStyle w:val="ListParagraph0"/>
        <w:numPr>
          <w:ilvl w:val="0"/>
          <w:numId w:val="134"/>
        </w:numPr>
        <w:rPr>
          <w:lang w:val="en-CA"/>
        </w:rPr>
      </w:pPr>
      <w:r>
        <w:rPr>
          <w:lang w:val="en-CA"/>
        </w:rPr>
        <w:t>BatchOnline Flag must be equal to O</w:t>
      </w:r>
    </w:p>
    <w:p w14:paraId="1F596826" w14:textId="465DFF3A" w:rsidR="00D75869" w:rsidRPr="00D75869" w:rsidRDefault="00831821" w:rsidP="00996F09">
      <w:pPr>
        <w:pStyle w:val="ListParagraph0"/>
        <w:numPr>
          <w:ilvl w:val="0"/>
          <w:numId w:val="134"/>
        </w:numPr>
        <w:rPr>
          <w:lang w:val="en-CA"/>
        </w:rPr>
      </w:pPr>
      <w:r>
        <w:rPr>
          <w:lang w:val="en-CA"/>
        </w:rPr>
        <w:t xml:space="preserve">The GPS error code must not </w:t>
      </w:r>
      <w:r w:rsidR="00AC40B2">
        <w:rPr>
          <w:lang w:val="en-CA"/>
        </w:rPr>
        <w:t>start</w:t>
      </w:r>
      <w:r w:rsidR="00D75869">
        <w:rPr>
          <w:lang w:val="en-CA"/>
        </w:rPr>
        <w:t xml:space="preserve"> with GPSO-0000</w:t>
      </w:r>
    </w:p>
    <w:p w14:paraId="7B90F299" w14:textId="77777777" w:rsidR="00D75869" w:rsidRDefault="00D75869" w:rsidP="00280A1A">
      <w:pPr>
        <w:rPr>
          <w:lang w:val="en-CA"/>
        </w:rPr>
      </w:pPr>
    </w:p>
    <w:p w14:paraId="7501BA37" w14:textId="77777777" w:rsidR="00280A1A" w:rsidRDefault="00280A1A" w:rsidP="00280A1A">
      <w:pPr>
        <w:rPr>
          <w:lang w:val="en-CA"/>
        </w:rPr>
      </w:pPr>
    </w:p>
    <w:p w14:paraId="7501BA38" w14:textId="77777777" w:rsidR="00280A1A" w:rsidRDefault="00280A1A" w:rsidP="00280A1A">
      <w:pPr>
        <w:pStyle w:val="Heading3"/>
        <w:numPr>
          <w:ilvl w:val="2"/>
          <w:numId w:val="2"/>
        </w:numPr>
        <w:rPr>
          <w:lang w:val="en-CA"/>
        </w:rPr>
      </w:pPr>
      <w:bookmarkStart w:id="1029" w:name="_Toc415568950"/>
      <w:r>
        <w:rPr>
          <w:lang w:val="en-CA"/>
        </w:rPr>
        <w:t>Get Tx Info</w:t>
      </w:r>
      <w:bookmarkEnd w:id="1029"/>
    </w:p>
    <w:p w14:paraId="7501BA39" w14:textId="0A9D74AC" w:rsidR="00280A1A" w:rsidRDefault="00280A1A" w:rsidP="00280A1A">
      <w:pPr>
        <w:rPr>
          <w:lang w:val="en-CA"/>
        </w:rPr>
      </w:pPr>
      <w:r>
        <w:rPr>
          <w:lang w:val="en-CA"/>
        </w:rPr>
        <w:t xml:space="preserve">On receiving a get Tx info request, GPS core returns the appropriate information according to the GPSTRN number included in the request. The info being retrieved </w:t>
      </w:r>
      <w:r w:rsidR="00AC40B2">
        <w:rPr>
          <w:lang w:val="en-CA"/>
        </w:rPr>
        <w:t>is</w:t>
      </w:r>
      <w:r>
        <w:rPr>
          <w:lang w:val="en-CA"/>
        </w:rPr>
        <w:t>:</w:t>
      </w:r>
    </w:p>
    <w:p w14:paraId="7501BA3A" w14:textId="77777777" w:rsidR="00280A1A" w:rsidRDefault="00280A1A" w:rsidP="00996F09">
      <w:pPr>
        <w:pStyle w:val="ListParagraph0"/>
        <w:numPr>
          <w:ilvl w:val="0"/>
          <w:numId w:val="12"/>
        </w:numPr>
        <w:rPr>
          <w:lang w:val="en-CA"/>
        </w:rPr>
      </w:pPr>
      <w:r>
        <w:rPr>
          <w:lang w:val="en-CA"/>
        </w:rPr>
        <w:t>GPS TRN</w:t>
      </w:r>
    </w:p>
    <w:p w14:paraId="7501BA3B" w14:textId="77777777" w:rsidR="00280A1A" w:rsidRDefault="00280A1A" w:rsidP="00996F09">
      <w:pPr>
        <w:pStyle w:val="ListParagraph0"/>
        <w:numPr>
          <w:ilvl w:val="0"/>
          <w:numId w:val="12"/>
        </w:numPr>
        <w:rPr>
          <w:lang w:val="en-CA"/>
        </w:rPr>
      </w:pPr>
      <w:r>
        <w:rPr>
          <w:lang w:val="en-CA"/>
        </w:rPr>
        <w:t>TXN number</w:t>
      </w:r>
    </w:p>
    <w:p w14:paraId="7501BA3C" w14:textId="77777777" w:rsidR="00280A1A" w:rsidRDefault="00280A1A" w:rsidP="00996F09">
      <w:pPr>
        <w:pStyle w:val="ListParagraph0"/>
        <w:numPr>
          <w:ilvl w:val="0"/>
          <w:numId w:val="12"/>
        </w:numPr>
        <w:rPr>
          <w:lang w:val="en-CA"/>
        </w:rPr>
      </w:pPr>
      <w:r>
        <w:rPr>
          <w:lang w:val="en-CA"/>
        </w:rPr>
        <w:t>Auth Code</w:t>
      </w:r>
    </w:p>
    <w:p w14:paraId="7501BA3D" w14:textId="77777777" w:rsidR="00280A1A" w:rsidRDefault="00280A1A" w:rsidP="00996F09">
      <w:pPr>
        <w:pStyle w:val="ListParagraph0"/>
        <w:numPr>
          <w:ilvl w:val="0"/>
          <w:numId w:val="12"/>
        </w:numPr>
        <w:rPr>
          <w:lang w:val="en-CA"/>
        </w:rPr>
      </w:pPr>
      <w:r>
        <w:rPr>
          <w:lang w:val="en-CA"/>
        </w:rPr>
        <w:t>Reference  number</w:t>
      </w:r>
    </w:p>
    <w:p w14:paraId="7501BA3E" w14:textId="77777777" w:rsidR="00280A1A" w:rsidRDefault="00280A1A" w:rsidP="00996F09">
      <w:pPr>
        <w:pStyle w:val="ListParagraph0"/>
        <w:numPr>
          <w:ilvl w:val="0"/>
          <w:numId w:val="12"/>
        </w:numPr>
        <w:rPr>
          <w:lang w:val="en-CA"/>
        </w:rPr>
      </w:pPr>
      <w:r>
        <w:rPr>
          <w:lang w:val="en-CA"/>
        </w:rPr>
        <w:t>Batch Number</w:t>
      </w:r>
    </w:p>
    <w:p w14:paraId="7501BA3F" w14:textId="77777777" w:rsidR="00280A1A" w:rsidRDefault="00280A1A" w:rsidP="00996F09">
      <w:pPr>
        <w:pStyle w:val="ListParagraph0"/>
        <w:numPr>
          <w:ilvl w:val="0"/>
          <w:numId w:val="12"/>
        </w:numPr>
        <w:rPr>
          <w:lang w:val="en-CA"/>
        </w:rPr>
      </w:pPr>
      <w:r>
        <w:rPr>
          <w:lang w:val="en-CA"/>
        </w:rPr>
        <w:t>Filename</w:t>
      </w:r>
    </w:p>
    <w:p w14:paraId="7501BA40" w14:textId="77777777" w:rsidR="00280A1A" w:rsidRDefault="00280A1A" w:rsidP="00996F09">
      <w:pPr>
        <w:pStyle w:val="ListParagraph0"/>
        <w:numPr>
          <w:ilvl w:val="0"/>
          <w:numId w:val="12"/>
        </w:numPr>
        <w:rPr>
          <w:lang w:val="en-CA"/>
        </w:rPr>
      </w:pPr>
      <w:r>
        <w:rPr>
          <w:lang w:val="en-CA"/>
        </w:rPr>
        <w:t>GPS Application Code</w:t>
      </w:r>
    </w:p>
    <w:p w14:paraId="7501BA41" w14:textId="77777777" w:rsidR="00280A1A" w:rsidRDefault="00280A1A" w:rsidP="00996F09">
      <w:pPr>
        <w:pStyle w:val="ListParagraph0"/>
        <w:numPr>
          <w:ilvl w:val="0"/>
          <w:numId w:val="12"/>
        </w:numPr>
        <w:rPr>
          <w:lang w:val="en-CA"/>
        </w:rPr>
      </w:pPr>
      <w:r>
        <w:rPr>
          <w:lang w:val="en-CA"/>
        </w:rPr>
        <w:t>BSS transaction id</w:t>
      </w:r>
    </w:p>
    <w:p w14:paraId="7501BA42" w14:textId="77777777" w:rsidR="00280A1A" w:rsidRDefault="00280A1A" w:rsidP="00996F09">
      <w:pPr>
        <w:pStyle w:val="ListParagraph0"/>
        <w:numPr>
          <w:ilvl w:val="0"/>
          <w:numId w:val="12"/>
        </w:numPr>
        <w:rPr>
          <w:lang w:val="en-CA"/>
        </w:rPr>
      </w:pPr>
      <w:r>
        <w:rPr>
          <w:lang w:val="en-CA"/>
        </w:rPr>
        <w:t>BSSId (for online)</w:t>
      </w:r>
    </w:p>
    <w:p w14:paraId="7501BA43" w14:textId="77777777" w:rsidR="00280A1A" w:rsidRDefault="00280A1A" w:rsidP="00996F09">
      <w:pPr>
        <w:pStyle w:val="ListParagraph0"/>
        <w:numPr>
          <w:ilvl w:val="0"/>
          <w:numId w:val="12"/>
        </w:numPr>
        <w:rPr>
          <w:lang w:val="en-CA"/>
        </w:rPr>
      </w:pPr>
      <w:r>
        <w:rPr>
          <w:lang w:val="en-CA"/>
        </w:rPr>
        <w:t>Type of the transaction</w:t>
      </w:r>
    </w:p>
    <w:p w14:paraId="7501BA44" w14:textId="77777777" w:rsidR="00280A1A" w:rsidRDefault="00280A1A" w:rsidP="00996F09">
      <w:pPr>
        <w:pStyle w:val="ListParagraph0"/>
        <w:numPr>
          <w:ilvl w:val="0"/>
          <w:numId w:val="12"/>
        </w:numPr>
        <w:rPr>
          <w:lang w:val="en-CA"/>
        </w:rPr>
      </w:pPr>
      <w:r>
        <w:rPr>
          <w:lang w:val="en-CA"/>
        </w:rPr>
        <w:t>Context attributes</w:t>
      </w:r>
    </w:p>
    <w:p w14:paraId="7501BA45" w14:textId="77777777" w:rsidR="00280A1A" w:rsidRDefault="00280A1A" w:rsidP="00996F09">
      <w:pPr>
        <w:pStyle w:val="ListParagraph0"/>
        <w:numPr>
          <w:ilvl w:val="0"/>
          <w:numId w:val="12"/>
        </w:numPr>
        <w:rPr>
          <w:lang w:val="en-CA"/>
        </w:rPr>
      </w:pPr>
      <w:r>
        <w:rPr>
          <w:lang w:val="en-CA"/>
        </w:rPr>
        <w:t>Amount of the transaction</w:t>
      </w:r>
    </w:p>
    <w:p w14:paraId="7501BA46" w14:textId="77777777" w:rsidR="00280A1A" w:rsidRDefault="00280A1A" w:rsidP="00996F09">
      <w:pPr>
        <w:pStyle w:val="ListParagraph0"/>
        <w:numPr>
          <w:ilvl w:val="0"/>
          <w:numId w:val="12"/>
        </w:numPr>
        <w:rPr>
          <w:lang w:val="en-CA"/>
        </w:rPr>
      </w:pPr>
      <w:r>
        <w:rPr>
          <w:lang w:val="en-CA"/>
        </w:rPr>
        <w:t>Account number</w:t>
      </w:r>
    </w:p>
    <w:p w14:paraId="7501BA47" w14:textId="77777777" w:rsidR="00280A1A" w:rsidRDefault="00280A1A" w:rsidP="00996F09">
      <w:pPr>
        <w:pStyle w:val="ListParagraph0"/>
        <w:numPr>
          <w:ilvl w:val="0"/>
          <w:numId w:val="12"/>
        </w:numPr>
        <w:rPr>
          <w:lang w:val="en-CA"/>
        </w:rPr>
      </w:pPr>
      <w:r>
        <w:rPr>
          <w:lang w:val="en-CA"/>
        </w:rPr>
        <w:t xml:space="preserve">Processor id </w:t>
      </w:r>
    </w:p>
    <w:p w14:paraId="7501BA48" w14:textId="77777777" w:rsidR="00280A1A" w:rsidRDefault="00280A1A" w:rsidP="00996F09">
      <w:pPr>
        <w:pStyle w:val="ListParagraph0"/>
        <w:numPr>
          <w:ilvl w:val="0"/>
          <w:numId w:val="12"/>
        </w:numPr>
        <w:rPr>
          <w:lang w:val="en-CA"/>
        </w:rPr>
      </w:pPr>
      <w:r>
        <w:rPr>
          <w:lang w:val="en-CA"/>
        </w:rPr>
        <w:t>Date of the transaction</w:t>
      </w:r>
    </w:p>
    <w:p w14:paraId="7501BA49" w14:textId="77777777" w:rsidR="00280A1A" w:rsidRDefault="00280A1A" w:rsidP="00280A1A">
      <w:pPr>
        <w:pStyle w:val="ListParagraph0"/>
        <w:rPr>
          <w:lang w:val="en-CA"/>
        </w:rPr>
      </w:pPr>
    </w:p>
    <w:p w14:paraId="7501BA4A" w14:textId="77777777" w:rsidR="00280A1A" w:rsidRDefault="00280A1A" w:rsidP="00280A1A">
      <w:pPr>
        <w:rPr>
          <w:lang w:val="en-CA"/>
        </w:rPr>
      </w:pPr>
      <w:r>
        <w:rPr>
          <w:lang w:val="en-CA"/>
        </w:rPr>
        <w:lastRenderedPageBreak/>
        <w:t>The returned info also specifies whether the transaction is related to the online or the batch mode in which case it also provides the file name.</w:t>
      </w:r>
    </w:p>
    <w:p w14:paraId="7501BA4B" w14:textId="77777777" w:rsidR="00280A1A" w:rsidRDefault="00280A1A" w:rsidP="00280A1A">
      <w:pPr>
        <w:rPr>
          <w:lang w:val="en-CA"/>
        </w:rPr>
      </w:pPr>
    </w:p>
    <w:p w14:paraId="7501BA4C" w14:textId="77777777" w:rsidR="00280A1A" w:rsidRDefault="00280A1A" w:rsidP="00280A1A">
      <w:pPr>
        <w:rPr>
          <w:lang w:val="en-CA"/>
        </w:rPr>
      </w:pPr>
      <w:r>
        <w:rPr>
          <w:lang w:val="en-CA"/>
        </w:rPr>
        <w:t>All the information in encapsulated in a TransactionVO and is fetched from the TX_INFO table of GPS database.</w:t>
      </w:r>
    </w:p>
    <w:p w14:paraId="7501BA4D" w14:textId="77777777" w:rsidR="00280A1A" w:rsidRDefault="00280A1A" w:rsidP="00280A1A">
      <w:pPr>
        <w:rPr>
          <w:lang w:val="en-CA"/>
        </w:rPr>
      </w:pPr>
    </w:p>
    <w:p w14:paraId="7501BA4E" w14:textId="30DBBDC4" w:rsidR="00280A1A" w:rsidRDefault="00280A1A" w:rsidP="00280A1A">
      <w:pPr>
        <w:rPr>
          <w:lang w:val="en-CA"/>
        </w:rPr>
      </w:pPr>
      <w:r>
        <w:rPr>
          <w:lang w:val="en-CA"/>
        </w:rPr>
        <w:t xml:space="preserve">The get Tx info is used in the case of follow-up transactions and charge back reports. In </w:t>
      </w:r>
      <w:r w:rsidR="00AC40B2">
        <w:rPr>
          <w:lang w:val="en-CA"/>
        </w:rPr>
        <w:t>this</w:t>
      </w:r>
      <w:r>
        <w:rPr>
          <w:lang w:val="en-CA"/>
        </w:rPr>
        <w:t xml:space="preserve"> case of moneris, the transactions are: Completion, Refund and Void for Online and only Refund for Batch. The latest Tx Info which has the TXN number not null is retrieved.</w:t>
      </w:r>
    </w:p>
    <w:p w14:paraId="7501BA4F" w14:textId="77777777" w:rsidR="00280A1A" w:rsidRDefault="00280A1A" w:rsidP="00280A1A">
      <w:pPr>
        <w:rPr>
          <w:lang w:val="en-CA"/>
        </w:rPr>
      </w:pPr>
    </w:p>
    <w:p w14:paraId="7501BA50" w14:textId="77777777" w:rsidR="00280A1A" w:rsidRDefault="00280A1A" w:rsidP="00280A1A">
      <w:pPr>
        <w:pStyle w:val="Heading3"/>
        <w:numPr>
          <w:ilvl w:val="2"/>
          <w:numId w:val="2"/>
        </w:numPr>
        <w:rPr>
          <w:lang w:val="en-CA"/>
        </w:rPr>
      </w:pPr>
      <w:bookmarkStart w:id="1030" w:name="_Toc415568951"/>
      <w:r>
        <w:rPr>
          <w:lang w:val="en-CA"/>
        </w:rPr>
        <w:t>Get Merchant Info</w:t>
      </w:r>
      <w:bookmarkEnd w:id="1030"/>
    </w:p>
    <w:p w14:paraId="7501BA51" w14:textId="2CA63923" w:rsidR="00280A1A" w:rsidRDefault="00280A1A" w:rsidP="00280A1A">
      <w:pPr>
        <w:rPr>
          <w:lang w:val="en-CA"/>
        </w:rPr>
      </w:pPr>
      <w:r>
        <w:rPr>
          <w:lang w:val="en-CA"/>
        </w:rPr>
        <w:t xml:space="preserve">On receiving a get merchant info request, GPS core returns the appropriate information according to the context attribute or the terminal id included in the request. The info being </w:t>
      </w:r>
      <w:r w:rsidR="00AC40B2">
        <w:rPr>
          <w:lang w:val="en-CA"/>
        </w:rPr>
        <w:t>retrieved</w:t>
      </w:r>
      <w:r>
        <w:rPr>
          <w:lang w:val="en-CA"/>
        </w:rPr>
        <w:t xml:space="preserve"> is: </w:t>
      </w:r>
    </w:p>
    <w:p w14:paraId="7501BA52" w14:textId="77777777" w:rsidR="00280A1A" w:rsidRDefault="00280A1A" w:rsidP="00996F09">
      <w:pPr>
        <w:pStyle w:val="ListParagraph0"/>
        <w:numPr>
          <w:ilvl w:val="0"/>
          <w:numId w:val="13"/>
        </w:numPr>
        <w:rPr>
          <w:lang w:val="en-CA"/>
        </w:rPr>
      </w:pPr>
      <w:r>
        <w:rPr>
          <w:lang w:val="en-CA"/>
        </w:rPr>
        <w:t xml:space="preserve">processor id </w:t>
      </w:r>
    </w:p>
    <w:p w14:paraId="7501BA53" w14:textId="77777777" w:rsidR="00280A1A" w:rsidRDefault="00280A1A" w:rsidP="00996F09">
      <w:pPr>
        <w:pStyle w:val="ListParagraph0"/>
        <w:numPr>
          <w:ilvl w:val="0"/>
          <w:numId w:val="13"/>
        </w:numPr>
        <w:rPr>
          <w:lang w:val="en-CA"/>
        </w:rPr>
      </w:pPr>
      <w:r>
        <w:rPr>
          <w:lang w:val="en-CA"/>
        </w:rPr>
        <w:t xml:space="preserve">merchant id </w:t>
      </w:r>
    </w:p>
    <w:p w14:paraId="7501BA54" w14:textId="77777777" w:rsidR="00280A1A" w:rsidRDefault="00280A1A" w:rsidP="00996F09">
      <w:pPr>
        <w:pStyle w:val="ListParagraph0"/>
        <w:numPr>
          <w:ilvl w:val="0"/>
          <w:numId w:val="13"/>
        </w:numPr>
        <w:rPr>
          <w:lang w:val="en-CA"/>
        </w:rPr>
      </w:pPr>
      <w:r>
        <w:rPr>
          <w:lang w:val="en-CA"/>
        </w:rPr>
        <w:t>processor id info (for Moneris, it is the store id and the api token)</w:t>
      </w:r>
    </w:p>
    <w:p w14:paraId="7501BA55" w14:textId="77777777" w:rsidR="00280A1A" w:rsidRDefault="00280A1A" w:rsidP="00280A1A">
      <w:pPr>
        <w:rPr>
          <w:lang w:val="en-CA"/>
        </w:rPr>
      </w:pPr>
    </w:p>
    <w:p w14:paraId="7501BA56" w14:textId="4C400782" w:rsidR="00280A1A" w:rsidRDefault="00280A1A" w:rsidP="00280A1A">
      <w:pPr>
        <w:rPr>
          <w:lang w:val="en-CA"/>
        </w:rPr>
      </w:pPr>
      <w:r>
        <w:rPr>
          <w:lang w:val="en-CA"/>
        </w:rPr>
        <w:t xml:space="preserve">This information is fetched from the MERCHANT_INFO table of the GPS database. It is </w:t>
      </w:r>
      <w:r w:rsidR="00AC40B2">
        <w:rPr>
          <w:lang w:val="en-CA"/>
        </w:rPr>
        <w:t>encapsulated</w:t>
      </w:r>
      <w:r>
        <w:rPr>
          <w:lang w:val="en-CA"/>
        </w:rPr>
        <w:t xml:space="preserve"> in a MerchantInfoVO object.</w:t>
      </w:r>
    </w:p>
    <w:p w14:paraId="7501BA57" w14:textId="77777777" w:rsidR="00280A1A" w:rsidRDefault="00280A1A" w:rsidP="00280A1A">
      <w:pPr>
        <w:rPr>
          <w:lang w:val="en-CA"/>
        </w:rPr>
      </w:pPr>
    </w:p>
    <w:p w14:paraId="7501BA58" w14:textId="77777777" w:rsidR="00280A1A" w:rsidRDefault="00280A1A" w:rsidP="00280A1A">
      <w:pPr>
        <w:pStyle w:val="Heading2"/>
        <w:numPr>
          <w:ilvl w:val="1"/>
          <w:numId w:val="2"/>
        </w:numPr>
        <w:rPr>
          <w:lang w:val="en-CA"/>
        </w:rPr>
      </w:pPr>
      <w:bookmarkStart w:id="1031" w:name="_Toc415568952"/>
      <w:r>
        <w:rPr>
          <w:b w:val="0"/>
          <w:lang w:val="en-CA"/>
        </w:rPr>
        <w:t>Layers</w:t>
      </w:r>
      <w:bookmarkEnd w:id="1023"/>
      <w:bookmarkEnd w:id="1024"/>
      <w:bookmarkEnd w:id="1031"/>
    </w:p>
    <w:p w14:paraId="7501BA59" w14:textId="28ED644A" w:rsidR="00280A1A" w:rsidRDefault="00280A1A" w:rsidP="00280A1A">
      <w:pPr>
        <w:rPr>
          <w:lang w:val="en-CA"/>
        </w:rPr>
      </w:pPr>
      <w:r>
        <w:rPr>
          <w:lang w:val="en-CA"/>
        </w:rPr>
        <w:t xml:space="preserve">The GPS Core is designed by implementing the layered approach. This implementation </w:t>
      </w:r>
      <w:r w:rsidR="00AC40B2">
        <w:rPr>
          <w:lang w:val="en-CA"/>
        </w:rPr>
        <w:t>promotes</w:t>
      </w:r>
      <w:r>
        <w:rPr>
          <w:lang w:val="en-CA"/>
        </w:rPr>
        <w:t xml:space="preserve"> the loose coupling between objects and thus minimizes the impact of any future change in the system.</w:t>
      </w:r>
    </w:p>
    <w:p w14:paraId="7501BA5A" w14:textId="77777777" w:rsidR="00280A1A" w:rsidRDefault="00280A1A" w:rsidP="00280A1A">
      <w:pPr>
        <w:rPr>
          <w:lang w:val="en-CA"/>
        </w:rPr>
      </w:pPr>
    </w:p>
    <w:p w14:paraId="7501BA5B" w14:textId="77777777" w:rsidR="00280A1A" w:rsidRDefault="00280A1A" w:rsidP="00280A1A">
      <w:pPr>
        <w:rPr>
          <w:lang w:val="en-CA"/>
        </w:rPr>
      </w:pPr>
      <w:r>
        <w:rPr>
          <w:lang w:val="en-CA"/>
        </w:rPr>
        <w:t>The GPS Core has the following layers:</w:t>
      </w:r>
    </w:p>
    <w:p w14:paraId="7501BA5C" w14:textId="77777777" w:rsidR="00280A1A" w:rsidRDefault="00280A1A" w:rsidP="00280A1A">
      <w:pPr>
        <w:rPr>
          <w:highlight w:val="yellow"/>
          <w:lang w:val="en-CA"/>
        </w:rPr>
      </w:pPr>
    </w:p>
    <w:p w14:paraId="7501BA5D" w14:textId="77777777" w:rsidR="00280A1A" w:rsidRDefault="00280A1A" w:rsidP="00280A1A">
      <w:pPr>
        <w:pStyle w:val="Heading3"/>
        <w:numPr>
          <w:ilvl w:val="2"/>
          <w:numId w:val="2"/>
        </w:numPr>
        <w:rPr>
          <w:lang w:val="en-CA"/>
        </w:rPr>
      </w:pPr>
      <w:bookmarkStart w:id="1032" w:name="_Toc242948983"/>
      <w:bookmarkStart w:id="1033" w:name="_Toc242932222"/>
      <w:bookmarkStart w:id="1034" w:name="_Toc415568953"/>
      <w:r>
        <w:rPr>
          <w:lang w:val="en-CA"/>
        </w:rPr>
        <w:t>Interface Layer</w:t>
      </w:r>
      <w:bookmarkEnd w:id="1032"/>
      <w:bookmarkEnd w:id="1033"/>
      <w:bookmarkEnd w:id="1034"/>
    </w:p>
    <w:p w14:paraId="7501BA5E" w14:textId="77777777" w:rsidR="00280A1A" w:rsidRDefault="00280A1A" w:rsidP="00280A1A">
      <w:pPr>
        <w:rPr>
          <w:lang w:val="en-CA"/>
        </w:rPr>
      </w:pPr>
      <w:r>
        <w:rPr>
          <w:lang w:val="en-CA"/>
        </w:rPr>
        <w:t>The GPS interface layer hosts the GPS Core EJB component. This EJB exposes a number of GPS Core services. This solution allows the GPS Online Service, which runs in Oracle Service Bus platform, to consume the applicable GPS Core services through a business service EJB call.</w:t>
      </w:r>
    </w:p>
    <w:p w14:paraId="7501BA5F" w14:textId="77777777" w:rsidR="00280A1A" w:rsidRDefault="00280A1A" w:rsidP="00280A1A">
      <w:pPr>
        <w:rPr>
          <w:lang w:val="en-CA"/>
        </w:rPr>
      </w:pPr>
    </w:p>
    <w:p w14:paraId="7501BA60" w14:textId="77777777" w:rsidR="00280A1A" w:rsidRDefault="00280A1A" w:rsidP="00280A1A">
      <w:pPr>
        <w:rPr>
          <w:lang w:val="en-CA"/>
        </w:rPr>
      </w:pPr>
      <w:r>
        <w:rPr>
          <w:lang w:val="en-CA"/>
        </w:rPr>
        <w:t>The GPS Core EJB local bean exposes the following services.</w:t>
      </w:r>
    </w:p>
    <w:p w14:paraId="7501BA61" w14:textId="77777777" w:rsidR="00280A1A" w:rsidRDefault="00280A1A" w:rsidP="00280A1A">
      <w:pPr>
        <w:rPr>
          <w:lang w:val="en-CA"/>
        </w:rPr>
      </w:pPr>
    </w:p>
    <w:p w14:paraId="7501BA62" w14:textId="77777777" w:rsidR="00280A1A" w:rsidRDefault="00280A1A" w:rsidP="00996F09">
      <w:pPr>
        <w:numPr>
          <w:ilvl w:val="0"/>
          <w:numId w:val="14"/>
        </w:numPr>
        <w:rPr>
          <w:lang w:val="en-CA"/>
        </w:rPr>
      </w:pPr>
      <w:r>
        <w:rPr>
          <w:lang w:val="en-CA"/>
        </w:rPr>
        <w:t>Loading of all BSS Details</w:t>
      </w:r>
    </w:p>
    <w:p w14:paraId="7501BA63" w14:textId="77777777" w:rsidR="00280A1A" w:rsidRDefault="00280A1A" w:rsidP="00996F09">
      <w:pPr>
        <w:numPr>
          <w:ilvl w:val="0"/>
          <w:numId w:val="14"/>
        </w:numPr>
        <w:rPr>
          <w:lang w:val="en-CA"/>
        </w:rPr>
      </w:pPr>
      <w:r>
        <w:rPr>
          <w:lang w:val="en-CA"/>
        </w:rPr>
        <w:t>Loading of all Merchant Details</w:t>
      </w:r>
    </w:p>
    <w:p w14:paraId="7501BA64" w14:textId="77777777" w:rsidR="00280A1A" w:rsidRDefault="00280A1A" w:rsidP="00996F09">
      <w:pPr>
        <w:numPr>
          <w:ilvl w:val="0"/>
          <w:numId w:val="14"/>
        </w:numPr>
        <w:rPr>
          <w:lang w:val="en-CA"/>
        </w:rPr>
      </w:pPr>
      <w:r>
        <w:rPr>
          <w:lang w:val="en-CA"/>
        </w:rPr>
        <w:t>Generation of GPSTRN</w:t>
      </w:r>
    </w:p>
    <w:p w14:paraId="7501BA65" w14:textId="77777777" w:rsidR="00280A1A" w:rsidRDefault="00280A1A" w:rsidP="00996F09">
      <w:pPr>
        <w:numPr>
          <w:ilvl w:val="0"/>
          <w:numId w:val="14"/>
        </w:numPr>
        <w:rPr>
          <w:lang w:val="en-CA"/>
        </w:rPr>
      </w:pPr>
      <w:r>
        <w:rPr>
          <w:lang w:val="en-CA"/>
        </w:rPr>
        <w:t>Retrieval of Transaction Information</w:t>
      </w:r>
    </w:p>
    <w:p w14:paraId="7501BA66" w14:textId="77777777" w:rsidR="00280A1A" w:rsidRDefault="00280A1A" w:rsidP="00996F09">
      <w:pPr>
        <w:numPr>
          <w:ilvl w:val="0"/>
          <w:numId w:val="14"/>
        </w:numPr>
        <w:rPr>
          <w:lang w:val="en-CA"/>
        </w:rPr>
      </w:pPr>
      <w:r>
        <w:rPr>
          <w:lang w:val="en-CA"/>
        </w:rPr>
        <w:t>Storage of Transaction Information</w:t>
      </w:r>
    </w:p>
    <w:p w14:paraId="7501BA68" w14:textId="77777777" w:rsidR="00280A1A" w:rsidRDefault="00280A1A" w:rsidP="00280A1A">
      <w:pPr>
        <w:rPr>
          <w:lang w:val="en-CA"/>
        </w:rPr>
      </w:pPr>
    </w:p>
    <w:p w14:paraId="7501BA69" w14:textId="77777777" w:rsidR="00280A1A" w:rsidRDefault="00280A1A" w:rsidP="00280A1A">
      <w:pPr>
        <w:rPr>
          <w:lang w:val="en-CA"/>
        </w:rPr>
      </w:pPr>
    </w:p>
    <w:p w14:paraId="7501BA6A" w14:textId="77777777" w:rsidR="00280A1A" w:rsidRDefault="00280A1A" w:rsidP="00280A1A">
      <w:pPr>
        <w:rPr>
          <w:lang w:val="en-CA"/>
        </w:rPr>
      </w:pPr>
      <w:r>
        <w:rPr>
          <w:lang w:val="en-CA"/>
        </w:rPr>
        <w:t>The EJB delegates these calls to the GPS Core Façade layer.</w:t>
      </w:r>
    </w:p>
    <w:p w14:paraId="7501BA6B" w14:textId="77777777" w:rsidR="00280A1A" w:rsidRDefault="00280A1A" w:rsidP="00280A1A">
      <w:pPr>
        <w:rPr>
          <w:lang w:val="en-CA"/>
        </w:rPr>
      </w:pPr>
    </w:p>
    <w:p w14:paraId="7501BA6C" w14:textId="77777777" w:rsidR="00280A1A" w:rsidRDefault="00280A1A" w:rsidP="00280A1A">
      <w:pPr>
        <w:pStyle w:val="Heading3"/>
        <w:numPr>
          <w:ilvl w:val="2"/>
          <w:numId w:val="2"/>
        </w:numPr>
        <w:rPr>
          <w:lang w:val="en-CA"/>
        </w:rPr>
      </w:pPr>
      <w:bookmarkStart w:id="1035" w:name="_Toc242948984"/>
      <w:bookmarkStart w:id="1036" w:name="_Toc242932223"/>
      <w:bookmarkStart w:id="1037" w:name="_Toc415568954"/>
      <w:r>
        <w:rPr>
          <w:lang w:val="en-CA"/>
        </w:rPr>
        <w:t>Façade Layer</w:t>
      </w:r>
      <w:bookmarkEnd w:id="1035"/>
      <w:bookmarkEnd w:id="1036"/>
      <w:bookmarkEnd w:id="1037"/>
    </w:p>
    <w:p w14:paraId="7501BA6D" w14:textId="77777777" w:rsidR="00280A1A" w:rsidRDefault="00280A1A" w:rsidP="00280A1A">
      <w:pPr>
        <w:jc w:val="both"/>
        <w:rPr>
          <w:lang w:val="en-CA"/>
        </w:rPr>
      </w:pPr>
      <w:r>
        <w:rPr>
          <w:lang w:val="en-CA"/>
        </w:rPr>
        <w:t>The Facade layer provides an easier or simpler interface to an underlying implementation object. It also decouples the code that uses the system from the details of the subsystems, making it easier to modify the system later.</w:t>
      </w:r>
    </w:p>
    <w:p w14:paraId="7501BA6E" w14:textId="77777777" w:rsidR="00280A1A" w:rsidRDefault="00280A1A" w:rsidP="00280A1A">
      <w:pPr>
        <w:jc w:val="both"/>
        <w:rPr>
          <w:lang w:val="en-CA"/>
        </w:rPr>
      </w:pPr>
    </w:p>
    <w:p w14:paraId="7501BA6F" w14:textId="77777777" w:rsidR="00280A1A" w:rsidRDefault="00280A1A" w:rsidP="00280A1A">
      <w:pPr>
        <w:jc w:val="both"/>
        <w:rPr>
          <w:lang w:val="en-CA"/>
        </w:rPr>
      </w:pPr>
      <w:r>
        <w:rPr>
          <w:lang w:val="en-CA"/>
        </w:rPr>
        <w:t>The façade layer in GPS Core consists of the GPSCoreFacade component. The GPS Batch and Online makes use of this façade layer services in order to get or set some information from the GPS Database.</w:t>
      </w:r>
    </w:p>
    <w:p w14:paraId="7501BA70" w14:textId="77777777" w:rsidR="00280A1A" w:rsidRDefault="00280A1A" w:rsidP="00280A1A">
      <w:pPr>
        <w:jc w:val="both"/>
        <w:rPr>
          <w:lang w:val="en-CA"/>
        </w:rPr>
      </w:pPr>
    </w:p>
    <w:p w14:paraId="7501BA71" w14:textId="77777777" w:rsidR="00280A1A" w:rsidRDefault="00280A1A" w:rsidP="00280A1A">
      <w:pPr>
        <w:pStyle w:val="Heading4"/>
        <w:numPr>
          <w:ilvl w:val="3"/>
          <w:numId w:val="2"/>
        </w:numPr>
        <w:rPr>
          <w:lang w:val="en-CA"/>
        </w:rPr>
      </w:pPr>
      <w:bookmarkStart w:id="1038" w:name="_Toc260898734"/>
      <w:r>
        <w:rPr>
          <w:lang w:val="en-CA"/>
        </w:rPr>
        <w:lastRenderedPageBreak/>
        <w:t>DTSCoreFacade</w:t>
      </w:r>
      <w:bookmarkEnd w:id="1038"/>
    </w:p>
    <w:p w14:paraId="7501BA72" w14:textId="77777777" w:rsidR="00280A1A" w:rsidRDefault="00280A1A" w:rsidP="00280A1A">
      <w:pPr>
        <w:rPr>
          <w:lang w:val="en-CA"/>
        </w:rPr>
      </w:pPr>
      <w:r>
        <w:rPr>
          <w:lang w:val="en-CA"/>
        </w:rPr>
        <w:t>This GPS Core facade provides all the methods that need to be exposed in the GPS Core EJB and the GPS Core application. It needs to interact with the service layer:</w:t>
      </w:r>
    </w:p>
    <w:p w14:paraId="7501BA73" w14:textId="77777777" w:rsidR="00280A1A" w:rsidRDefault="00280A1A" w:rsidP="00280A1A">
      <w:pPr>
        <w:rPr>
          <w:lang w:val="en-CA"/>
        </w:rPr>
      </w:pPr>
    </w:p>
    <w:p w14:paraId="7501BA74" w14:textId="77777777" w:rsidR="00280A1A" w:rsidRDefault="00280A1A" w:rsidP="00280A1A">
      <w:pPr>
        <w:pStyle w:val="Heading3"/>
        <w:numPr>
          <w:ilvl w:val="2"/>
          <w:numId w:val="2"/>
        </w:numPr>
        <w:rPr>
          <w:lang w:val="en-CA"/>
        </w:rPr>
      </w:pPr>
      <w:bookmarkStart w:id="1039" w:name="_Toc242948985"/>
      <w:bookmarkStart w:id="1040" w:name="_Toc242932224"/>
      <w:bookmarkStart w:id="1041" w:name="_Toc260898736"/>
      <w:bookmarkStart w:id="1042" w:name="_Toc415568955"/>
      <w:r>
        <w:rPr>
          <w:lang w:val="en-CA"/>
        </w:rPr>
        <w:t>Service Layer</w:t>
      </w:r>
      <w:bookmarkEnd w:id="1039"/>
      <w:bookmarkEnd w:id="1040"/>
      <w:bookmarkEnd w:id="1041"/>
      <w:bookmarkEnd w:id="1042"/>
    </w:p>
    <w:p w14:paraId="7501BA75" w14:textId="77777777" w:rsidR="00280A1A" w:rsidRDefault="00280A1A" w:rsidP="00280A1A">
      <w:pPr>
        <w:rPr>
          <w:lang w:val="en-CA"/>
        </w:rPr>
      </w:pPr>
      <w:r>
        <w:rPr>
          <w:lang w:val="en-CA"/>
        </w:rPr>
        <w:t>The GPS Core service layer is comprised of the following service component:</w:t>
      </w:r>
    </w:p>
    <w:p w14:paraId="7501BA76" w14:textId="77777777" w:rsidR="00280A1A" w:rsidRDefault="00280A1A" w:rsidP="00996F09">
      <w:pPr>
        <w:numPr>
          <w:ilvl w:val="0"/>
          <w:numId w:val="15"/>
        </w:numPr>
        <w:rPr>
          <w:lang w:val="en-CA"/>
        </w:rPr>
      </w:pPr>
      <w:r>
        <w:rPr>
          <w:lang w:val="en-CA"/>
        </w:rPr>
        <w:t>TxnProcessingSvc</w:t>
      </w:r>
    </w:p>
    <w:p w14:paraId="7501BA77" w14:textId="77777777" w:rsidR="00280A1A" w:rsidRDefault="00280A1A" w:rsidP="00280A1A">
      <w:pPr>
        <w:rPr>
          <w:lang w:val="en-CA"/>
        </w:rPr>
      </w:pPr>
    </w:p>
    <w:p w14:paraId="7501BA78" w14:textId="77777777" w:rsidR="00280A1A" w:rsidRDefault="00280A1A" w:rsidP="00280A1A">
      <w:pPr>
        <w:rPr>
          <w:lang w:val="en-CA"/>
        </w:rPr>
      </w:pPr>
      <w:r>
        <w:rPr>
          <w:lang w:val="en-CA"/>
        </w:rPr>
        <w:t>This service is exposed through the façade layer. The service methods in-turn interact/call the Business Object methods to have the business logic executed.</w:t>
      </w:r>
    </w:p>
    <w:p w14:paraId="7501BA79" w14:textId="77777777" w:rsidR="00280A1A" w:rsidRDefault="00280A1A" w:rsidP="00280A1A">
      <w:pPr>
        <w:rPr>
          <w:lang w:val="en-CA"/>
        </w:rPr>
      </w:pPr>
    </w:p>
    <w:p w14:paraId="7501BA7A" w14:textId="77777777" w:rsidR="00280A1A" w:rsidRDefault="00280A1A" w:rsidP="00280A1A">
      <w:pPr>
        <w:pStyle w:val="Heading3"/>
        <w:numPr>
          <w:ilvl w:val="2"/>
          <w:numId w:val="2"/>
        </w:numPr>
        <w:rPr>
          <w:lang w:val="en-CA"/>
        </w:rPr>
      </w:pPr>
      <w:bookmarkStart w:id="1043" w:name="_Toc242948986"/>
      <w:bookmarkStart w:id="1044" w:name="_Toc242932225"/>
      <w:bookmarkStart w:id="1045" w:name="_Toc260898737"/>
      <w:bookmarkStart w:id="1046" w:name="_Toc415568956"/>
      <w:r>
        <w:rPr>
          <w:lang w:val="en-CA"/>
        </w:rPr>
        <w:t>Business Layer</w:t>
      </w:r>
      <w:bookmarkEnd w:id="1043"/>
      <w:bookmarkEnd w:id="1044"/>
      <w:bookmarkEnd w:id="1045"/>
      <w:bookmarkEnd w:id="1046"/>
    </w:p>
    <w:p w14:paraId="7501BA7B" w14:textId="77777777" w:rsidR="00280A1A" w:rsidRDefault="00280A1A" w:rsidP="00280A1A">
      <w:pPr>
        <w:rPr>
          <w:lang w:val="en-CA"/>
        </w:rPr>
      </w:pPr>
      <w:r>
        <w:rPr>
          <w:lang w:val="en-CA"/>
        </w:rPr>
        <w:t>The business layer is comprised of the following Business objects:</w:t>
      </w:r>
    </w:p>
    <w:p w14:paraId="7501BA7C" w14:textId="77777777" w:rsidR="00280A1A" w:rsidRDefault="00280A1A" w:rsidP="00996F09">
      <w:pPr>
        <w:numPr>
          <w:ilvl w:val="0"/>
          <w:numId w:val="16"/>
        </w:numPr>
        <w:rPr>
          <w:lang w:val="en-CA"/>
        </w:rPr>
      </w:pPr>
      <w:r>
        <w:rPr>
          <w:lang w:val="en-CA"/>
        </w:rPr>
        <w:t>TxnProcessingBO – provides the business logic for handling all the following scenarios.</w:t>
      </w:r>
    </w:p>
    <w:p w14:paraId="7501BA7D" w14:textId="77777777" w:rsidR="00280A1A" w:rsidRDefault="00280A1A" w:rsidP="00996F09">
      <w:pPr>
        <w:numPr>
          <w:ilvl w:val="1"/>
          <w:numId w:val="17"/>
        </w:numPr>
        <w:spacing w:before="120"/>
        <w:rPr>
          <w:lang w:val="en-CA"/>
        </w:rPr>
      </w:pPr>
      <w:r>
        <w:rPr>
          <w:lang w:val="en-CA"/>
        </w:rPr>
        <w:t>Loading of all BSS Details</w:t>
      </w:r>
    </w:p>
    <w:p w14:paraId="7501BA7E" w14:textId="77777777" w:rsidR="00280A1A" w:rsidRDefault="00280A1A" w:rsidP="00996F09">
      <w:pPr>
        <w:numPr>
          <w:ilvl w:val="1"/>
          <w:numId w:val="17"/>
        </w:numPr>
        <w:rPr>
          <w:lang w:val="en-CA"/>
        </w:rPr>
      </w:pPr>
      <w:r>
        <w:rPr>
          <w:lang w:val="en-CA"/>
        </w:rPr>
        <w:t>Loading of all Merchant Details</w:t>
      </w:r>
    </w:p>
    <w:p w14:paraId="7501BA7F" w14:textId="77777777" w:rsidR="00280A1A" w:rsidRDefault="00280A1A" w:rsidP="00996F09">
      <w:pPr>
        <w:numPr>
          <w:ilvl w:val="1"/>
          <w:numId w:val="17"/>
        </w:numPr>
        <w:rPr>
          <w:lang w:val="en-CA"/>
        </w:rPr>
      </w:pPr>
      <w:r>
        <w:rPr>
          <w:lang w:val="en-CA"/>
        </w:rPr>
        <w:t>Generation of GPSTRN</w:t>
      </w:r>
    </w:p>
    <w:p w14:paraId="7501BA80" w14:textId="77777777" w:rsidR="00280A1A" w:rsidRDefault="00280A1A" w:rsidP="00996F09">
      <w:pPr>
        <w:numPr>
          <w:ilvl w:val="1"/>
          <w:numId w:val="17"/>
        </w:numPr>
        <w:rPr>
          <w:lang w:val="en-CA"/>
        </w:rPr>
      </w:pPr>
      <w:r>
        <w:rPr>
          <w:lang w:val="en-CA"/>
        </w:rPr>
        <w:t>Retrieval of Transaction Information</w:t>
      </w:r>
    </w:p>
    <w:p w14:paraId="7501BA81" w14:textId="77777777" w:rsidR="00280A1A" w:rsidRDefault="00280A1A" w:rsidP="00996F09">
      <w:pPr>
        <w:numPr>
          <w:ilvl w:val="1"/>
          <w:numId w:val="17"/>
        </w:numPr>
        <w:rPr>
          <w:lang w:val="en-CA"/>
        </w:rPr>
      </w:pPr>
      <w:r>
        <w:rPr>
          <w:lang w:val="en-CA"/>
        </w:rPr>
        <w:t>Storage of Transaction Information</w:t>
      </w:r>
    </w:p>
    <w:p w14:paraId="7501BA83" w14:textId="77777777" w:rsidR="00280A1A" w:rsidRDefault="00280A1A" w:rsidP="00280A1A">
      <w:pPr>
        <w:rPr>
          <w:lang w:val="en-CA"/>
        </w:rPr>
      </w:pPr>
    </w:p>
    <w:p w14:paraId="7501BA84" w14:textId="77777777" w:rsidR="00280A1A" w:rsidRDefault="00280A1A" w:rsidP="00996F09">
      <w:pPr>
        <w:numPr>
          <w:ilvl w:val="0"/>
          <w:numId w:val="16"/>
        </w:numPr>
        <w:rPr>
          <w:lang w:val="en-CA"/>
        </w:rPr>
      </w:pPr>
      <w:r>
        <w:rPr>
          <w:lang w:val="en-CA"/>
        </w:rPr>
        <w:t>AuditLoggingBO – all requests made to GPS system has to be logged appropriately. The AuditLoggingBO handles the same.</w:t>
      </w:r>
    </w:p>
    <w:p w14:paraId="7501BA85" w14:textId="77777777" w:rsidR="00280A1A" w:rsidRDefault="00280A1A" w:rsidP="00280A1A">
      <w:pPr>
        <w:ind w:left="360"/>
        <w:rPr>
          <w:lang w:val="en-CA"/>
        </w:rPr>
      </w:pPr>
    </w:p>
    <w:p w14:paraId="7501BA86" w14:textId="77777777" w:rsidR="00280A1A" w:rsidRDefault="00280A1A" w:rsidP="00280A1A">
      <w:pPr>
        <w:pStyle w:val="Heading3"/>
        <w:numPr>
          <w:ilvl w:val="2"/>
          <w:numId w:val="2"/>
        </w:numPr>
        <w:rPr>
          <w:lang w:val="en-CA"/>
        </w:rPr>
      </w:pPr>
      <w:bookmarkStart w:id="1047" w:name="_Toc242948987"/>
      <w:bookmarkStart w:id="1048" w:name="_Toc242932226"/>
      <w:bookmarkStart w:id="1049" w:name="_Toc260898738"/>
      <w:bookmarkStart w:id="1050" w:name="_Toc415568957"/>
      <w:r>
        <w:rPr>
          <w:lang w:val="en-CA"/>
        </w:rPr>
        <w:t>Integration (DAO) Layer</w:t>
      </w:r>
      <w:bookmarkEnd w:id="1047"/>
      <w:bookmarkEnd w:id="1048"/>
      <w:bookmarkEnd w:id="1049"/>
      <w:bookmarkEnd w:id="1050"/>
    </w:p>
    <w:p w14:paraId="7501BA87" w14:textId="77777777" w:rsidR="00280A1A" w:rsidRDefault="00280A1A" w:rsidP="00280A1A">
      <w:pPr>
        <w:rPr>
          <w:lang w:val="en-CA"/>
        </w:rPr>
      </w:pPr>
      <w:r>
        <w:rPr>
          <w:lang w:val="en-CA"/>
        </w:rPr>
        <w:t>The Integration layer is comprised of the following layers:</w:t>
      </w:r>
    </w:p>
    <w:p w14:paraId="7501BA88" w14:textId="77777777" w:rsidR="00280A1A" w:rsidRDefault="00280A1A" w:rsidP="00996F09">
      <w:pPr>
        <w:numPr>
          <w:ilvl w:val="0"/>
          <w:numId w:val="16"/>
        </w:numPr>
        <w:rPr>
          <w:lang w:val="en-CA"/>
        </w:rPr>
      </w:pPr>
      <w:r>
        <w:rPr>
          <w:lang w:val="en-CA"/>
        </w:rPr>
        <w:t>DAO Layer – The DAO Layer is comprised of objects that provide an abstract interface to the underlying database tables, providing some specific operations without exposing details of the database. It provides a mapping from application calls to the persistence layer.</w:t>
      </w:r>
    </w:p>
    <w:p w14:paraId="7501BA89" w14:textId="77777777" w:rsidR="00280A1A" w:rsidRDefault="00280A1A" w:rsidP="00996F09">
      <w:pPr>
        <w:numPr>
          <w:ilvl w:val="0"/>
          <w:numId w:val="18"/>
        </w:numPr>
        <w:spacing w:before="120"/>
        <w:rPr>
          <w:lang w:val="en-CA"/>
        </w:rPr>
      </w:pPr>
      <w:r>
        <w:rPr>
          <w:lang w:val="en-CA"/>
        </w:rPr>
        <w:t>TxnProcessingDAO</w:t>
      </w:r>
    </w:p>
    <w:p w14:paraId="7501BA8A" w14:textId="77777777" w:rsidR="00280A1A" w:rsidRDefault="00280A1A" w:rsidP="00996F09">
      <w:pPr>
        <w:numPr>
          <w:ilvl w:val="0"/>
          <w:numId w:val="18"/>
        </w:numPr>
        <w:rPr>
          <w:lang w:val="en-CA"/>
        </w:rPr>
      </w:pPr>
      <w:r>
        <w:rPr>
          <w:lang w:val="en-CA"/>
        </w:rPr>
        <w:t>ConfigDAO</w:t>
      </w:r>
    </w:p>
    <w:p w14:paraId="7501BA8B" w14:textId="77777777" w:rsidR="00280A1A" w:rsidRDefault="00280A1A" w:rsidP="00280A1A">
      <w:pPr>
        <w:pStyle w:val="Heading3"/>
        <w:numPr>
          <w:ilvl w:val="2"/>
          <w:numId w:val="2"/>
        </w:numPr>
        <w:rPr>
          <w:lang w:val="en-CA"/>
        </w:rPr>
      </w:pPr>
      <w:bookmarkStart w:id="1051" w:name="_Toc415568958"/>
      <w:r>
        <w:rPr>
          <w:lang w:val="en-CA"/>
        </w:rPr>
        <w:t>Transport Layer</w:t>
      </w:r>
      <w:bookmarkEnd w:id="1051"/>
    </w:p>
    <w:p w14:paraId="7501BA8C" w14:textId="77777777" w:rsidR="00280A1A" w:rsidRDefault="00280A1A" w:rsidP="00996F09">
      <w:pPr>
        <w:numPr>
          <w:ilvl w:val="0"/>
          <w:numId w:val="16"/>
        </w:numPr>
        <w:spacing w:before="120"/>
        <w:rPr>
          <w:lang w:val="en-CA"/>
        </w:rPr>
      </w:pPr>
      <w:r>
        <w:rPr>
          <w:lang w:val="en-CA"/>
        </w:rPr>
        <w:t>Connector and Adapter Layer – This layer is comprised of the GPS Database Connector.</w:t>
      </w:r>
    </w:p>
    <w:p w14:paraId="7501BA8D" w14:textId="77777777" w:rsidR="00280A1A" w:rsidRDefault="00280A1A" w:rsidP="00280A1A">
      <w:pPr>
        <w:rPr>
          <w:lang w:val="en-CA"/>
        </w:rPr>
      </w:pPr>
    </w:p>
    <w:p w14:paraId="7501BA8E" w14:textId="77777777" w:rsidR="00280A1A" w:rsidRDefault="00280A1A" w:rsidP="00280A1A">
      <w:pPr>
        <w:pStyle w:val="Heading2"/>
        <w:numPr>
          <w:ilvl w:val="1"/>
          <w:numId w:val="2"/>
        </w:numPr>
        <w:rPr>
          <w:lang w:val="en-CA"/>
        </w:rPr>
      </w:pPr>
      <w:bookmarkStart w:id="1052" w:name="_Toc369800731"/>
      <w:bookmarkStart w:id="1053" w:name="_Toc369803390"/>
      <w:bookmarkStart w:id="1054" w:name="_Toc369803951"/>
      <w:bookmarkStart w:id="1055" w:name="_Toc369805078"/>
      <w:bookmarkStart w:id="1056" w:name="_Toc369805639"/>
      <w:bookmarkStart w:id="1057" w:name="_Toc369806199"/>
      <w:bookmarkStart w:id="1058" w:name="_Toc369806763"/>
      <w:bookmarkStart w:id="1059" w:name="_Toc369807321"/>
      <w:bookmarkStart w:id="1060" w:name="_Toc369807877"/>
      <w:bookmarkStart w:id="1061" w:name="_Toc369808426"/>
      <w:bookmarkStart w:id="1062" w:name="_Toc369808969"/>
      <w:bookmarkStart w:id="1063" w:name="_Toc370131992"/>
      <w:bookmarkStart w:id="1064" w:name="_Toc370132179"/>
      <w:bookmarkStart w:id="1065" w:name="_Toc370132539"/>
      <w:bookmarkStart w:id="1066" w:name="_Toc370837440"/>
      <w:bookmarkStart w:id="1067" w:name="_Toc242932228"/>
      <w:bookmarkStart w:id="1068" w:name="_Toc242948989"/>
      <w:bookmarkStart w:id="1069" w:name="_Toc415568959"/>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r>
        <w:rPr>
          <w:b w:val="0"/>
          <w:lang w:val="en-CA"/>
        </w:rPr>
        <w:lastRenderedPageBreak/>
        <w:t>GPS Class Diagram</w:t>
      </w:r>
      <w:bookmarkEnd w:id="1067"/>
      <w:bookmarkEnd w:id="1068"/>
      <w:bookmarkEnd w:id="1069"/>
    </w:p>
    <w:p w14:paraId="7501BA8F" w14:textId="77777777" w:rsidR="00280A1A" w:rsidRDefault="00280A1A" w:rsidP="00280A1A">
      <w:pPr>
        <w:pStyle w:val="Heading3"/>
        <w:numPr>
          <w:ilvl w:val="2"/>
          <w:numId w:val="2"/>
        </w:numPr>
        <w:rPr>
          <w:lang w:val="en-CA"/>
        </w:rPr>
      </w:pPr>
      <w:bookmarkStart w:id="1070" w:name="_Toc415568960"/>
      <w:r>
        <w:rPr>
          <w:lang w:val="en-CA"/>
        </w:rPr>
        <w:t>GPS Value Object Model</w:t>
      </w:r>
      <w:bookmarkEnd w:id="1070"/>
    </w:p>
    <w:p w14:paraId="7501BA90" w14:textId="77777777" w:rsidR="00280A1A" w:rsidRDefault="00280A1A" w:rsidP="00280A1A">
      <w:pPr>
        <w:rPr>
          <w:lang w:val="en-CA"/>
        </w:rPr>
      </w:pPr>
      <w:r w:rsidRPr="007E3C18">
        <w:rPr>
          <w:lang w:val="en-CA"/>
        </w:rPr>
        <w:object w:dxaOrig="8325" w:dyaOrig="6345" w14:anchorId="7501E359">
          <v:shape id="_x0000_i1026" type="#_x0000_t75" style="width:414.75pt;height:318pt" o:ole="">
            <v:imagedata r:id="rId26" o:title=""/>
          </v:shape>
          <o:OLEObject Type="Embed" ProgID="Visio.Drawing.11" ShapeID="_x0000_i1026" DrawAspect="Content" ObjectID="_1489316648" r:id="rId27"/>
        </w:object>
      </w:r>
    </w:p>
    <w:p w14:paraId="7501BA91" w14:textId="77777777" w:rsidR="00280A1A" w:rsidRDefault="00280A1A" w:rsidP="00280A1A">
      <w:pPr>
        <w:rPr>
          <w:lang w:val="en-CA"/>
        </w:rPr>
      </w:pPr>
    </w:p>
    <w:p w14:paraId="7501BA92" w14:textId="77777777" w:rsidR="00280A1A" w:rsidRDefault="00280A1A" w:rsidP="00280A1A">
      <w:pPr>
        <w:pStyle w:val="Heading3"/>
        <w:numPr>
          <w:ilvl w:val="2"/>
          <w:numId w:val="2"/>
        </w:numPr>
        <w:rPr>
          <w:lang w:val="en-CA"/>
        </w:rPr>
      </w:pPr>
      <w:bookmarkStart w:id="1071" w:name="_Toc415568961"/>
      <w:r>
        <w:rPr>
          <w:lang w:val="en-CA"/>
        </w:rPr>
        <w:t>GPS Class Diagram Layer</w:t>
      </w:r>
      <w:bookmarkEnd w:id="1071"/>
    </w:p>
    <w:p w14:paraId="7501BA93" w14:textId="77777777" w:rsidR="00280A1A" w:rsidRDefault="00280A1A" w:rsidP="00280A1A">
      <w:pPr>
        <w:rPr>
          <w:lang w:val="en-CA"/>
        </w:rPr>
      </w:pPr>
    </w:p>
    <w:p w14:paraId="7501BA94" w14:textId="3E340363" w:rsidR="00280A1A" w:rsidRDefault="00280A1A" w:rsidP="00280A1A">
      <w:pPr>
        <w:rPr>
          <w:lang w:val="en-CA"/>
        </w:rPr>
      </w:pPr>
      <w:r>
        <w:rPr>
          <w:lang w:val="en-CA"/>
        </w:rPr>
        <w:t xml:space="preserve">The diagram below depicts the various classes and interfaces involved in implementing the GPS Core </w:t>
      </w:r>
      <w:r w:rsidR="00AC40B2">
        <w:rPr>
          <w:lang w:val="en-CA"/>
        </w:rPr>
        <w:t>functionalities</w:t>
      </w:r>
      <w:r>
        <w:rPr>
          <w:lang w:val="en-CA"/>
        </w:rPr>
        <w:t>.</w:t>
      </w:r>
    </w:p>
    <w:p w14:paraId="7501BA95" w14:textId="77777777" w:rsidR="00280A1A" w:rsidRDefault="00280A1A" w:rsidP="00280A1A">
      <w:pPr>
        <w:rPr>
          <w:highlight w:val="yellow"/>
          <w:lang w:val="en-CA"/>
        </w:rPr>
      </w:pPr>
    </w:p>
    <w:p w14:paraId="7501BA96" w14:textId="19DBC47D" w:rsidR="00280A1A" w:rsidRDefault="00515491" w:rsidP="00280A1A">
      <w:pPr>
        <w:rPr>
          <w:lang w:val="en-CA"/>
        </w:rPr>
      </w:pPr>
      <w:r w:rsidRPr="007E3C18">
        <w:rPr>
          <w:lang w:val="en-CA"/>
        </w:rPr>
        <w:object w:dxaOrig="8559" w:dyaOrig="13945" w14:anchorId="7501E35A">
          <v:shape id="_x0000_i1027" type="#_x0000_t75" style="width:404.25pt;height:654pt" o:ole="">
            <v:imagedata r:id="rId28" o:title=""/>
          </v:shape>
          <o:OLEObject Type="Embed" ProgID="Visio.Drawing.11" ShapeID="_x0000_i1027" DrawAspect="Content" ObjectID="_1489316649" r:id="rId29"/>
        </w:object>
      </w:r>
    </w:p>
    <w:p w14:paraId="7501BA98" w14:textId="77777777" w:rsidR="00280A1A" w:rsidRDefault="00280A1A" w:rsidP="00280A1A">
      <w:pPr>
        <w:pStyle w:val="Heading2"/>
        <w:numPr>
          <w:ilvl w:val="1"/>
          <w:numId w:val="2"/>
        </w:numPr>
        <w:rPr>
          <w:lang w:val="en-CA"/>
        </w:rPr>
      </w:pPr>
      <w:bookmarkStart w:id="1072" w:name="_Toc242948990"/>
      <w:bookmarkStart w:id="1073" w:name="_Toc242932229"/>
      <w:bookmarkStart w:id="1074" w:name="_Toc415568962"/>
      <w:r>
        <w:rPr>
          <w:b w:val="0"/>
          <w:lang w:val="en-CA"/>
        </w:rPr>
        <w:lastRenderedPageBreak/>
        <w:t>GPS Core Functionalities</w:t>
      </w:r>
      <w:bookmarkEnd w:id="1072"/>
      <w:bookmarkEnd w:id="1073"/>
      <w:bookmarkEnd w:id="1074"/>
    </w:p>
    <w:p w14:paraId="7501BA99" w14:textId="77777777" w:rsidR="00280A1A" w:rsidRDefault="00280A1A" w:rsidP="00280A1A">
      <w:pPr>
        <w:rPr>
          <w:lang w:val="en-CA"/>
        </w:rPr>
      </w:pPr>
    </w:p>
    <w:p w14:paraId="7501BA9A" w14:textId="0AA35A1D" w:rsidR="00280A1A" w:rsidRDefault="00280A1A" w:rsidP="00280A1A">
      <w:pPr>
        <w:rPr>
          <w:lang w:val="en-CA"/>
        </w:rPr>
      </w:pPr>
      <w:r>
        <w:rPr>
          <w:lang w:val="en-CA"/>
        </w:rPr>
        <w:t xml:space="preserve">The GPS Core functionalities are </w:t>
      </w:r>
      <w:r w:rsidR="00AC40B2">
        <w:rPr>
          <w:lang w:val="en-CA"/>
        </w:rPr>
        <w:t>intended</w:t>
      </w:r>
      <w:r>
        <w:rPr>
          <w:lang w:val="en-CA"/>
        </w:rPr>
        <w:t xml:space="preserve"> to address the common needs of the GPS Online Service and the GPS Batch Service. Those functionalities involve generating the GPSTRN for GPS online and batch, loading the BSS information and merchant information for the GPS online, getting the transaction number for GPS online and retrieving or saving the transaction information for GPS online and batch.</w:t>
      </w:r>
    </w:p>
    <w:p w14:paraId="7501BA9B" w14:textId="77777777" w:rsidR="00280A1A" w:rsidRDefault="00280A1A" w:rsidP="00280A1A">
      <w:pPr>
        <w:rPr>
          <w:lang w:val="en-CA"/>
        </w:rPr>
      </w:pPr>
    </w:p>
    <w:p w14:paraId="7501BA9C" w14:textId="77777777" w:rsidR="00280A1A" w:rsidRDefault="00280A1A" w:rsidP="00280A1A">
      <w:pPr>
        <w:pStyle w:val="Heading3"/>
        <w:numPr>
          <w:ilvl w:val="2"/>
          <w:numId w:val="2"/>
        </w:numPr>
        <w:rPr>
          <w:lang w:val="en-CA"/>
        </w:rPr>
      </w:pPr>
      <w:bookmarkStart w:id="1075" w:name="_Toc415568963"/>
      <w:r>
        <w:rPr>
          <w:lang w:val="en-CA"/>
        </w:rPr>
        <w:t>GPS TRN Generation</w:t>
      </w:r>
      <w:bookmarkEnd w:id="1075"/>
    </w:p>
    <w:p w14:paraId="7501BA9D" w14:textId="77777777" w:rsidR="00280A1A" w:rsidRDefault="00280A1A" w:rsidP="00280A1A">
      <w:pPr>
        <w:rPr>
          <w:lang w:val="en-CA"/>
        </w:rPr>
      </w:pPr>
      <w:r>
        <w:rPr>
          <w:lang w:val="en-CA"/>
        </w:rPr>
        <w:t>The following sequence diagram provides functional flow of GPS TRN generation process.</w:t>
      </w:r>
    </w:p>
    <w:p w14:paraId="7501BA9E" w14:textId="77777777" w:rsidR="00280A1A" w:rsidRDefault="00280A1A" w:rsidP="00280A1A">
      <w:pPr>
        <w:rPr>
          <w:lang w:val="en-CA"/>
        </w:rPr>
      </w:pPr>
    </w:p>
    <w:p w14:paraId="7501BA9F" w14:textId="77777777" w:rsidR="00280A1A" w:rsidRDefault="00280A1A" w:rsidP="00280A1A">
      <w:pPr>
        <w:rPr>
          <w:lang w:val="en-CA"/>
        </w:rPr>
      </w:pPr>
      <w:r w:rsidRPr="007E3C18">
        <w:rPr>
          <w:lang w:val="en-CA"/>
        </w:rPr>
        <w:object w:dxaOrig="9360" w:dyaOrig="5625" w14:anchorId="7501E35B">
          <v:shape id="_x0000_i1028" type="#_x0000_t75" style="width:469.5pt;height:283.5pt" o:ole="">
            <v:imagedata r:id="rId30" o:title=""/>
          </v:shape>
          <o:OLEObject Type="Embed" ProgID="Visio.Drawing.11" ShapeID="_x0000_i1028" DrawAspect="Content" ObjectID="_1489316650" r:id="rId31"/>
        </w:object>
      </w:r>
    </w:p>
    <w:p w14:paraId="7501BAA0" w14:textId="77777777" w:rsidR="00280A1A" w:rsidRDefault="00280A1A" w:rsidP="00280A1A">
      <w:pPr>
        <w:rPr>
          <w:lang w:val="en-CA"/>
        </w:rPr>
      </w:pPr>
    </w:p>
    <w:p w14:paraId="7501BAA1" w14:textId="77777777" w:rsidR="00280A1A" w:rsidRDefault="00280A1A" w:rsidP="00280A1A">
      <w:pPr>
        <w:rPr>
          <w:lang w:val="en-CA"/>
        </w:rPr>
      </w:pPr>
    </w:p>
    <w:p w14:paraId="7501BAA2" w14:textId="77777777" w:rsidR="00280A1A" w:rsidRDefault="00280A1A" w:rsidP="00280A1A">
      <w:pPr>
        <w:rPr>
          <w:lang w:val="en-CA"/>
        </w:rPr>
      </w:pPr>
    </w:p>
    <w:p w14:paraId="7501BAA3" w14:textId="77777777" w:rsidR="00280A1A" w:rsidRDefault="00280A1A" w:rsidP="00280A1A">
      <w:pPr>
        <w:rPr>
          <w:lang w:val="en-CA"/>
        </w:rPr>
      </w:pPr>
    </w:p>
    <w:p w14:paraId="7501BAA4" w14:textId="77777777" w:rsidR="00280A1A" w:rsidRDefault="00280A1A" w:rsidP="00280A1A">
      <w:pPr>
        <w:rPr>
          <w:lang w:val="en-CA"/>
        </w:rPr>
      </w:pPr>
    </w:p>
    <w:p w14:paraId="7501BAA5" w14:textId="77777777" w:rsidR="00280A1A" w:rsidRDefault="00280A1A" w:rsidP="00280A1A">
      <w:pPr>
        <w:rPr>
          <w:lang w:val="en-CA"/>
        </w:rPr>
      </w:pPr>
    </w:p>
    <w:p w14:paraId="7501BAA6" w14:textId="77777777" w:rsidR="00280A1A" w:rsidRDefault="00280A1A" w:rsidP="00280A1A">
      <w:pPr>
        <w:rPr>
          <w:lang w:val="en-CA"/>
        </w:rPr>
      </w:pPr>
    </w:p>
    <w:p w14:paraId="7501BAA7" w14:textId="77777777" w:rsidR="00280A1A" w:rsidRDefault="00280A1A" w:rsidP="00280A1A">
      <w:pPr>
        <w:rPr>
          <w:lang w:val="en-CA"/>
        </w:rPr>
      </w:pPr>
    </w:p>
    <w:p w14:paraId="7501BAA8" w14:textId="77777777" w:rsidR="00280A1A" w:rsidRDefault="00280A1A" w:rsidP="00280A1A">
      <w:pPr>
        <w:rPr>
          <w:lang w:val="en-CA"/>
        </w:rPr>
      </w:pPr>
    </w:p>
    <w:p w14:paraId="7501BAA9" w14:textId="77777777" w:rsidR="00280A1A" w:rsidRDefault="00280A1A" w:rsidP="00280A1A">
      <w:pPr>
        <w:rPr>
          <w:lang w:val="en-CA"/>
        </w:rPr>
      </w:pPr>
    </w:p>
    <w:p w14:paraId="7501BAAA" w14:textId="77777777" w:rsidR="00280A1A" w:rsidRDefault="00280A1A" w:rsidP="00280A1A">
      <w:pPr>
        <w:rPr>
          <w:lang w:val="en-CA"/>
        </w:rPr>
      </w:pPr>
    </w:p>
    <w:p w14:paraId="7501BAAB" w14:textId="77777777" w:rsidR="00280A1A" w:rsidRDefault="00280A1A" w:rsidP="00280A1A">
      <w:pPr>
        <w:rPr>
          <w:lang w:val="en-CA"/>
        </w:rPr>
      </w:pPr>
    </w:p>
    <w:p w14:paraId="7501BAAC" w14:textId="77777777" w:rsidR="00280A1A" w:rsidRDefault="00280A1A" w:rsidP="00280A1A">
      <w:pPr>
        <w:rPr>
          <w:lang w:val="en-CA"/>
        </w:rPr>
      </w:pPr>
    </w:p>
    <w:p w14:paraId="7501BAAD" w14:textId="77777777" w:rsidR="00280A1A" w:rsidRDefault="00280A1A" w:rsidP="00280A1A">
      <w:pPr>
        <w:rPr>
          <w:lang w:val="en-CA"/>
        </w:rPr>
      </w:pPr>
    </w:p>
    <w:p w14:paraId="7501BAAE" w14:textId="77777777" w:rsidR="00280A1A" w:rsidRDefault="00280A1A" w:rsidP="00280A1A">
      <w:pPr>
        <w:rPr>
          <w:lang w:val="en-CA"/>
        </w:rPr>
      </w:pPr>
    </w:p>
    <w:p w14:paraId="7501BAAF" w14:textId="77777777" w:rsidR="00280A1A" w:rsidRDefault="00280A1A" w:rsidP="00280A1A">
      <w:pPr>
        <w:rPr>
          <w:lang w:val="en-CA"/>
        </w:rPr>
      </w:pPr>
    </w:p>
    <w:p w14:paraId="7501BAB0" w14:textId="77777777" w:rsidR="00280A1A" w:rsidRDefault="00280A1A" w:rsidP="00280A1A">
      <w:pPr>
        <w:rPr>
          <w:lang w:val="en-CA"/>
        </w:rPr>
      </w:pPr>
    </w:p>
    <w:p w14:paraId="7501BAB1" w14:textId="77777777" w:rsidR="00280A1A" w:rsidRDefault="00280A1A" w:rsidP="00280A1A">
      <w:pPr>
        <w:rPr>
          <w:lang w:val="en-CA"/>
        </w:rPr>
      </w:pPr>
    </w:p>
    <w:p w14:paraId="7501BAB2" w14:textId="77777777" w:rsidR="00280A1A" w:rsidRDefault="00280A1A" w:rsidP="00280A1A">
      <w:pPr>
        <w:rPr>
          <w:lang w:val="en-CA"/>
        </w:rPr>
      </w:pPr>
    </w:p>
    <w:p w14:paraId="7501BAB3" w14:textId="77777777" w:rsidR="00280A1A" w:rsidRDefault="00280A1A" w:rsidP="00280A1A">
      <w:pPr>
        <w:rPr>
          <w:lang w:val="en-CA"/>
        </w:rPr>
      </w:pPr>
    </w:p>
    <w:p w14:paraId="7501BAB4" w14:textId="77777777" w:rsidR="00280A1A" w:rsidRDefault="00280A1A" w:rsidP="00280A1A">
      <w:pPr>
        <w:rPr>
          <w:lang w:val="en-CA"/>
        </w:rPr>
      </w:pPr>
    </w:p>
    <w:p w14:paraId="7501BAB5" w14:textId="77777777" w:rsidR="00280A1A" w:rsidRDefault="00280A1A" w:rsidP="00280A1A">
      <w:pPr>
        <w:pStyle w:val="Heading3"/>
        <w:numPr>
          <w:ilvl w:val="2"/>
          <w:numId w:val="2"/>
        </w:numPr>
        <w:rPr>
          <w:lang w:val="en-CA"/>
        </w:rPr>
      </w:pPr>
      <w:bookmarkStart w:id="1076" w:name="_Toc415568964"/>
      <w:r>
        <w:rPr>
          <w:lang w:val="en-CA"/>
        </w:rPr>
        <w:t>BSS Info Loading</w:t>
      </w:r>
      <w:bookmarkEnd w:id="1076"/>
    </w:p>
    <w:p w14:paraId="7501BAB6" w14:textId="77777777" w:rsidR="00280A1A" w:rsidRDefault="00280A1A" w:rsidP="00280A1A">
      <w:pPr>
        <w:rPr>
          <w:lang w:val="en-CA"/>
        </w:rPr>
      </w:pPr>
      <w:r>
        <w:rPr>
          <w:lang w:val="en-CA"/>
        </w:rPr>
        <w:t>The following sequence diagram provides functional flow of BSS information loading process.</w:t>
      </w:r>
    </w:p>
    <w:p w14:paraId="7501BAB7" w14:textId="77777777" w:rsidR="00280A1A" w:rsidRDefault="00280A1A" w:rsidP="00280A1A">
      <w:pPr>
        <w:rPr>
          <w:lang w:val="en-CA"/>
        </w:rPr>
      </w:pPr>
    </w:p>
    <w:p w14:paraId="7501BAB8" w14:textId="77777777" w:rsidR="00280A1A" w:rsidRDefault="00280A1A" w:rsidP="00280A1A">
      <w:pPr>
        <w:rPr>
          <w:lang w:val="en-CA"/>
        </w:rPr>
      </w:pPr>
      <w:r w:rsidRPr="007E3C18">
        <w:rPr>
          <w:lang w:val="en-CA"/>
        </w:rPr>
        <w:object w:dxaOrig="8820" w:dyaOrig="5925" w14:anchorId="7501E35C">
          <v:shape id="_x0000_i1029" type="#_x0000_t75" style="width:440.25pt;height:297pt" o:ole="">
            <v:imagedata r:id="rId32" o:title=""/>
          </v:shape>
          <o:OLEObject Type="Embed" ProgID="Visio.Drawing.11" ShapeID="_x0000_i1029" DrawAspect="Content" ObjectID="_1489316651" r:id="rId33"/>
        </w:object>
      </w:r>
    </w:p>
    <w:p w14:paraId="7501BAB9" w14:textId="77777777" w:rsidR="00280A1A" w:rsidRDefault="00280A1A" w:rsidP="00280A1A">
      <w:pPr>
        <w:rPr>
          <w:lang w:val="en-CA"/>
        </w:rPr>
      </w:pPr>
    </w:p>
    <w:p w14:paraId="7501BABA" w14:textId="77777777" w:rsidR="00280A1A" w:rsidRDefault="00280A1A" w:rsidP="00280A1A">
      <w:pPr>
        <w:rPr>
          <w:lang w:val="en-CA"/>
        </w:rPr>
      </w:pPr>
    </w:p>
    <w:p w14:paraId="7501BABB" w14:textId="77777777" w:rsidR="00280A1A" w:rsidRDefault="00280A1A" w:rsidP="00280A1A">
      <w:pPr>
        <w:rPr>
          <w:lang w:val="en-CA"/>
        </w:rPr>
      </w:pPr>
    </w:p>
    <w:p w14:paraId="7501BABC" w14:textId="77777777" w:rsidR="00280A1A" w:rsidRDefault="00280A1A" w:rsidP="00280A1A">
      <w:pPr>
        <w:rPr>
          <w:lang w:val="en-CA"/>
        </w:rPr>
      </w:pPr>
    </w:p>
    <w:p w14:paraId="7501BABD" w14:textId="77777777" w:rsidR="00280A1A" w:rsidRDefault="00280A1A" w:rsidP="00280A1A">
      <w:pPr>
        <w:rPr>
          <w:lang w:val="en-CA"/>
        </w:rPr>
      </w:pPr>
    </w:p>
    <w:p w14:paraId="7501BABE" w14:textId="77777777" w:rsidR="00280A1A" w:rsidRDefault="00280A1A" w:rsidP="00280A1A">
      <w:pPr>
        <w:rPr>
          <w:lang w:val="en-CA"/>
        </w:rPr>
      </w:pPr>
    </w:p>
    <w:p w14:paraId="7501BABF" w14:textId="77777777" w:rsidR="00280A1A" w:rsidRDefault="00280A1A" w:rsidP="00280A1A">
      <w:pPr>
        <w:rPr>
          <w:lang w:val="en-CA"/>
        </w:rPr>
      </w:pPr>
    </w:p>
    <w:p w14:paraId="7501BAC0" w14:textId="77777777" w:rsidR="00280A1A" w:rsidRDefault="00280A1A" w:rsidP="00280A1A">
      <w:pPr>
        <w:rPr>
          <w:lang w:val="en-CA"/>
        </w:rPr>
      </w:pPr>
    </w:p>
    <w:p w14:paraId="7501BAC1" w14:textId="77777777" w:rsidR="00280A1A" w:rsidRDefault="00280A1A" w:rsidP="00280A1A">
      <w:pPr>
        <w:rPr>
          <w:lang w:val="en-CA"/>
        </w:rPr>
      </w:pPr>
    </w:p>
    <w:p w14:paraId="7501BAC2" w14:textId="77777777" w:rsidR="00280A1A" w:rsidRDefault="00280A1A" w:rsidP="00280A1A">
      <w:pPr>
        <w:rPr>
          <w:lang w:val="en-CA"/>
        </w:rPr>
      </w:pPr>
    </w:p>
    <w:p w14:paraId="7501BAC3" w14:textId="77777777" w:rsidR="00280A1A" w:rsidRDefault="00280A1A" w:rsidP="00280A1A">
      <w:pPr>
        <w:rPr>
          <w:lang w:val="en-CA"/>
        </w:rPr>
      </w:pPr>
    </w:p>
    <w:p w14:paraId="7501BAC4" w14:textId="77777777" w:rsidR="00280A1A" w:rsidRDefault="00280A1A" w:rsidP="00280A1A">
      <w:pPr>
        <w:rPr>
          <w:lang w:val="en-CA"/>
        </w:rPr>
      </w:pPr>
    </w:p>
    <w:p w14:paraId="7501BAC5" w14:textId="77777777" w:rsidR="00280A1A" w:rsidRDefault="00280A1A" w:rsidP="00280A1A">
      <w:pPr>
        <w:rPr>
          <w:lang w:val="en-CA"/>
        </w:rPr>
      </w:pPr>
    </w:p>
    <w:p w14:paraId="7501BAC6" w14:textId="77777777" w:rsidR="00280A1A" w:rsidRDefault="00280A1A" w:rsidP="00280A1A">
      <w:pPr>
        <w:rPr>
          <w:lang w:val="en-CA"/>
        </w:rPr>
      </w:pPr>
    </w:p>
    <w:p w14:paraId="7501BAC7" w14:textId="77777777" w:rsidR="00280A1A" w:rsidRDefault="00280A1A" w:rsidP="00280A1A">
      <w:pPr>
        <w:rPr>
          <w:lang w:val="en-CA"/>
        </w:rPr>
      </w:pPr>
    </w:p>
    <w:p w14:paraId="7501BAC8" w14:textId="77777777" w:rsidR="00280A1A" w:rsidRDefault="00280A1A" w:rsidP="00280A1A">
      <w:pPr>
        <w:rPr>
          <w:lang w:val="en-CA"/>
        </w:rPr>
      </w:pPr>
    </w:p>
    <w:p w14:paraId="7501BAC9" w14:textId="77777777" w:rsidR="00280A1A" w:rsidRDefault="00280A1A" w:rsidP="00280A1A">
      <w:pPr>
        <w:rPr>
          <w:lang w:val="en-CA"/>
        </w:rPr>
      </w:pPr>
    </w:p>
    <w:p w14:paraId="7501BACA" w14:textId="77777777" w:rsidR="00280A1A" w:rsidRDefault="00280A1A" w:rsidP="00280A1A">
      <w:pPr>
        <w:rPr>
          <w:lang w:val="en-CA"/>
        </w:rPr>
      </w:pPr>
    </w:p>
    <w:p w14:paraId="7501BACB" w14:textId="77777777" w:rsidR="00280A1A" w:rsidRDefault="00280A1A" w:rsidP="00280A1A">
      <w:pPr>
        <w:rPr>
          <w:lang w:val="en-CA"/>
        </w:rPr>
      </w:pPr>
    </w:p>
    <w:p w14:paraId="7501BACC" w14:textId="77777777" w:rsidR="00280A1A" w:rsidRDefault="00280A1A" w:rsidP="00280A1A">
      <w:pPr>
        <w:rPr>
          <w:lang w:val="en-CA"/>
        </w:rPr>
      </w:pPr>
    </w:p>
    <w:p w14:paraId="7501BACD" w14:textId="77777777" w:rsidR="00280A1A" w:rsidRDefault="00280A1A" w:rsidP="00280A1A">
      <w:pPr>
        <w:rPr>
          <w:lang w:val="en-CA"/>
        </w:rPr>
      </w:pPr>
    </w:p>
    <w:p w14:paraId="7501BACE" w14:textId="77777777" w:rsidR="00280A1A" w:rsidRDefault="00280A1A" w:rsidP="00280A1A">
      <w:pPr>
        <w:rPr>
          <w:lang w:val="en-CA"/>
        </w:rPr>
      </w:pPr>
    </w:p>
    <w:p w14:paraId="7501BACF" w14:textId="77777777" w:rsidR="00280A1A" w:rsidRDefault="00280A1A" w:rsidP="00280A1A">
      <w:pPr>
        <w:rPr>
          <w:lang w:val="en-CA"/>
        </w:rPr>
      </w:pPr>
    </w:p>
    <w:p w14:paraId="7501BAD0" w14:textId="77777777" w:rsidR="00280A1A" w:rsidRDefault="00280A1A" w:rsidP="00280A1A">
      <w:pPr>
        <w:rPr>
          <w:lang w:val="en-CA"/>
        </w:rPr>
      </w:pPr>
    </w:p>
    <w:p w14:paraId="7501BAD1" w14:textId="77777777" w:rsidR="00280A1A" w:rsidRDefault="00280A1A" w:rsidP="00280A1A">
      <w:pPr>
        <w:pStyle w:val="Heading3"/>
        <w:numPr>
          <w:ilvl w:val="2"/>
          <w:numId w:val="2"/>
        </w:numPr>
        <w:rPr>
          <w:lang w:val="en-CA"/>
        </w:rPr>
      </w:pPr>
      <w:bookmarkStart w:id="1077" w:name="_Toc415568965"/>
      <w:r>
        <w:rPr>
          <w:lang w:val="en-CA"/>
        </w:rPr>
        <w:t>Merchant Info Loading</w:t>
      </w:r>
      <w:bookmarkEnd w:id="1077"/>
    </w:p>
    <w:p w14:paraId="7501BAD2" w14:textId="77777777" w:rsidR="00280A1A" w:rsidRDefault="00280A1A" w:rsidP="00280A1A">
      <w:pPr>
        <w:rPr>
          <w:lang w:val="en-CA"/>
        </w:rPr>
      </w:pPr>
      <w:r>
        <w:rPr>
          <w:lang w:val="en-CA"/>
        </w:rPr>
        <w:t>The following sequence diagram provides functional flow of Merchant information loading process.</w:t>
      </w:r>
    </w:p>
    <w:p w14:paraId="7501BAD3" w14:textId="77777777" w:rsidR="00280A1A" w:rsidRDefault="00280A1A" w:rsidP="00280A1A">
      <w:pPr>
        <w:rPr>
          <w:lang w:val="en-CA"/>
        </w:rPr>
      </w:pPr>
    </w:p>
    <w:p w14:paraId="7501BAD4" w14:textId="77777777" w:rsidR="00280A1A" w:rsidRDefault="00280A1A" w:rsidP="00280A1A">
      <w:pPr>
        <w:rPr>
          <w:lang w:val="en-CA"/>
        </w:rPr>
      </w:pPr>
      <w:r w:rsidRPr="007E3C18">
        <w:rPr>
          <w:lang w:val="en-CA"/>
        </w:rPr>
        <w:object w:dxaOrig="8805" w:dyaOrig="5880" w14:anchorId="7501E35D">
          <v:shape id="_x0000_i1030" type="#_x0000_t75" style="width:440.25pt;height:294pt" o:ole="">
            <v:imagedata r:id="rId34" o:title=""/>
          </v:shape>
          <o:OLEObject Type="Embed" ProgID="Visio.Drawing.11" ShapeID="_x0000_i1030" DrawAspect="Content" ObjectID="_1489316652" r:id="rId35"/>
        </w:object>
      </w:r>
    </w:p>
    <w:p w14:paraId="7501BAD5" w14:textId="77777777" w:rsidR="00280A1A" w:rsidRDefault="00280A1A" w:rsidP="00280A1A">
      <w:pPr>
        <w:rPr>
          <w:lang w:val="en-CA"/>
        </w:rPr>
      </w:pPr>
    </w:p>
    <w:p w14:paraId="7501BAD6" w14:textId="77777777" w:rsidR="00280A1A" w:rsidRDefault="00280A1A" w:rsidP="00280A1A">
      <w:pPr>
        <w:rPr>
          <w:lang w:val="en-CA"/>
        </w:rPr>
      </w:pPr>
    </w:p>
    <w:p w14:paraId="7501BAD7" w14:textId="77777777" w:rsidR="00280A1A" w:rsidRDefault="00280A1A" w:rsidP="00280A1A">
      <w:pPr>
        <w:rPr>
          <w:lang w:val="en-CA"/>
        </w:rPr>
      </w:pPr>
    </w:p>
    <w:p w14:paraId="7501BAD8" w14:textId="77777777" w:rsidR="00280A1A" w:rsidRDefault="00280A1A" w:rsidP="00280A1A">
      <w:pPr>
        <w:rPr>
          <w:lang w:val="en-CA"/>
        </w:rPr>
      </w:pPr>
    </w:p>
    <w:p w14:paraId="7501BAD9" w14:textId="77777777" w:rsidR="00280A1A" w:rsidRDefault="00280A1A" w:rsidP="00280A1A">
      <w:pPr>
        <w:rPr>
          <w:lang w:val="en-CA"/>
        </w:rPr>
      </w:pPr>
    </w:p>
    <w:p w14:paraId="7501BADA" w14:textId="77777777" w:rsidR="00280A1A" w:rsidRDefault="00280A1A" w:rsidP="00280A1A">
      <w:pPr>
        <w:rPr>
          <w:lang w:val="en-CA"/>
        </w:rPr>
      </w:pPr>
    </w:p>
    <w:p w14:paraId="7501BADB" w14:textId="77777777" w:rsidR="00280A1A" w:rsidRDefault="00280A1A" w:rsidP="00280A1A">
      <w:pPr>
        <w:rPr>
          <w:lang w:val="en-CA"/>
        </w:rPr>
      </w:pPr>
    </w:p>
    <w:p w14:paraId="7501BADC" w14:textId="77777777" w:rsidR="00280A1A" w:rsidRDefault="00280A1A" w:rsidP="00280A1A">
      <w:pPr>
        <w:rPr>
          <w:lang w:val="en-CA"/>
        </w:rPr>
      </w:pPr>
    </w:p>
    <w:p w14:paraId="7501BADD" w14:textId="77777777" w:rsidR="00280A1A" w:rsidRDefault="00280A1A" w:rsidP="00280A1A">
      <w:pPr>
        <w:rPr>
          <w:lang w:val="en-CA"/>
        </w:rPr>
      </w:pPr>
    </w:p>
    <w:p w14:paraId="7501BADE" w14:textId="77777777" w:rsidR="00280A1A" w:rsidRDefault="00280A1A" w:rsidP="00280A1A">
      <w:pPr>
        <w:rPr>
          <w:lang w:val="en-CA"/>
        </w:rPr>
      </w:pPr>
    </w:p>
    <w:p w14:paraId="7501BADF" w14:textId="77777777" w:rsidR="00280A1A" w:rsidRDefault="00280A1A" w:rsidP="00280A1A">
      <w:pPr>
        <w:rPr>
          <w:lang w:val="en-CA"/>
        </w:rPr>
      </w:pPr>
    </w:p>
    <w:p w14:paraId="7501BAE0" w14:textId="77777777" w:rsidR="00280A1A" w:rsidRDefault="00280A1A" w:rsidP="00280A1A">
      <w:pPr>
        <w:rPr>
          <w:lang w:val="en-CA"/>
        </w:rPr>
      </w:pPr>
    </w:p>
    <w:p w14:paraId="7501BAE1" w14:textId="77777777" w:rsidR="00280A1A" w:rsidRDefault="00280A1A" w:rsidP="00280A1A">
      <w:pPr>
        <w:rPr>
          <w:lang w:val="en-CA"/>
        </w:rPr>
      </w:pPr>
    </w:p>
    <w:p w14:paraId="7501BAE2" w14:textId="77777777" w:rsidR="00280A1A" w:rsidRDefault="00280A1A" w:rsidP="00280A1A">
      <w:pPr>
        <w:rPr>
          <w:lang w:val="en-CA"/>
        </w:rPr>
      </w:pPr>
    </w:p>
    <w:p w14:paraId="7501BAE3" w14:textId="77777777" w:rsidR="00280A1A" w:rsidRDefault="00280A1A" w:rsidP="00280A1A">
      <w:pPr>
        <w:rPr>
          <w:lang w:val="en-CA"/>
        </w:rPr>
      </w:pPr>
    </w:p>
    <w:p w14:paraId="7501BAE4" w14:textId="77777777" w:rsidR="00280A1A" w:rsidRDefault="00280A1A" w:rsidP="00280A1A">
      <w:pPr>
        <w:rPr>
          <w:lang w:val="en-CA"/>
        </w:rPr>
      </w:pPr>
    </w:p>
    <w:p w14:paraId="7501BAE5" w14:textId="77777777" w:rsidR="00280A1A" w:rsidRDefault="00280A1A" w:rsidP="00280A1A">
      <w:pPr>
        <w:rPr>
          <w:lang w:val="en-CA"/>
        </w:rPr>
      </w:pPr>
    </w:p>
    <w:p w14:paraId="7501BAE6" w14:textId="77777777" w:rsidR="00280A1A" w:rsidRDefault="00280A1A" w:rsidP="00280A1A">
      <w:pPr>
        <w:rPr>
          <w:lang w:val="en-CA"/>
        </w:rPr>
      </w:pPr>
    </w:p>
    <w:p w14:paraId="7501BAE7" w14:textId="77777777" w:rsidR="00280A1A" w:rsidRDefault="00280A1A" w:rsidP="00280A1A">
      <w:pPr>
        <w:rPr>
          <w:lang w:val="en-CA"/>
        </w:rPr>
      </w:pPr>
    </w:p>
    <w:p w14:paraId="7501BAE8" w14:textId="77777777" w:rsidR="00280A1A" w:rsidRDefault="00280A1A" w:rsidP="00280A1A">
      <w:pPr>
        <w:rPr>
          <w:lang w:val="en-CA"/>
        </w:rPr>
      </w:pPr>
    </w:p>
    <w:p w14:paraId="7501BAE9" w14:textId="77777777" w:rsidR="00280A1A" w:rsidRDefault="00280A1A" w:rsidP="00280A1A">
      <w:pPr>
        <w:rPr>
          <w:lang w:val="en-CA"/>
        </w:rPr>
      </w:pPr>
    </w:p>
    <w:p w14:paraId="7501BAEA" w14:textId="77777777" w:rsidR="00280A1A" w:rsidRDefault="00280A1A" w:rsidP="00280A1A">
      <w:pPr>
        <w:rPr>
          <w:lang w:val="en-CA"/>
        </w:rPr>
      </w:pPr>
    </w:p>
    <w:p w14:paraId="7501BAEB" w14:textId="77777777" w:rsidR="00280A1A" w:rsidRDefault="00280A1A" w:rsidP="00280A1A">
      <w:pPr>
        <w:rPr>
          <w:lang w:val="en-CA"/>
        </w:rPr>
      </w:pPr>
    </w:p>
    <w:p w14:paraId="7501BAEC" w14:textId="77777777" w:rsidR="00280A1A" w:rsidRDefault="00280A1A" w:rsidP="00280A1A">
      <w:pPr>
        <w:rPr>
          <w:lang w:val="en-CA"/>
        </w:rPr>
      </w:pPr>
    </w:p>
    <w:p w14:paraId="7501BAED" w14:textId="77777777" w:rsidR="00280A1A" w:rsidRDefault="00280A1A" w:rsidP="00280A1A">
      <w:pPr>
        <w:rPr>
          <w:lang w:val="en-CA"/>
        </w:rPr>
      </w:pPr>
    </w:p>
    <w:p w14:paraId="7501BAEE" w14:textId="77777777" w:rsidR="00280A1A" w:rsidRDefault="00280A1A" w:rsidP="00280A1A">
      <w:pPr>
        <w:rPr>
          <w:lang w:val="en-CA"/>
        </w:rPr>
      </w:pPr>
    </w:p>
    <w:p w14:paraId="7501BAEF" w14:textId="77777777" w:rsidR="00280A1A" w:rsidRDefault="00280A1A" w:rsidP="00280A1A">
      <w:pPr>
        <w:pStyle w:val="Heading3"/>
        <w:numPr>
          <w:ilvl w:val="2"/>
          <w:numId w:val="2"/>
        </w:numPr>
        <w:rPr>
          <w:lang w:val="en-CA"/>
        </w:rPr>
      </w:pPr>
      <w:bookmarkStart w:id="1078" w:name="_Toc415568966"/>
      <w:r>
        <w:rPr>
          <w:lang w:val="en-CA"/>
        </w:rPr>
        <w:t>Updating Transaction Info</w:t>
      </w:r>
      <w:bookmarkEnd w:id="1078"/>
    </w:p>
    <w:p w14:paraId="7501BAF0" w14:textId="77777777" w:rsidR="00280A1A" w:rsidRDefault="00280A1A" w:rsidP="00280A1A">
      <w:pPr>
        <w:rPr>
          <w:lang w:val="en-CA"/>
        </w:rPr>
      </w:pPr>
      <w:r>
        <w:rPr>
          <w:lang w:val="en-CA"/>
        </w:rPr>
        <w:t>The following sequence diagram provides functional flow of transaction info update process.</w:t>
      </w:r>
    </w:p>
    <w:p w14:paraId="7501BAF1" w14:textId="77777777" w:rsidR="00280A1A" w:rsidRDefault="00280A1A" w:rsidP="00280A1A">
      <w:pPr>
        <w:rPr>
          <w:lang w:val="en-CA"/>
        </w:rPr>
      </w:pPr>
    </w:p>
    <w:p w14:paraId="7501BAF2" w14:textId="77777777" w:rsidR="00280A1A" w:rsidRDefault="00280A1A" w:rsidP="00280A1A">
      <w:pPr>
        <w:rPr>
          <w:lang w:val="en-CA"/>
        </w:rPr>
      </w:pPr>
    </w:p>
    <w:p w14:paraId="7501BAF3" w14:textId="77777777" w:rsidR="00280A1A" w:rsidRDefault="00280A1A" w:rsidP="00280A1A">
      <w:pPr>
        <w:rPr>
          <w:lang w:val="en-CA"/>
        </w:rPr>
      </w:pPr>
      <w:r>
        <w:object w:dxaOrig="9345" w:dyaOrig="6600" w14:anchorId="7501E35E">
          <v:shape id="_x0000_i1031" type="#_x0000_t75" style="width:468pt;height:332.25pt" o:ole="">
            <v:imagedata r:id="rId36" o:title=""/>
          </v:shape>
          <o:OLEObject Type="Embed" ProgID="Visio.Drawing.11" ShapeID="_x0000_i1031" DrawAspect="Content" ObjectID="_1489316653" r:id="rId37"/>
        </w:object>
      </w:r>
    </w:p>
    <w:p w14:paraId="7501BAF4" w14:textId="77777777" w:rsidR="00280A1A" w:rsidRDefault="00280A1A" w:rsidP="00280A1A">
      <w:pPr>
        <w:rPr>
          <w:lang w:val="en-CA"/>
        </w:rPr>
      </w:pPr>
    </w:p>
    <w:p w14:paraId="7501BAF5" w14:textId="77777777" w:rsidR="00280A1A" w:rsidRDefault="00280A1A" w:rsidP="00280A1A">
      <w:pPr>
        <w:rPr>
          <w:lang w:val="en-CA"/>
        </w:rPr>
      </w:pPr>
    </w:p>
    <w:p w14:paraId="7501BAF6" w14:textId="77777777" w:rsidR="00280A1A" w:rsidRDefault="00280A1A" w:rsidP="00280A1A">
      <w:pPr>
        <w:rPr>
          <w:lang w:val="en-CA"/>
        </w:rPr>
      </w:pPr>
    </w:p>
    <w:p w14:paraId="7501BAF7" w14:textId="77777777" w:rsidR="00280A1A" w:rsidRDefault="00280A1A" w:rsidP="00280A1A">
      <w:pPr>
        <w:rPr>
          <w:lang w:val="en-CA"/>
        </w:rPr>
      </w:pPr>
    </w:p>
    <w:p w14:paraId="7501BAF8" w14:textId="77777777" w:rsidR="00280A1A" w:rsidRDefault="00280A1A" w:rsidP="00280A1A">
      <w:pPr>
        <w:rPr>
          <w:lang w:val="en-CA"/>
        </w:rPr>
      </w:pPr>
    </w:p>
    <w:p w14:paraId="7501BAF9" w14:textId="77777777" w:rsidR="00280A1A" w:rsidRDefault="00280A1A" w:rsidP="00280A1A">
      <w:pPr>
        <w:rPr>
          <w:lang w:val="en-CA"/>
        </w:rPr>
      </w:pPr>
    </w:p>
    <w:p w14:paraId="7501BAFA" w14:textId="77777777" w:rsidR="00280A1A" w:rsidRDefault="00280A1A" w:rsidP="00280A1A">
      <w:pPr>
        <w:rPr>
          <w:lang w:val="en-CA"/>
        </w:rPr>
      </w:pPr>
    </w:p>
    <w:p w14:paraId="7501BAFB" w14:textId="77777777" w:rsidR="00280A1A" w:rsidRDefault="00280A1A" w:rsidP="00280A1A">
      <w:pPr>
        <w:rPr>
          <w:lang w:val="en-CA"/>
        </w:rPr>
      </w:pPr>
    </w:p>
    <w:p w14:paraId="7501BAFC" w14:textId="77777777" w:rsidR="00280A1A" w:rsidRDefault="00280A1A" w:rsidP="00280A1A">
      <w:pPr>
        <w:rPr>
          <w:lang w:val="en-CA"/>
        </w:rPr>
      </w:pPr>
    </w:p>
    <w:p w14:paraId="7501BAFD" w14:textId="77777777" w:rsidR="00280A1A" w:rsidRDefault="00280A1A" w:rsidP="00280A1A">
      <w:pPr>
        <w:rPr>
          <w:lang w:val="en-CA"/>
        </w:rPr>
      </w:pPr>
    </w:p>
    <w:p w14:paraId="7501BAFE" w14:textId="77777777" w:rsidR="00280A1A" w:rsidRDefault="00280A1A" w:rsidP="00280A1A">
      <w:pPr>
        <w:rPr>
          <w:lang w:val="en-CA"/>
        </w:rPr>
      </w:pPr>
    </w:p>
    <w:p w14:paraId="7501BAFF" w14:textId="77777777" w:rsidR="00280A1A" w:rsidRDefault="00280A1A" w:rsidP="00280A1A">
      <w:pPr>
        <w:rPr>
          <w:lang w:val="en-CA"/>
        </w:rPr>
      </w:pPr>
    </w:p>
    <w:p w14:paraId="7501BB00" w14:textId="77777777" w:rsidR="00280A1A" w:rsidRDefault="00280A1A" w:rsidP="00280A1A">
      <w:pPr>
        <w:rPr>
          <w:lang w:val="en-CA"/>
        </w:rPr>
      </w:pPr>
    </w:p>
    <w:p w14:paraId="7501BB01" w14:textId="77777777" w:rsidR="00280A1A" w:rsidRDefault="00280A1A" w:rsidP="00280A1A">
      <w:pPr>
        <w:rPr>
          <w:lang w:val="en-CA"/>
        </w:rPr>
      </w:pPr>
    </w:p>
    <w:p w14:paraId="7501BB02" w14:textId="77777777" w:rsidR="00280A1A" w:rsidRDefault="00280A1A" w:rsidP="00280A1A">
      <w:pPr>
        <w:rPr>
          <w:lang w:val="en-CA"/>
        </w:rPr>
      </w:pPr>
    </w:p>
    <w:p w14:paraId="7501BB03" w14:textId="77777777" w:rsidR="00280A1A" w:rsidRDefault="00280A1A" w:rsidP="00280A1A">
      <w:pPr>
        <w:rPr>
          <w:lang w:val="en-CA"/>
        </w:rPr>
      </w:pPr>
    </w:p>
    <w:p w14:paraId="7501BB04" w14:textId="77777777" w:rsidR="00280A1A" w:rsidRDefault="00280A1A" w:rsidP="00280A1A">
      <w:pPr>
        <w:rPr>
          <w:lang w:val="en-CA"/>
        </w:rPr>
      </w:pPr>
    </w:p>
    <w:p w14:paraId="7501BB05" w14:textId="77777777" w:rsidR="00280A1A" w:rsidRDefault="00280A1A" w:rsidP="00280A1A">
      <w:pPr>
        <w:rPr>
          <w:lang w:val="en-CA"/>
        </w:rPr>
      </w:pPr>
    </w:p>
    <w:p w14:paraId="7501BB06" w14:textId="77777777" w:rsidR="00280A1A" w:rsidRDefault="00280A1A" w:rsidP="00280A1A">
      <w:pPr>
        <w:rPr>
          <w:lang w:val="en-CA"/>
        </w:rPr>
      </w:pPr>
    </w:p>
    <w:p w14:paraId="7501BB07" w14:textId="77777777" w:rsidR="00280A1A" w:rsidRDefault="00280A1A" w:rsidP="00280A1A">
      <w:pPr>
        <w:rPr>
          <w:lang w:val="en-CA"/>
        </w:rPr>
      </w:pPr>
    </w:p>
    <w:p w14:paraId="7501BB08" w14:textId="77777777" w:rsidR="00280A1A" w:rsidRDefault="00280A1A" w:rsidP="00280A1A">
      <w:pPr>
        <w:rPr>
          <w:lang w:val="en-CA"/>
        </w:rPr>
      </w:pPr>
    </w:p>
    <w:p w14:paraId="7501BB09" w14:textId="77777777" w:rsidR="00280A1A" w:rsidRDefault="00280A1A" w:rsidP="00280A1A">
      <w:pPr>
        <w:pStyle w:val="Heading3"/>
        <w:numPr>
          <w:ilvl w:val="2"/>
          <w:numId w:val="2"/>
        </w:numPr>
        <w:rPr>
          <w:lang w:val="en-CA"/>
        </w:rPr>
      </w:pPr>
      <w:bookmarkStart w:id="1079" w:name="_Toc415568967"/>
      <w:r>
        <w:rPr>
          <w:lang w:val="en-CA"/>
        </w:rPr>
        <w:t>Retrieving Transaction Information</w:t>
      </w:r>
      <w:bookmarkEnd w:id="1079"/>
    </w:p>
    <w:p w14:paraId="7501BB0A" w14:textId="77777777" w:rsidR="00280A1A" w:rsidRDefault="00280A1A" w:rsidP="00280A1A">
      <w:pPr>
        <w:rPr>
          <w:lang w:val="en-CA"/>
        </w:rPr>
      </w:pPr>
      <w:r>
        <w:rPr>
          <w:lang w:val="en-CA"/>
        </w:rPr>
        <w:t>The following sequence diagram provides functional flow of transaction information retrieval process.</w:t>
      </w:r>
    </w:p>
    <w:p w14:paraId="7501BB0B" w14:textId="77777777" w:rsidR="00280A1A" w:rsidRDefault="00280A1A" w:rsidP="00280A1A">
      <w:pPr>
        <w:rPr>
          <w:lang w:val="en-CA"/>
        </w:rPr>
      </w:pPr>
    </w:p>
    <w:p w14:paraId="7501BB0C" w14:textId="77777777" w:rsidR="00280A1A" w:rsidRDefault="00280A1A" w:rsidP="00280A1A">
      <w:pPr>
        <w:rPr>
          <w:lang w:val="en-CA"/>
        </w:rPr>
      </w:pPr>
      <w:r w:rsidRPr="007E3C18">
        <w:rPr>
          <w:lang w:val="en-CA"/>
        </w:rPr>
        <w:object w:dxaOrig="9330" w:dyaOrig="7155" w14:anchorId="7501E35F">
          <v:shape id="_x0000_i1032" type="#_x0000_t75" style="width:468pt;height:357.75pt" o:ole="">
            <v:imagedata r:id="rId38" o:title=""/>
          </v:shape>
          <o:OLEObject Type="Embed" ProgID="Visio.Drawing.11" ShapeID="_x0000_i1032" DrawAspect="Content" ObjectID="_1489316654" r:id="rId39"/>
        </w:object>
      </w:r>
    </w:p>
    <w:p w14:paraId="7501BB0D" w14:textId="77777777" w:rsidR="00280A1A" w:rsidRDefault="00280A1A" w:rsidP="00280A1A">
      <w:pPr>
        <w:rPr>
          <w:lang w:val="en-CA"/>
        </w:rPr>
      </w:pPr>
    </w:p>
    <w:p w14:paraId="7501BB0E" w14:textId="77777777" w:rsidR="00280A1A" w:rsidRDefault="00280A1A" w:rsidP="00280A1A">
      <w:pPr>
        <w:rPr>
          <w:lang w:val="en-CA"/>
        </w:rPr>
      </w:pPr>
    </w:p>
    <w:p w14:paraId="7501BB0F" w14:textId="77777777" w:rsidR="00280A1A" w:rsidRDefault="00280A1A" w:rsidP="00280A1A">
      <w:pPr>
        <w:rPr>
          <w:lang w:val="en-CA"/>
        </w:rPr>
      </w:pPr>
    </w:p>
    <w:p w14:paraId="7501BB10" w14:textId="77777777" w:rsidR="00280A1A" w:rsidRDefault="00280A1A" w:rsidP="00280A1A">
      <w:pPr>
        <w:rPr>
          <w:lang w:val="en-CA"/>
        </w:rPr>
      </w:pPr>
    </w:p>
    <w:p w14:paraId="7501BB11" w14:textId="77777777" w:rsidR="00280A1A" w:rsidRDefault="00280A1A" w:rsidP="00280A1A">
      <w:pPr>
        <w:rPr>
          <w:lang w:val="en-CA"/>
        </w:rPr>
      </w:pPr>
    </w:p>
    <w:p w14:paraId="7501BB12" w14:textId="77777777" w:rsidR="00280A1A" w:rsidRDefault="00280A1A" w:rsidP="00280A1A">
      <w:pPr>
        <w:rPr>
          <w:lang w:val="en-CA"/>
        </w:rPr>
      </w:pPr>
    </w:p>
    <w:p w14:paraId="7501BB13" w14:textId="77777777" w:rsidR="00280A1A" w:rsidRDefault="00280A1A" w:rsidP="00280A1A">
      <w:pPr>
        <w:rPr>
          <w:lang w:val="en-CA"/>
        </w:rPr>
      </w:pPr>
    </w:p>
    <w:p w14:paraId="7501BB14" w14:textId="77777777" w:rsidR="00280A1A" w:rsidRDefault="00280A1A" w:rsidP="00280A1A">
      <w:pPr>
        <w:rPr>
          <w:lang w:val="en-CA"/>
        </w:rPr>
      </w:pPr>
    </w:p>
    <w:p w14:paraId="7501BB15" w14:textId="77777777" w:rsidR="00280A1A" w:rsidRDefault="00280A1A" w:rsidP="00280A1A">
      <w:pPr>
        <w:rPr>
          <w:lang w:val="en-CA"/>
        </w:rPr>
      </w:pPr>
    </w:p>
    <w:p w14:paraId="7501BB16" w14:textId="77777777" w:rsidR="00280A1A" w:rsidRDefault="00280A1A" w:rsidP="00280A1A">
      <w:pPr>
        <w:rPr>
          <w:lang w:val="en-CA"/>
        </w:rPr>
      </w:pPr>
    </w:p>
    <w:p w14:paraId="7501BB17" w14:textId="77777777" w:rsidR="00280A1A" w:rsidRDefault="00280A1A" w:rsidP="00280A1A">
      <w:pPr>
        <w:rPr>
          <w:lang w:val="en-CA"/>
        </w:rPr>
      </w:pPr>
    </w:p>
    <w:p w14:paraId="7501BB18" w14:textId="77777777" w:rsidR="00280A1A" w:rsidRDefault="00280A1A" w:rsidP="00280A1A">
      <w:pPr>
        <w:rPr>
          <w:lang w:val="en-CA"/>
        </w:rPr>
      </w:pPr>
    </w:p>
    <w:p w14:paraId="7501BB19" w14:textId="77777777" w:rsidR="00280A1A" w:rsidRDefault="00280A1A" w:rsidP="00280A1A">
      <w:pPr>
        <w:rPr>
          <w:lang w:val="en-CA"/>
        </w:rPr>
      </w:pPr>
    </w:p>
    <w:p w14:paraId="7501BB1A" w14:textId="77777777" w:rsidR="00280A1A" w:rsidRDefault="00280A1A" w:rsidP="00280A1A">
      <w:pPr>
        <w:rPr>
          <w:lang w:val="en-CA"/>
        </w:rPr>
      </w:pPr>
    </w:p>
    <w:p w14:paraId="7501BB1B" w14:textId="77777777" w:rsidR="00280A1A" w:rsidRDefault="00280A1A" w:rsidP="00280A1A">
      <w:pPr>
        <w:rPr>
          <w:lang w:val="en-CA"/>
        </w:rPr>
      </w:pPr>
    </w:p>
    <w:p w14:paraId="7501BB1C" w14:textId="77777777" w:rsidR="00280A1A" w:rsidRDefault="00280A1A" w:rsidP="00280A1A">
      <w:pPr>
        <w:rPr>
          <w:lang w:val="en-CA"/>
        </w:rPr>
      </w:pPr>
    </w:p>
    <w:p w14:paraId="7501BB1D" w14:textId="77777777" w:rsidR="00280A1A" w:rsidRDefault="00280A1A" w:rsidP="00280A1A">
      <w:pPr>
        <w:rPr>
          <w:lang w:val="en-CA"/>
        </w:rPr>
      </w:pPr>
    </w:p>
    <w:p w14:paraId="7501BB1E" w14:textId="77777777" w:rsidR="00280A1A" w:rsidRDefault="00280A1A" w:rsidP="00280A1A">
      <w:pPr>
        <w:rPr>
          <w:lang w:val="en-CA"/>
        </w:rPr>
      </w:pPr>
    </w:p>
    <w:p w14:paraId="7501BB1F" w14:textId="77777777" w:rsidR="00280A1A" w:rsidRDefault="00280A1A" w:rsidP="00280A1A">
      <w:pPr>
        <w:rPr>
          <w:lang w:val="en-CA"/>
        </w:rPr>
      </w:pPr>
    </w:p>
    <w:p w14:paraId="7501BB20" w14:textId="77777777" w:rsidR="00280A1A" w:rsidRDefault="00280A1A" w:rsidP="00280A1A">
      <w:pPr>
        <w:pStyle w:val="Heading3"/>
        <w:numPr>
          <w:ilvl w:val="2"/>
          <w:numId w:val="2"/>
        </w:numPr>
        <w:rPr>
          <w:lang w:val="en-CA"/>
        </w:rPr>
      </w:pPr>
      <w:bookmarkStart w:id="1080" w:name="_Toc415568968"/>
      <w:r>
        <w:rPr>
          <w:lang w:val="en-CA"/>
        </w:rPr>
        <w:t>Saving Transaction Information</w:t>
      </w:r>
      <w:bookmarkEnd w:id="1080"/>
    </w:p>
    <w:p w14:paraId="7501BB21" w14:textId="77777777" w:rsidR="00280A1A" w:rsidRDefault="00280A1A" w:rsidP="00280A1A">
      <w:pPr>
        <w:rPr>
          <w:lang w:val="en-CA"/>
        </w:rPr>
      </w:pPr>
      <w:r>
        <w:rPr>
          <w:lang w:val="en-CA"/>
        </w:rPr>
        <w:t>The following sequence diagram provides functional flow of persisting transaction information.</w:t>
      </w:r>
    </w:p>
    <w:p w14:paraId="7501BB22" w14:textId="77777777" w:rsidR="00280A1A" w:rsidRDefault="00280A1A" w:rsidP="00280A1A">
      <w:pPr>
        <w:rPr>
          <w:lang w:val="en-CA"/>
        </w:rPr>
      </w:pPr>
    </w:p>
    <w:p w14:paraId="7501BB23" w14:textId="77777777" w:rsidR="00280A1A" w:rsidRDefault="00280A1A" w:rsidP="00280A1A">
      <w:pPr>
        <w:rPr>
          <w:lang w:val="en-CA"/>
        </w:rPr>
      </w:pPr>
    </w:p>
    <w:p w14:paraId="7501BB24" w14:textId="77777777" w:rsidR="00280A1A" w:rsidRDefault="00280A1A" w:rsidP="00280A1A">
      <w:pPr>
        <w:rPr>
          <w:lang w:val="en-CA"/>
        </w:rPr>
      </w:pPr>
      <w:r w:rsidRPr="007E3C18">
        <w:rPr>
          <w:lang w:val="en-CA"/>
        </w:rPr>
        <w:object w:dxaOrig="9345" w:dyaOrig="6315" w14:anchorId="7501E360">
          <v:shape id="_x0000_i1033" type="#_x0000_t75" style="width:468pt;height:315pt" o:ole="">
            <v:imagedata r:id="rId40" o:title=""/>
          </v:shape>
          <o:OLEObject Type="Embed" ProgID="Visio.Drawing.11" ShapeID="_x0000_i1033" DrawAspect="Content" ObjectID="_1489316655" r:id="rId41"/>
        </w:object>
      </w:r>
    </w:p>
    <w:p w14:paraId="7501BB25" w14:textId="77777777" w:rsidR="00280A1A" w:rsidRDefault="00280A1A" w:rsidP="00280A1A">
      <w:pPr>
        <w:rPr>
          <w:lang w:val="en-CA"/>
        </w:rPr>
      </w:pPr>
    </w:p>
    <w:p w14:paraId="7501BB26" w14:textId="77777777" w:rsidR="00280A1A" w:rsidRDefault="00280A1A" w:rsidP="00280A1A">
      <w:pPr>
        <w:rPr>
          <w:lang w:val="en-CA"/>
        </w:rPr>
      </w:pPr>
    </w:p>
    <w:p w14:paraId="7501BB27" w14:textId="77777777" w:rsidR="00280A1A" w:rsidRDefault="00280A1A" w:rsidP="00280A1A">
      <w:pPr>
        <w:rPr>
          <w:lang w:val="en-CA"/>
        </w:rPr>
      </w:pPr>
    </w:p>
    <w:p w14:paraId="7501BB28" w14:textId="77777777" w:rsidR="00280A1A" w:rsidRDefault="00280A1A" w:rsidP="00280A1A">
      <w:pPr>
        <w:rPr>
          <w:lang w:val="en-CA"/>
        </w:rPr>
      </w:pPr>
    </w:p>
    <w:p w14:paraId="7501BB29" w14:textId="77777777" w:rsidR="00280A1A" w:rsidRDefault="00280A1A" w:rsidP="00280A1A">
      <w:pPr>
        <w:rPr>
          <w:lang w:val="en-CA"/>
        </w:rPr>
      </w:pPr>
    </w:p>
    <w:p w14:paraId="7501BB2A" w14:textId="77777777" w:rsidR="00280A1A" w:rsidRDefault="00280A1A" w:rsidP="00280A1A">
      <w:pPr>
        <w:rPr>
          <w:lang w:val="en-CA"/>
        </w:rPr>
      </w:pPr>
    </w:p>
    <w:p w14:paraId="7501BB2B" w14:textId="77777777" w:rsidR="00280A1A" w:rsidRDefault="00280A1A" w:rsidP="00280A1A">
      <w:pPr>
        <w:rPr>
          <w:lang w:val="en-CA"/>
        </w:rPr>
      </w:pPr>
    </w:p>
    <w:p w14:paraId="7501BB2C" w14:textId="77777777" w:rsidR="00280A1A" w:rsidRDefault="00280A1A" w:rsidP="00280A1A">
      <w:pPr>
        <w:rPr>
          <w:lang w:val="en-CA"/>
        </w:rPr>
      </w:pPr>
    </w:p>
    <w:p w14:paraId="7501BB2D" w14:textId="77777777" w:rsidR="00280A1A" w:rsidRDefault="00280A1A" w:rsidP="00280A1A">
      <w:pPr>
        <w:rPr>
          <w:lang w:val="en-CA"/>
        </w:rPr>
      </w:pPr>
    </w:p>
    <w:p w14:paraId="7501BB2E" w14:textId="77777777" w:rsidR="00280A1A" w:rsidRDefault="00280A1A" w:rsidP="00280A1A">
      <w:pPr>
        <w:rPr>
          <w:lang w:val="en-CA"/>
        </w:rPr>
      </w:pPr>
    </w:p>
    <w:p w14:paraId="7501BB2F" w14:textId="77777777" w:rsidR="00280A1A" w:rsidRDefault="00280A1A" w:rsidP="00280A1A">
      <w:pPr>
        <w:rPr>
          <w:lang w:val="en-CA"/>
        </w:rPr>
      </w:pPr>
    </w:p>
    <w:p w14:paraId="7501BB30" w14:textId="77777777" w:rsidR="00280A1A" w:rsidRDefault="00280A1A" w:rsidP="00280A1A">
      <w:pPr>
        <w:rPr>
          <w:lang w:val="en-CA"/>
        </w:rPr>
      </w:pPr>
    </w:p>
    <w:p w14:paraId="7501BB31" w14:textId="77777777" w:rsidR="00280A1A" w:rsidRDefault="00280A1A" w:rsidP="00280A1A">
      <w:pPr>
        <w:rPr>
          <w:lang w:val="en-CA"/>
        </w:rPr>
      </w:pPr>
    </w:p>
    <w:p w14:paraId="7501BB32" w14:textId="77777777" w:rsidR="00280A1A" w:rsidRDefault="00280A1A" w:rsidP="00280A1A">
      <w:pPr>
        <w:rPr>
          <w:lang w:val="en-CA"/>
        </w:rPr>
      </w:pPr>
    </w:p>
    <w:p w14:paraId="7501BB33" w14:textId="77777777" w:rsidR="00280A1A" w:rsidRDefault="00280A1A" w:rsidP="00280A1A">
      <w:pPr>
        <w:rPr>
          <w:lang w:val="en-CA"/>
        </w:rPr>
      </w:pPr>
    </w:p>
    <w:p w14:paraId="7501BB34" w14:textId="77777777" w:rsidR="00280A1A" w:rsidRDefault="00280A1A" w:rsidP="00280A1A">
      <w:pPr>
        <w:rPr>
          <w:lang w:val="en-CA"/>
        </w:rPr>
      </w:pPr>
    </w:p>
    <w:p w14:paraId="7501BB35" w14:textId="77777777" w:rsidR="00280A1A" w:rsidRDefault="00280A1A" w:rsidP="00280A1A">
      <w:pPr>
        <w:rPr>
          <w:lang w:val="en-CA"/>
        </w:rPr>
      </w:pPr>
    </w:p>
    <w:p w14:paraId="7501BB36" w14:textId="77777777" w:rsidR="00280A1A" w:rsidRDefault="00280A1A" w:rsidP="00280A1A">
      <w:pPr>
        <w:rPr>
          <w:lang w:val="en-CA"/>
        </w:rPr>
      </w:pPr>
    </w:p>
    <w:p w14:paraId="7501BB37" w14:textId="77777777" w:rsidR="00280A1A" w:rsidRDefault="00280A1A" w:rsidP="00280A1A">
      <w:pPr>
        <w:rPr>
          <w:lang w:val="en-CA"/>
        </w:rPr>
      </w:pPr>
    </w:p>
    <w:p w14:paraId="7501BB39" w14:textId="77777777" w:rsidR="00280A1A" w:rsidRDefault="00280A1A" w:rsidP="00280A1A">
      <w:pPr>
        <w:pStyle w:val="Heading2"/>
        <w:numPr>
          <w:ilvl w:val="1"/>
          <w:numId w:val="2"/>
        </w:numPr>
        <w:rPr>
          <w:lang w:val="en-CA"/>
        </w:rPr>
      </w:pPr>
      <w:bookmarkStart w:id="1081" w:name="_Toc242948992"/>
      <w:bookmarkStart w:id="1082" w:name="_Toc242932231"/>
      <w:bookmarkStart w:id="1083" w:name="_Toc262568050"/>
      <w:bookmarkStart w:id="1084" w:name="_Toc415568969"/>
      <w:r>
        <w:rPr>
          <w:b w:val="0"/>
          <w:lang w:val="en-CA"/>
        </w:rPr>
        <w:t>GPS Core Error Handling</w:t>
      </w:r>
      <w:bookmarkEnd w:id="1081"/>
      <w:bookmarkEnd w:id="1082"/>
      <w:bookmarkEnd w:id="1083"/>
      <w:bookmarkEnd w:id="1084"/>
    </w:p>
    <w:p w14:paraId="7501BB3A" w14:textId="77777777" w:rsidR="00280A1A" w:rsidRDefault="00280A1A" w:rsidP="00280A1A">
      <w:pPr>
        <w:rPr>
          <w:highlight w:val="yellow"/>
          <w:lang w:val="en-CA"/>
        </w:rPr>
      </w:pPr>
    </w:p>
    <w:p w14:paraId="7501BB3B" w14:textId="77777777" w:rsidR="00280A1A" w:rsidRDefault="00280A1A" w:rsidP="00280A1A">
      <w:pPr>
        <w:rPr>
          <w:lang w:val="en-CA"/>
        </w:rPr>
      </w:pPr>
      <w:r>
        <w:rPr>
          <w:lang w:val="en-CA"/>
        </w:rPr>
        <w:t xml:space="preserve">For GPS Application, an exception called GPSException is created that extends GenericUncheckException which is a Runtime exception. In this case, there’s no need to create any other exception and do a try catch at each layer. This way of handling exceptions has been brought by Spring. Refer to the following article for additional information: </w:t>
      </w:r>
    </w:p>
    <w:p w14:paraId="7501BB3C" w14:textId="77777777" w:rsidR="00280A1A" w:rsidRDefault="001D2AB2" w:rsidP="00280A1A">
      <w:pPr>
        <w:rPr>
          <w:lang w:val="en-CA"/>
        </w:rPr>
      </w:pPr>
      <w:hyperlink r:id="rId42" w:history="1">
        <w:r w:rsidR="00280A1A">
          <w:rPr>
            <w:rStyle w:val="Hyperlink"/>
            <w:lang w:val="en-CA"/>
          </w:rPr>
          <w:t>http://spring-rich-c.sourceforge.net/1.0.0/spring-richclient-manual/reference/html/exception-handling.html</w:t>
        </w:r>
      </w:hyperlink>
    </w:p>
    <w:p w14:paraId="7501BB3D" w14:textId="77777777" w:rsidR="00280A1A" w:rsidRDefault="00280A1A" w:rsidP="00280A1A">
      <w:pPr>
        <w:rPr>
          <w:lang w:val="en-CA"/>
        </w:rPr>
      </w:pPr>
    </w:p>
    <w:p w14:paraId="7501BB3E" w14:textId="13A8B485" w:rsidR="00280A1A" w:rsidRDefault="00280A1A" w:rsidP="00280A1A">
      <w:pPr>
        <w:rPr>
          <w:lang w:val="en-CA"/>
        </w:rPr>
      </w:pPr>
      <w:r>
        <w:rPr>
          <w:lang w:val="en-CA"/>
        </w:rPr>
        <w:t xml:space="preserve">The GPSException is defined by a GPS Core error code, exception messages text returned by </w:t>
      </w:r>
      <w:r w:rsidR="00AC40B2">
        <w:rPr>
          <w:lang w:val="en-CA"/>
        </w:rPr>
        <w:t>Downstream</w:t>
      </w:r>
      <w:r>
        <w:rPr>
          <w:lang w:val="en-CA"/>
        </w:rPr>
        <w:t xml:space="preserve"> Systems if any (GPS DB) and the exception itself.</w:t>
      </w:r>
    </w:p>
    <w:p w14:paraId="7501BB3F" w14:textId="77777777" w:rsidR="00280A1A" w:rsidRDefault="00280A1A" w:rsidP="00280A1A">
      <w:pPr>
        <w:rPr>
          <w:lang w:val="en-CA"/>
        </w:rPr>
      </w:pPr>
      <w:r w:rsidRPr="007E3C18">
        <w:rPr>
          <w:lang w:val="en-CA"/>
        </w:rPr>
        <w:object w:dxaOrig="8145" w:dyaOrig="5985" w14:anchorId="7501E361">
          <v:shape id="_x0000_i1034" type="#_x0000_t75" style="width:407.25pt;height:297.75pt" o:ole="">
            <v:imagedata r:id="rId43" o:title=""/>
          </v:shape>
          <o:OLEObject Type="Embed" ProgID="Visio.Drawing.11" ShapeID="_x0000_i1034" DrawAspect="Content" ObjectID="_1489316656" r:id="rId44"/>
        </w:object>
      </w:r>
    </w:p>
    <w:p w14:paraId="7501BB40" w14:textId="77777777" w:rsidR="00280A1A" w:rsidRDefault="00280A1A" w:rsidP="00280A1A">
      <w:pPr>
        <w:jc w:val="center"/>
        <w:rPr>
          <w:lang w:val="en-CA"/>
        </w:rPr>
      </w:pPr>
    </w:p>
    <w:p w14:paraId="7501BB41" w14:textId="77777777" w:rsidR="00280A1A" w:rsidRDefault="00280A1A" w:rsidP="00280A1A">
      <w:pPr>
        <w:jc w:val="center"/>
        <w:rPr>
          <w:lang w:val="en-CA"/>
        </w:rPr>
      </w:pPr>
    </w:p>
    <w:p w14:paraId="7501BB42" w14:textId="77777777" w:rsidR="00280A1A" w:rsidRDefault="00280A1A" w:rsidP="00280A1A">
      <w:pPr>
        <w:rPr>
          <w:lang w:val="en-CA"/>
        </w:rPr>
      </w:pPr>
      <w:r>
        <w:rPr>
          <w:lang w:val="en-CA"/>
        </w:rPr>
        <w:t xml:space="preserve">GPS throws the GPSException for any error that may happen at every layer or class for all the services.  </w:t>
      </w:r>
    </w:p>
    <w:p w14:paraId="7501BB43" w14:textId="77777777" w:rsidR="00280A1A" w:rsidRDefault="00280A1A" w:rsidP="00280A1A">
      <w:pPr>
        <w:rPr>
          <w:lang w:val="en-CA"/>
        </w:rPr>
      </w:pPr>
    </w:p>
    <w:p w14:paraId="7501BB44" w14:textId="77777777" w:rsidR="00280A1A" w:rsidRDefault="00280A1A" w:rsidP="00280A1A">
      <w:pPr>
        <w:rPr>
          <w:lang w:val="en-CA"/>
        </w:rPr>
      </w:pPr>
      <w:r>
        <w:rPr>
          <w:lang w:val="en-CA"/>
        </w:rPr>
        <w:t>The GPSException is caught in the Interface Layer for GPS Online and in the Façade Layer for GPS Batch. Here’s a snippet code:</w:t>
      </w:r>
    </w:p>
    <w:p w14:paraId="7501BB45" w14:textId="77777777" w:rsidR="00280A1A" w:rsidRDefault="00280A1A" w:rsidP="00280A1A">
      <w:pPr>
        <w:rPr>
          <w:lang w:val="en-CA"/>
        </w:rPr>
      </w:pPr>
    </w:p>
    <w:tbl>
      <w:tblPr>
        <w:tblW w:w="0" w:type="auto"/>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6"/>
      </w:tblGrid>
      <w:tr w:rsidR="00280A1A" w14:paraId="7501BB4F" w14:textId="77777777" w:rsidTr="00280A1A">
        <w:trPr>
          <w:trHeight w:val="540"/>
        </w:trPr>
        <w:tc>
          <w:tcPr>
            <w:tcW w:w="8386" w:type="dxa"/>
            <w:tcBorders>
              <w:top w:val="single" w:sz="4" w:space="0" w:color="auto"/>
              <w:left w:val="single" w:sz="4" w:space="0" w:color="auto"/>
              <w:bottom w:val="single" w:sz="4" w:space="0" w:color="auto"/>
              <w:right w:val="single" w:sz="4" w:space="0" w:color="auto"/>
            </w:tcBorders>
            <w:hideMark/>
          </w:tcPr>
          <w:p w14:paraId="7501BB46" w14:textId="77777777" w:rsidR="00280A1A" w:rsidRDefault="00280A1A">
            <w:pPr>
              <w:rPr>
                <w:i/>
                <w:color w:val="000080"/>
                <w:lang w:val="en-CA"/>
              </w:rPr>
            </w:pPr>
            <w:r>
              <w:rPr>
                <w:i/>
                <w:color w:val="000080"/>
                <w:lang w:val="en-CA"/>
              </w:rPr>
              <w:t>try {</w:t>
            </w:r>
          </w:p>
          <w:p w14:paraId="7501BB47" w14:textId="77777777" w:rsidR="00280A1A" w:rsidRDefault="00280A1A">
            <w:pPr>
              <w:rPr>
                <w:i/>
                <w:color w:val="000080"/>
                <w:lang w:val="en-CA"/>
              </w:rPr>
            </w:pPr>
            <w:r>
              <w:rPr>
                <w:i/>
                <w:color w:val="000080"/>
                <w:lang w:val="en-CA"/>
              </w:rPr>
              <w:t xml:space="preserve">   // call any process </w:t>
            </w:r>
          </w:p>
          <w:p w14:paraId="7501BB48" w14:textId="77777777" w:rsidR="00280A1A" w:rsidRDefault="00280A1A">
            <w:pPr>
              <w:rPr>
                <w:i/>
                <w:color w:val="000080"/>
                <w:lang w:val="en-CA"/>
              </w:rPr>
            </w:pPr>
            <w:r>
              <w:rPr>
                <w:i/>
                <w:color w:val="000080"/>
                <w:lang w:val="en-CA"/>
              </w:rPr>
              <w:t>} catch (GPSException e) {</w:t>
            </w:r>
          </w:p>
          <w:p w14:paraId="7501BB49" w14:textId="77777777" w:rsidR="00280A1A" w:rsidRDefault="00280A1A">
            <w:pPr>
              <w:rPr>
                <w:i/>
                <w:color w:val="000080"/>
                <w:lang w:val="en-CA"/>
              </w:rPr>
            </w:pPr>
            <w:r>
              <w:rPr>
                <w:i/>
                <w:color w:val="000080"/>
                <w:lang w:val="en-CA"/>
              </w:rPr>
              <w:t xml:space="preserve">  // will catch the defined exception</w:t>
            </w:r>
          </w:p>
          <w:p w14:paraId="7501BB4A" w14:textId="77777777" w:rsidR="00280A1A" w:rsidRDefault="00280A1A">
            <w:pPr>
              <w:rPr>
                <w:i/>
                <w:color w:val="000080"/>
                <w:lang w:val="en-CA"/>
              </w:rPr>
            </w:pPr>
            <w:r>
              <w:rPr>
                <w:i/>
                <w:color w:val="000080"/>
                <w:lang w:val="en-CA"/>
              </w:rPr>
              <w:t xml:space="preserve">  // decide to log the error based on the gps error code</w:t>
            </w:r>
          </w:p>
          <w:p w14:paraId="7501BB4B" w14:textId="77777777" w:rsidR="00280A1A" w:rsidRDefault="00280A1A">
            <w:pPr>
              <w:rPr>
                <w:i/>
                <w:color w:val="000080"/>
                <w:lang w:val="en-CA"/>
              </w:rPr>
            </w:pPr>
            <w:r>
              <w:rPr>
                <w:i/>
                <w:color w:val="000080"/>
                <w:lang w:val="en-CA"/>
              </w:rPr>
              <w:t>} catch (Throwable e)</w:t>
            </w:r>
          </w:p>
          <w:p w14:paraId="7501BB4C" w14:textId="77777777" w:rsidR="00280A1A" w:rsidRDefault="00280A1A">
            <w:pPr>
              <w:rPr>
                <w:i/>
                <w:color w:val="000080"/>
                <w:lang w:val="en-CA"/>
              </w:rPr>
            </w:pPr>
            <w:r>
              <w:rPr>
                <w:i/>
                <w:color w:val="000080"/>
                <w:lang w:val="en-CA"/>
              </w:rPr>
              <w:t xml:space="preserve"> // will catch any other exception: error code is SXXX (including Runtime Exception)</w:t>
            </w:r>
          </w:p>
          <w:p w14:paraId="7501BB4D" w14:textId="77777777" w:rsidR="00280A1A" w:rsidRDefault="00280A1A">
            <w:pPr>
              <w:rPr>
                <w:i/>
                <w:color w:val="000080"/>
                <w:lang w:val="en-CA"/>
              </w:rPr>
            </w:pPr>
            <w:r>
              <w:rPr>
                <w:i/>
                <w:color w:val="000080"/>
                <w:lang w:val="en-CA"/>
              </w:rPr>
              <w:t xml:space="preserve"> // log the error</w:t>
            </w:r>
          </w:p>
          <w:p w14:paraId="7501BB4E" w14:textId="77777777" w:rsidR="00280A1A" w:rsidRDefault="00280A1A">
            <w:pPr>
              <w:rPr>
                <w:color w:val="0000FF"/>
                <w:lang w:val="en-CA"/>
              </w:rPr>
            </w:pPr>
            <w:r>
              <w:rPr>
                <w:i/>
                <w:color w:val="000080"/>
                <w:lang w:val="en-CA"/>
              </w:rPr>
              <w:t>}</w:t>
            </w:r>
          </w:p>
        </w:tc>
      </w:tr>
    </w:tbl>
    <w:p w14:paraId="7501BB50" w14:textId="77777777" w:rsidR="00280A1A" w:rsidRDefault="00280A1A" w:rsidP="00280A1A">
      <w:pPr>
        <w:rPr>
          <w:lang w:val="en-CA"/>
        </w:rPr>
      </w:pPr>
    </w:p>
    <w:p w14:paraId="7501BB51" w14:textId="77777777" w:rsidR="00280A1A" w:rsidRDefault="00280A1A" w:rsidP="00280A1A">
      <w:pPr>
        <w:rPr>
          <w:lang w:val="en-CA"/>
        </w:rPr>
      </w:pPr>
    </w:p>
    <w:p w14:paraId="7501BB53" w14:textId="77777777" w:rsidR="00280A1A" w:rsidRDefault="00280A1A" w:rsidP="00280A1A">
      <w:pPr>
        <w:pStyle w:val="Heading1"/>
        <w:numPr>
          <w:ilvl w:val="0"/>
          <w:numId w:val="2"/>
        </w:numPr>
        <w:rPr>
          <w:lang w:val="en-CA"/>
        </w:rPr>
      </w:pPr>
      <w:bookmarkStart w:id="1085" w:name="_Toc369800746"/>
      <w:bookmarkStart w:id="1086" w:name="_Toc369803405"/>
      <w:bookmarkStart w:id="1087" w:name="_Toc369803966"/>
      <w:bookmarkStart w:id="1088" w:name="_Toc369805093"/>
      <w:bookmarkStart w:id="1089" w:name="_Toc369805654"/>
      <w:bookmarkStart w:id="1090" w:name="_Toc369806214"/>
      <w:bookmarkStart w:id="1091" w:name="_Toc369806778"/>
      <w:bookmarkStart w:id="1092" w:name="_Toc369807336"/>
      <w:bookmarkStart w:id="1093" w:name="_Toc369807885"/>
      <w:bookmarkStart w:id="1094" w:name="_Toc369808433"/>
      <w:bookmarkStart w:id="1095" w:name="_Toc369808976"/>
      <w:bookmarkStart w:id="1096" w:name="_Toc369800747"/>
      <w:bookmarkStart w:id="1097" w:name="_Toc369803406"/>
      <w:bookmarkStart w:id="1098" w:name="_Toc369803967"/>
      <w:bookmarkStart w:id="1099" w:name="_Toc369805094"/>
      <w:bookmarkStart w:id="1100" w:name="_Toc369805655"/>
      <w:bookmarkStart w:id="1101" w:name="_Toc369806215"/>
      <w:bookmarkStart w:id="1102" w:name="_Toc369806779"/>
      <w:bookmarkStart w:id="1103" w:name="_Toc369807337"/>
      <w:bookmarkStart w:id="1104" w:name="_Toc369807886"/>
      <w:bookmarkStart w:id="1105" w:name="_Toc369808434"/>
      <w:bookmarkStart w:id="1106" w:name="_Toc369808977"/>
      <w:bookmarkStart w:id="1107" w:name="_Toc369800748"/>
      <w:bookmarkStart w:id="1108" w:name="_Toc369803407"/>
      <w:bookmarkStart w:id="1109" w:name="_Toc369803968"/>
      <w:bookmarkStart w:id="1110" w:name="_Toc369805095"/>
      <w:bookmarkStart w:id="1111" w:name="_Toc369805656"/>
      <w:bookmarkStart w:id="1112" w:name="_Toc369806216"/>
      <w:bookmarkStart w:id="1113" w:name="_Toc369806780"/>
      <w:bookmarkStart w:id="1114" w:name="_Toc369807338"/>
      <w:bookmarkStart w:id="1115" w:name="_Toc369807887"/>
      <w:bookmarkStart w:id="1116" w:name="_Toc369808435"/>
      <w:bookmarkStart w:id="1117" w:name="_Toc369808978"/>
      <w:bookmarkStart w:id="1118" w:name="_Toc369800749"/>
      <w:bookmarkStart w:id="1119" w:name="_Toc369803408"/>
      <w:bookmarkStart w:id="1120" w:name="_Toc369803969"/>
      <w:bookmarkStart w:id="1121" w:name="_Toc369805096"/>
      <w:bookmarkStart w:id="1122" w:name="_Toc369805657"/>
      <w:bookmarkStart w:id="1123" w:name="_Toc369806217"/>
      <w:bookmarkStart w:id="1124" w:name="_Toc369806781"/>
      <w:bookmarkStart w:id="1125" w:name="_Toc369807339"/>
      <w:bookmarkStart w:id="1126" w:name="_Toc369807888"/>
      <w:bookmarkStart w:id="1127" w:name="_Toc369808436"/>
      <w:bookmarkStart w:id="1128" w:name="_Toc369808979"/>
      <w:bookmarkStart w:id="1129" w:name="_Toc369800750"/>
      <w:bookmarkStart w:id="1130" w:name="_Toc369803409"/>
      <w:bookmarkStart w:id="1131" w:name="_Toc369803970"/>
      <w:bookmarkStart w:id="1132" w:name="_Toc369805097"/>
      <w:bookmarkStart w:id="1133" w:name="_Toc369805658"/>
      <w:bookmarkStart w:id="1134" w:name="_Toc369806218"/>
      <w:bookmarkStart w:id="1135" w:name="_Toc369806782"/>
      <w:bookmarkStart w:id="1136" w:name="_Toc369807340"/>
      <w:bookmarkStart w:id="1137" w:name="_Toc369807889"/>
      <w:bookmarkStart w:id="1138" w:name="_Toc369808437"/>
      <w:bookmarkStart w:id="1139" w:name="_Toc369808980"/>
      <w:bookmarkStart w:id="1140" w:name="_Toc369800751"/>
      <w:bookmarkStart w:id="1141" w:name="_Toc369803410"/>
      <w:bookmarkStart w:id="1142" w:name="_Toc369803971"/>
      <w:bookmarkStart w:id="1143" w:name="_Toc369805098"/>
      <w:bookmarkStart w:id="1144" w:name="_Toc369805659"/>
      <w:bookmarkStart w:id="1145" w:name="_Toc369806219"/>
      <w:bookmarkStart w:id="1146" w:name="_Toc369806783"/>
      <w:bookmarkStart w:id="1147" w:name="_Toc369807341"/>
      <w:bookmarkStart w:id="1148" w:name="_Toc369807890"/>
      <w:bookmarkStart w:id="1149" w:name="_Toc369808438"/>
      <w:bookmarkStart w:id="1150" w:name="_Toc369808981"/>
      <w:bookmarkStart w:id="1151" w:name="_Toc369800752"/>
      <w:bookmarkStart w:id="1152" w:name="_Toc369803411"/>
      <w:bookmarkStart w:id="1153" w:name="_Toc369803972"/>
      <w:bookmarkStart w:id="1154" w:name="_Toc369805099"/>
      <w:bookmarkStart w:id="1155" w:name="_Toc369805660"/>
      <w:bookmarkStart w:id="1156" w:name="_Toc369806220"/>
      <w:bookmarkStart w:id="1157" w:name="_Toc369806784"/>
      <w:bookmarkStart w:id="1158" w:name="_Toc369807342"/>
      <w:bookmarkStart w:id="1159" w:name="_Toc369807891"/>
      <w:bookmarkStart w:id="1160" w:name="_Toc369808439"/>
      <w:bookmarkStart w:id="1161" w:name="_Toc369808982"/>
      <w:bookmarkStart w:id="1162" w:name="_Toc369800753"/>
      <w:bookmarkStart w:id="1163" w:name="_Toc369803412"/>
      <w:bookmarkStart w:id="1164" w:name="_Toc369803973"/>
      <w:bookmarkStart w:id="1165" w:name="_Toc369805100"/>
      <w:bookmarkStart w:id="1166" w:name="_Toc369805661"/>
      <w:bookmarkStart w:id="1167" w:name="_Toc369806221"/>
      <w:bookmarkStart w:id="1168" w:name="_Toc369806785"/>
      <w:bookmarkStart w:id="1169" w:name="_Toc369807343"/>
      <w:bookmarkStart w:id="1170" w:name="_Toc369807892"/>
      <w:bookmarkStart w:id="1171" w:name="_Toc369808440"/>
      <w:bookmarkStart w:id="1172" w:name="_Toc369808983"/>
      <w:bookmarkStart w:id="1173" w:name="_Toc369800755"/>
      <w:bookmarkStart w:id="1174" w:name="_Toc369803414"/>
      <w:bookmarkStart w:id="1175" w:name="_Toc369803975"/>
      <w:bookmarkStart w:id="1176" w:name="_Toc369805102"/>
      <w:bookmarkStart w:id="1177" w:name="_Toc369805663"/>
      <w:bookmarkStart w:id="1178" w:name="_Toc369806223"/>
      <w:bookmarkStart w:id="1179" w:name="_Toc369806787"/>
      <w:bookmarkStart w:id="1180" w:name="_Toc369807345"/>
      <w:bookmarkStart w:id="1181" w:name="_Toc369807894"/>
      <w:bookmarkStart w:id="1182" w:name="_Toc369808442"/>
      <w:bookmarkStart w:id="1183" w:name="_Toc369808985"/>
      <w:bookmarkStart w:id="1184" w:name="_Toc369800757"/>
      <w:bookmarkStart w:id="1185" w:name="_Toc369803416"/>
      <w:bookmarkStart w:id="1186" w:name="_Toc369803977"/>
      <w:bookmarkStart w:id="1187" w:name="_Toc369805104"/>
      <w:bookmarkStart w:id="1188" w:name="_Toc369805665"/>
      <w:bookmarkStart w:id="1189" w:name="_Toc369806225"/>
      <w:bookmarkStart w:id="1190" w:name="_Toc369806789"/>
      <w:bookmarkStart w:id="1191" w:name="_Toc369807347"/>
      <w:bookmarkStart w:id="1192" w:name="_Toc369807896"/>
      <w:bookmarkStart w:id="1193" w:name="_Toc369808444"/>
      <w:bookmarkStart w:id="1194" w:name="_Toc369808987"/>
      <w:bookmarkStart w:id="1195" w:name="_Toc369800759"/>
      <w:bookmarkStart w:id="1196" w:name="_Toc369803418"/>
      <w:bookmarkStart w:id="1197" w:name="_Toc369803979"/>
      <w:bookmarkStart w:id="1198" w:name="_Toc369805106"/>
      <w:bookmarkStart w:id="1199" w:name="_Toc369805667"/>
      <w:bookmarkStart w:id="1200" w:name="_Toc369806227"/>
      <w:bookmarkStart w:id="1201" w:name="_Toc369806791"/>
      <w:bookmarkStart w:id="1202" w:name="_Toc369807349"/>
      <w:bookmarkStart w:id="1203" w:name="_Toc369807898"/>
      <w:bookmarkStart w:id="1204" w:name="_Toc369808446"/>
      <w:bookmarkStart w:id="1205" w:name="_Toc369808989"/>
      <w:bookmarkStart w:id="1206" w:name="_Toc369800761"/>
      <w:bookmarkStart w:id="1207" w:name="_Toc369803420"/>
      <w:bookmarkStart w:id="1208" w:name="_Toc369803981"/>
      <w:bookmarkStart w:id="1209" w:name="_Toc369805108"/>
      <w:bookmarkStart w:id="1210" w:name="_Toc369805669"/>
      <w:bookmarkStart w:id="1211" w:name="_Toc369806229"/>
      <w:bookmarkStart w:id="1212" w:name="_Toc369806793"/>
      <w:bookmarkStart w:id="1213" w:name="_Toc369807351"/>
      <w:bookmarkStart w:id="1214" w:name="_Toc369807900"/>
      <w:bookmarkStart w:id="1215" w:name="_Toc369808448"/>
      <w:bookmarkStart w:id="1216" w:name="_Toc369808991"/>
      <w:bookmarkStart w:id="1217" w:name="_Toc369800763"/>
      <w:bookmarkStart w:id="1218" w:name="_Toc369803422"/>
      <w:bookmarkStart w:id="1219" w:name="_Toc369803983"/>
      <w:bookmarkStart w:id="1220" w:name="_Toc369805110"/>
      <w:bookmarkStart w:id="1221" w:name="_Toc369805671"/>
      <w:bookmarkStart w:id="1222" w:name="_Toc369806231"/>
      <w:bookmarkStart w:id="1223" w:name="_Toc369806795"/>
      <w:bookmarkStart w:id="1224" w:name="_Toc369807353"/>
      <w:bookmarkStart w:id="1225" w:name="_Toc369807902"/>
      <w:bookmarkStart w:id="1226" w:name="_Toc369808450"/>
      <w:bookmarkStart w:id="1227" w:name="_Toc369808993"/>
      <w:bookmarkStart w:id="1228" w:name="_Toc369800764"/>
      <w:bookmarkStart w:id="1229" w:name="_Toc369803423"/>
      <w:bookmarkStart w:id="1230" w:name="_Toc369803984"/>
      <w:bookmarkStart w:id="1231" w:name="_Toc369805111"/>
      <w:bookmarkStart w:id="1232" w:name="_Toc369805672"/>
      <w:bookmarkStart w:id="1233" w:name="_Toc369806232"/>
      <w:bookmarkStart w:id="1234" w:name="_Toc369806796"/>
      <w:bookmarkStart w:id="1235" w:name="_Toc369807354"/>
      <w:bookmarkStart w:id="1236" w:name="_Toc369807903"/>
      <w:bookmarkStart w:id="1237" w:name="_Toc369808451"/>
      <w:bookmarkStart w:id="1238" w:name="_Toc369808994"/>
      <w:bookmarkStart w:id="1239" w:name="_Toc369800765"/>
      <w:bookmarkStart w:id="1240" w:name="_Toc369803424"/>
      <w:bookmarkStart w:id="1241" w:name="_Toc369803985"/>
      <w:bookmarkStart w:id="1242" w:name="_Toc369805112"/>
      <w:bookmarkStart w:id="1243" w:name="_Toc369805673"/>
      <w:bookmarkStart w:id="1244" w:name="_Toc369806233"/>
      <w:bookmarkStart w:id="1245" w:name="_Toc369806797"/>
      <w:bookmarkStart w:id="1246" w:name="_Toc369807355"/>
      <w:bookmarkStart w:id="1247" w:name="_Toc369807904"/>
      <w:bookmarkStart w:id="1248" w:name="_Toc369808452"/>
      <w:bookmarkStart w:id="1249" w:name="_Toc369808995"/>
      <w:bookmarkStart w:id="1250" w:name="_Toc369800776"/>
      <w:bookmarkStart w:id="1251" w:name="_Toc369803435"/>
      <w:bookmarkStart w:id="1252" w:name="_Toc369803996"/>
      <w:bookmarkStart w:id="1253" w:name="_Toc369805123"/>
      <w:bookmarkStart w:id="1254" w:name="_Toc369805684"/>
      <w:bookmarkStart w:id="1255" w:name="_Toc369806244"/>
      <w:bookmarkStart w:id="1256" w:name="_Toc369806808"/>
      <w:bookmarkStart w:id="1257" w:name="_Toc369807366"/>
      <w:bookmarkStart w:id="1258" w:name="_Toc369807915"/>
      <w:bookmarkStart w:id="1259" w:name="_Toc369808463"/>
      <w:bookmarkStart w:id="1260" w:name="_Toc369809006"/>
      <w:bookmarkStart w:id="1261" w:name="_Toc369800777"/>
      <w:bookmarkStart w:id="1262" w:name="_Toc369803436"/>
      <w:bookmarkStart w:id="1263" w:name="_Toc369803997"/>
      <w:bookmarkStart w:id="1264" w:name="_Toc369805124"/>
      <w:bookmarkStart w:id="1265" w:name="_Toc369805685"/>
      <w:bookmarkStart w:id="1266" w:name="_Toc369806245"/>
      <w:bookmarkStart w:id="1267" w:name="_Toc369806809"/>
      <w:bookmarkStart w:id="1268" w:name="_Toc369807367"/>
      <w:bookmarkStart w:id="1269" w:name="_Toc369807916"/>
      <w:bookmarkStart w:id="1270" w:name="_Toc369808464"/>
      <w:bookmarkStart w:id="1271" w:name="_Toc369809007"/>
      <w:bookmarkStart w:id="1272" w:name="_Toc369800778"/>
      <w:bookmarkStart w:id="1273" w:name="_Toc369803437"/>
      <w:bookmarkStart w:id="1274" w:name="_Toc369803998"/>
      <w:bookmarkStart w:id="1275" w:name="_Toc369805125"/>
      <w:bookmarkStart w:id="1276" w:name="_Toc369805686"/>
      <w:bookmarkStart w:id="1277" w:name="_Toc369806246"/>
      <w:bookmarkStart w:id="1278" w:name="_Toc369806810"/>
      <w:bookmarkStart w:id="1279" w:name="_Toc369807368"/>
      <w:bookmarkStart w:id="1280" w:name="_Toc369807917"/>
      <w:bookmarkStart w:id="1281" w:name="_Toc369808465"/>
      <w:bookmarkStart w:id="1282" w:name="_Toc369809008"/>
      <w:bookmarkStart w:id="1283" w:name="_Toc369800784"/>
      <w:bookmarkStart w:id="1284" w:name="_Toc369803443"/>
      <w:bookmarkStart w:id="1285" w:name="_Toc369804004"/>
      <w:bookmarkStart w:id="1286" w:name="_Toc369805131"/>
      <w:bookmarkStart w:id="1287" w:name="_Toc369805692"/>
      <w:bookmarkStart w:id="1288" w:name="_Toc369806252"/>
      <w:bookmarkStart w:id="1289" w:name="_Toc369806816"/>
      <w:bookmarkStart w:id="1290" w:name="_Toc369807374"/>
      <w:bookmarkStart w:id="1291" w:name="_Toc369807923"/>
      <w:bookmarkStart w:id="1292" w:name="_Toc369808471"/>
      <w:bookmarkStart w:id="1293" w:name="_Toc369809014"/>
      <w:bookmarkStart w:id="1294" w:name="_Toc369800786"/>
      <w:bookmarkStart w:id="1295" w:name="_Toc369803445"/>
      <w:bookmarkStart w:id="1296" w:name="_Toc369804006"/>
      <w:bookmarkStart w:id="1297" w:name="_Toc369805133"/>
      <w:bookmarkStart w:id="1298" w:name="_Toc369805694"/>
      <w:bookmarkStart w:id="1299" w:name="_Toc369806254"/>
      <w:bookmarkStart w:id="1300" w:name="_Toc369806818"/>
      <w:bookmarkStart w:id="1301" w:name="_Toc369807376"/>
      <w:bookmarkStart w:id="1302" w:name="_Toc369807925"/>
      <w:bookmarkStart w:id="1303" w:name="_Toc369808473"/>
      <w:bookmarkStart w:id="1304" w:name="_Toc369809016"/>
      <w:bookmarkStart w:id="1305" w:name="_Toc369800788"/>
      <w:bookmarkStart w:id="1306" w:name="_Toc369803447"/>
      <w:bookmarkStart w:id="1307" w:name="_Toc369804008"/>
      <w:bookmarkStart w:id="1308" w:name="_Toc369805135"/>
      <w:bookmarkStart w:id="1309" w:name="_Toc369805696"/>
      <w:bookmarkStart w:id="1310" w:name="_Toc369806256"/>
      <w:bookmarkStart w:id="1311" w:name="_Toc369806820"/>
      <w:bookmarkStart w:id="1312" w:name="_Toc369807378"/>
      <w:bookmarkStart w:id="1313" w:name="_Toc369807927"/>
      <w:bookmarkStart w:id="1314" w:name="_Toc369808475"/>
      <w:bookmarkStart w:id="1315" w:name="_Toc369809018"/>
      <w:bookmarkStart w:id="1316" w:name="_Toc369800789"/>
      <w:bookmarkStart w:id="1317" w:name="_Toc369803448"/>
      <w:bookmarkStart w:id="1318" w:name="_Toc369804009"/>
      <w:bookmarkStart w:id="1319" w:name="_Toc369805136"/>
      <w:bookmarkStart w:id="1320" w:name="_Toc369805697"/>
      <w:bookmarkStart w:id="1321" w:name="_Toc369806257"/>
      <w:bookmarkStart w:id="1322" w:name="_Toc369806821"/>
      <w:bookmarkStart w:id="1323" w:name="_Toc369807379"/>
      <w:bookmarkStart w:id="1324" w:name="_Toc369807928"/>
      <w:bookmarkStart w:id="1325" w:name="_Toc369808476"/>
      <w:bookmarkStart w:id="1326" w:name="_Toc369809019"/>
      <w:bookmarkStart w:id="1327" w:name="_Toc369800791"/>
      <w:bookmarkStart w:id="1328" w:name="_Toc369803450"/>
      <w:bookmarkStart w:id="1329" w:name="_Toc369804011"/>
      <w:bookmarkStart w:id="1330" w:name="_Toc369805138"/>
      <w:bookmarkStart w:id="1331" w:name="_Toc369805699"/>
      <w:bookmarkStart w:id="1332" w:name="_Toc369806259"/>
      <w:bookmarkStart w:id="1333" w:name="_Toc369806823"/>
      <w:bookmarkStart w:id="1334" w:name="_Toc369807381"/>
      <w:bookmarkStart w:id="1335" w:name="_Toc369807930"/>
      <w:bookmarkStart w:id="1336" w:name="_Toc369808478"/>
      <w:bookmarkStart w:id="1337" w:name="_Toc369809021"/>
      <w:bookmarkStart w:id="1338" w:name="_Toc369800792"/>
      <w:bookmarkStart w:id="1339" w:name="_Toc369803451"/>
      <w:bookmarkStart w:id="1340" w:name="_Toc369804012"/>
      <w:bookmarkStart w:id="1341" w:name="_Toc369805139"/>
      <w:bookmarkStart w:id="1342" w:name="_Toc369805700"/>
      <w:bookmarkStart w:id="1343" w:name="_Toc369806260"/>
      <w:bookmarkStart w:id="1344" w:name="_Toc369806824"/>
      <w:bookmarkStart w:id="1345" w:name="_Toc369807382"/>
      <w:bookmarkStart w:id="1346" w:name="_Toc369807931"/>
      <w:bookmarkStart w:id="1347" w:name="_Toc369808479"/>
      <w:bookmarkStart w:id="1348" w:name="_Toc369809022"/>
      <w:bookmarkStart w:id="1349" w:name="_Toc369800794"/>
      <w:bookmarkStart w:id="1350" w:name="_Toc369803453"/>
      <w:bookmarkStart w:id="1351" w:name="_Toc369804014"/>
      <w:bookmarkStart w:id="1352" w:name="_Toc369805141"/>
      <w:bookmarkStart w:id="1353" w:name="_Toc369805702"/>
      <w:bookmarkStart w:id="1354" w:name="_Toc369806262"/>
      <w:bookmarkStart w:id="1355" w:name="_Toc369806826"/>
      <w:bookmarkStart w:id="1356" w:name="_Toc369807384"/>
      <w:bookmarkStart w:id="1357" w:name="_Toc369807933"/>
      <w:bookmarkStart w:id="1358" w:name="_Toc369808481"/>
      <w:bookmarkStart w:id="1359" w:name="_Toc369809024"/>
      <w:bookmarkStart w:id="1360" w:name="_Toc369800795"/>
      <w:bookmarkStart w:id="1361" w:name="_Toc369803454"/>
      <w:bookmarkStart w:id="1362" w:name="_Toc369804015"/>
      <w:bookmarkStart w:id="1363" w:name="_Toc369805142"/>
      <w:bookmarkStart w:id="1364" w:name="_Toc369805703"/>
      <w:bookmarkStart w:id="1365" w:name="_Toc369806263"/>
      <w:bookmarkStart w:id="1366" w:name="_Toc369806827"/>
      <w:bookmarkStart w:id="1367" w:name="_Toc369807385"/>
      <w:bookmarkStart w:id="1368" w:name="_Toc369807934"/>
      <w:bookmarkStart w:id="1369" w:name="_Toc369808482"/>
      <w:bookmarkStart w:id="1370" w:name="_Toc369809025"/>
      <w:bookmarkStart w:id="1371" w:name="_Toc242932237"/>
      <w:bookmarkStart w:id="1372" w:name="_Toc242948993"/>
      <w:bookmarkStart w:id="1373" w:name="_Toc415568970"/>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r>
        <w:rPr>
          <w:b w:val="0"/>
          <w:lang w:val="en-CA"/>
        </w:rPr>
        <w:lastRenderedPageBreak/>
        <w:t>GPS Batch</w:t>
      </w:r>
      <w:bookmarkEnd w:id="1371"/>
      <w:bookmarkEnd w:id="1372"/>
      <w:bookmarkEnd w:id="1373"/>
    </w:p>
    <w:p w14:paraId="7501BB54" w14:textId="77777777" w:rsidR="00280A1A" w:rsidRDefault="00280A1A" w:rsidP="00280A1A">
      <w:pPr>
        <w:rPr>
          <w:highlight w:val="yellow"/>
          <w:lang w:val="en-CA"/>
        </w:rPr>
      </w:pPr>
    </w:p>
    <w:p w14:paraId="7501BB55" w14:textId="290F45EA" w:rsidR="00280A1A" w:rsidRDefault="00280A1A" w:rsidP="00280A1A">
      <w:pPr>
        <w:rPr>
          <w:szCs w:val="30"/>
          <w:lang w:val="en-CA"/>
        </w:rPr>
      </w:pPr>
      <w:r>
        <w:rPr>
          <w:szCs w:val="30"/>
          <w:lang w:val="en-CA"/>
        </w:rPr>
        <w:t xml:space="preserve">GPS Batch is responsible for processing bulk credit card transactions. It supports Comma Separated Value (CSV) and Fixed Length (FL) formats. GPS process is </w:t>
      </w:r>
      <w:r w:rsidR="00AC40B2">
        <w:rPr>
          <w:szCs w:val="30"/>
          <w:lang w:val="en-CA"/>
        </w:rPr>
        <w:t>triggered</w:t>
      </w:r>
      <w:r>
        <w:rPr>
          <w:szCs w:val="30"/>
          <w:lang w:val="en-CA"/>
        </w:rPr>
        <w:t xml:space="preserve"> on presence of a request file on specific folders. For payment files, GPS supports two types of transactions (Purchase and Refund) if any other type is found during the processing, the file will be rejected by GPS. During request file transformation it persists all data elements required to be included in the response file to be sent back to the requestor (BSS). On successful request transformation, GPS </w:t>
      </w:r>
      <w:r w:rsidR="00AC40B2">
        <w:rPr>
          <w:szCs w:val="30"/>
          <w:lang w:val="en-CA"/>
        </w:rPr>
        <w:t>initiates</w:t>
      </w:r>
      <w:r>
        <w:rPr>
          <w:szCs w:val="30"/>
          <w:lang w:val="en-CA"/>
        </w:rPr>
        <w:t xml:space="preserve"> transfer of the file to DTS system which is responsible for </w:t>
      </w:r>
      <w:r w:rsidR="00AC40B2">
        <w:rPr>
          <w:szCs w:val="30"/>
          <w:lang w:val="en-CA"/>
        </w:rPr>
        <w:t>De-tokenization</w:t>
      </w:r>
      <w:r>
        <w:rPr>
          <w:szCs w:val="30"/>
          <w:lang w:val="en-CA"/>
        </w:rPr>
        <w:t xml:space="preserve"> and transfer the file to target payment processor. </w:t>
      </w:r>
    </w:p>
    <w:p w14:paraId="7501BB56" w14:textId="77777777" w:rsidR="00280A1A" w:rsidRDefault="00280A1A" w:rsidP="00280A1A">
      <w:pPr>
        <w:ind w:left="720"/>
        <w:rPr>
          <w:szCs w:val="30"/>
          <w:lang w:val="en-CA"/>
        </w:rPr>
      </w:pPr>
    </w:p>
    <w:p w14:paraId="7501BB57" w14:textId="77777777" w:rsidR="00280A1A" w:rsidRDefault="00280A1A" w:rsidP="00280A1A">
      <w:pPr>
        <w:rPr>
          <w:szCs w:val="30"/>
          <w:lang w:val="en-CA"/>
        </w:rPr>
      </w:pPr>
      <w:r>
        <w:rPr>
          <w:szCs w:val="30"/>
          <w:lang w:val="en-CA"/>
        </w:rPr>
        <w:t>On presence of a response file from the payment processor, trigger the associated GPS batch processing. Determine which requestor the response file is associated to, perform appropriate enrichment and initiate transformation process to CSV or Fixed length based on the BSS originator.</w:t>
      </w:r>
    </w:p>
    <w:p w14:paraId="7501BB58" w14:textId="77777777" w:rsidR="00280A1A" w:rsidRDefault="00280A1A" w:rsidP="00280A1A">
      <w:pPr>
        <w:rPr>
          <w:szCs w:val="30"/>
          <w:lang w:val="en-CA"/>
        </w:rPr>
      </w:pPr>
    </w:p>
    <w:p w14:paraId="7501BB59" w14:textId="77777777" w:rsidR="00280A1A" w:rsidRDefault="00280A1A" w:rsidP="00280A1A">
      <w:pPr>
        <w:rPr>
          <w:szCs w:val="30"/>
          <w:lang w:val="en-CA"/>
        </w:rPr>
      </w:pPr>
      <w:r>
        <w:rPr>
          <w:szCs w:val="30"/>
          <w:lang w:val="en-CA"/>
        </w:rPr>
        <w:t>GPS Batch triggers an alert in case a BSS request file is not received by its expected time. It also triggers an alert for response files coming from the payment processor.</w:t>
      </w:r>
    </w:p>
    <w:p w14:paraId="7501BB5A" w14:textId="77777777" w:rsidR="00280A1A" w:rsidRDefault="00280A1A" w:rsidP="00280A1A">
      <w:pPr>
        <w:rPr>
          <w:highlight w:val="yellow"/>
          <w:lang w:val="en-CA"/>
        </w:rPr>
      </w:pPr>
    </w:p>
    <w:p w14:paraId="7501BB5B" w14:textId="77777777" w:rsidR="00280A1A" w:rsidRDefault="00280A1A" w:rsidP="00280A1A">
      <w:pPr>
        <w:rPr>
          <w:lang w:val="en-CA"/>
        </w:rPr>
      </w:pPr>
      <w:r>
        <w:rPr>
          <w:lang w:val="en-CA"/>
        </w:rPr>
        <w:t>GPS Batch is also responsible to handle chargeback files coming from the payment processor (Moneris for example). The processing is similar to the regular batch mode. GPS Batch pulls the file from local directory. Upon receving a file, GPS Batch triggers the appropriate batch job.</w:t>
      </w:r>
    </w:p>
    <w:p w14:paraId="7501BB5C" w14:textId="77777777" w:rsidR="00280A1A" w:rsidRDefault="00280A1A" w:rsidP="00280A1A">
      <w:pPr>
        <w:rPr>
          <w:lang w:val="en-CA"/>
        </w:rPr>
      </w:pPr>
    </w:p>
    <w:p w14:paraId="7501BB5D" w14:textId="77777777" w:rsidR="00280A1A" w:rsidRDefault="00280A1A" w:rsidP="00280A1A">
      <w:pPr>
        <w:rPr>
          <w:lang w:val="en-CA"/>
        </w:rPr>
      </w:pPr>
      <w:r>
        <w:rPr>
          <w:lang w:val="en-CA"/>
        </w:rPr>
        <w:t>It is important to note that the chargeback files received from the payment processor do not contain any PAN, so there is no need to go through DTS to do any tokenization.</w:t>
      </w:r>
    </w:p>
    <w:p w14:paraId="7501BB5E" w14:textId="77777777" w:rsidR="00280A1A" w:rsidRDefault="00280A1A" w:rsidP="00280A1A">
      <w:pPr>
        <w:pStyle w:val="Heading2"/>
        <w:numPr>
          <w:ilvl w:val="1"/>
          <w:numId w:val="2"/>
        </w:numPr>
        <w:rPr>
          <w:lang w:val="en-CA"/>
        </w:rPr>
      </w:pPr>
      <w:bookmarkStart w:id="1374" w:name="_Toc242948994"/>
      <w:bookmarkStart w:id="1375" w:name="_Toc242932238"/>
      <w:bookmarkStart w:id="1376" w:name="_Toc415568971"/>
      <w:r>
        <w:rPr>
          <w:b w:val="0"/>
          <w:lang w:val="en-CA"/>
        </w:rPr>
        <w:t>GPS Batch Process Overview</w:t>
      </w:r>
      <w:bookmarkEnd w:id="1374"/>
      <w:bookmarkEnd w:id="1375"/>
      <w:bookmarkEnd w:id="1376"/>
    </w:p>
    <w:p w14:paraId="7501BB5F" w14:textId="77777777" w:rsidR="00280A1A" w:rsidRDefault="00280A1A" w:rsidP="00280A1A">
      <w:pPr>
        <w:autoSpaceDE w:val="0"/>
        <w:autoSpaceDN w:val="0"/>
        <w:adjustRightInd w:val="0"/>
        <w:spacing w:line="240" w:lineRule="auto"/>
        <w:rPr>
          <w:szCs w:val="30"/>
          <w:lang w:val="en-CA"/>
        </w:rPr>
      </w:pPr>
      <w:r>
        <w:rPr>
          <w:szCs w:val="30"/>
          <w:lang w:val="en-CA"/>
        </w:rPr>
        <w:t>GPS Batch receives batch files via EDX. The batch files are accessed locally by GPS Batch.</w:t>
      </w:r>
    </w:p>
    <w:p w14:paraId="7501BB60" w14:textId="77777777" w:rsidR="00280A1A" w:rsidRDefault="00280A1A" w:rsidP="00280A1A">
      <w:pPr>
        <w:autoSpaceDE w:val="0"/>
        <w:autoSpaceDN w:val="0"/>
        <w:adjustRightInd w:val="0"/>
        <w:spacing w:line="240" w:lineRule="auto"/>
        <w:rPr>
          <w:sz w:val="16"/>
          <w:szCs w:val="24"/>
          <w:lang w:val="en-CA"/>
        </w:rPr>
      </w:pPr>
    </w:p>
    <w:p w14:paraId="7501BB61" w14:textId="105FC3D1" w:rsidR="00280A1A" w:rsidRDefault="00280A1A" w:rsidP="00280A1A">
      <w:pPr>
        <w:autoSpaceDE w:val="0"/>
        <w:autoSpaceDN w:val="0"/>
        <w:adjustRightInd w:val="0"/>
        <w:spacing w:line="240" w:lineRule="auto"/>
        <w:rPr>
          <w:sz w:val="16"/>
          <w:szCs w:val="24"/>
          <w:lang w:val="en-CA"/>
        </w:rPr>
      </w:pPr>
      <w:r>
        <w:rPr>
          <w:szCs w:val="30"/>
          <w:lang w:val="en-CA"/>
        </w:rPr>
        <w:t xml:space="preserve">For each received file, </w:t>
      </w:r>
      <w:r w:rsidR="00AC40B2">
        <w:rPr>
          <w:szCs w:val="30"/>
          <w:lang w:val="en-CA"/>
        </w:rPr>
        <w:t>this GPS module processes</w:t>
      </w:r>
      <w:r>
        <w:rPr>
          <w:szCs w:val="30"/>
          <w:lang w:val="en-CA"/>
        </w:rPr>
        <w:t xml:space="preserve"> it record by record. The processing consists of a sequence of relatively simple business operations (steps) performed repeatedly for each record.  To perform this processing,  Spring Batch is used. It completely abstracts the concepts of Jobs, Job execution and helps clearly define the steps that need to be performed for each transaction contained in the input file. It also offers built-in mechanism to handle the errors that may occur during the treatment. For example, if two transactions contained in the same file are not related to the same payment processor, the validation step configured in Spring Batch automatically prevents the whole file to be processed. </w:t>
      </w:r>
    </w:p>
    <w:p w14:paraId="7501BB62" w14:textId="77777777" w:rsidR="00280A1A" w:rsidRDefault="00280A1A" w:rsidP="00280A1A">
      <w:pPr>
        <w:autoSpaceDE w:val="0"/>
        <w:autoSpaceDN w:val="0"/>
        <w:adjustRightInd w:val="0"/>
        <w:spacing w:line="240" w:lineRule="auto"/>
        <w:rPr>
          <w:sz w:val="16"/>
          <w:szCs w:val="24"/>
          <w:lang w:val="en-CA"/>
        </w:rPr>
      </w:pPr>
    </w:p>
    <w:p w14:paraId="7501BB63" w14:textId="4101DFA9" w:rsidR="00280A1A" w:rsidRDefault="00280A1A" w:rsidP="00280A1A">
      <w:pPr>
        <w:autoSpaceDE w:val="0"/>
        <w:autoSpaceDN w:val="0"/>
        <w:adjustRightInd w:val="0"/>
        <w:spacing w:line="240" w:lineRule="auto"/>
        <w:rPr>
          <w:sz w:val="16"/>
          <w:szCs w:val="24"/>
          <w:lang w:val="en-CA"/>
        </w:rPr>
      </w:pPr>
      <w:r>
        <w:rPr>
          <w:szCs w:val="30"/>
          <w:lang w:val="en-CA"/>
        </w:rPr>
        <w:t xml:space="preserve">The processing of the input files is the main business component of the GPS Batch module. However, the module still has the need to deal with getting the file and determine their format. To handle these operations, Spring Integration is used. It offers built in connectors that are capable of pulling periodically the files </w:t>
      </w:r>
      <w:r w:rsidR="00AC40B2">
        <w:rPr>
          <w:szCs w:val="30"/>
          <w:lang w:val="en-CA"/>
        </w:rPr>
        <w:t>located in</w:t>
      </w:r>
      <w:r>
        <w:rPr>
          <w:szCs w:val="30"/>
          <w:lang w:val="en-CA"/>
        </w:rPr>
        <w:t xml:space="preserve"> local directory. It also offers the possibility to attach meta-data to the input file (BSSId, file type, etc.).</w:t>
      </w:r>
    </w:p>
    <w:p w14:paraId="7501BB64" w14:textId="77777777" w:rsidR="00280A1A" w:rsidRDefault="00280A1A" w:rsidP="00280A1A">
      <w:pPr>
        <w:autoSpaceDE w:val="0"/>
        <w:autoSpaceDN w:val="0"/>
        <w:adjustRightInd w:val="0"/>
        <w:spacing w:line="240" w:lineRule="auto"/>
        <w:rPr>
          <w:sz w:val="16"/>
          <w:szCs w:val="24"/>
          <w:lang w:val="en-CA"/>
        </w:rPr>
      </w:pPr>
    </w:p>
    <w:p w14:paraId="7501BB65" w14:textId="77777777" w:rsidR="00280A1A" w:rsidRDefault="00280A1A" w:rsidP="00280A1A">
      <w:pPr>
        <w:autoSpaceDE w:val="0"/>
        <w:autoSpaceDN w:val="0"/>
        <w:adjustRightInd w:val="0"/>
        <w:spacing w:line="240" w:lineRule="auto"/>
        <w:rPr>
          <w:sz w:val="16"/>
          <w:szCs w:val="24"/>
          <w:lang w:val="en-CA"/>
        </w:rPr>
      </w:pPr>
    </w:p>
    <w:p w14:paraId="7501BB66" w14:textId="555FB37F" w:rsidR="00280A1A" w:rsidRDefault="00280A1A" w:rsidP="00280A1A">
      <w:pPr>
        <w:autoSpaceDE w:val="0"/>
        <w:autoSpaceDN w:val="0"/>
        <w:adjustRightInd w:val="0"/>
        <w:spacing w:line="240" w:lineRule="auto"/>
        <w:rPr>
          <w:szCs w:val="30"/>
          <w:lang w:val="en-CA"/>
        </w:rPr>
      </w:pPr>
      <w:r>
        <w:rPr>
          <w:szCs w:val="30"/>
          <w:lang w:val="en-CA"/>
        </w:rPr>
        <w:t xml:space="preserve">This diagram describes the GPS Batch module. The description uses Spring Integration and Spring Batch paradigms. </w:t>
      </w:r>
    </w:p>
    <w:p w14:paraId="7501BB67" w14:textId="77777777" w:rsidR="00280A1A" w:rsidRDefault="00280A1A" w:rsidP="00280A1A">
      <w:pPr>
        <w:autoSpaceDE w:val="0"/>
        <w:autoSpaceDN w:val="0"/>
        <w:adjustRightInd w:val="0"/>
        <w:spacing w:line="240" w:lineRule="auto"/>
        <w:rPr>
          <w:szCs w:val="30"/>
          <w:lang w:val="en-CA"/>
        </w:rPr>
      </w:pPr>
    </w:p>
    <w:p w14:paraId="7501BB68" w14:textId="77777777" w:rsidR="00280A1A" w:rsidRDefault="00280A1A" w:rsidP="00280A1A">
      <w:pPr>
        <w:autoSpaceDE w:val="0"/>
        <w:autoSpaceDN w:val="0"/>
        <w:adjustRightInd w:val="0"/>
        <w:spacing w:line="240" w:lineRule="auto"/>
        <w:rPr>
          <w:szCs w:val="30"/>
          <w:lang w:val="en-CA"/>
        </w:rPr>
      </w:pPr>
      <w:r>
        <w:rPr>
          <w:szCs w:val="30"/>
          <w:lang w:val="en-CA"/>
        </w:rPr>
        <w:t xml:space="preserve">In this diagram, all components contained in the red box are related to Spring Integration whereas the ones contained in the blue one are Spring Batch related. </w:t>
      </w:r>
    </w:p>
    <w:p w14:paraId="7501BB69" w14:textId="77777777" w:rsidR="00280A1A" w:rsidRDefault="00280A1A" w:rsidP="00280A1A">
      <w:pPr>
        <w:widowControl/>
        <w:spacing w:line="240" w:lineRule="auto"/>
        <w:rPr>
          <w:szCs w:val="30"/>
          <w:lang w:val="en-CA"/>
        </w:rPr>
        <w:sectPr w:rsidR="00280A1A">
          <w:pgSz w:w="12240" w:h="15840"/>
          <w:pgMar w:top="1440" w:right="1440" w:bottom="1440" w:left="1440" w:header="720" w:footer="720" w:gutter="0"/>
          <w:cols w:space="720"/>
        </w:sectPr>
      </w:pPr>
      <w:r>
        <w:rPr>
          <w:szCs w:val="30"/>
          <w:lang w:val="en-CA"/>
        </w:rPr>
        <w:br w:type="page"/>
      </w:r>
    </w:p>
    <w:p w14:paraId="7501BB6A" w14:textId="77777777" w:rsidR="00280A1A" w:rsidRDefault="00280A1A" w:rsidP="00280A1A">
      <w:pPr>
        <w:ind w:left="-284" w:right="-507"/>
        <w:rPr>
          <w:lang w:val="en-CA"/>
        </w:rPr>
      </w:pPr>
      <w:r>
        <w:rPr>
          <w:noProof/>
          <w:lang w:val="en-IN" w:eastAsia="en-IN"/>
        </w:rPr>
        <w:lastRenderedPageBreak/>
        <w:drawing>
          <wp:inline distT="0" distB="0" distL="0" distR="0" wp14:anchorId="7501E362" wp14:editId="7501E363">
            <wp:extent cx="8446135" cy="5190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b="53975"/>
                    <a:stretch>
                      <a:fillRect/>
                    </a:stretch>
                  </pic:blipFill>
                  <pic:spPr bwMode="auto">
                    <a:xfrm>
                      <a:off x="0" y="0"/>
                      <a:ext cx="8446135" cy="5190490"/>
                    </a:xfrm>
                    <a:prstGeom prst="rect">
                      <a:avLst/>
                    </a:prstGeom>
                    <a:noFill/>
                    <a:ln>
                      <a:noFill/>
                    </a:ln>
                  </pic:spPr>
                </pic:pic>
              </a:graphicData>
            </a:graphic>
          </wp:inline>
        </w:drawing>
      </w:r>
    </w:p>
    <w:p w14:paraId="7501BB6B" w14:textId="77777777" w:rsidR="00280A1A" w:rsidRDefault="00280A1A" w:rsidP="00280A1A">
      <w:pPr>
        <w:ind w:left="-284" w:right="-507"/>
        <w:rPr>
          <w:lang w:val="en-CA"/>
        </w:rPr>
      </w:pPr>
    </w:p>
    <w:p w14:paraId="7501BB6C" w14:textId="77777777" w:rsidR="00280A1A" w:rsidRDefault="00280A1A" w:rsidP="00280A1A">
      <w:pPr>
        <w:ind w:left="-284" w:right="-507"/>
        <w:rPr>
          <w:lang w:val="en-CA"/>
        </w:rPr>
      </w:pPr>
    </w:p>
    <w:p w14:paraId="7501BB6D" w14:textId="77777777" w:rsidR="00280A1A" w:rsidRDefault="00280A1A" w:rsidP="00280A1A">
      <w:pPr>
        <w:widowControl/>
        <w:spacing w:line="240" w:lineRule="auto"/>
        <w:rPr>
          <w:lang w:val="en-CA"/>
        </w:rPr>
      </w:pPr>
      <w:r>
        <w:rPr>
          <w:lang w:val="en-CA"/>
        </w:rPr>
        <w:br w:type="page"/>
      </w:r>
    </w:p>
    <w:p w14:paraId="7501BB6E" w14:textId="77777777" w:rsidR="00280A1A" w:rsidRDefault="00280A1A" w:rsidP="00280A1A">
      <w:pPr>
        <w:widowControl/>
        <w:spacing w:line="240" w:lineRule="auto"/>
        <w:rPr>
          <w:lang w:val="en-CA"/>
        </w:rPr>
        <w:sectPr w:rsidR="00280A1A">
          <w:pgSz w:w="15840" w:h="12240" w:orient="landscape"/>
          <w:pgMar w:top="1440" w:right="1440" w:bottom="1440" w:left="1440" w:header="720" w:footer="720" w:gutter="0"/>
          <w:cols w:space="720"/>
        </w:sectPr>
      </w:pPr>
    </w:p>
    <w:p w14:paraId="7501BB6F" w14:textId="77777777" w:rsidR="00280A1A" w:rsidRDefault="00280A1A" w:rsidP="00280A1A">
      <w:pPr>
        <w:pStyle w:val="Heading3"/>
        <w:numPr>
          <w:ilvl w:val="2"/>
          <w:numId w:val="2"/>
        </w:numPr>
        <w:rPr>
          <w:lang w:val="en-CA"/>
        </w:rPr>
      </w:pPr>
      <w:bookmarkStart w:id="1377" w:name="_Toc242948995"/>
      <w:bookmarkStart w:id="1378" w:name="_Toc242932239"/>
      <w:bookmarkStart w:id="1379" w:name="_Toc415568972"/>
      <w:r>
        <w:rPr>
          <w:lang w:val="en-CA"/>
        </w:rPr>
        <w:lastRenderedPageBreak/>
        <w:t>Spring integration process:</w:t>
      </w:r>
      <w:bookmarkEnd w:id="1377"/>
      <w:bookmarkEnd w:id="1378"/>
      <w:bookmarkEnd w:id="1379"/>
    </w:p>
    <w:p w14:paraId="7501BB71" w14:textId="77777777" w:rsidR="00280A1A" w:rsidRDefault="00280A1A" w:rsidP="00280A1A">
      <w:pPr>
        <w:autoSpaceDE w:val="0"/>
        <w:autoSpaceDN w:val="0"/>
        <w:adjustRightInd w:val="0"/>
        <w:spacing w:line="240" w:lineRule="auto"/>
        <w:rPr>
          <w:szCs w:val="30"/>
          <w:lang w:val="en-CA"/>
        </w:rPr>
      </w:pPr>
      <w:r>
        <w:rPr>
          <w:szCs w:val="30"/>
          <w:lang w:val="en-CA"/>
        </w:rPr>
        <w:t>Below is the entry point for GPS Batch</w:t>
      </w:r>
    </w:p>
    <w:p w14:paraId="7501BB72" w14:textId="07227C48" w:rsidR="00280A1A" w:rsidRDefault="00280A1A" w:rsidP="00280A1A">
      <w:pPr>
        <w:autoSpaceDE w:val="0"/>
        <w:autoSpaceDN w:val="0"/>
        <w:adjustRightInd w:val="0"/>
        <w:spacing w:line="240" w:lineRule="auto"/>
        <w:rPr>
          <w:szCs w:val="30"/>
          <w:lang w:val="en-CA"/>
        </w:rPr>
      </w:pPr>
    </w:p>
    <w:tbl>
      <w:tblPr>
        <w:tblW w:w="9190" w:type="dxa"/>
        <w:tblLook w:val="04A0" w:firstRow="1" w:lastRow="0" w:firstColumn="1" w:lastColumn="0" w:noHBand="0" w:noVBand="1"/>
      </w:tblPr>
      <w:tblGrid>
        <w:gridCol w:w="2090"/>
        <w:gridCol w:w="2835"/>
        <w:gridCol w:w="4265"/>
      </w:tblGrid>
      <w:tr w:rsidR="00280A1A" w14:paraId="7501BB76" w14:textId="77777777" w:rsidTr="00280A1A">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3" w14:textId="77777777" w:rsidR="00280A1A" w:rsidRDefault="00280A1A">
            <w:pPr>
              <w:autoSpaceDE w:val="0"/>
              <w:autoSpaceDN w:val="0"/>
              <w:adjustRightInd w:val="0"/>
              <w:spacing w:line="240" w:lineRule="auto"/>
              <w:rPr>
                <w:b/>
                <w:szCs w:val="30"/>
                <w:lang w:val="en-CA"/>
              </w:rPr>
            </w:pPr>
            <w:r>
              <w:rPr>
                <w:b/>
                <w:szCs w:val="30"/>
                <w:lang w:val="en-CA"/>
              </w:rPr>
              <w:t>Entry Point</w:t>
            </w:r>
          </w:p>
        </w:tc>
        <w:tc>
          <w:tcPr>
            <w:tcW w:w="28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4" w14:textId="77777777" w:rsidR="00280A1A" w:rsidRDefault="00280A1A">
            <w:pPr>
              <w:autoSpaceDE w:val="0"/>
              <w:autoSpaceDN w:val="0"/>
              <w:adjustRightInd w:val="0"/>
              <w:spacing w:line="240" w:lineRule="auto"/>
              <w:ind w:left="-1113" w:firstLine="1113"/>
              <w:rPr>
                <w:b/>
                <w:szCs w:val="30"/>
                <w:lang w:val="en-CA"/>
              </w:rPr>
            </w:pPr>
            <w:r>
              <w:rPr>
                <w:b/>
                <w:szCs w:val="30"/>
                <w:lang w:val="en-CA"/>
              </w:rPr>
              <w:t>Spring Integration component</w:t>
            </w:r>
          </w:p>
        </w:tc>
        <w:tc>
          <w:tcPr>
            <w:tcW w:w="42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5" w14:textId="77777777" w:rsidR="00280A1A" w:rsidRDefault="00280A1A">
            <w:pPr>
              <w:autoSpaceDE w:val="0"/>
              <w:autoSpaceDN w:val="0"/>
              <w:adjustRightInd w:val="0"/>
              <w:spacing w:line="240" w:lineRule="auto"/>
              <w:rPr>
                <w:b/>
                <w:szCs w:val="30"/>
                <w:lang w:val="en-CA"/>
              </w:rPr>
            </w:pPr>
            <w:r>
              <w:rPr>
                <w:b/>
                <w:szCs w:val="30"/>
                <w:lang w:val="en-CA"/>
              </w:rPr>
              <w:t>Description</w:t>
            </w:r>
          </w:p>
        </w:tc>
      </w:tr>
      <w:tr w:rsidR="00280A1A" w14:paraId="7501BB7A" w14:textId="77777777" w:rsidTr="00280A1A">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7" w14:textId="77777777" w:rsidR="00280A1A" w:rsidRDefault="00280A1A">
            <w:pPr>
              <w:autoSpaceDE w:val="0"/>
              <w:autoSpaceDN w:val="0"/>
              <w:adjustRightInd w:val="0"/>
              <w:spacing w:line="240" w:lineRule="auto"/>
              <w:rPr>
                <w:szCs w:val="30"/>
                <w:lang w:val="en-CA"/>
              </w:rPr>
            </w:pPr>
            <w:r>
              <w:rPr>
                <w:szCs w:val="30"/>
                <w:lang w:val="en-CA"/>
              </w:rPr>
              <w:t>Input file stored locally</w:t>
            </w:r>
          </w:p>
        </w:tc>
        <w:tc>
          <w:tcPr>
            <w:tcW w:w="28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8" w14:textId="77777777" w:rsidR="00280A1A" w:rsidRDefault="00280A1A">
            <w:pPr>
              <w:autoSpaceDE w:val="0"/>
              <w:autoSpaceDN w:val="0"/>
              <w:adjustRightInd w:val="0"/>
              <w:spacing w:line="240" w:lineRule="auto"/>
              <w:rPr>
                <w:szCs w:val="30"/>
                <w:lang w:val="en-CA"/>
              </w:rPr>
            </w:pPr>
            <w:r>
              <w:rPr>
                <w:szCs w:val="30"/>
                <w:lang w:val="en-CA"/>
              </w:rPr>
              <w:t>File Inbound channel adapter</w:t>
            </w:r>
          </w:p>
        </w:tc>
        <w:tc>
          <w:tcPr>
            <w:tcW w:w="42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9" w14:textId="77777777" w:rsidR="00280A1A" w:rsidRDefault="00280A1A">
            <w:pPr>
              <w:autoSpaceDE w:val="0"/>
              <w:autoSpaceDN w:val="0"/>
              <w:adjustRightInd w:val="0"/>
              <w:spacing w:line="240" w:lineRule="auto"/>
              <w:rPr>
                <w:szCs w:val="30"/>
                <w:lang w:val="en-CA"/>
              </w:rPr>
            </w:pPr>
            <w:r>
              <w:rPr>
                <w:szCs w:val="30"/>
                <w:lang w:val="en-CA"/>
              </w:rPr>
              <w:t>This spring integration component pulls regularly from a configurable directory and fetches any file found. Additional conditions can be configured so that it only fetches files with a certain naming pattern for example.</w:t>
            </w:r>
          </w:p>
        </w:tc>
      </w:tr>
    </w:tbl>
    <w:p w14:paraId="7501BB7F" w14:textId="05A3BD74" w:rsidR="00280A1A" w:rsidRDefault="00280A1A" w:rsidP="00280A1A">
      <w:pPr>
        <w:autoSpaceDE w:val="0"/>
        <w:autoSpaceDN w:val="0"/>
        <w:adjustRightInd w:val="0"/>
        <w:spacing w:line="240" w:lineRule="auto"/>
        <w:rPr>
          <w:szCs w:val="30"/>
          <w:lang w:val="en-CA"/>
        </w:rPr>
      </w:pPr>
    </w:p>
    <w:p w14:paraId="7501BB80"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As soon as one of these two adapters gets a file, it creates a Java file object pointing to the local file and encapsulates it in a Spring integration message. This message (shown in green in the diagram) contains a payload  and a header (in yellow) where extra information can be added.</w:t>
      </w:r>
    </w:p>
    <w:p w14:paraId="7501BB81" w14:textId="77777777" w:rsidR="00280A1A" w:rsidRDefault="00280A1A" w:rsidP="001D52DD">
      <w:pPr>
        <w:autoSpaceDE w:val="0"/>
        <w:autoSpaceDN w:val="0"/>
        <w:adjustRightInd w:val="0"/>
        <w:spacing w:line="240" w:lineRule="auto"/>
        <w:rPr>
          <w:szCs w:val="30"/>
          <w:lang w:val="en-CA"/>
        </w:rPr>
      </w:pPr>
    </w:p>
    <w:p w14:paraId="7501BB82"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The message is then being passed to the file input channel.</w:t>
      </w:r>
    </w:p>
    <w:p w14:paraId="7501BB83" w14:textId="77777777" w:rsidR="00280A1A" w:rsidRDefault="00280A1A" w:rsidP="001D52DD">
      <w:pPr>
        <w:autoSpaceDE w:val="0"/>
        <w:autoSpaceDN w:val="0"/>
        <w:adjustRightInd w:val="0"/>
        <w:spacing w:line="240" w:lineRule="auto"/>
        <w:rPr>
          <w:szCs w:val="30"/>
          <w:lang w:val="en-CA"/>
        </w:rPr>
      </w:pPr>
    </w:p>
    <w:p w14:paraId="7501BB84"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A message transformer is listening to that channel. It transforms the payload of each message on that channel from a File to Joblaunch Request and stores it on the Job launch request channel.</w:t>
      </w:r>
    </w:p>
    <w:p w14:paraId="7501BB85" w14:textId="77777777" w:rsidR="00280A1A" w:rsidRDefault="00280A1A" w:rsidP="001D52DD">
      <w:pPr>
        <w:autoSpaceDE w:val="0"/>
        <w:autoSpaceDN w:val="0"/>
        <w:adjustRightInd w:val="0"/>
        <w:spacing w:line="240" w:lineRule="auto"/>
        <w:ind w:left="360"/>
        <w:rPr>
          <w:szCs w:val="30"/>
          <w:lang w:val="en-CA"/>
        </w:rPr>
      </w:pPr>
    </w:p>
    <w:p w14:paraId="7501BB86"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A service activator listens to the Job launch request channel. For each message it triggers the execution of the batch process. It also puts the result of the job execution in the status channel.</w:t>
      </w:r>
    </w:p>
    <w:p w14:paraId="7501BB87" w14:textId="77777777" w:rsidR="00280A1A" w:rsidRDefault="00280A1A" w:rsidP="001D52DD">
      <w:pPr>
        <w:autoSpaceDE w:val="0"/>
        <w:autoSpaceDN w:val="0"/>
        <w:adjustRightInd w:val="0"/>
        <w:spacing w:line="240" w:lineRule="auto"/>
        <w:ind w:left="360"/>
        <w:rPr>
          <w:szCs w:val="30"/>
          <w:lang w:val="en-CA"/>
        </w:rPr>
      </w:pPr>
    </w:p>
    <w:p w14:paraId="7501BB88"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A message transformer is listening to that channel. It transforms the payload of each message on that channel from a JobExecution to File and stores it on the file outbound channel.</w:t>
      </w:r>
    </w:p>
    <w:p w14:paraId="7501BB89" w14:textId="77777777" w:rsidR="00280A1A" w:rsidRDefault="00280A1A" w:rsidP="001D52DD">
      <w:pPr>
        <w:autoSpaceDE w:val="0"/>
        <w:autoSpaceDN w:val="0"/>
        <w:adjustRightInd w:val="0"/>
        <w:spacing w:line="240" w:lineRule="auto"/>
        <w:ind w:left="360"/>
        <w:rPr>
          <w:szCs w:val="30"/>
          <w:lang w:val="en-CA"/>
        </w:rPr>
      </w:pPr>
    </w:p>
    <w:p w14:paraId="7501BB8A" w14:textId="77777777" w:rsidR="00280A1A" w:rsidRDefault="00280A1A" w:rsidP="00996F09">
      <w:pPr>
        <w:numPr>
          <w:ilvl w:val="0"/>
          <w:numId w:val="19"/>
        </w:numPr>
        <w:autoSpaceDE w:val="0"/>
        <w:autoSpaceDN w:val="0"/>
        <w:adjustRightInd w:val="0"/>
        <w:spacing w:line="240" w:lineRule="auto"/>
        <w:ind w:left="360"/>
        <w:rPr>
          <w:szCs w:val="30"/>
          <w:lang w:val="en-CA"/>
        </w:rPr>
      </w:pPr>
      <w:r>
        <w:rPr>
          <w:szCs w:val="30"/>
          <w:lang w:val="en-CA"/>
        </w:rPr>
        <w:t>An SFTP outbound channel adapter listens on this channel and put the files to a specific location where EDX will consume it.</w:t>
      </w:r>
    </w:p>
    <w:p w14:paraId="7501BB8C" w14:textId="77777777" w:rsidR="00280A1A" w:rsidRDefault="00280A1A" w:rsidP="00280A1A">
      <w:pPr>
        <w:pStyle w:val="Heading4"/>
        <w:numPr>
          <w:ilvl w:val="3"/>
          <w:numId w:val="2"/>
        </w:numPr>
        <w:rPr>
          <w:lang w:val="en-CA"/>
        </w:rPr>
      </w:pPr>
      <w:r>
        <w:rPr>
          <w:lang w:val="en-CA"/>
        </w:rPr>
        <w:t>Spring integration / Spring Batch Process:</w:t>
      </w:r>
    </w:p>
    <w:p w14:paraId="7501BB8E" w14:textId="77777777" w:rsidR="00280A1A" w:rsidRDefault="00280A1A" w:rsidP="00280A1A">
      <w:pPr>
        <w:autoSpaceDE w:val="0"/>
        <w:autoSpaceDN w:val="0"/>
        <w:adjustRightInd w:val="0"/>
        <w:spacing w:line="240" w:lineRule="auto"/>
        <w:rPr>
          <w:szCs w:val="30"/>
          <w:lang w:val="en-CA"/>
        </w:rPr>
      </w:pPr>
      <w:r>
        <w:rPr>
          <w:szCs w:val="30"/>
          <w:lang w:val="en-CA"/>
        </w:rPr>
        <w:t>Below are the criteria to launch the required job in Spring Batch:</w:t>
      </w:r>
    </w:p>
    <w:p w14:paraId="7501BB90" w14:textId="6D1C9DBB" w:rsidR="00280A1A" w:rsidRDefault="00AC40B2" w:rsidP="00CE7616">
      <w:pPr>
        <w:autoSpaceDE w:val="0"/>
        <w:autoSpaceDN w:val="0"/>
        <w:adjustRightInd w:val="0"/>
        <w:spacing w:line="240" w:lineRule="auto"/>
        <w:rPr>
          <w:szCs w:val="30"/>
          <w:lang w:val="en-CA"/>
        </w:rPr>
      </w:pPr>
      <w:r>
        <w:rPr>
          <w:szCs w:val="30"/>
          <w:lang w:val="en-CA"/>
        </w:rPr>
        <w:t xml:space="preserve">The Parameters to send from Spring Integration to Spring Batch are the following: </w:t>
      </w:r>
    </w:p>
    <w:p w14:paraId="7501BB91" w14:textId="77777777" w:rsidR="00280A1A" w:rsidRPr="00A9315C" w:rsidRDefault="00280A1A" w:rsidP="00996F09">
      <w:pPr>
        <w:pStyle w:val="ListParagraph0"/>
        <w:numPr>
          <w:ilvl w:val="0"/>
          <w:numId w:val="138"/>
        </w:numPr>
        <w:autoSpaceDE w:val="0"/>
        <w:autoSpaceDN w:val="0"/>
        <w:adjustRightInd w:val="0"/>
        <w:spacing w:line="240" w:lineRule="auto"/>
        <w:rPr>
          <w:szCs w:val="30"/>
          <w:lang w:val="en-CA"/>
        </w:rPr>
      </w:pPr>
      <w:r w:rsidRPr="00A9315C">
        <w:rPr>
          <w:szCs w:val="30"/>
          <w:lang w:val="en-CA"/>
        </w:rPr>
        <w:t>The parameter name for payment is: pmt.file.name</w:t>
      </w:r>
    </w:p>
    <w:p w14:paraId="7501BB92" w14:textId="77777777" w:rsidR="00280A1A" w:rsidRPr="00A9315C" w:rsidRDefault="00280A1A" w:rsidP="00996F09">
      <w:pPr>
        <w:pStyle w:val="ListParagraph0"/>
        <w:numPr>
          <w:ilvl w:val="0"/>
          <w:numId w:val="138"/>
        </w:numPr>
        <w:autoSpaceDE w:val="0"/>
        <w:autoSpaceDN w:val="0"/>
        <w:adjustRightInd w:val="0"/>
        <w:spacing w:line="240" w:lineRule="auto"/>
        <w:rPr>
          <w:szCs w:val="30"/>
          <w:lang w:val="en-CA"/>
        </w:rPr>
      </w:pPr>
      <w:r w:rsidRPr="00A9315C">
        <w:rPr>
          <w:szCs w:val="30"/>
          <w:lang w:val="en-CA"/>
        </w:rPr>
        <w:t>The parameter name for chargeback is: cb.folder.name</w:t>
      </w:r>
    </w:p>
    <w:p w14:paraId="2936F4C2" w14:textId="1EFE09E1" w:rsidR="00220D5F" w:rsidRPr="00A9315C" w:rsidRDefault="00220D5F" w:rsidP="00996F09">
      <w:pPr>
        <w:pStyle w:val="ListParagraph0"/>
        <w:numPr>
          <w:ilvl w:val="0"/>
          <w:numId w:val="138"/>
        </w:numPr>
        <w:autoSpaceDE w:val="0"/>
        <w:autoSpaceDN w:val="0"/>
        <w:adjustRightInd w:val="0"/>
        <w:spacing w:line="240" w:lineRule="auto"/>
        <w:rPr>
          <w:szCs w:val="30"/>
          <w:lang w:val="en-CA"/>
        </w:rPr>
      </w:pPr>
      <w:r w:rsidRPr="00A9315C">
        <w:rPr>
          <w:szCs w:val="30"/>
          <w:lang w:val="en-CA"/>
        </w:rPr>
        <w:t xml:space="preserve">The parameter name for </w:t>
      </w:r>
      <w:r w:rsidR="003133B9" w:rsidRPr="00A9315C">
        <w:rPr>
          <w:szCs w:val="30"/>
          <w:lang w:val="en-CA"/>
        </w:rPr>
        <w:t>pcard</w:t>
      </w:r>
      <w:r w:rsidRPr="00A9315C">
        <w:rPr>
          <w:szCs w:val="30"/>
          <w:lang w:val="en-CA"/>
        </w:rPr>
        <w:t xml:space="preserve"> is: pcard.</w:t>
      </w:r>
      <w:r w:rsidR="003133B9" w:rsidRPr="00A9315C">
        <w:rPr>
          <w:szCs w:val="30"/>
          <w:lang w:val="en-CA"/>
        </w:rPr>
        <w:t>file</w:t>
      </w:r>
      <w:r w:rsidRPr="00A9315C">
        <w:rPr>
          <w:szCs w:val="30"/>
          <w:lang w:val="en-CA"/>
        </w:rPr>
        <w:t>.name</w:t>
      </w:r>
    </w:p>
    <w:p w14:paraId="7769C599" w14:textId="025DCDB0" w:rsidR="003133B9" w:rsidRPr="00A9315C" w:rsidRDefault="003133B9" w:rsidP="00996F09">
      <w:pPr>
        <w:pStyle w:val="ListParagraph0"/>
        <w:numPr>
          <w:ilvl w:val="0"/>
          <w:numId w:val="138"/>
        </w:numPr>
        <w:autoSpaceDE w:val="0"/>
        <w:autoSpaceDN w:val="0"/>
        <w:adjustRightInd w:val="0"/>
        <w:spacing w:line="240" w:lineRule="auto"/>
        <w:rPr>
          <w:szCs w:val="30"/>
          <w:lang w:val="en-CA"/>
        </w:rPr>
      </w:pPr>
      <w:r w:rsidRPr="00A9315C">
        <w:rPr>
          <w:szCs w:val="30"/>
          <w:lang w:val="en-CA"/>
        </w:rPr>
        <w:t xml:space="preserve">The parameter name for Reconciliation is: </w:t>
      </w:r>
      <w:r w:rsidRPr="00A9315C">
        <w:rPr>
          <w:iCs/>
          <w:color w:val="2A00FF"/>
          <w:lang w:val="en-CA"/>
        </w:rPr>
        <w:t>dailytx.file.name</w:t>
      </w:r>
    </w:p>
    <w:p w14:paraId="7501BB93" w14:textId="77777777" w:rsidR="00280A1A" w:rsidRPr="00A9315C" w:rsidRDefault="00280A1A" w:rsidP="00280A1A">
      <w:pPr>
        <w:autoSpaceDE w:val="0"/>
        <w:autoSpaceDN w:val="0"/>
        <w:adjustRightInd w:val="0"/>
        <w:spacing w:line="240" w:lineRule="auto"/>
        <w:rPr>
          <w:szCs w:val="30"/>
          <w:lang w:val="en-CA"/>
        </w:rPr>
      </w:pPr>
    </w:p>
    <w:p w14:paraId="7501BB94" w14:textId="77777777" w:rsidR="00280A1A" w:rsidRPr="00A9315C" w:rsidRDefault="00280A1A" w:rsidP="00280A1A">
      <w:pPr>
        <w:autoSpaceDE w:val="0"/>
        <w:autoSpaceDN w:val="0"/>
        <w:adjustRightInd w:val="0"/>
        <w:spacing w:line="240" w:lineRule="auto"/>
        <w:rPr>
          <w:szCs w:val="30"/>
          <w:lang w:val="en-CA"/>
        </w:rPr>
      </w:pPr>
      <w:r w:rsidRPr="00A9315C">
        <w:rPr>
          <w:szCs w:val="30"/>
          <w:lang w:val="en-CA"/>
        </w:rPr>
        <w:t>Jobs to be called by Spring Integration are the following:</w:t>
      </w:r>
    </w:p>
    <w:tbl>
      <w:tblPr>
        <w:tblStyle w:val="TableGrid"/>
        <w:tblW w:w="0" w:type="auto"/>
        <w:tblLook w:val="04A0" w:firstRow="1" w:lastRow="0" w:firstColumn="1" w:lastColumn="0" w:noHBand="0" w:noVBand="1"/>
      </w:tblPr>
      <w:tblGrid>
        <w:gridCol w:w="4788"/>
        <w:gridCol w:w="4788"/>
      </w:tblGrid>
      <w:tr w:rsidR="00280A1A" w:rsidRPr="00A9315C" w14:paraId="7501BB97"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5" w14:textId="77777777" w:rsidR="00280A1A" w:rsidRPr="00A9315C" w:rsidRDefault="00280A1A">
            <w:pPr>
              <w:autoSpaceDE w:val="0"/>
              <w:autoSpaceDN w:val="0"/>
              <w:adjustRightInd w:val="0"/>
              <w:spacing w:line="240" w:lineRule="auto"/>
              <w:rPr>
                <w:b/>
                <w:szCs w:val="30"/>
                <w:lang w:val="en-CA"/>
              </w:rPr>
            </w:pPr>
            <w:r w:rsidRPr="00A9315C">
              <w:rPr>
                <w:b/>
                <w:szCs w:val="30"/>
                <w:lang w:val="en-CA"/>
              </w:rPr>
              <w:t>File Path Name to process</w:t>
            </w:r>
          </w:p>
        </w:tc>
        <w:tc>
          <w:tcPr>
            <w:tcW w:w="4788" w:type="dxa"/>
            <w:tcBorders>
              <w:top w:val="single" w:sz="4" w:space="0" w:color="auto"/>
              <w:left w:val="single" w:sz="4" w:space="0" w:color="auto"/>
              <w:bottom w:val="single" w:sz="4" w:space="0" w:color="auto"/>
              <w:right w:val="single" w:sz="4" w:space="0" w:color="auto"/>
            </w:tcBorders>
            <w:hideMark/>
          </w:tcPr>
          <w:p w14:paraId="7501BB96" w14:textId="77777777" w:rsidR="00280A1A" w:rsidRPr="00A9315C" w:rsidRDefault="00280A1A">
            <w:pPr>
              <w:autoSpaceDE w:val="0"/>
              <w:autoSpaceDN w:val="0"/>
              <w:adjustRightInd w:val="0"/>
              <w:spacing w:line="240" w:lineRule="auto"/>
              <w:rPr>
                <w:b/>
                <w:szCs w:val="30"/>
                <w:lang w:val="en-CA"/>
              </w:rPr>
            </w:pPr>
            <w:r w:rsidRPr="00A9315C">
              <w:rPr>
                <w:b/>
                <w:szCs w:val="30"/>
                <w:lang w:val="en-CA"/>
              </w:rPr>
              <w:t>Job to be called</w:t>
            </w:r>
          </w:p>
        </w:tc>
      </w:tr>
      <w:tr w:rsidR="00280A1A" w:rsidRPr="00A9315C" w14:paraId="7501BB9A"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8" w14:textId="77777777" w:rsidR="00280A1A" w:rsidRPr="00A9315C" w:rsidRDefault="00280A1A">
            <w:pPr>
              <w:autoSpaceDE w:val="0"/>
              <w:autoSpaceDN w:val="0"/>
              <w:adjustRightInd w:val="0"/>
              <w:spacing w:line="240" w:lineRule="auto"/>
              <w:rPr>
                <w:szCs w:val="30"/>
                <w:lang w:val="en-CA"/>
              </w:rPr>
            </w:pPr>
            <w:r w:rsidRPr="00A9315C">
              <w:rPr>
                <w:lang w:val="en-CA"/>
              </w:rPr>
              <w:t>/pmt/bss/inbound/</w:t>
            </w:r>
          </w:p>
        </w:tc>
        <w:tc>
          <w:tcPr>
            <w:tcW w:w="4788" w:type="dxa"/>
            <w:tcBorders>
              <w:top w:val="single" w:sz="4" w:space="0" w:color="auto"/>
              <w:left w:val="single" w:sz="4" w:space="0" w:color="auto"/>
              <w:bottom w:val="single" w:sz="4" w:space="0" w:color="auto"/>
              <w:right w:val="single" w:sz="4" w:space="0" w:color="auto"/>
            </w:tcBorders>
            <w:hideMark/>
          </w:tcPr>
          <w:p w14:paraId="7501BB99" w14:textId="77777777" w:rsidR="00280A1A" w:rsidRPr="00A9315C" w:rsidRDefault="00280A1A">
            <w:pPr>
              <w:autoSpaceDE w:val="0"/>
              <w:autoSpaceDN w:val="0"/>
              <w:adjustRightInd w:val="0"/>
              <w:spacing w:line="240" w:lineRule="auto"/>
              <w:rPr>
                <w:szCs w:val="30"/>
                <w:lang w:val="en-CA"/>
              </w:rPr>
            </w:pPr>
            <w:r w:rsidRPr="00A9315C">
              <w:rPr>
                <w:szCs w:val="30"/>
                <w:lang w:val="en-CA"/>
              </w:rPr>
              <w:t>pmtBssInbound</w:t>
            </w:r>
          </w:p>
        </w:tc>
      </w:tr>
      <w:tr w:rsidR="00280A1A" w:rsidRPr="00A9315C" w14:paraId="7501BB9D"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B" w14:textId="77777777" w:rsidR="00280A1A" w:rsidRPr="00A9315C" w:rsidRDefault="00280A1A">
            <w:pPr>
              <w:autoSpaceDE w:val="0"/>
              <w:autoSpaceDN w:val="0"/>
              <w:adjustRightInd w:val="0"/>
              <w:spacing w:line="240" w:lineRule="auto"/>
              <w:rPr>
                <w:szCs w:val="30"/>
                <w:lang w:val="en-CA"/>
              </w:rPr>
            </w:pPr>
            <w:r w:rsidRPr="00A9315C">
              <w:rPr>
                <w:lang w:val="en-CA"/>
              </w:rPr>
              <w:t>/pmt/processor/inbound/moneris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9C" w14:textId="77777777" w:rsidR="00280A1A" w:rsidRPr="00A9315C" w:rsidRDefault="00280A1A">
            <w:pPr>
              <w:autoSpaceDE w:val="0"/>
              <w:autoSpaceDN w:val="0"/>
              <w:adjustRightInd w:val="0"/>
              <w:spacing w:line="240" w:lineRule="auto"/>
              <w:rPr>
                <w:szCs w:val="30"/>
                <w:lang w:val="en-CA"/>
              </w:rPr>
            </w:pPr>
            <w:r w:rsidRPr="00A9315C">
              <w:rPr>
                <w:szCs w:val="30"/>
                <w:lang w:val="en-CA"/>
              </w:rPr>
              <w:t>pmtProcessorInboundMoneris</w:t>
            </w:r>
          </w:p>
        </w:tc>
      </w:tr>
      <w:tr w:rsidR="00280A1A" w:rsidRPr="00A9315C" w14:paraId="7501BBA0"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E" w14:textId="77777777" w:rsidR="00280A1A" w:rsidRPr="00A9315C" w:rsidRDefault="00280A1A">
            <w:pPr>
              <w:autoSpaceDE w:val="0"/>
              <w:autoSpaceDN w:val="0"/>
              <w:adjustRightInd w:val="0"/>
              <w:spacing w:line="240" w:lineRule="auto"/>
              <w:rPr>
                <w:lang w:val="en-CA"/>
              </w:rPr>
            </w:pPr>
            <w:r w:rsidRPr="00A9315C">
              <w:rPr>
                <w:lang w:val="en-CA"/>
              </w:rPr>
              <w:t>/cb/processor/inbound/moneris/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9F" w14:textId="77777777" w:rsidR="00280A1A" w:rsidRPr="00A9315C" w:rsidRDefault="00280A1A">
            <w:pPr>
              <w:autoSpaceDE w:val="0"/>
              <w:autoSpaceDN w:val="0"/>
              <w:adjustRightInd w:val="0"/>
              <w:spacing w:line="240" w:lineRule="auto"/>
              <w:rPr>
                <w:szCs w:val="30"/>
                <w:lang w:val="en-CA"/>
              </w:rPr>
            </w:pPr>
            <w:r w:rsidRPr="00A9315C">
              <w:rPr>
                <w:szCs w:val="30"/>
                <w:lang w:val="en-CA"/>
              </w:rPr>
              <w:t>cbInboundMoneris</w:t>
            </w:r>
          </w:p>
        </w:tc>
      </w:tr>
      <w:tr w:rsidR="00280A1A" w:rsidRPr="00A9315C" w14:paraId="7501BBA3"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1" w14:textId="77777777" w:rsidR="00280A1A" w:rsidRPr="00A9315C" w:rsidRDefault="00280A1A">
            <w:pPr>
              <w:autoSpaceDE w:val="0"/>
              <w:autoSpaceDN w:val="0"/>
              <w:adjustRightInd w:val="0"/>
              <w:spacing w:line="240" w:lineRule="auto"/>
              <w:rPr>
                <w:szCs w:val="30"/>
                <w:lang w:val="en-CA"/>
              </w:rPr>
            </w:pPr>
            <w:r w:rsidRPr="00A9315C">
              <w:rPr>
                <w:lang w:val="en-CA"/>
              </w:rPr>
              <w:t>/cb/processor/inbound/amex/</w:t>
            </w:r>
          </w:p>
        </w:tc>
        <w:tc>
          <w:tcPr>
            <w:tcW w:w="4788" w:type="dxa"/>
            <w:tcBorders>
              <w:top w:val="single" w:sz="4" w:space="0" w:color="auto"/>
              <w:left w:val="single" w:sz="4" w:space="0" w:color="auto"/>
              <w:bottom w:val="single" w:sz="4" w:space="0" w:color="auto"/>
              <w:right w:val="single" w:sz="4" w:space="0" w:color="auto"/>
            </w:tcBorders>
            <w:hideMark/>
          </w:tcPr>
          <w:p w14:paraId="7501BBA2" w14:textId="77777777" w:rsidR="00280A1A" w:rsidRPr="00A9315C" w:rsidRDefault="00280A1A">
            <w:pPr>
              <w:autoSpaceDE w:val="0"/>
              <w:autoSpaceDN w:val="0"/>
              <w:adjustRightInd w:val="0"/>
              <w:spacing w:line="240" w:lineRule="auto"/>
              <w:rPr>
                <w:szCs w:val="30"/>
                <w:lang w:val="en-CA"/>
              </w:rPr>
            </w:pPr>
            <w:r w:rsidRPr="00A9315C">
              <w:rPr>
                <w:szCs w:val="30"/>
                <w:lang w:val="en-CA"/>
              </w:rPr>
              <w:t>cbInboundAmex</w:t>
            </w:r>
          </w:p>
        </w:tc>
      </w:tr>
      <w:tr w:rsidR="00280A1A" w:rsidRPr="00A9315C" w14:paraId="7501BBA6"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4" w14:textId="77777777" w:rsidR="00280A1A" w:rsidRPr="00A9315C" w:rsidRDefault="00280A1A">
            <w:pPr>
              <w:autoSpaceDE w:val="0"/>
              <w:autoSpaceDN w:val="0"/>
              <w:adjustRightInd w:val="0"/>
              <w:spacing w:line="240" w:lineRule="auto"/>
              <w:rPr>
                <w:lang w:val="en-CA"/>
              </w:rPr>
            </w:pPr>
            <w:r w:rsidRPr="00A9315C">
              <w:rPr>
                <w:lang w:val="en-CA"/>
              </w:rPr>
              <w:t>/pcard/bss/inbound/</w:t>
            </w:r>
          </w:p>
        </w:tc>
        <w:tc>
          <w:tcPr>
            <w:tcW w:w="4788" w:type="dxa"/>
            <w:tcBorders>
              <w:top w:val="single" w:sz="4" w:space="0" w:color="auto"/>
              <w:left w:val="single" w:sz="4" w:space="0" w:color="auto"/>
              <w:bottom w:val="single" w:sz="4" w:space="0" w:color="auto"/>
              <w:right w:val="single" w:sz="4" w:space="0" w:color="auto"/>
            </w:tcBorders>
            <w:hideMark/>
          </w:tcPr>
          <w:p w14:paraId="7501BBA5" w14:textId="77777777" w:rsidR="00280A1A" w:rsidRPr="00A9315C" w:rsidRDefault="00280A1A">
            <w:pPr>
              <w:autoSpaceDE w:val="0"/>
              <w:autoSpaceDN w:val="0"/>
              <w:adjustRightInd w:val="0"/>
              <w:spacing w:line="240" w:lineRule="auto"/>
              <w:rPr>
                <w:szCs w:val="30"/>
                <w:lang w:val="en-CA"/>
              </w:rPr>
            </w:pPr>
            <w:r w:rsidRPr="00A9315C">
              <w:rPr>
                <w:szCs w:val="30"/>
                <w:lang w:val="en-CA"/>
              </w:rPr>
              <w:t>pcardBssInbound</w:t>
            </w:r>
          </w:p>
        </w:tc>
      </w:tr>
      <w:tr w:rsidR="00280A1A" w:rsidRPr="00A9315C" w14:paraId="7501BBA9"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7" w14:textId="77777777" w:rsidR="00280A1A" w:rsidRPr="00A9315C" w:rsidRDefault="00280A1A">
            <w:pPr>
              <w:autoSpaceDE w:val="0"/>
              <w:autoSpaceDN w:val="0"/>
              <w:adjustRightInd w:val="0"/>
              <w:spacing w:line="240" w:lineRule="auto"/>
              <w:rPr>
                <w:lang w:val="en-CA"/>
              </w:rPr>
            </w:pPr>
            <w:r w:rsidRPr="00A9315C">
              <w:rPr>
                <w:lang w:val="en-CA"/>
              </w:rPr>
              <w:t>/pcard/processor/inbound/moneris/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A8" w14:textId="77777777" w:rsidR="00280A1A" w:rsidRPr="00A9315C" w:rsidRDefault="00280A1A">
            <w:pPr>
              <w:autoSpaceDE w:val="0"/>
              <w:autoSpaceDN w:val="0"/>
              <w:adjustRightInd w:val="0"/>
              <w:spacing w:line="240" w:lineRule="auto"/>
              <w:rPr>
                <w:szCs w:val="30"/>
                <w:lang w:val="en-CA"/>
              </w:rPr>
            </w:pPr>
            <w:r w:rsidRPr="00A9315C">
              <w:rPr>
                <w:szCs w:val="30"/>
                <w:lang w:val="en-CA"/>
              </w:rPr>
              <w:t>pcardProcessorInboundMoneris</w:t>
            </w:r>
          </w:p>
        </w:tc>
      </w:tr>
      <w:tr w:rsidR="00CE7616" w:rsidRPr="00A9315C" w14:paraId="4CA45F09" w14:textId="77777777" w:rsidTr="00CE7616">
        <w:tc>
          <w:tcPr>
            <w:tcW w:w="4788" w:type="dxa"/>
            <w:tcBorders>
              <w:top w:val="single" w:sz="4" w:space="0" w:color="auto"/>
              <w:left w:val="single" w:sz="4" w:space="0" w:color="auto"/>
              <w:bottom w:val="single" w:sz="4" w:space="0" w:color="auto"/>
              <w:right w:val="single" w:sz="4" w:space="0" w:color="auto"/>
            </w:tcBorders>
          </w:tcPr>
          <w:p w14:paraId="634CA0B4" w14:textId="1D71EC94" w:rsidR="00CE7616" w:rsidRPr="00A9315C" w:rsidRDefault="00A9315C" w:rsidP="00CE7616">
            <w:pPr>
              <w:autoSpaceDE w:val="0"/>
              <w:autoSpaceDN w:val="0"/>
              <w:adjustRightInd w:val="0"/>
              <w:spacing w:line="240" w:lineRule="auto"/>
              <w:rPr>
                <w:lang w:val="en-CA"/>
              </w:rPr>
            </w:pPr>
            <w:r>
              <w:rPr>
                <w:iCs/>
                <w:color w:val="2A00FF"/>
                <w:lang w:val="en-CA"/>
              </w:rPr>
              <w:t>/red/processor/inbound</w:t>
            </w:r>
          </w:p>
        </w:tc>
        <w:tc>
          <w:tcPr>
            <w:tcW w:w="4788" w:type="dxa"/>
            <w:tcBorders>
              <w:top w:val="single" w:sz="4" w:space="0" w:color="auto"/>
              <w:left w:val="single" w:sz="4" w:space="0" w:color="auto"/>
              <w:bottom w:val="single" w:sz="4" w:space="0" w:color="auto"/>
              <w:right w:val="single" w:sz="4" w:space="0" w:color="auto"/>
            </w:tcBorders>
          </w:tcPr>
          <w:p w14:paraId="0DBDFD20" w14:textId="0D04DD52" w:rsidR="00CE7616" w:rsidRPr="00A9315C" w:rsidRDefault="00A9315C" w:rsidP="00CE7616">
            <w:pPr>
              <w:autoSpaceDE w:val="0"/>
              <w:autoSpaceDN w:val="0"/>
              <w:adjustRightInd w:val="0"/>
              <w:spacing w:line="240" w:lineRule="auto"/>
              <w:rPr>
                <w:szCs w:val="30"/>
                <w:lang w:val="en-CA"/>
              </w:rPr>
            </w:pPr>
            <w:r>
              <w:rPr>
                <w:iCs/>
                <w:color w:val="2A00FF"/>
                <w:lang w:val="en-CA"/>
              </w:rPr>
              <w:t>d</w:t>
            </w:r>
            <w:r w:rsidR="00CE7616" w:rsidRPr="00A9315C">
              <w:rPr>
                <w:iCs/>
                <w:color w:val="2A00FF"/>
                <w:lang w:val="en-CA"/>
              </w:rPr>
              <w:t>ailytx</w:t>
            </w:r>
            <w:r>
              <w:rPr>
                <w:iCs/>
                <w:color w:val="2A00FF"/>
                <w:lang w:val="en-CA"/>
              </w:rPr>
              <w:t xml:space="preserve">  / </w:t>
            </w:r>
            <w:r w:rsidRPr="00A9315C">
              <w:rPr>
                <w:iCs/>
                <w:color w:val="2A00FF"/>
                <w:lang w:val="en-CA"/>
              </w:rPr>
              <w:t>dailysettledtx</w:t>
            </w:r>
          </w:p>
        </w:tc>
      </w:tr>
    </w:tbl>
    <w:p w14:paraId="7501BBAA" w14:textId="77777777" w:rsidR="00280A1A" w:rsidRPr="009B3B58" w:rsidRDefault="00280A1A" w:rsidP="00280A1A">
      <w:pPr>
        <w:autoSpaceDE w:val="0"/>
        <w:autoSpaceDN w:val="0"/>
        <w:adjustRightInd w:val="0"/>
        <w:spacing w:line="240" w:lineRule="auto"/>
        <w:rPr>
          <w:szCs w:val="30"/>
          <w:lang w:val="en-CA"/>
        </w:rPr>
      </w:pPr>
    </w:p>
    <w:p w14:paraId="7501BBB0" w14:textId="0CFD8550" w:rsidR="00280A1A" w:rsidRDefault="00280A1A" w:rsidP="00CA2122">
      <w:pPr>
        <w:pStyle w:val="Heading3"/>
        <w:rPr>
          <w:lang w:val="en-CA"/>
        </w:rPr>
      </w:pPr>
      <w:bookmarkStart w:id="1380" w:name="_Toc242948996"/>
      <w:bookmarkStart w:id="1381" w:name="_Toc242932240"/>
      <w:bookmarkStart w:id="1382" w:name="_Toc415568973"/>
      <w:r>
        <w:rPr>
          <w:lang w:val="en-CA"/>
        </w:rPr>
        <w:t>Spring Batch process:</w:t>
      </w:r>
      <w:bookmarkEnd w:id="1380"/>
      <w:bookmarkEnd w:id="1381"/>
      <w:bookmarkEnd w:id="1382"/>
    </w:p>
    <w:p w14:paraId="7501BBB1" w14:textId="77777777" w:rsidR="00280A1A" w:rsidRDefault="00280A1A" w:rsidP="00280A1A">
      <w:pPr>
        <w:autoSpaceDE w:val="0"/>
        <w:autoSpaceDN w:val="0"/>
        <w:adjustRightInd w:val="0"/>
        <w:spacing w:line="240" w:lineRule="auto"/>
        <w:rPr>
          <w:szCs w:val="30"/>
          <w:lang w:val="en-CA"/>
        </w:rPr>
      </w:pPr>
    </w:p>
    <w:p w14:paraId="7501BBB2" w14:textId="7EA928C6" w:rsidR="00280A1A" w:rsidRDefault="00280A1A" w:rsidP="00280A1A">
      <w:pPr>
        <w:autoSpaceDE w:val="0"/>
        <w:autoSpaceDN w:val="0"/>
        <w:adjustRightInd w:val="0"/>
        <w:spacing w:line="240" w:lineRule="auto"/>
        <w:rPr>
          <w:szCs w:val="30"/>
          <w:lang w:val="en-CA"/>
        </w:rPr>
      </w:pPr>
      <w:r>
        <w:rPr>
          <w:szCs w:val="30"/>
          <w:lang w:val="en-CA"/>
        </w:rPr>
        <w:t>The Service activator of the step 4- of the previous description calls the JobLaunchingMessageHandler for each job request received. It provides it with the job launcher reference and the job launch request.</w:t>
      </w:r>
    </w:p>
    <w:p w14:paraId="7501BBB3" w14:textId="77777777" w:rsidR="00280A1A" w:rsidRDefault="00280A1A" w:rsidP="00280A1A">
      <w:pPr>
        <w:autoSpaceDE w:val="0"/>
        <w:autoSpaceDN w:val="0"/>
        <w:adjustRightInd w:val="0"/>
        <w:spacing w:line="240" w:lineRule="auto"/>
        <w:rPr>
          <w:szCs w:val="30"/>
          <w:lang w:val="en-CA"/>
        </w:rPr>
      </w:pPr>
      <w:r>
        <w:rPr>
          <w:szCs w:val="30"/>
          <w:lang w:val="en-CA"/>
        </w:rPr>
        <w:t xml:space="preserve">JobLaunchingMessageHandler triggers the proper job (according to the parameters it received) to be started. </w:t>
      </w:r>
    </w:p>
    <w:p w14:paraId="7501BBB6" w14:textId="1D68C636" w:rsidR="00280A1A" w:rsidRDefault="00280A1A" w:rsidP="00A9315C">
      <w:pPr>
        <w:autoSpaceDE w:val="0"/>
        <w:autoSpaceDN w:val="0"/>
        <w:adjustRightInd w:val="0"/>
        <w:spacing w:line="240" w:lineRule="auto"/>
        <w:rPr>
          <w:szCs w:val="30"/>
          <w:lang w:val="en-CA"/>
        </w:rPr>
      </w:pPr>
      <w:r>
        <w:rPr>
          <w:szCs w:val="30"/>
          <w:lang w:val="en-CA"/>
        </w:rPr>
        <w:t xml:space="preserve">Parameters such as the path of the file to be processed are passed at runtime from spring integration to spring batch. </w:t>
      </w:r>
    </w:p>
    <w:p w14:paraId="140E6C93" w14:textId="77777777" w:rsidR="00515491" w:rsidRDefault="00CA2122" w:rsidP="001D52DD">
      <w:pPr>
        <w:pStyle w:val="Heading2"/>
        <w:ind w:left="-709"/>
        <w:rPr>
          <w:lang w:val="en-CA"/>
        </w:rPr>
      </w:pPr>
      <w:bookmarkStart w:id="1383" w:name="_Toc369800806"/>
      <w:bookmarkStart w:id="1384" w:name="_Toc369803465"/>
      <w:bookmarkStart w:id="1385" w:name="_Toc369804026"/>
      <w:bookmarkStart w:id="1386" w:name="_Toc369805153"/>
      <w:bookmarkStart w:id="1387" w:name="_Toc369805714"/>
      <w:bookmarkStart w:id="1388" w:name="_Toc369806274"/>
      <w:bookmarkStart w:id="1389" w:name="_Toc369806838"/>
      <w:bookmarkStart w:id="1390" w:name="_Toc369807396"/>
      <w:bookmarkStart w:id="1391" w:name="_Toc369807945"/>
      <w:bookmarkStart w:id="1392" w:name="_Toc369808493"/>
      <w:bookmarkStart w:id="1393" w:name="_Toc369809036"/>
      <w:bookmarkStart w:id="1394" w:name="_Toc415568974"/>
      <w:bookmarkStart w:id="1395" w:name="_Toc368684954"/>
      <w:bookmarkEnd w:id="1383"/>
      <w:bookmarkEnd w:id="1384"/>
      <w:bookmarkEnd w:id="1385"/>
      <w:bookmarkEnd w:id="1386"/>
      <w:bookmarkEnd w:id="1387"/>
      <w:bookmarkEnd w:id="1388"/>
      <w:bookmarkEnd w:id="1389"/>
      <w:bookmarkEnd w:id="1390"/>
      <w:bookmarkEnd w:id="1391"/>
      <w:bookmarkEnd w:id="1392"/>
      <w:bookmarkEnd w:id="1393"/>
      <w:r>
        <w:lastRenderedPageBreak/>
        <w:t>GPS Batch Layers and components</w:t>
      </w:r>
      <w:bookmarkEnd w:id="1394"/>
    </w:p>
    <w:p w14:paraId="27D5D0F7" w14:textId="33CB946E" w:rsidR="00CA2122" w:rsidRPr="00CA2122" w:rsidRDefault="00FB2141" w:rsidP="00515491">
      <w:pPr>
        <w:rPr>
          <w:lang w:val="en-CA"/>
        </w:rPr>
      </w:pPr>
      <w:r w:rsidRPr="007E3C18">
        <w:rPr>
          <w:lang w:val="en-CA"/>
        </w:rPr>
        <w:object w:dxaOrig="19236" w:dyaOrig="15069" w14:anchorId="50BE6D1F">
          <v:shape id="_x0000_i1035" type="#_x0000_t75" style="width:613.5pt;height:478.5pt" o:ole="">
            <v:imagedata r:id="rId46" o:title=""/>
          </v:shape>
          <o:OLEObject Type="Embed" ProgID="Visio.Drawing.11" ShapeID="_x0000_i1035" DrawAspect="Content" ObjectID="_1489316657" r:id="rId47"/>
        </w:object>
      </w:r>
    </w:p>
    <w:bookmarkEnd w:id="1395"/>
    <w:p w14:paraId="7501BBC5" w14:textId="7935BD65" w:rsidR="00280A1A" w:rsidRDefault="00280A1A" w:rsidP="00280A1A">
      <w:pPr>
        <w:ind w:left="-284"/>
        <w:rPr>
          <w:lang w:val="en-CA"/>
        </w:rPr>
      </w:pPr>
      <w:r>
        <w:rPr>
          <w:lang w:val="en-CA"/>
        </w:rPr>
        <w:t>The following sections provide details for each layer</w:t>
      </w:r>
      <w:r w:rsidR="00924438">
        <w:rPr>
          <w:lang w:val="en-CA"/>
        </w:rPr>
        <w:t xml:space="preserve"> o</w:t>
      </w:r>
      <w:r w:rsidR="00806E23">
        <w:rPr>
          <w:lang w:val="en-CA"/>
        </w:rPr>
        <w:t>f</w:t>
      </w:r>
      <w:r w:rsidR="00924438">
        <w:rPr>
          <w:lang w:val="en-CA"/>
        </w:rPr>
        <w:t xml:space="preserve"> the </w:t>
      </w:r>
      <w:r w:rsidR="00AC40B2">
        <w:rPr>
          <w:lang w:val="en-CA"/>
        </w:rPr>
        <w:t>above</w:t>
      </w:r>
      <w:r w:rsidR="00924438">
        <w:rPr>
          <w:lang w:val="en-CA"/>
        </w:rPr>
        <w:t xml:space="preserve"> diagram</w:t>
      </w:r>
      <w:r>
        <w:rPr>
          <w:lang w:val="en-CA"/>
        </w:rPr>
        <w:t>. The classes highlighted in each layer are detailed in the class Diagram section</w:t>
      </w:r>
      <w:r w:rsidR="00924438">
        <w:rPr>
          <w:lang w:val="en-CA"/>
        </w:rPr>
        <w:t>s for each flow</w:t>
      </w:r>
      <w:r>
        <w:rPr>
          <w:lang w:val="en-CA"/>
        </w:rPr>
        <w:t xml:space="preserve">  </w:t>
      </w:r>
    </w:p>
    <w:p w14:paraId="7501BBC6" w14:textId="77777777" w:rsidR="00280A1A" w:rsidRDefault="00280A1A" w:rsidP="00280A1A">
      <w:pPr>
        <w:ind w:left="-284"/>
        <w:rPr>
          <w:lang w:val="en-CA"/>
        </w:rPr>
      </w:pPr>
    </w:p>
    <w:p w14:paraId="7501BBC7" w14:textId="77777777" w:rsidR="00280A1A" w:rsidRDefault="00280A1A" w:rsidP="00280A1A">
      <w:pPr>
        <w:ind w:left="-284"/>
        <w:rPr>
          <w:lang w:val="en-CA"/>
        </w:rPr>
      </w:pPr>
      <w:r>
        <w:rPr>
          <w:lang w:val="en-CA"/>
        </w:rPr>
        <w:t>In Below sections Pmt represents Payment and CB represents Charge Back.</w:t>
      </w:r>
    </w:p>
    <w:p w14:paraId="7501BBCB" w14:textId="77777777" w:rsidR="00280A1A" w:rsidRDefault="00280A1A" w:rsidP="00280A1A">
      <w:pPr>
        <w:pStyle w:val="Heading3"/>
        <w:numPr>
          <w:ilvl w:val="2"/>
          <w:numId w:val="2"/>
        </w:numPr>
        <w:rPr>
          <w:lang w:val="en-CA"/>
        </w:rPr>
      </w:pPr>
      <w:bookmarkStart w:id="1396" w:name="_Toc368684955"/>
      <w:bookmarkStart w:id="1397" w:name="_Toc415568975"/>
      <w:r>
        <w:rPr>
          <w:lang w:val="en-CA"/>
        </w:rPr>
        <w:t>Helper Layer</w:t>
      </w:r>
      <w:bookmarkEnd w:id="1396"/>
      <w:bookmarkEnd w:id="1397"/>
    </w:p>
    <w:p w14:paraId="7501BBDA" w14:textId="5F08FD61" w:rsidR="00280A1A" w:rsidRDefault="00F0359C" w:rsidP="00F0359C">
      <w:pPr>
        <w:rPr>
          <w:highlight w:val="lightGray"/>
          <w:lang w:val="en-CA"/>
        </w:rPr>
      </w:pPr>
      <w:r w:rsidRPr="00A9315C">
        <w:rPr>
          <w:lang w:val="en-CA"/>
        </w:rPr>
        <w:t>T</w:t>
      </w:r>
      <w:r w:rsidR="00280A1A" w:rsidRPr="00A9315C">
        <w:rPr>
          <w:lang w:val="en-CA"/>
        </w:rPr>
        <w:t>his</w:t>
      </w:r>
      <w:r w:rsidR="00280A1A">
        <w:rPr>
          <w:lang w:val="en-CA"/>
        </w:rPr>
        <w:t xml:space="preserve"> layer delegates header, trailer and TX records to the service layer. This layer mainly used to decouple the code from the spring batch framework. </w:t>
      </w:r>
    </w:p>
    <w:p w14:paraId="7501BBDE" w14:textId="77777777" w:rsidR="00280A1A" w:rsidRDefault="00280A1A" w:rsidP="00280A1A">
      <w:pPr>
        <w:pStyle w:val="Heading3"/>
        <w:numPr>
          <w:ilvl w:val="2"/>
          <w:numId w:val="2"/>
        </w:numPr>
        <w:rPr>
          <w:lang w:val="en-CA"/>
        </w:rPr>
      </w:pPr>
      <w:bookmarkStart w:id="1398" w:name="_Toc415568976"/>
      <w:r>
        <w:rPr>
          <w:lang w:val="en-CA"/>
        </w:rPr>
        <w:t>Service Layer</w:t>
      </w:r>
      <w:bookmarkEnd w:id="1398"/>
    </w:p>
    <w:p w14:paraId="6B14A685" w14:textId="20B0944D" w:rsidR="00F0359C" w:rsidRDefault="00F0359C" w:rsidP="00F0359C">
      <w:pPr>
        <w:rPr>
          <w:lang w:val="en-CA"/>
        </w:rPr>
      </w:pPr>
      <w:r w:rsidRPr="00F0359C">
        <w:rPr>
          <w:lang w:val="en-CA"/>
        </w:rPr>
        <w:t>This layer exposes service methods that interact/call the correspondent Business Object methods to have the business logic executed.</w:t>
      </w:r>
    </w:p>
    <w:p w14:paraId="7501BBEC" w14:textId="77777777" w:rsidR="00280A1A" w:rsidRDefault="00280A1A" w:rsidP="00280A1A">
      <w:pPr>
        <w:pStyle w:val="Heading3"/>
        <w:numPr>
          <w:ilvl w:val="2"/>
          <w:numId w:val="2"/>
        </w:numPr>
        <w:rPr>
          <w:lang w:val="en-CA"/>
        </w:rPr>
      </w:pPr>
      <w:bookmarkStart w:id="1399" w:name="_Toc379987886"/>
      <w:bookmarkStart w:id="1400" w:name="_Toc379987887"/>
      <w:bookmarkStart w:id="1401" w:name="_Toc379987888"/>
      <w:bookmarkStart w:id="1402" w:name="_Toc415568977"/>
      <w:bookmarkEnd w:id="1399"/>
      <w:bookmarkEnd w:id="1400"/>
      <w:bookmarkEnd w:id="1401"/>
      <w:r>
        <w:rPr>
          <w:lang w:val="en-CA"/>
        </w:rPr>
        <w:lastRenderedPageBreak/>
        <w:t>Business Layer</w:t>
      </w:r>
      <w:bookmarkEnd w:id="1402"/>
    </w:p>
    <w:p w14:paraId="086EAD0C" w14:textId="2A2B4C55" w:rsidR="00CA2122" w:rsidRDefault="00CA2122" w:rsidP="00CA2122">
      <w:pPr>
        <w:rPr>
          <w:lang w:val="en-CA" w:eastAsia="x-none"/>
        </w:rPr>
      </w:pPr>
      <w:r>
        <w:rPr>
          <w:lang w:val="en-CA" w:eastAsia="x-none"/>
        </w:rPr>
        <w:t>This layer contains all the logic for validation and processing with the required implementation depending on the flow: PACC, PCARD, Charge Back or</w:t>
      </w:r>
      <w:r w:rsidR="00806E23">
        <w:rPr>
          <w:lang w:val="en-CA" w:eastAsia="x-none"/>
        </w:rPr>
        <w:t xml:space="preserve"> </w:t>
      </w:r>
      <w:r>
        <w:rPr>
          <w:lang w:val="en-CA" w:eastAsia="x-none"/>
        </w:rPr>
        <w:t>Reconciliation</w:t>
      </w:r>
    </w:p>
    <w:p w14:paraId="3EBC9496" w14:textId="77777777" w:rsidR="00AE2AFD" w:rsidRDefault="00AE2AFD" w:rsidP="00AE2AFD">
      <w:pPr>
        <w:pStyle w:val="Heading3"/>
        <w:numPr>
          <w:ilvl w:val="2"/>
          <w:numId w:val="2"/>
        </w:numPr>
        <w:rPr>
          <w:lang w:val="en-CA"/>
        </w:rPr>
      </w:pPr>
      <w:bookmarkStart w:id="1403" w:name="_Toc415568978"/>
      <w:r>
        <w:rPr>
          <w:lang w:val="en-CA"/>
        </w:rPr>
        <w:t>Integration Layer</w:t>
      </w:r>
      <w:bookmarkEnd w:id="1403"/>
    </w:p>
    <w:p w14:paraId="1BAA32D7" w14:textId="011073EE" w:rsidR="00AE2AFD" w:rsidRDefault="00AE2AFD" w:rsidP="00AE2AFD">
      <w:pPr>
        <w:rPr>
          <w:lang w:val="en-CA"/>
        </w:rPr>
      </w:pPr>
      <w:r w:rsidRPr="009015C3">
        <w:rPr>
          <w:lang w:val="en-CA"/>
        </w:rPr>
        <w:t xml:space="preserve">The Integration layer is common for </w:t>
      </w:r>
      <w:r w:rsidR="00541211" w:rsidRPr="009015C3">
        <w:rPr>
          <w:lang w:val="en-CA"/>
        </w:rPr>
        <w:t xml:space="preserve">all </w:t>
      </w:r>
      <w:r w:rsidRPr="009015C3">
        <w:rPr>
          <w:lang w:val="en-CA"/>
        </w:rPr>
        <w:t>flows, PACC</w:t>
      </w:r>
      <w:r w:rsidR="00541211" w:rsidRPr="009015C3">
        <w:rPr>
          <w:lang w:val="en-CA"/>
        </w:rPr>
        <w:t xml:space="preserve">, </w:t>
      </w:r>
      <w:r w:rsidRPr="009015C3">
        <w:rPr>
          <w:lang w:val="en-CA"/>
        </w:rPr>
        <w:t>PCARD</w:t>
      </w:r>
      <w:r w:rsidR="00541211" w:rsidRPr="009015C3">
        <w:rPr>
          <w:lang w:val="en-CA"/>
        </w:rPr>
        <w:t xml:space="preserve">, </w:t>
      </w:r>
      <w:r w:rsidR="00AC40B2" w:rsidRPr="009015C3">
        <w:rPr>
          <w:lang w:val="en-CA"/>
        </w:rPr>
        <w:t>Reconciliation</w:t>
      </w:r>
      <w:r w:rsidR="00541211" w:rsidRPr="009015C3">
        <w:rPr>
          <w:lang w:val="en-CA"/>
        </w:rPr>
        <w:t xml:space="preserve"> and Chargeback</w:t>
      </w:r>
      <w:r w:rsidRPr="009015C3">
        <w:rPr>
          <w:lang w:val="en-CA"/>
        </w:rPr>
        <w:t>.</w:t>
      </w:r>
    </w:p>
    <w:p w14:paraId="6B6D1CFF" w14:textId="77777777" w:rsidR="00AE2AFD" w:rsidRDefault="00AE2AFD" w:rsidP="00AE2AFD">
      <w:pPr>
        <w:rPr>
          <w:lang w:val="en-CA"/>
        </w:rPr>
      </w:pPr>
    </w:p>
    <w:p w14:paraId="53FE59FF" w14:textId="77777777" w:rsidR="00AE2AFD" w:rsidRDefault="00AE2AFD" w:rsidP="00AE2AFD">
      <w:pPr>
        <w:rPr>
          <w:lang w:val="en-CA"/>
        </w:rPr>
      </w:pPr>
      <w:r>
        <w:rPr>
          <w:lang w:val="en-CA"/>
        </w:rPr>
        <w:t>The Integration layer is comprised of the following:</w:t>
      </w:r>
    </w:p>
    <w:p w14:paraId="5FCF731C" w14:textId="77777777" w:rsidR="00AE2AFD" w:rsidRDefault="00AE2AFD" w:rsidP="00AE2AFD">
      <w:pPr>
        <w:rPr>
          <w:lang w:val="en-CA"/>
        </w:rPr>
      </w:pPr>
    </w:p>
    <w:p w14:paraId="347FF375" w14:textId="77777777" w:rsidR="00AE2AFD" w:rsidRDefault="00AE2AFD" w:rsidP="00AE2AFD">
      <w:pPr>
        <w:ind w:firstLine="630"/>
        <w:rPr>
          <w:lang w:val="en-CA"/>
        </w:rPr>
      </w:pPr>
      <w:r>
        <w:rPr>
          <w:lang w:val="en-CA"/>
        </w:rPr>
        <w:t>DAO Layer – The DAO Layer is comprised of objects that provide an abstract interface to the underlying database tables, providing some specific operations without exposing details of the database. It provides a mapping from application calls to the persistence layer.</w:t>
      </w:r>
    </w:p>
    <w:p w14:paraId="2BAB93C4" w14:textId="77777777" w:rsidR="00AE2AFD" w:rsidRDefault="00AE2AFD" w:rsidP="00AE2AFD">
      <w:pPr>
        <w:rPr>
          <w:lang w:val="en-CA"/>
        </w:rPr>
      </w:pPr>
    </w:p>
    <w:p w14:paraId="70508BE2" w14:textId="77777777" w:rsidR="00AE2AFD" w:rsidRDefault="00AE2AFD" w:rsidP="00996F09">
      <w:pPr>
        <w:pStyle w:val="ListParagraph0"/>
        <w:numPr>
          <w:ilvl w:val="0"/>
          <w:numId w:val="26"/>
        </w:numPr>
        <w:rPr>
          <w:lang w:val="en-CA"/>
        </w:rPr>
      </w:pPr>
      <w:r>
        <w:rPr>
          <w:lang w:val="en-CA"/>
        </w:rPr>
        <w:t>PmtProcessingDAO</w:t>
      </w:r>
    </w:p>
    <w:p w14:paraId="5D135A75" w14:textId="77777777" w:rsidR="00AE2AFD" w:rsidRDefault="00AE2AFD" w:rsidP="00996F09">
      <w:pPr>
        <w:pStyle w:val="ListParagraph0"/>
        <w:numPr>
          <w:ilvl w:val="0"/>
          <w:numId w:val="26"/>
        </w:numPr>
        <w:rPr>
          <w:lang w:val="en-CA"/>
        </w:rPr>
      </w:pPr>
      <w:r>
        <w:rPr>
          <w:lang w:val="en-CA"/>
        </w:rPr>
        <w:t>CBProcessingDAO</w:t>
      </w:r>
    </w:p>
    <w:p w14:paraId="4A820FFF" w14:textId="77777777" w:rsidR="00AE2AFD" w:rsidRDefault="00AE2AFD" w:rsidP="00996F09">
      <w:pPr>
        <w:pStyle w:val="ListParagraph0"/>
        <w:numPr>
          <w:ilvl w:val="0"/>
          <w:numId w:val="26"/>
        </w:numPr>
        <w:rPr>
          <w:lang w:val="en-CA"/>
        </w:rPr>
      </w:pPr>
      <w:r>
        <w:rPr>
          <w:lang w:val="en-CA"/>
        </w:rPr>
        <w:t>AuditLoggingDAO</w:t>
      </w:r>
    </w:p>
    <w:p w14:paraId="7AAC8D23" w14:textId="77777777" w:rsidR="00AE2AFD" w:rsidRDefault="00AE2AFD" w:rsidP="00AE2AFD">
      <w:pPr>
        <w:pStyle w:val="ListParagraph0"/>
        <w:ind w:left="990"/>
        <w:rPr>
          <w:lang w:val="en-CA"/>
        </w:rPr>
      </w:pPr>
    </w:p>
    <w:p w14:paraId="48AF804F" w14:textId="77777777" w:rsidR="00AE2AFD" w:rsidRDefault="00AE2AFD" w:rsidP="00AE2AFD">
      <w:pPr>
        <w:pStyle w:val="Heading3"/>
        <w:numPr>
          <w:ilvl w:val="2"/>
          <w:numId w:val="2"/>
        </w:numPr>
        <w:rPr>
          <w:lang w:val="en-CA"/>
        </w:rPr>
      </w:pPr>
      <w:bookmarkStart w:id="1404" w:name="_Toc415568979"/>
      <w:r>
        <w:rPr>
          <w:lang w:val="en-CA"/>
        </w:rPr>
        <w:t>Transport Layer</w:t>
      </w:r>
      <w:bookmarkEnd w:id="1404"/>
    </w:p>
    <w:p w14:paraId="0FDA35A3" w14:textId="77777777" w:rsidR="00AE2AFD" w:rsidRDefault="00AE2AFD" w:rsidP="00AE2AFD">
      <w:pPr>
        <w:rPr>
          <w:lang w:val="en-CA"/>
        </w:rPr>
      </w:pPr>
    </w:p>
    <w:p w14:paraId="41486703" w14:textId="30D680B2" w:rsidR="00AE2AFD" w:rsidRDefault="00AE2AFD" w:rsidP="00AE2AFD">
      <w:pPr>
        <w:rPr>
          <w:lang w:val="en-CA"/>
        </w:rPr>
      </w:pPr>
      <w:r w:rsidRPr="00F0359C">
        <w:rPr>
          <w:lang w:val="en-CA"/>
        </w:rPr>
        <w:t xml:space="preserve">The Transport layer is common for all flows, PACC, PCARD, </w:t>
      </w:r>
      <w:r w:rsidR="00AC40B2" w:rsidRPr="00F0359C">
        <w:rPr>
          <w:lang w:val="en-CA"/>
        </w:rPr>
        <w:t>Recon</w:t>
      </w:r>
      <w:r w:rsidRPr="00F0359C">
        <w:rPr>
          <w:lang w:val="en-CA"/>
        </w:rPr>
        <w:t xml:space="preserve"> and Chargeback.</w:t>
      </w:r>
    </w:p>
    <w:p w14:paraId="11A4ABCB" w14:textId="77777777" w:rsidR="00AE2AFD" w:rsidRDefault="00AE2AFD" w:rsidP="00AE2AFD">
      <w:pPr>
        <w:rPr>
          <w:lang w:val="en-CA"/>
        </w:rPr>
      </w:pPr>
    </w:p>
    <w:p w14:paraId="755F4C15" w14:textId="77777777" w:rsidR="00AE2AFD" w:rsidRDefault="00AE2AFD" w:rsidP="00996F09">
      <w:pPr>
        <w:pStyle w:val="ListParagraph0"/>
        <w:numPr>
          <w:ilvl w:val="0"/>
          <w:numId w:val="27"/>
        </w:numPr>
        <w:rPr>
          <w:lang w:val="en-CA"/>
        </w:rPr>
      </w:pPr>
      <w:r>
        <w:rPr>
          <w:lang w:val="en-CA"/>
        </w:rPr>
        <w:t>Connector and Adapter Layer – This layer is comprised of the GPS Database Connector.</w:t>
      </w:r>
    </w:p>
    <w:p w14:paraId="568EC8DC" w14:textId="77777777" w:rsidR="00AE2AFD" w:rsidRPr="00CA2122" w:rsidRDefault="00AE2AFD" w:rsidP="00CA2122">
      <w:pPr>
        <w:rPr>
          <w:lang w:val="en-CA" w:eastAsia="x-none"/>
        </w:rPr>
      </w:pPr>
    </w:p>
    <w:p w14:paraId="7501BBEE" w14:textId="77777777" w:rsidR="00280A1A" w:rsidRDefault="00280A1A" w:rsidP="00AE2AFD">
      <w:pPr>
        <w:pStyle w:val="Heading2"/>
        <w:numPr>
          <w:ilvl w:val="1"/>
          <w:numId w:val="2"/>
        </w:numPr>
        <w:rPr>
          <w:lang w:val="en-CA"/>
        </w:rPr>
      </w:pPr>
      <w:bookmarkStart w:id="1405" w:name="_Toc415568980"/>
      <w:r>
        <w:t>PACC flow</w:t>
      </w:r>
      <w:bookmarkEnd w:id="1405"/>
    </w:p>
    <w:p w14:paraId="1D69AAB3" w14:textId="77777777" w:rsidR="00AE2AFD" w:rsidRPr="00AE2AFD" w:rsidRDefault="00AE2AFD" w:rsidP="00AE2AFD">
      <w:pPr>
        <w:rPr>
          <w:lang w:val="en-CA" w:eastAsia="x-none"/>
        </w:rPr>
      </w:pPr>
    </w:p>
    <w:p w14:paraId="26EB032D" w14:textId="77777777" w:rsidR="009B4DC8" w:rsidRDefault="009B4DC8" w:rsidP="006500E0">
      <w:pPr>
        <w:pStyle w:val="Heading3"/>
        <w:numPr>
          <w:ilvl w:val="2"/>
          <w:numId w:val="2"/>
        </w:numPr>
      </w:pPr>
      <w:bookmarkStart w:id="1406" w:name="_Toc415568981"/>
      <w:r>
        <w:t>Batch Payment Spring Integration – Spring Batch</w:t>
      </w:r>
      <w:bookmarkEnd w:id="1406"/>
    </w:p>
    <w:p w14:paraId="20E5AC0B" w14:textId="77777777" w:rsidR="009B4DC8" w:rsidRDefault="009B4DC8" w:rsidP="009B4DC8">
      <w:pPr>
        <w:rPr>
          <w:b/>
          <w:lang w:val="en-CA"/>
        </w:rPr>
      </w:pPr>
      <w:r>
        <w:rPr>
          <w:b/>
          <w:lang w:val="en-CA"/>
        </w:rPr>
        <w:t>Spring Integration:</w:t>
      </w:r>
    </w:p>
    <w:p w14:paraId="2605DB8B" w14:textId="77777777" w:rsidR="009B4DC8" w:rsidRDefault="009B4DC8" w:rsidP="009B4DC8">
      <w:pPr>
        <w:rPr>
          <w:b/>
          <w:lang w:val="en-CA"/>
        </w:rPr>
      </w:pPr>
    </w:p>
    <w:p w14:paraId="49C42A27" w14:textId="77777777" w:rsidR="009B4DC8" w:rsidRDefault="009B4DC8" w:rsidP="00996F09">
      <w:pPr>
        <w:pStyle w:val="ListParagraph0"/>
        <w:numPr>
          <w:ilvl w:val="0"/>
          <w:numId w:val="28"/>
        </w:numPr>
        <w:rPr>
          <w:lang w:val="en-CA"/>
        </w:rPr>
      </w:pPr>
      <w:r>
        <w:rPr>
          <w:lang w:val="en-CA"/>
        </w:rPr>
        <w:t>On file found in Payment/inbound folder set the parameter FileProcessingType=’PMT’</w:t>
      </w:r>
    </w:p>
    <w:p w14:paraId="4CF14F63" w14:textId="77777777" w:rsidR="009B4DC8" w:rsidRDefault="009B4DC8" w:rsidP="00996F09">
      <w:pPr>
        <w:pStyle w:val="ListParagraph0"/>
        <w:numPr>
          <w:ilvl w:val="0"/>
          <w:numId w:val="28"/>
        </w:numPr>
        <w:rPr>
          <w:lang w:val="en-CA"/>
        </w:rPr>
      </w:pPr>
      <w:r>
        <w:rPr>
          <w:lang w:val="en-CA"/>
        </w:rPr>
        <w:t xml:space="preserve">Call a generic job called (GPSBatchEntryPoint) where it will receive the file and the FileProcessingType.  </w:t>
      </w:r>
    </w:p>
    <w:p w14:paraId="607F6A5F" w14:textId="77777777" w:rsidR="009B4DC8" w:rsidRDefault="009B4DC8" w:rsidP="009B4DC8">
      <w:pPr>
        <w:rPr>
          <w:b/>
          <w:u w:val="single"/>
          <w:lang w:val="en-CA"/>
        </w:rPr>
      </w:pPr>
    </w:p>
    <w:p w14:paraId="13209D73" w14:textId="77777777" w:rsidR="009B4DC8" w:rsidRDefault="009B4DC8" w:rsidP="009B4DC8">
      <w:pPr>
        <w:rPr>
          <w:b/>
          <w:lang w:val="en-CA"/>
        </w:rPr>
      </w:pPr>
      <w:r>
        <w:rPr>
          <w:b/>
          <w:lang w:val="en-CA"/>
        </w:rPr>
        <w:t>Spring Batch:</w:t>
      </w:r>
    </w:p>
    <w:p w14:paraId="6544FD92" w14:textId="77777777" w:rsidR="009B4DC8" w:rsidRDefault="009B4DC8" w:rsidP="009B4DC8">
      <w:pPr>
        <w:rPr>
          <w:b/>
          <w:u w:val="single"/>
          <w:lang w:val="en-CA"/>
        </w:rPr>
      </w:pPr>
    </w:p>
    <w:p w14:paraId="22C0BE1B" w14:textId="77777777" w:rsidR="009B4DC8" w:rsidRDefault="009B4DC8" w:rsidP="009B4DC8">
      <w:pPr>
        <w:rPr>
          <w:lang w:val="en-CA"/>
        </w:rPr>
      </w:pPr>
      <w:r>
        <w:rPr>
          <w:lang w:val="en-CA"/>
        </w:rPr>
        <w:t>GPSBatchEntryPoint calls different jobs based on the FileProcessingType. (PMT, CHARGE BACK, etc.…)</w:t>
      </w:r>
    </w:p>
    <w:p w14:paraId="5749D325" w14:textId="77777777" w:rsidR="009B4DC8" w:rsidRDefault="009B4DC8" w:rsidP="009B4DC8">
      <w:pPr>
        <w:rPr>
          <w:u w:val="single"/>
          <w:lang w:val="en-CA"/>
        </w:rPr>
      </w:pPr>
    </w:p>
    <w:p w14:paraId="46361B44" w14:textId="77777777" w:rsidR="009B4DC8" w:rsidRDefault="009B4DC8" w:rsidP="009B4DC8">
      <w:pPr>
        <w:rPr>
          <w:lang w:val="en-CA"/>
        </w:rPr>
      </w:pPr>
      <w:r>
        <w:rPr>
          <w:lang w:val="en-CA"/>
        </w:rPr>
        <w:t>If FileProcessingType contains ‘PMT’ as a value, then following steps are performed</w:t>
      </w:r>
    </w:p>
    <w:p w14:paraId="24C0DDF7" w14:textId="77777777" w:rsidR="009B4DC8" w:rsidRDefault="009B4DC8" w:rsidP="009B4DC8">
      <w:pPr>
        <w:rPr>
          <w:lang w:val="en-CA"/>
        </w:rPr>
      </w:pPr>
    </w:p>
    <w:p w14:paraId="1610138A" w14:textId="77777777" w:rsidR="009B4DC8" w:rsidRDefault="009B4DC8" w:rsidP="00996F09">
      <w:pPr>
        <w:pStyle w:val="ListParagraph0"/>
        <w:numPr>
          <w:ilvl w:val="0"/>
          <w:numId w:val="29"/>
        </w:numPr>
        <w:rPr>
          <w:lang w:val="en-CA"/>
        </w:rPr>
      </w:pPr>
      <w:r>
        <w:rPr>
          <w:lang w:val="en-CA"/>
        </w:rPr>
        <w:t>Create PaymentBatchFileTxVO.</w:t>
      </w:r>
    </w:p>
    <w:p w14:paraId="01CA6190" w14:textId="77777777" w:rsidR="009B4DC8" w:rsidRDefault="009B4DC8" w:rsidP="00996F09">
      <w:pPr>
        <w:pStyle w:val="ListParagraph0"/>
        <w:numPr>
          <w:ilvl w:val="0"/>
          <w:numId w:val="29"/>
        </w:numPr>
        <w:rPr>
          <w:lang w:val="en-CA"/>
        </w:rPr>
      </w:pPr>
      <w:r>
        <w:rPr>
          <w:lang w:val="en-CA"/>
        </w:rPr>
        <w:t>Generate a batch_TX_id and set it in the PaymentBatchFileTxVO.</w:t>
      </w:r>
    </w:p>
    <w:p w14:paraId="4C0D8F47" w14:textId="77777777" w:rsidR="009B4DC8" w:rsidRDefault="009B4DC8" w:rsidP="00996F09">
      <w:pPr>
        <w:pStyle w:val="ListParagraph0"/>
        <w:numPr>
          <w:ilvl w:val="0"/>
          <w:numId w:val="29"/>
        </w:numPr>
        <w:rPr>
          <w:lang w:val="en-CA"/>
        </w:rPr>
      </w:pPr>
      <w:r>
        <w:rPr>
          <w:lang w:val="en-CA"/>
        </w:rPr>
        <w:t>Set the status to Tx_start in the PaymentBatchFileTxVO.</w:t>
      </w:r>
    </w:p>
    <w:p w14:paraId="3F3E78F4" w14:textId="77777777" w:rsidR="009B4DC8" w:rsidRDefault="009B4DC8" w:rsidP="00996F09">
      <w:pPr>
        <w:pStyle w:val="ListParagraph0"/>
        <w:numPr>
          <w:ilvl w:val="0"/>
          <w:numId w:val="29"/>
        </w:numPr>
        <w:rPr>
          <w:lang w:val="en-CA"/>
        </w:rPr>
      </w:pPr>
      <w:r>
        <w:rPr>
          <w:lang w:val="en-CA"/>
        </w:rPr>
        <w:t>Validate filename</w:t>
      </w:r>
    </w:p>
    <w:p w14:paraId="5AB2F12B" w14:textId="77777777" w:rsidR="009B4DC8" w:rsidRDefault="009B4DC8" w:rsidP="00996F09">
      <w:pPr>
        <w:pStyle w:val="ListParagraph0"/>
        <w:numPr>
          <w:ilvl w:val="1"/>
          <w:numId w:val="29"/>
        </w:numPr>
        <w:rPr>
          <w:lang w:val="en-CA"/>
        </w:rPr>
      </w:pPr>
      <w:r>
        <w:rPr>
          <w:lang w:val="en-CA"/>
        </w:rPr>
        <w:t>Extract the originator from filename.</w:t>
      </w:r>
    </w:p>
    <w:p w14:paraId="1DDAF83B" w14:textId="77777777" w:rsidR="009B4DC8" w:rsidRDefault="009B4DC8" w:rsidP="00996F09">
      <w:pPr>
        <w:pStyle w:val="ListParagraph0"/>
        <w:numPr>
          <w:ilvl w:val="1"/>
          <w:numId w:val="29"/>
        </w:numPr>
        <w:rPr>
          <w:lang w:val="en-CA"/>
        </w:rPr>
      </w:pPr>
      <w:r>
        <w:rPr>
          <w:lang w:val="en-CA"/>
        </w:rPr>
        <w:t>Create BssSourceVO.</w:t>
      </w:r>
    </w:p>
    <w:p w14:paraId="7471C1B4" w14:textId="77777777" w:rsidR="009B4DC8" w:rsidRDefault="009B4DC8" w:rsidP="00996F09">
      <w:pPr>
        <w:pStyle w:val="ListParagraph0"/>
        <w:numPr>
          <w:ilvl w:val="1"/>
          <w:numId w:val="29"/>
        </w:numPr>
        <w:rPr>
          <w:lang w:val="en-CA"/>
        </w:rPr>
      </w:pPr>
      <w:r>
        <w:rPr>
          <w:lang w:val="en-CA"/>
        </w:rPr>
        <w:t>Validate the originator against the table called BSS_SOURCE by passing extracted originator.</w:t>
      </w:r>
    </w:p>
    <w:p w14:paraId="4B21012A" w14:textId="77777777" w:rsidR="009B4DC8" w:rsidRDefault="009B4DC8" w:rsidP="00996F09">
      <w:pPr>
        <w:pStyle w:val="ListParagraph0"/>
        <w:numPr>
          <w:ilvl w:val="1"/>
          <w:numId w:val="29"/>
        </w:numPr>
        <w:rPr>
          <w:lang w:val="en-CA"/>
        </w:rPr>
      </w:pPr>
      <w:r>
        <w:rPr>
          <w:lang w:val="en-CA"/>
        </w:rPr>
        <w:t>If validation is success</w:t>
      </w:r>
    </w:p>
    <w:p w14:paraId="4C367BF4" w14:textId="0B8991B2" w:rsidR="009B4DC8" w:rsidRDefault="009B4DC8" w:rsidP="00996F09">
      <w:pPr>
        <w:pStyle w:val="ListParagraph0"/>
        <w:numPr>
          <w:ilvl w:val="2"/>
          <w:numId w:val="29"/>
        </w:numPr>
        <w:rPr>
          <w:lang w:val="en-CA"/>
        </w:rPr>
      </w:pPr>
      <w:r>
        <w:rPr>
          <w:lang w:val="en-CA"/>
        </w:rPr>
        <w:t>Get the file format (</w:t>
      </w:r>
      <w:r w:rsidR="00AC40B2">
        <w:rPr>
          <w:lang w:val="en-CA"/>
        </w:rPr>
        <w:t>CSV</w:t>
      </w:r>
      <w:r>
        <w:rPr>
          <w:lang w:val="en-CA"/>
        </w:rPr>
        <w:t xml:space="preserve"> or FL) from the bssSourceVO by passing originator.</w:t>
      </w:r>
    </w:p>
    <w:p w14:paraId="613E155B" w14:textId="77777777" w:rsidR="009B4DC8" w:rsidRDefault="009B4DC8" w:rsidP="00996F09">
      <w:pPr>
        <w:pStyle w:val="ListParagraph0"/>
        <w:numPr>
          <w:ilvl w:val="2"/>
          <w:numId w:val="29"/>
        </w:numPr>
        <w:rPr>
          <w:lang w:val="en-CA"/>
        </w:rPr>
      </w:pPr>
      <w:r>
        <w:rPr>
          <w:lang w:val="en-CA"/>
        </w:rPr>
        <w:t>Set the originator in the PmtBatchTxProcessingVO</w:t>
      </w:r>
    </w:p>
    <w:p w14:paraId="25C63C78" w14:textId="77777777" w:rsidR="009B4DC8" w:rsidRDefault="009B4DC8" w:rsidP="00996F09">
      <w:pPr>
        <w:pStyle w:val="ListParagraph0"/>
        <w:numPr>
          <w:ilvl w:val="1"/>
          <w:numId w:val="29"/>
        </w:numPr>
        <w:rPr>
          <w:lang w:val="en-CA"/>
        </w:rPr>
      </w:pPr>
      <w:r>
        <w:rPr>
          <w:lang w:val="en-CA"/>
        </w:rPr>
        <w:t>If validation is failed</w:t>
      </w:r>
    </w:p>
    <w:p w14:paraId="410A9D76" w14:textId="77777777" w:rsidR="009B4DC8" w:rsidRDefault="009B4DC8" w:rsidP="00996F09">
      <w:pPr>
        <w:pStyle w:val="ListParagraph0"/>
        <w:numPr>
          <w:ilvl w:val="2"/>
          <w:numId w:val="29"/>
        </w:numPr>
        <w:rPr>
          <w:lang w:val="en-CA"/>
        </w:rPr>
      </w:pPr>
      <w:r>
        <w:rPr>
          <w:lang w:val="en-CA"/>
        </w:rPr>
        <w:t>Stop the process, Log appropriate error  in order Compuware sends an email to a  pre-configured mailing list</w:t>
      </w:r>
    </w:p>
    <w:p w14:paraId="4F4797DA" w14:textId="1C880895" w:rsidR="009B4DC8" w:rsidRDefault="009B4DC8" w:rsidP="00996F09">
      <w:pPr>
        <w:pStyle w:val="ListParagraph0"/>
        <w:numPr>
          <w:ilvl w:val="1"/>
          <w:numId w:val="29"/>
        </w:numPr>
        <w:rPr>
          <w:lang w:val="en-CA"/>
        </w:rPr>
      </w:pPr>
      <w:r>
        <w:rPr>
          <w:lang w:val="en-CA"/>
        </w:rPr>
        <w:t>Get the file format (</w:t>
      </w:r>
      <w:r w:rsidR="00AC40B2">
        <w:rPr>
          <w:lang w:val="en-CA"/>
        </w:rPr>
        <w:t>CSV</w:t>
      </w:r>
      <w:r>
        <w:rPr>
          <w:lang w:val="en-CA"/>
        </w:rPr>
        <w:t xml:space="preserve"> or FL) from the bssSourceVO</w:t>
      </w:r>
    </w:p>
    <w:p w14:paraId="089953D3" w14:textId="77777777" w:rsidR="009B4DC8" w:rsidRPr="0038131F" w:rsidRDefault="009B4DC8" w:rsidP="00D77B52">
      <w:pPr>
        <w:pStyle w:val="Heading3"/>
        <w:numPr>
          <w:ilvl w:val="2"/>
          <w:numId w:val="2"/>
        </w:numPr>
      </w:pPr>
      <w:bookmarkStart w:id="1407" w:name="_Toc415568982"/>
      <w:r w:rsidRPr="0038131F">
        <w:lastRenderedPageBreak/>
        <w:t>Batch Payment Request Validation</w:t>
      </w:r>
      <w:bookmarkEnd w:id="1407"/>
    </w:p>
    <w:p w14:paraId="7D318005" w14:textId="77777777" w:rsidR="009B4DC8" w:rsidRDefault="009B4DC8" w:rsidP="009B4DC8">
      <w:pPr>
        <w:rPr>
          <w:lang w:val="en-CA"/>
        </w:rPr>
      </w:pPr>
    </w:p>
    <w:p w14:paraId="6F092CC2" w14:textId="6EB3D4CF" w:rsidR="009B4DC8" w:rsidRDefault="009B4DC8" w:rsidP="009B4DC8">
      <w:pPr>
        <w:rPr>
          <w:lang w:val="en-CA"/>
        </w:rPr>
      </w:pPr>
      <w:r w:rsidRPr="00A9315C">
        <w:rPr>
          <w:lang w:val="en-CA"/>
        </w:rPr>
        <w:t>Lines are read from file sequentially and validated. Below diagram explains in details.</w:t>
      </w:r>
      <w:r w:rsidR="00A9315C" w:rsidRPr="00A9315C">
        <w:rPr>
          <w:lang w:val="en-CA"/>
        </w:rPr>
        <w:t xml:space="preserve"> </w:t>
      </w:r>
      <w:r w:rsidRPr="00A9315C">
        <w:rPr>
          <w:lang w:val="en-CA"/>
        </w:rPr>
        <w:t>This high level diagram is valid and applies for PACC and PCARD flows.</w:t>
      </w:r>
    </w:p>
    <w:p w14:paraId="4E0712B9" w14:textId="77777777" w:rsidR="009B4DC8" w:rsidRDefault="009B4DC8" w:rsidP="009B4DC8">
      <w:pPr>
        <w:rPr>
          <w:lang w:val="en-CA"/>
        </w:rPr>
      </w:pPr>
    </w:p>
    <w:p w14:paraId="006633FA" w14:textId="77777777" w:rsidR="009B4DC8" w:rsidRDefault="009B4DC8" w:rsidP="009B4DC8">
      <w:pPr>
        <w:rPr>
          <w:lang w:val="en-CA"/>
        </w:rPr>
      </w:pPr>
      <w:r>
        <w:object w:dxaOrig="9345" w:dyaOrig="3975" w14:anchorId="4C90FD02">
          <v:shape id="_x0000_i1036" type="#_x0000_t75" style="width:468pt;height:196.5pt" o:ole="">
            <v:imagedata r:id="rId48" o:title=""/>
          </v:shape>
          <o:OLEObject Type="Embed" ProgID="Visio.Drawing.11" ShapeID="_x0000_i1036" DrawAspect="Content" ObjectID="_1489316658" r:id="rId49"/>
        </w:object>
      </w:r>
    </w:p>
    <w:p w14:paraId="6BE4BF75" w14:textId="77777777" w:rsidR="009B4DC8" w:rsidRDefault="009B4DC8" w:rsidP="009B4DC8">
      <w:pPr>
        <w:rPr>
          <w:lang w:val="en-CA"/>
        </w:rPr>
      </w:pPr>
    </w:p>
    <w:p w14:paraId="4191C9D7" w14:textId="77777777" w:rsidR="009B4DC8" w:rsidRDefault="009B4DC8" w:rsidP="009B4DC8">
      <w:pPr>
        <w:rPr>
          <w:lang w:val="en-CA"/>
        </w:rPr>
      </w:pPr>
      <w:r>
        <w:rPr>
          <w:b/>
          <w:u w:val="single"/>
          <w:lang w:val="en-CA"/>
        </w:rPr>
        <w:t>Note</w:t>
      </w:r>
      <w:r>
        <w:rPr>
          <w:lang w:val="en-CA"/>
        </w:rPr>
        <w:t xml:space="preserve">: For any validation error, an output file must be generated as per file naming convention, see section </w:t>
      </w:r>
      <w:r>
        <w:rPr>
          <w:lang w:val="en-CA"/>
        </w:rPr>
        <w:fldChar w:fldCharType="begin"/>
      </w:r>
      <w:r>
        <w:rPr>
          <w:lang w:val="en-CA"/>
        </w:rPr>
        <w:instrText xml:space="preserve"> REF _Ref371068402 \r \h </w:instrText>
      </w:r>
      <w:r>
        <w:rPr>
          <w:lang w:val="en-CA"/>
        </w:rPr>
      </w:r>
      <w:r>
        <w:rPr>
          <w:lang w:val="en-CA"/>
        </w:rPr>
        <w:fldChar w:fldCharType="separate"/>
      </w:r>
      <w:r w:rsidR="00AC40B2">
        <w:rPr>
          <w:lang w:val="en-CA"/>
        </w:rPr>
        <w:t>4.10.1.3</w:t>
      </w:r>
      <w:r>
        <w:rPr>
          <w:lang w:val="en-CA"/>
        </w:rPr>
        <w:fldChar w:fldCharType="end"/>
      </w:r>
      <w:r>
        <w:rPr>
          <w:lang w:val="en-CA"/>
        </w:rPr>
        <w:t>.</w:t>
      </w:r>
    </w:p>
    <w:p w14:paraId="10F91932" w14:textId="77777777" w:rsidR="009B4DC8" w:rsidRDefault="009B4DC8" w:rsidP="009B4DC8">
      <w:pPr>
        <w:rPr>
          <w:highlight w:val="yellow"/>
          <w:lang w:val="en-CA"/>
        </w:rPr>
      </w:pPr>
    </w:p>
    <w:p w14:paraId="3F484FB5" w14:textId="77777777" w:rsidR="009B4DC8" w:rsidRDefault="009B4DC8" w:rsidP="009B4DC8">
      <w:pPr>
        <w:rPr>
          <w:b/>
          <w:lang w:val="en-CA"/>
        </w:rPr>
      </w:pPr>
      <w:r>
        <w:rPr>
          <w:b/>
          <w:lang w:val="en-CA"/>
        </w:rPr>
        <w:t>File level validation:</w:t>
      </w:r>
    </w:p>
    <w:p w14:paraId="5426A39A" w14:textId="77777777" w:rsidR="009B4DC8" w:rsidRDefault="009B4DC8" w:rsidP="009B4DC8">
      <w:pPr>
        <w:rPr>
          <w:b/>
          <w:lang w:val="en-CA"/>
        </w:rPr>
      </w:pPr>
      <w:r>
        <w:rPr>
          <w:lang w:val="en-CA"/>
        </w:rPr>
        <w:t>Filename is validated to check the right number of characters before extracting the BSS_SOURCE.</w:t>
      </w:r>
    </w:p>
    <w:p w14:paraId="695F2468" w14:textId="7A24765E" w:rsidR="009B4DC8" w:rsidRDefault="009B4DC8" w:rsidP="009B4DC8">
      <w:pPr>
        <w:rPr>
          <w:b/>
          <w:lang w:val="en-CA"/>
        </w:rPr>
      </w:pPr>
      <w:r>
        <w:rPr>
          <w:lang w:val="en-CA"/>
        </w:rPr>
        <w:t xml:space="preserve">If any of the below validation fails then Stop the process and Log appropriate error. </w:t>
      </w:r>
      <w:r w:rsidR="00AC40B2">
        <w:rPr>
          <w:lang w:val="en-CA"/>
        </w:rPr>
        <w:t xml:space="preserve">An email is sent to a pre-determined mail recipient by Compuware. </w:t>
      </w:r>
      <w:r>
        <w:rPr>
          <w:lang w:val="en-CA"/>
        </w:rPr>
        <w:t xml:space="preserve">Please refer section </w:t>
      </w:r>
      <w:r>
        <w:rPr>
          <w:lang w:val="en-CA"/>
        </w:rPr>
        <w:fldChar w:fldCharType="begin"/>
      </w:r>
      <w:r>
        <w:rPr>
          <w:lang w:val="en-CA"/>
        </w:rPr>
        <w:instrText xml:space="preserve"> REF _Ref370760907 \r \h </w:instrText>
      </w:r>
      <w:r>
        <w:rPr>
          <w:lang w:val="en-CA"/>
        </w:rPr>
      </w:r>
      <w:r>
        <w:rPr>
          <w:lang w:val="en-CA"/>
        </w:rPr>
        <w:fldChar w:fldCharType="separate"/>
      </w:r>
      <w:r w:rsidR="00AC40B2">
        <w:rPr>
          <w:lang w:val="en-CA"/>
        </w:rPr>
        <w:t>4.10</w:t>
      </w:r>
      <w:r>
        <w:rPr>
          <w:lang w:val="en-CA"/>
        </w:rPr>
        <w:fldChar w:fldCharType="end"/>
      </w:r>
      <w:r>
        <w:rPr>
          <w:lang w:val="en-CA"/>
        </w:rPr>
        <w:t xml:space="preserve"> for complete details about filename patterns.</w:t>
      </w:r>
    </w:p>
    <w:p w14:paraId="0204A558" w14:textId="77777777" w:rsidR="009B4DC8" w:rsidRDefault="009B4DC8" w:rsidP="009B4DC8">
      <w:pPr>
        <w:rPr>
          <w:lang w:val="en-CA"/>
        </w:rPr>
      </w:pPr>
      <w:r>
        <w:rPr>
          <w:lang w:val="en-CA"/>
        </w:rPr>
        <w:tab/>
      </w:r>
    </w:p>
    <w:p w14:paraId="0747C23E" w14:textId="77777777" w:rsidR="009B4DC8" w:rsidRDefault="009B4DC8" w:rsidP="009B4DC8">
      <w:pPr>
        <w:rPr>
          <w:lang w:val="en-CA"/>
        </w:rPr>
      </w:pPr>
      <w:r>
        <w:rPr>
          <w:lang w:val="en-CA"/>
        </w:rPr>
        <w:t>Below validations are performed:</w:t>
      </w:r>
    </w:p>
    <w:p w14:paraId="66F36A83" w14:textId="77777777" w:rsidR="009B4DC8" w:rsidRDefault="009B4DC8" w:rsidP="009B4DC8">
      <w:pPr>
        <w:rPr>
          <w:lang w:val="en-CA"/>
        </w:rPr>
      </w:pPr>
      <w:r>
        <w:rPr>
          <w:lang w:val="en-CA"/>
        </w:rPr>
        <w:tab/>
      </w:r>
    </w:p>
    <w:p w14:paraId="234A17F2" w14:textId="77777777" w:rsidR="009B4DC8" w:rsidRDefault="009B4DC8" w:rsidP="00996F09">
      <w:pPr>
        <w:numPr>
          <w:ilvl w:val="0"/>
          <w:numId w:val="30"/>
        </w:numPr>
        <w:rPr>
          <w:lang w:val="en-CA"/>
        </w:rPr>
      </w:pPr>
      <w:r>
        <w:rPr>
          <w:lang w:val="en-CA"/>
        </w:rPr>
        <w:t>BSS_SOURCE_ID is validated with BSS_SOURCE Table in GPS Database.</w:t>
      </w:r>
    </w:p>
    <w:p w14:paraId="6C856CD6" w14:textId="77777777" w:rsidR="009B4DC8" w:rsidRDefault="009B4DC8" w:rsidP="009B4DC8">
      <w:pPr>
        <w:ind w:left="720"/>
        <w:rPr>
          <w:lang w:val="en-CA"/>
        </w:rPr>
      </w:pPr>
    </w:p>
    <w:p w14:paraId="55AD4A59" w14:textId="77777777" w:rsidR="009B4DC8" w:rsidRDefault="009B4DC8" w:rsidP="00996F09">
      <w:pPr>
        <w:pStyle w:val="ListParagraph0"/>
        <w:numPr>
          <w:ilvl w:val="0"/>
          <w:numId w:val="31"/>
        </w:numPr>
        <w:rPr>
          <w:lang w:val="en-CA"/>
        </w:rPr>
      </w:pPr>
      <w:r>
        <w:rPr>
          <w:lang w:val="en-CA"/>
        </w:rPr>
        <w:t>Read BSS_SOURCE_ID from the filename.</w:t>
      </w:r>
    </w:p>
    <w:p w14:paraId="740A14DE" w14:textId="77777777" w:rsidR="009B4DC8" w:rsidRDefault="009B4DC8" w:rsidP="00996F09">
      <w:pPr>
        <w:pStyle w:val="ListParagraph0"/>
        <w:numPr>
          <w:ilvl w:val="0"/>
          <w:numId w:val="31"/>
        </w:numPr>
        <w:rPr>
          <w:lang w:val="en-CA"/>
        </w:rPr>
      </w:pPr>
      <w:r>
        <w:rPr>
          <w:lang w:val="en-CA"/>
        </w:rPr>
        <w:t>Select a record from the BSS_SOURCE table by passing BSS_SOURCE_ID.</w:t>
      </w:r>
    </w:p>
    <w:p w14:paraId="41CF6F00"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14:paraId="7F5C73F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DE2317C"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9913DC2"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53FB21E7"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64508072" w14:textId="77777777" w:rsidR="009B4DC8" w:rsidRDefault="009B4DC8" w:rsidP="00AE6234">
            <w:pPr>
              <w:rPr>
                <w:b/>
                <w:lang w:val="en-CA"/>
              </w:rPr>
            </w:pPr>
            <w:r>
              <w:rPr>
                <w:b/>
                <w:lang w:val="en-CA"/>
              </w:rPr>
              <w:t>Error Code</w:t>
            </w:r>
          </w:p>
        </w:tc>
      </w:tr>
      <w:tr w:rsidR="009B4DC8" w14:paraId="1B47777E" w14:textId="77777777" w:rsidTr="00AE6234">
        <w:tc>
          <w:tcPr>
            <w:tcW w:w="903" w:type="dxa"/>
            <w:tcBorders>
              <w:top w:val="single" w:sz="4" w:space="0" w:color="auto"/>
              <w:left w:val="single" w:sz="4" w:space="0" w:color="auto"/>
              <w:bottom w:val="single" w:sz="4" w:space="0" w:color="auto"/>
              <w:right w:val="single" w:sz="4" w:space="0" w:color="auto"/>
            </w:tcBorders>
          </w:tcPr>
          <w:p w14:paraId="18D9FA24" w14:textId="77777777" w:rsidR="009B4DC8" w:rsidRDefault="009B4DC8" w:rsidP="00996F09">
            <w:pPr>
              <w:numPr>
                <w:ilvl w:val="0"/>
                <w:numId w:val="32"/>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D5DF318" w14:textId="77777777" w:rsidR="009B4DC8" w:rsidRDefault="009B4DC8" w:rsidP="00AE6234">
            <w:pPr>
              <w:rPr>
                <w:lang w:val="en-CA"/>
              </w:rPr>
            </w:pPr>
            <w:r>
              <w:rPr>
                <w:lang w:val="en-CA"/>
              </w:rPr>
              <w:t>If BSS Source is valid and present in GPS DB</w:t>
            </w:r>
          </w:p>
        </w:tc>
        <w:tc>
          <w:tcPr>
            <w:tcW w:w="2021" w:type="dxa"/>
            <w:tcBorders>
              <w:top w:val="single" w:sz="4" w:space="0" w:color="auto"/>
              <w:left w:val="single" w:sz="4" w:space="0" w:color="auto"/>
              <w:bottom w:val="single" w:sz="4" w:space="0" w:color="auto"/>
              <w:right w:val="single" w:sz="4" w:space="0" w:color="auto"/>
            </w:tcBorders>
            <w:hideMark/>
          </w:tcPr>
          <w:p w14:paraId="1843CC84"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C09B3E6" w14:textId="77777777" w:rsidR="009B4DC8" w:rsidRDefault="009B4DC8" w:rsidP="00AE6234">
            <w:pPr>
              <w:rPr>
                <w:lang w:val="en-CA"/>
              </w:rPr>
            </w:pPr>
            <w:r>
              <w:rPr>
                <w:lang w:val="en-CA"/>
              </w:rPr>
              <w:t>NA</w:t>
            </w:r>
          </w:p>
        </w:tc>
      </w:tr>
      <w:tr w:rsidR="009B4DC8" w14:paraId="1ABF6CAF" w14:textId="77777777" w:rsidTr="00AE6234">
        <w:tc>
          <w:tcPr>
            <w:tcW w:w="903" w:type="dxa"/>
            <w:tcBorders>
              <w:top w:val="single" w:sz="4" w:space="0" w:color="auto"/>
              <w:left w:val="single" w:sz="4" w:space="0" w:color="auto"/>
              <w:bottom w:val="single" w:sz="4" w:space="0" w:color="auto"/>
              <w:right w:val="single" w:sz="4" w:space="0" w:color="auto"/>
            </w:tcBorders>
          </w:tcPr>
          <w:p w14:paraId="1FBFD6B2" w14:textId="77777777" w:rsidR="009B4DC8" w:rsidRDefault="009B4DC8" w:rsidP="00996F09">
            <w:pPr>
              <w:numPr>
                <w:ilvl w:val="0"/>
                <w:numId w:val="32"/>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1D9C2DCD" w14:textId="566F615F" w:rsidR="009B4DC8" w:rsidRDefault="009B4DC8" w:rsidP="00AE6234">
            <w:pPr>
              <w:rPr>
                <w:lang w:val="en-CA"/>
              </w:rPr>
            </w:pPr>
            <w:r>
              <w:rPr>
                <w:lang w:val="en-CA"/>
              </w:rPr>
              <w:t xml:space="preserve">If GPS is not able to extract the BSS Source from the file name or record not found in the BSS_SOURCE table associated </w:t>
            </w:r>
            <w:r w:rsidR="00AC40B2">
              <w:rPr>
                <w:lang w:val="en-CA"/>
              </w:rPr>
              <w:t>to the</w:t>
            </w:r>
            <w:r>
              <w:rPr>
                <w:lang w:val="en-CA"/>
              </w:rPr>
              <w:t xml:space="preserve"> BSS Source</w:t>
            </w:r>
          </w:p>
        </w:tc>
        <w:tc>
          <w:tcPr>
            <w:tcW w:w="2021" w:type="dxa"/>
            <w:tcBorders>
              <w:top w:val="single" w:sz="4" w:space="0" w:color="auto"/>
              <w:left w:val="single" w:sz="4" w:space="0" w:color="auto"/>
              <w:bottom w:val="single" w:sz="4" w:space="0" w:color="auto"/>
              <w:right w:val="single" w:sz="4" w:space="0" w:color="auto"/>
            </w:tcBorders>
            <w:hideMark/>
          </w:tcPr>
          <w:p w14:paraId="0B95E1B9"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10013E4B" w14:textId="77777777" w:rsidR="009B4DC8" w:rsidRDefault="009B4DC8" w:rsidP="00AE6234">
            <w:pPr>
              <w:rPr>
                <w:lang w:val="en-CA"/>
              </w:rPr>
            </w:pPr>
            <w:r>
              <w:rPr>
                <w:lang w:val="en-CA"/>
              </w:rPr>
              <w:t>ERRFILE000000</w:t>
            </w:r>
          </w:p>
        </w:tc>
      </w:tr>
    </w:tbl>
    <w:p w14:paraId="3CB93A36" w14:textId="77777777" w:rsidR="009B4DC8" w:rsidRDefault="009B4DC8" w:rsidP="009B4DC8">
      <w:pPr>
        <w:ind w:left="1080"/>
        <w:rPr>
          <w:lang w:val="en-CA"/>
        </w:rPr>
      </w:pPr>
    </w:p>
    <w:p w14:paraId="28FAEBC8" w14:textId="77777777" w:rsidR="009B4DC8" w:rsidRDefault="009B4DC8" w:rsidP="00996F09">
      <w:pPr>
        <w:numPr>
          <w:ilvl w:val="0"/>
          <w:numId w:val="30"/>
        </w:numPr>
        <w:rPr>
          <w:lang w:val="en-CA"/>
        </w:rPr>
      </w:pPr>
      <w:r>
        <w:rPr>
          <w:lang w:val="en-CA"/>
        </w:rPr>
        <w:t>Record Type is validated. By using spring configuration this validation is performed.</w:t>
      </w:r>
    </w:p>
    <w:p w14:paraId="3D341A0B" w14:textId="77777777" w:rsidR="009B4DC8" w:rsidRDefault="009B4DC8" w:rsidP="009B4DC8">
      <w:pPr>
        <w:ind w:left="720"/>
        <w:rPr>
          <w:lang w:val="en-CA"/>
        </w:rPr>
      </w:pPr>
    </w:p>
    <w:p w14:paraId="12D7EF4A" w14:textId="77777777" w:rsidR="009B4DC8" w:rsidRDefault="009B4DC8" w:rsidP="00996F09">
      <w:pPr>
        <w:pStyle w:val="ListParagraph0"/>
        <w:numPr>
          <w:ilvl w:val="0"/>
          <w:numId w:val="33"/>
        </w:numPr>
        <w:rPr>
          <w:lang w:val="en-CA"/>
        </w:rPr>
      </w:pPr>
      <w:r>
        <w:rPr>
          <w:lang w:val="en-CA"/>
        </w:rPr>
        <w:t>Read the Record Type from the request file.</w:t>
      </w:r>
    </w:p>
    <w:p w14:paraId="0103B4D1"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14:paraId="6A0DEF0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63C5B9E"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4937DE3"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3951495D"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E78597C" w14:textId="77777777" w:rsidR="009B4DC8" w:rsidRDefault="009B4DC8" w:rsidP="00AE6234">
            <w:pPr>
              <w:rPr>
                <w:b/>
                <w:lang w:val="en-CA"/>
              </w:rPr>
            </w:pPr>
            <w:r>
              <w:rPr>
                <w:b/>
                <w:lang w:val="en-CA"/>
              </w:rPr>
              <w:t>Error Code</w:t>
            </w:r>
          </w:p>
        </w:tc>
      </w:tr>
      <w:tr w:rsidR="009B4DC8" w14:paraId="5BF9438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339862B9" w14:textId="77777777" w:rsidR="009B4DC8" w:rsidRDefault="009B4DC8" w:rsidP="00AE6234">
            <w:pPr>
              <w:rPr>
                <w:lang w:val="en-CA"/>
              </w:rPr>
            </w:pPr>
            <w:r>
              <w:rPr>
                <w:lang w:val="en-CA"/>
              </w:rPr>
              <w:t xml:space="preserve">       1.</w:t>
            </w:r>
          </w:p>
        </w:tc>
        <w:tc>
          <w:tcPr>
            <w:tcW w:w="2985" w:type="dxa"/>
            <w:tcBorders>
              <w:top w:val="single" w:sz="4" w:space="0" w:color="auto"/>
              <w:left w:val="single" w:sz="4" w:space="0" w:color="auto"/>
              <w:bottom w:val="single" w:sz="4" w:space="0" w:color="auto"/>
              <w:right w:val="single" w:sz="4" w:space="0" w:color="auto"/>
            </w:tcBorders>
            <w:hideMark/>
          </w:tcPr>
          <w:p w14:paraId="781011FE" w14:textId="77777777" w:rsidR="009B4DC8" w:rsidRDefault="009B4DC8" w:rsidP="00AE6234">
            <w:pPr>
              <w:rPr>
                <w:lang w:val="en-CA"/>
              </w:rPr>
            </w:pPr>
            <w:r>
              <w:rPr>
                <w:lang w:val="en-CA"/>
              </w:rPr>
              <w:t>If Record Type field contains 00.</w:t>
            </w:r>
          </w:p>
        </w:tc>
        <w:tc>
          <w:tcPr>
            <w:tcW w:w="2021" w:type="dxa"/>
            <w:tcBorders>
              <w:top w:val="single" w:sz="4" w:space="0" w:color="auto"/>
              <w:left w:val="single" w:sz="4" w:space="0" w:color="auto"/>
              <w:bottom w:val="single" w:sz="4" w:space="0" w:color="auto"/>
              <w:right w:val="single" w:sz="4" w:space="0" w:color="auto"/>
            </w:tcBorders>
            <w:hideMark/>
          </w:tcPr>
          <w:p w14:paraId="1B8F45B8"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627274D7" w14:textId="77777777" w:rsidR="009B4DC8" w:rsidRDefault="009B4DC8" w:rsidP="00AE6234">
            <w:pPr>
              <w:rPr>
                <w:lang w:val="en-CA"/>
              </w:rPr>
            </w:pPr>
            <w:r>
              <w:rPr>
                <w:lang w:val="en-CA"/>
              </w:rPr>
              <w:t>NA</w:t>
            </w:r>
          </w:p>
        </w:tc>
      </w:tr>
      <w:tr w:rsidR="009B4DC8" w14:paraId="537CCC0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49F9F2F" w14:textId="77777777" w:rsidR="009B4DC8" w:rsidRDefault="009B4DC8" w:rsidP="00AE6234">
            <w:pPr>
              <w:ind w:left="360"/>
              <w:rPr>
                <w:lang w:val="en-CA"/>
              </w:rPr>
            </w:pPr>
            <w:r>
              <w:rPr>
                <w:lang w:val="en-CA"/>
              </w:rPr>
              <w:lastRenderedPageBreak/>
              <w:t>2.</w:t>
            </w:r>
          </w:p>
        </w:tc>
        <w:tc>
          <w:tcPr>
            <w:tcW w:w="2985" w:type="dxa"/>
            <w:tcBorders>
              <w:top w:val="single" w:sz="4" w:space="0" w:color="auto"/>
              <w:left w:val="single" w:sz="4" w:space="0" w:color="auto"/>
              <w:bottom w:val="single" w:sz="4" w:space="0" w:color="auto"/>
              <w:right w:val="single" w:sz="4" w:space="0" w:color="auto"/>
            </w:tcBorders>
            <w:hideMark/>
          </w:tcPr>
          <w:p w14:paraId="7AAA7017" w14:textId="77777777" w:rsidR="009B4DC8" w:rsidRDefault="009B4DC8" w:rsidP="00AE6234">
            <w:pPr>
              <w:rPr>
                <w:lang w:val="en-CA"/>
              </w:rPr>
            </w:pPr>
            <w:r>
              <w:rPr>
                <w:lang w:val="en-CA"/>
              </w:rPr>
              <w:t>If Record Type field contains 01.</w:t>
            </w:r>
          </w:p>
        </w:tc>
        <w:tc>
          <w:tcPr>
            <w:tcW w:w="2021" w:type="dxa"/>
            <w:tcBorders>
              <w:top w:val="single" w:sz="4" w:space="0" w:color="auto"/>
              <w:left w:val="single" w:sz="4" w:space="0" w:color="auto"/>
              <w:bottom w:val="single" w:sz="4" w:space="0" w:color="auto"/>
              <w:right w:val="single" w:sz="4" w:space="0" w:color="auto"/>
            </w:tcBorders>
            <w:hideMark/>
          </w:tcPr>
          <w:p w14:paraId="779B0E06"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1275FD22" w14:textId="77777777" w:rsidR="009B4DC8" w:rsidRDefault="009B4DC8" w:rsidP="00AE6234">
            <w:pPr>
              <w:rPr>
                <w:lang w:val="en-CA"/>
              </w:rPr>
            </w:pPr>
            <w:r>
              <w:rPr>
                <w:lang w:val="en-CA"/>
              </w:rPr>
              <w:t>NA</w:t>
            </w:r>
          </w:p>
        </w:tc>
      </w:tr>
      <w:tr w:rsidR="009B4DC8" w14:paraId="12CE7C2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5AD1298" w14:textId="77777777" w:rsidR="009B4DC8" w:rsidRDefault="009B4DC8" w:rsidP="00AE6234">
            <w:pPr>
              <w:ind w:left="360"/>
              <w:rPr>
                <w:lang w:val="en-CA"/>
              </w:rPr>
            </w:pPr>
            <w:r>
              <w:rPr>
                <w:lang w:val="en-CA"/>
              </w:rPr>
              <w:t>3.</w:t>
            </w:r>
          </w:p>
        </w:tc>
        <w:tc>
          <w:tcPr>
            <w:tcW w:w="2985" w:type="dxa"/>
            <w:tcBorders>
              <w:top w:val="single" w:sz="4" w:space="0" w:color="auto"/>
              <w:left w:val="single" w:sz="4" w:space="0" w:color="auto"/>
              <w:bottom w:val="single" w:sz="4" w:space="0" w:color="auto"/>
              <w:right w:val="single" w:sz="4" w:space="0" w:color="auto"/>
            </w:tcBorders>
            <w:hideMark/>
          </w:tcPr>
          <w:p w14:paraId="0BAF4570" w14:textId="77777777" w:rsidR="009B4DC8" w:rsidRDefault="009B4DC8" w:rsidP="00AE6234">
            <w:pPr>
              <w:rPr>
                <w:lang w:val="en-CA"/>
              </w:rPr>
            </w:pPr>
            <w:r>
              <w:rPr>
                <w:lang w:val="en-CA"/>
              </w:rPr>
              <w:t>If Record Type field contains 99.</w:t>
            </w:r>
          </w:p>
        </w:tc>
        <w:tc>
          <w:tcPr>
            <w:tcW w:w="2021" w:type="dxa"/>
            <w:tcBorders>
              <w:top w:val="single" w:sz="4" w:space="0" w:color="auto"/>
              <w:left w:val="single" w:sz="4" w:space="0" w:color="auto"/>
              <w:bottom w:val="single" w:sz="4" w:space="0" w:color="auto"/>
              <w:right w:val="single" w:sz="4" w:space="0" w:color="auto"/>
            </w:tcBorders>
            <w:hideMark/>
          </w:tcPr>
          <w:p w14:paraId="5E0782AC"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612CE809" w14:textId="77777777" w:rsidR="009B4DC8" w:rsidRDefault="009B4DC8" w:rsidP="00AE6234">
            <w:pPr>
              <w:rPr>
                <w:lang w:val="en-CA"/>
              </w:rPr>
            </w:pPr>
            <w:r>
              <w:rPr>
                <w:lang w:val="en-CA"/>
              </w:rPr>
              <w:t>NA</w:t>
            </w:r>
          </w:p>
        </w:tc>
      </w:tr>
      <w:tr w:rsidR="009B4DC8" w14:paraId="278C26B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67DF109" w14:textId="77777777" w:rsidR="009B4DC8" w:rsidRDefault="009B4DC8" w:rsidP="00AE6234">
            <w:pPr>
              <w:ind w:left="360"/>
              <w:rPr>
                <w:lang w:val="en-CA"/>
              </w:rPr>
            </w:pPr>
            <w:r>
              <w:rPr>
                <w:lang w:val="en-CA"/>
              </w:rPr>
              <w:t>4.</w:t>
            </w:r>
          </w:p>
        </w:tc>
        <w:tc>
          <w:tcPr>
            <w:tcW w:w="2985" w:type="dxa"/>
            <w:tcBorders>
              <w:top w:val="single" w:sz="4" w:space="0" w:color="auto"/>
              <w:left w:val="single" w:sz="4" w:space="0" w:color="auto"/>
              <w:bottom w:val="single" w:sz="4" w:space="0" w:color="auto"/>
              <w:right w:val="single" w:sz="4" w:space="0" w:color="auto"/>
            </w:tcBorders>
            <w:hideMark/>
          </w:tcPr>
          <w:p w14:paraId="7894AC53" w14:textId="77777777" w:rsidR="009B4DC8" w:rsidRDefault="009B4DC8" w:rsidP="00AE6234">
            <w:pPr>
              <w:rPr>
                <w:lang w:val="en-CA"/>
              </w:rPr>
            </w:pPr>
            <w:r>
              <w:rPr>
                <w:lang w:val="en-CA"/>
              </w:rPr>
              <w:t>If Record Type contains any other values.</w:t>
            </w:r>
          </w:p>
        </w:tc>
        <w:tc>
          <w:tcPr>
            <w:tcW w:w="2021" w:type="dxa"/>
            <w:tcBorders>
              <w:top w:val="single" w:sz="4" w:space="0" w:color="auto"/>
              <w:left w:val="single" w:sz="4" w:space="0" w:color="auto"/>
              <w:bottom w:val="single" w:sz="4" w:space="0" w:color="auto"/>
              <w:right w:val="single" w:sz="4" w:space="0" w:color="auto"/>
            </w:tcBorders>
            <w:hideMark/>
          </w:tcPr>
          <w:p w14:paraId="7AA3E5FC"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CBADBB8" w14:textId="1BD09B59" w:rsidR="009B4DC8" w:rsidRDefault="00AC40B2" w:rsidP="00AE6234">
            <w:pPr>
              <w:rPr>
                <w:lang w:val="en-CA"/>
              </w:rPr>
            </w:pPr>
            <w:r>
              <w:rPr>
                <w:lang w:val="en-CA"/>
              </w:rPr>
              <w:t>GPSB-XXXX</w:t>
            </w:r>
          </w:p>
        </w:tc>
      </w:tr>
    </w:tbl>
    <w:p w14:paraId="46B53016" w14:textId="77777777" w:rsidR="009B4DC8" w:rsidRDefault="009B4DC8" w:rsidP="009B4DC8">
      <w:pPr>
        <w:rPr>
          <w:lang w:val="en-CA"/>
        </w:rPr>
      </w:pPr>
    </w:p>
    <w:p w14:paraId="3002A964" w14:textId="77777777" w:rsidR="009B4DC8" w:rsidRDefault="009B4DC8" w:rsidP="009B4DC8">
      <w:pPr>
        <w:rPr>
          <w:b/>
          <w:lang w:val="en-CA"/>
        </w:rPr>
      </w:pPr>
      <w:r>
        <w:rPr>
          <w:b/>
          <w:lang w:val="en-CA"/>
        </w:rPr>
        <w:t>Header Record validation:</w:t>
      </w:r>
    </w:p>
    <w:p w14:paraId="512F6793" w14:textId="77777777" w:rsidR="009B4DC8" w:rsidRDefault="009B4DC8" w:rsidP="009B4DC8">
      <w:pPr>
        <w:rPr>
          <w:lang w:val="en-CA"/>
        </w:rPr>
      </w:pPr>
      <w:r>
        <w:rPr>
          <w:lang w:val="en-CA"/>
        </w:rPr>
        <w:t>Below validations performs for each header records.</w:t>
      </w:r>
    </w:p>
    <w:p w14:paraId="22A555AF" w14:textId="77777777" w:rsidR="009B4DC8" w:rsidRDefault="009B4DC8" w:rsidP="009B4DC8">
      <w:pPr>
        <w:rPr>
          <w:lang w:val="en-CA"/>
        </w:rPr>
      </w:pPr>
    </w:p>
    <w:p w14:paraId="3BD4E7E7" w14:textId="77777777" w:rsidR="009B4DC8" w:rsidRDefault="009B4DC8" w:rsidP="00996F09">
      <w:pPr>
        <w:numPr>
          <w:ilvl w:val="0"/>
          <w:numId w:val="34"/>
        </w:numPr>
        <w:rPr>
          <w:lang w:val="en-CA"/>
        </w:rPr>
      </w:pPr>
      <w:r>
        <w:rPr>
          <w:lang w:val="en-CA"/>
        </w:rPr>
        <w:t>Layout of the header records.</w:t>
      </w:r>
    </w:p>
    <w:p w14:paraId="71D14DC6" w14:textId="77777777" w:rsidR="009B4DC8" w:rsidRDefault="009B4DC8" w:rsidP="00996F09">
      <w:pPr>
        <w:pStyle w:val="ListParagraph0"/>
        <w:numPr>
          <w:ilvl w:val="0"/>
          <w:numId w:val="35"/>
        </w:numPr>
        <w:rPr>
          <w:lang w:val="en-CA"/>
        </w:rPr>
      </w:pPr>
      <w:r>
        <w:rPr>
          <w:lang w:val="en-CA"/>
        </w:rPr>
        <w:t>If the input file is in CSV format then it should have the number of commas as per the specifications for the header record.</w:t>
      </w:r>
    </w:p>
    <w:p w14:paraId="05A1A25D" w14:textId="77777777" w:rsidR="009B4DC8" w:rsidRPr="0041346D" w:rsidRDefault="009B4DC8" w:rsidP="00996F09">
      <w:pPr>
        <w:pStyle w:val="ListParagraph0"/>
        <w:numPr>
          <w:ilvl w:val="0"/>
          <w:numId w:val="35"/>
        </w:numPr>
        <w:rPr>
          <w:lang w:val="en-CA"/>
        </w:rPr>
      </w:pPr>
      <w:r>
        <w:rPr>
          <w:lang w:val="en-CA"/>
        </w:rPr>
        <w:t xml:space="preserve">If the input file is in Fixed Length format then it should have exact characters as per the </w:t>
      </w:r>
      <w:r w:rsidRPr="0041346D">
        <w:rPr>
          <w:lang w:val="en-CA"/>
        </w:rPr>
        <w:t>specifications for the header record.</w:t>
      </w:r>
    </w:p>
    <w:p w14:paraId="24DE7FCF" w14:textId="77777777" w:rsidR="009B4DC8" w:rsidRPr="0041346D" w:rsidRDefault="009B4DC8" w:rsidP="00996F09">
      <w:pPr>
        <w:pStyle w:val="ListParagraph0"/>
        <w:numPr>
          <w:ilvl w:val="0"/>
          <w:numId w:val="35"/>
        </w:numPr>
        <w:rPr>
          <w:lang w:val="en-CA"/>
        </w:rPr>
      </w:pPr>
      <w:r w:rsidRPr="0041346D">
        <w:rPr>
          <w:lang w:val="en-CA"/>
        </w:rPr>
        <w:t>if the terminalID is repeated more than once</w:t>
      </w:r>
    </w:p>
    <w:p w14:paraId="06DA009E"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14:paraId="5BE4390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4566DC2"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32BDACCE"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319B21F2"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277202DA" w14:textId="77777777" w:rsidR="009B4DC8" w:rsidRDefault="009B4DC8" w:rsidP="00AE6234">
            <w:pPr>
              <w:rPr>
                <w:b/>
                <w:lang w:val="en-CA"/>
              </w:rPr>
            </w:pPr>
            <w:r>
              <w:rPr>
                <w:b/>
                <w:lang w:val="en-CA"/>
              </w:rPr>
              <w:t>Error Code</w:t>
            </w:r>
          </w:p>
        </w:tc>
      </w:tr>
      <w:tr w:rsidR="009B4DC8" w14:paraId="0F1E03D3"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D6D1849"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3D4998B0" w14:textId="77777777" w:rsidR="009B4DC8" w:rsidRDefault="009B4DC8" w:rsidP="00AE6234">
            <w:pPr>
              <w:rPr>
                <w:lang w:val="en-CA"/>
              </w:rPr>
            </w:pPr>
            <w:r>
              <w:rPr>
                <w:lang w:val="en-CA"/>
              </w:rPr>
              <w:t xml:space="preserve"> Header layout is valid</w:t>
            </w:r>
          </w:p>
        </w:tc>
        <w:tc>
          <w:tcPr>
            <w:tcW w:w="2021" w:type="dxa"/>
            <w:tcBorders>
              <w:top w:val="single" w:sz="4" w:space="0" w:color="auto"/>
              <w:left w:val="single" w:sz="4" w:space="0" w:color="auto"/>
              <w:bottom w:val="single" w:sz="4" w:space="0" w:color="auto"/>
              <w:right w:val="single" w:sz="4" w:space="0" w:color="auto"/>
            </w:tcBorders>
            <w:hideMark/>
          </w:tcPr>
          <w:p w14:paraId="4B736E8E"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6651687" w14:textId="77777777" w:rsidR="009B4DC8" w:rsidRDefault="009B4DC8" w:rsidP="00AE6234">
            <w:pPr>
              <w:rPr>
                <w:lang w:val="en-CA"/>
              </w:rPr>
            </w:pPr>
            <w:r>
              <w:rPr>
                <w:lang w:val="en-CA"/>
              </w:rPr>
              <w:t>NA</w:t>
            </w:r>
          </w:p>
        </w:tc>
      </w:tr>
      <w:tr w:rsidR="009B4DC8" w14:paraId="5939A145"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D8573C5"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53B7164C" w14:textId="4FB6E8CB" w:rsidR="009B4DC8" w:rsidRDefault="00AC40B2" w:rsidP="00AE6234">
            <w:pPr>
              <w:rPr>
                <w:lang w:val="en-CA"/>
              </w:rPr>
            </w:pPr>
            <w:r>
              <w:rPr>
                <w:lang w:val="en-CA"/>
              </w:rPr>
              <w:t>If header layout is not valid</w:t>
            </w:r>
          </w:p>
          <w:p w14:paraId="31DF3142" w14:textId="77777777" w:rsidR="009B4DC8" w:rsidRDefault="009B4DC8" w:rsidP="00AE6234">
            <w:pPr>
              <w:rPr>
                <w:lang w:val="en-CA"/>
              </w:rPr>
            </w:pPr>
            <w:r w:rsidRPr="0041346D">
              <w:rPr>
                <w:lang w:val="en-CA"/>
              </w:rPr>
              <w:t>Or if the terminalID is repeated twice or more</w:t>
            </w:r>
          </w:p>
        </w:tc>
        <w:tc>
          <w:tcPr>
            <w:tcW w:w="2021" w:type="dxa"/>
            <w:tcBorders>
              <w:top w:val="single" w:sz="4" w:space="0" w:color="auto"/>
              <w:left w:val="single" w:sz="4" w:space="0" w:color="auto"/>
              <w:bottom w:val="single" w:sz="4" w:space="0" w:color="auto"/>
              <w:right w:val="single" w:sz="4" w:space="0" w:color="auto"/>
            </w:tcBorders>
            <w:hideMark/>
          </w:tcPr>
          <w:p w14:paraId="5A718E09"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162E009" w14:textId="77777777" w:rsidR="009B4DC8" w:rsidRDefault="009B4DC8" w:rsidP="00AE6234">
            <w:pPr>
              <w:rPr>
                <w:lang w:val="en-CA"/>
              </w:rPr>
            </w:pPr>
            <w:r>
              <w:rPr>
                <w:lang w:val="en-CA"/>
              </w:rPr>
              <w:t>ERRSTRULxxxxxx</w:t>
            </w:r>
          </w:p>
        </w:tc>
      </w:tr>
    </w:tbl>
    <w:p w14:paraId="12ECB267" w14:textId="77777777" w:rsidR="009B4DC8" w:rsidRDefault="009B4DC8" w:rsidP="00996F09">
      <w:pPr>
        <w:numPr>
          <w:ilvl w:val="0"/>
          <w:numId w:val="34"/>
        </w:numPr>
        <w:rPr>
          <w:lang w:val="en-CA"/>
        </w:rPr>
      </w:pPr>
      <w:r>
        <w:rPr>
          <w:lang w:val="en-CA"/>
        </w:rPr>
        <w:t>Validation of the Sequence number.</w:t>
      </w:r>
    </w:p>
    <w:p w14:paraId="1D84E732" w14:textId="77777777" w:rsidR="009B4DC8" w:rsidRDefault="009B4DC8" w:rsidP="009B4DC8">
      <w:pPr>
        <w:ind w:left="720"/>
        <w:rPr>
          <w:lang w:val="en-CA"/>
        </w:rPr>
      </w:pPr>
    </w:p>
    <w:p w14:paraId="0EA63179" w14:textId="77777777" w:rsidR="009B4DC8" w:rsidRDefault="009B4DC8" w:rsidP="00996F09">
      <w:pPr>
        <w:pStyle w:val="ListParagraph0"/>
        <w:numPr>
          <w:ilvl w:val="0"/>
          <w:numId w:val="36"/>
        </w:numPr>
        <w:rPr>
          <w:lang w:val="en-CA"/>
        </w:rPr>
      </w:pPr>
      <w:r>
        <w:rPr>
          <w:lang w:val="en-CA"/>
        </w:rPr>
        <w:t>Read the Sequence number field from Header Record.</w:t>
      </w:r>
    </w:p>
    <w:p w14:paraId="18C4AD4D" w14:textId="77777777" w:rsidR="009B4DC8" w:rsidRDefault="009B4DC8" w:rsidP="00996F09">
      <w:pPr>
        <w:pStyle w:val="ListParagraph0"/>
        <w:numPr>
          <w:ilvl w:val="0"/>
          <w:numId w:val="36"/>
        </w:numPr>
        <w:rPr>
          <w:lang w:val="en-CA"/>
        </w:rPr>
      </w:pPr>
      <w:r>
        <w:rPr>
          <w:lang w:val="en-CA"/>
        </w:rPr>
        <w:t>Retrieve the Sequence number from FILE_PMT_SEQUENCE_NUMBER table by passing BSS_SOURCE_ID.</w:t>
      </w:r>
    </w:p>
    <w:p w14:paraId="4C391B3E"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
        <w:gridCol w:w="2933"/>
        <w:gridCol w:w="2009"/>
        <w:gridCol w:w="1850"/>
      </w:tblGrid>
      <w:tr w:rsidR="009B4DC8" w14:paraId="696CEB7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5D7032C"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64A18D2B"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24B190D3"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B0DBF33" w14:textId="77777777" w:rsidR="009B4DC8" w:rsidRDefault="009B4DC8" w:rsidP="00AE6234">
            <w:pPr>
              <w:rPr>
                <w:b/>
                <w:lang w:val="en-CA"/>
              </w:rPr>
            </w:pPr>
            <w:r>
              <w:rPr>
                <w:b/>
                <w:lang w:val="en-CA"/>
              </w:rPr>
              <w:t>Error Code</w:t>
            </w:r>
          </w:p>
        </w:tc>
      </w:tr>
      <w:tr w:rsidR="009B4DC8" w14:paraId="267AE966"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292B35D"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0F7BCEC" w14:textId="77777777" w:rsidR="009B4DC8" w:rsidRDefault="009B4DC8" w:rsidP="00AE6234">
            <w:pPr>
              <w:rPr>
                <w:lang w:val="en-CA"/>
              </w:rPr>
            </w:pPr>
            <w:r>
              <w:rPr>
                <w:lang w:val="en-CA"/>
              </w:rPr>
              <w:t xml:space="preserve"> Sequence number from the input file should be +1 against DB Sequence number.</w:t>
            </w:r>
          </w:p>
        </w:tc>
        <w:tc>
          <w:tcPr>
            <w:tcW w:w="2021" w:type="dxa"/>
            <w:tcBorders>
              <w:top w:val="single" w:sz="4" w:space="0" w:color="auto"/>
              <w:left w:val="single" w:sz="4" w:space="0" w:color="auto"/>
              <w:bottom w:val="single" w:sz="4" w:space="0" w:color="auto"/>
              <w:right w:val="single" w:sz="4" w:space="0" w:color="auto"/>
            </w:tcBorders>
            <w:hideMark/>
          </w:tcPr>
          <w:p w14:paraId="5B175DCF"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A76B142" w14:textId="77777777" w:rsidR="009B4DC8" w:rsidRDefault="009B4DC8" w:rsidP="00AE6234">
            <w:pPr>
              <w:rPr>
                <w:lang w:val="en-CA"/>
              </w:rPr>
            </w:pPr>
            <w:r>
              <w:rPr>
                <w:lang w:val="en-CA"/>
              </w:rPr>
              <w:t>NA</w:t>
            </w:r>
          </w:p>
        </w:tc>
      </w:tr>
      <w:tr w:rsidR="009B4DC8" w14:paraId="221BE43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458BF47"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BAEDCBC" w14:textId="77777777" w:rsidR="009B4DC8" w:rsidRDefault="009B4DC8" w:rsidP="00AE6234">
            <w:pPr>
              <w:rPr>
                <w:lang w:val="en-CA"/>
              </w:rPr>
            </w:pPr>
            <w:r>
              <w:rPr>
                <w:lang w:val="en-CA"/>
              </w:rPr>
              <w:t>If Sequence number is not +1 then stop the process. Update the input file name with Error code.</w:t>
            </w:r>
          </w:p>
        </w:tc>
        <w:tc>
          <w:tcPr>
            <w:tcW w:w="2021" w:type="dxa"/>
            <w:tcBorders>
              <w:top w:val="single" w:sz="4" w:space="0" w:color="auto"/>
              <w:left w:val="single" w:sz="4" w:space="0" w:color="auto"/>
              <w:bottom w:val="single" w:sz="4" w:space="0" w:color="auto"/>
              <w:right w:val="single" w:sz="4" w:space="0" w:color="auto"/>
            </w:tcBorders>
            <w:hideMark/>
          </w:tcPr>
          <w:p w14:paraId="2E56FF40"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A8B03C1" w14:textId="77777777" w:rsidR="009B4DC8" w:rsidRDefault="009B4DC8" w:rsidP="00AE6234">
            <w:pPr>
              <w:rPr>
                <w:lang w:val="en-CA"/>
              </w:rPr>
            </w:pPr>
            <w:r>
              <w:rPr>
                <w:lang w:val="en-CA"/>
              </w:rPr>
              <w:t>ERRSEQULxxxxxx</w:t>
            </w:r>
          </w:p>
        </w:tc>
      </w:tr>
    </w:tbl>
    <w:p w14:paraId="230F21C5" w14:textId="77777777" w:rsidR="009B4DC8" w:rsidRDefault="009B4DC8" w:rsidP="009B4DC8">
      <w:pPr>
        <w:pStyle w:val="ListParagraph0"/>
        <w:ind w:left="1440"/>
        <w:rPr>
          <w:lang w:val="en-CA"/>
        </w:rPr>
      </w:pPr>
    </w:p>
    <w:p w14:paraId="125D900A" w14:textId="77777777" w:rsidR="009B4DC8" w:rsidRDefault="009B4DC8" w:rsidP="00996F09">
      <w:pPr>
        <w:numPr>
          <w:ilvl w:val="0"/>
          <w:numId w:val="34"/>
        </w:numPr>
        <w:rPr>
          <w:lang w:val="en-CA"/>
        </w:rPr>
      </w:pPr>
      <w:r>
        <w:rPr>
          <w:lang w:val="en-CA"/>
        </w:rPr>
        <w:t>Each Header records in the file should have the Trailer records.</w:t>
      </w:r>
    </w:p>
    <w:p w14:paraId="2A6B78B2" w14:textId="77777777" w:rsidR="009B4DC8" w:rsidRDefault="009B4DC8" w:rsidP="009B4DC8">
      <w:pPr>
        <w:ind w:left="720"/>
        <w:rPr>
          <w:lang w:val="en-CA"/>
        </w:rPr>
      </w:pPr>
    </w:p>
    <w:p w14:paraId="78020CD1" w14:textId="77777777" w:rsidR="009B4DC8" w:rsidRDefault="009B4DC8" w:rsidP="00996F09">
      <w:pPr>
        <w:numPr>
          <w:ilvl w:val="0"/>
          <w:numId w:val="34"/>
        </w:numPr>
        <w:rPr>
          <w:lang w:val="en-CA"/>
        </w:rPr>
      </w:pPr>
      <w:r>
        <w:rPr>
          <w:lang w:val="en-CA"/>
        </w:rPr>
        <w:t>Validation of the Terminal ID</w:t>
      </w:r>
    </w:p>
    <w:p w14:paraId="01B2AB0F" w14:textId="77777777" w:rsidR="009B4DC8" w:rsidRDefault="009B4DC8" w:rsidP="00996F09">
      <w:pPr>
        <w:pStyle w:val="ListParagraph0"/>
        <w:numPr>
          <w:ilvl w:val="0"/>
          <w:numId w:val="36"/>
        </w:numPr>
        <w:rPr>
          <w:lang w:val="en-CA"/>
        </w:rPr>
      </w:pPr>
      <w:r>
        <w:rPr>
          <w:lang w:val="en-CA"/>
        </w:rPr>
        <w:t>Read the TerminalID field from the File.</w:t>
      </w:r>
    </w:p>
    <w:p w14:paraId="3E591EF7" w14:textId="77777777" w:rsidR="009B4DC8" w:rsidRDefault="009B4DC8" w:rsidP="00996F09">
      <w:pPr>
        <w:pStyle w:val="ListParagraph0"/>
        <w:numPr>
          <w:ilvl w:val="0"/>
          <w:numId w:val="36"/>
        </w:numPr>
        <w:rPr>
          <w:lang w:val="en-CA"/>
        </w:rPr>
      </w:pPr>
      <w:r>
        <w:rPr>
          <w:lang w:val="en-CA"/>
        </w:rPr>
        <w:t>While processing the first header Store ProcessorID in PaymentBatchFileTxVO.</w:t>
      </w:r>
    </w:p>
    <w:p w14:paraId="7C05AC44" w14:textId="77777777" w:rsidR="009B4DC8" w:rsidRDefault="009B4DC8" w:rsidP="00996F09">
      <w:pPr>
        <w:pStyle w:val="ListParagraph0"/>
        <w:numPr>
          <w:ilvl w:val="0"/>
          <w:numId w:val="36"/>
        </w:numPr>
        <w:rPr>
          <w:lang w:val="en-CA"/>
        </w:rPr>
      </w:pPr>
      <w:r>
        <w:rPr>
          <w:lang w:val="en-CA"/>
        </w:rPr>
        <w:t>Retrieve the ProcessorID and Merchant Information from the loaded MERCHANT_INFO table by passing TerminalID.</w:t>
      </w:r>
    </w:p>
    <w:p w14:paraId="00AEA8F0"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2870"/>
        <w:gridCol w:w="1945"/>
        <w:gridCol w:w="2000"/>
      </w:tblGrid>
      <w:tr w:rsidR="009B4DC8" w14:paraId="1EA5D705"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793B8CF" w14:textId="77777777" w:rsidR="009B4DC8" w:rsidRDefault="009B4DC8" w:rsidP="00AE6234">
            <w:pPr>
              <w:rPr>
                <w:b/>
                <w:lang w:val="en-CA"/>
              </w:rPr>
            </w:pPr>
            <w:r>
              <w:rPr>
                <w:b/>
                <w:lang w:val="en-CA"/>
              </w:rPr>
              <w:t>SI No</w:t>
            </w:r>
          </w:p>
        </w:tc>
        <w:tc>
          <w:tcPr>
            <w:tcW w:w="2870" w:type="dxa"/>
            <w:tcBorders>
              <w:top w:val="single" w:sz="4" w:space="0" w:color="auto"/>
              <w:left w:val="single" w:sz="4" w:space="0" w:color="auto"/>
              <w:bottom w:val="single" w:sz="4" w:space="0" w:color="auto"/>
              <w:right w:val="single" w:sz="4" w:space="0" w:color="auto"/>
            </w:tcBorders>
            <w:hideMark/>
          </w:tcPr>
          <w:p w14:paraId="0925AAD4" w14:textId="77777777" w:rsidR="009B4DC8" w:rsidRDefault="009B4DC8" w:rsidP="00AE6234">
            <w:pPr>
              <w:rPr>
                <w:b/>
                <w:lang w:val="en-CA"/>
              </w:rPr>
            </w:pPr>
            <w:r>
              <w:rPr>
                <w:b/>
                <w:lang w:val="en-CA"/>
              </w:rPr>
              <w:t>Steps</w:t>
            </w:r>
          </w:p>
        </w:tc>
        <w:tc>
          <w:tcPr>
            <w:tcW w:w="1945" w:type="dxa"/>
            <w:tcBorders>
              <w:top w:val="single" w:sz="4" w:space="0" w:color="auto"/>
              <w:left w:val="single" w:sz="4" w:space="0" w:color="auto"/>
              <w:bottom w:val="single" w:sz="4" w:space="0" w:color="auto"/>
              <w:right w:val="single" w:sz="4" w:space="0" w:color="auto"/>
            </w:tcBorders>
            <w:hideMark/>
          </w:tcPr>
          <w:p w14:paraId="05174CDA" w14:textId="77777777" w:rsidR="009B4DC8" w:rsidRDefault="009B4DC8" w:rsidP="00AE6234">
            <w:pPr>
              <w:rPr>
                <w:b/>
                <w:lang w:val="en-CA"/>
              </w:rPr>
            </w:pPr>
            <w:r>
              <w:rPr>
                <w:b/>
                <w:lang w:val="en-CA"/>
              </w:rPr>
              <w:t>Success/Failure</w:t>
            </w:r>
          </w:p>
        </w:tc>
        <w:tc>
          <w:tcPr>
            <w:tcW w:w="2000" w:type="dxa"/>
            <w:tcBorders>
              <w:top w:val="single" w:sz="4" w:space="0" w:color="auto"/>
              <w:left w:val="single" w:sz="4" w:space="0" w:color="auto"/>
              <w:bottom w:val="single" w:sz="4" w:space="0" w:color="auto"/>
              <w:right w:val="single" w:sz="4" w:space="0" w:color="auto"/>
            </w:tcBorders>
            <w:hideMark/>
          </w:tcPr>
          <w:p w14:paraId="69EC05C2" w14:textId="77777777" w:rsidR="009B4DC8" w:rsidRDefault="009B4DC8" w:rsidP="00AE6234">
            <w:pPr>
              <w:rPr>
                <w:b/>
                <w:lang w:val="en-CA"/>
              </w:rPr>
            </w:pPr>
            <w:r>
              <w:rPr>
                <w:b/>
                <w:lang w:val="en-CA"/>
              </w:rPr>
              <w:t>Error Code</w:t>
            </w:r>
          </w:p>
        </w:tc>
      </w:tr>
      <w:tr w:rsidR="009B4DC8" w14:paraId="32E559E7"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5B3691BD" w14:textId="77777777" w:rsidR="009B4DC8" w:rsidRDefault="009B4DC8" w:rsidP="00AE6234">
            <w:pPr>
              <w:ind w:left="360"/>
              <w:rPr>
                <w:lang w:val="en-CA"/>
              </w:rPr>
            </w:pPr>
            <w:r>
              <w:rPr>
                <w:lang w:val="en-CA"/>
              </w:rPr>
              <w:t>1.</w:t>
            </w:r>
          </w:p>
        </w:tc>
        <w:tc>
          <w:tcPr>
            <w:tcW w:w="2870" w:type="dxa"/>
            <w:tcBorders>
              <w:top w:val="single" w:sz="4" w:space="0" w:color="auto"/>
              <w:left w:val="single" w:sz="4" w:space="0" w:color="auto"/>
              <w:bottom w:val="single" w:sz="4" w:space="0" w:color="auto"/>
              <w:right w:val="single" w:sz="4" w:space="0" w:color="auto"/>
            </w:tcBorders>
            <w:hideMark/>
          </w:tcPr>
          <w:p w14:paraId="5781DEF8" w14:textId="77777777" w:rsidR="009B4DC8" w:rsidRDefault="009B4DC8" w:rsidP="00AE6234">
            <w:pPr>
              <w:rPr>
                <w:lang w:val="en-CA"/>
              </w:rPr>
            </w:pPr>
            <w:r>
              <w:rPr>
                <w:lang w:val="en-CA"/>
              </w:rPr>
              <w:t xml:space="preserve"> If record returns from DB.</w:t>
            </w:r>
          </w:p>
        </w:tc>
        <w:tc>
          <w:tcPr>
            <w:tcW w:w="1945" w:type="dxa"/>
            <w:tcBorders>
              <w:top w:val="single" w:sz="4" w:space="0" w:color="auto"/>
              <w:left w:val="single" w:sz="4" w:space="0" w:color="auto"/>
              <w:bottom w:val="single" w:sz="4" w:space="0" w:color="auto"/>
              <w:right w:val="single" w:sz="4" w:space="0" w:color="auto"/>
            </w:tcBorders>
            <w:hideMark/>
          </w:tcPr>
          <w:p w14:paraId="2C53ABBC" w14:textId="77777777" w:rsidR="009B4DC8" w:rsidRDefault="009B4DC8" w:rsidP="00AE6234">
            <w:pPr>
              <w:rPr>
                <w:lang w:val="en-CA"/>
              </w:rPr>
            </w:pPr>
            <w:r>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20F00465" w14:textId="77777777" w:rsidR="009B4DC8" w:rsidRDefault="009B4DC8" w:rsidP="00AE6234">
            <w:pPr>
              <w:rPr>
                <w:lang w:val="en-CA"/>
              </w:rPr>
            </w:pPr>
            <w:r>
              <w:rPr>
                <w:lang w:val="en-CA"/>
              </w:rPr>
              <w:t>NA</w:t>
            </w:r>
          </w:p>
        </w:tc>
      </w:tr>
      <w:tr w:rsidR="009B4DC8" w14:paraId="1636152B"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23B6CA23" w14:textId="77777777" w:rsidR="009B4DC8" w:rsidRDefault="009B4DC8" w:rsidP="00AE6234">
            <w:pPr>
              <w:ind w:left="360"/>
              <w:rPr>
                <w:lang w:val="en-CA"/>
              </w:rPr>
            </w:pPr>
            <w:r>
              <w:rPr>
                <w:lang w:val="en-CA"/>
              </w:rPr>
              <w:t>2.</w:t>
            </w:r>
          </w:p>
        </w:tc>
        <w:tc>
          <w:tcPr>
            <w:tcW w:w="2870" w:type="dxa"/>
            <w:tcBorders>
              <w:top w:val="single" w:sz="4" w:space="0" w:color="auto"/>
              <w:left w:val="single" w:sz="4" w:space="0" w:color="auto"/>
              <w:bottom w:val="single" w:sz="4" w:space="0" w:color="auto"/>
              <w:right w:val="single" w:sz="4" w:space="0" w:color="auto"/>
            </w:tcBorders>
            <w:hideMark/>
          </w:tcPr>
          <w:p w14:paraId="367564AD" w14:textId="77777777" w:rsidR="009B4DC8" w:rsidRDefault="009B4DC8" w:rsidP="00AE6234">
            <w:pPr>
              <w:rPr>
                <w:lang w:val="en-CA"/>
              </w:rPr>
            </w:pPr>
            <w:r>
              <w:rPr>
                <w:lang w:val="en-CA"/>
              </w:rPr>
              <w:t>If no record found for the provided TerminalID.</w:t>
            </w:r>
          </w:p>
        </w:tc>
        <w:tc>
          <w:tcPr>
            <w:tcW w:w="1945" w:type="dxa"/>
            <w:tcBorders>
              <w:top w:val="single" w:sz="4" w:space="0" w:color="auto"/>
              <w:left w:val="single" w:sz="4" w:space="0" w:color="auto"/>
              <w:bottom w:val="single" w:sz="4" w:space="0" w:color="auto"/>
              <w:right w:val="single" w:sz="4" w:space="0" w:color="auto"/>
            </w:tcBorders>
            <w:hideMark/>
          </w:tcPr>
          <w:p w14:paraId="50A41105" w14:textId="77777777" w:rsidR="009B4DC8" w:rsidRDefault="009B4DC8" w:rsidP="00AE6234">
            <w:pPr>
              <w:rPr>
                <w:lang w:val="en-CA"/>
              </w:rPr>
            </w:pPr>
            <w:r>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412DD44B" w14:textId="77777777" w:rsidR="009B4DC8" w:rsidRDefault="009B4DC8" w:rsidP="00AE6234">
            <w:pPr>
              <w:rPr>
                <w:lang w:val="en-CA"/>
              </w:rPr>
            </w:pPr>
            <w:r>
              <w:rPr>
                <w:lang w:val="en-CA"/>
              </w:rPr>
              <w:t>ERRTERMLxxxxxx</w:t>
            </w:r>
          </w:p>
        </w:tc>
      </w:tr>
      <w:tr w:rsidR="009B4DC8" w14:paraId="50BC8AC3"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33D6D6E2" w14:textId="77777777" w:rsidR="009B4DC8" w:rsidRDefault="009B4DC8" w:rsidP="00AE6234">
            <w:pPr>
              <w:ind w:left="360"/>
              <w:rPr>
                <w:lang w:val="en-CA"/>
              </w:rPr>
            </w:pPr>
            <w:r>
              <w:rPr>
                <w:lang w:val="en-CA"/>
              </w:rPr>
              <w:t>3.</w:t>
            </w:r>
          </w:p>
        </w:tc>
        <w:tc>
          <w:tcPr>
            <w:tcW w:w="2870" w:type="dxa"/>
            <w:tcBorders>
              <w:top w:val="single" w:sz="4" w:space="0" w:color="auto"/>
              <w:left w:val="single" w:sz="4" w:space="0" w:color="auto"/>
              <w:bottom w:val="single" w:sz="4" w:space="0" w:color="auto"/>
              <w:right w:val="single" w:sz="4" w:space="0" w:color="auto"/>
            </w:tcBorders>
            <w:hideMark/>
          </w:tcPr>
          <w:p w14:paraId="53FE61C9" w14:textId="77777777" w:rsidR="009B4DC8" w:rsidRDefault="009B4DC8" w:rsidP="00AE6234">
            <w:pPr>
              <w:rPr>
                <w:lang w:val="en-CA"/>
              </w:rPr>
            </w:pPr>
            <w:r>
              <w:rPr>
                <w:lang w:val="en-CA"/>
              </w:rPr>
              <w:t>Validate the processor ID against the processerID stored in PaymentBatchFileTxVO.</w:t>
            </w:r>
          </w:p>
        </w:tc>
        <w:tc>
          <w:tcPr>
            <w:tcW w:w="1945" w:type="dxa"/>
            <w:tcBorders>
              <w:top w:val="single" w:sz="4" w:space="0" w:color="auto"/>
              <w:left w:val="single" w:sz="4" w:space="0" w:color="auto"/>
              <w:bottom w:val="single" w:sz="4" w:space="0" w:color="auto"/>
              <w:right w:val="single" w:sz="4" w:space="0" w:color="auto"/>
            </w:tcBorders>
            <w:hideMark/>
          </w:tcPr>
          <w:p w14:paraId="60FA3302" w14:textId="77777777" w:rsidR="009B4DC8" w:rsidRDefault="009B4DC8" w:rsidP="00AE6234">
            <w:pPr>
              <w:rPr>
                <w:lang w:val="en-CA"/>
              </w:rPr>
            </w:pPr>
            <w:r>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7983CF81" w14:textId="77777777" w:rsidR="009B4DC8" w:rsidRDefault="009B4DC8" w:rsidP="00AE6234">
            <w:pPr>
              <w:rPr>
                <w:lang w:val="en-CA"/>
              </w:rPr>
            </w:pPr>
            <w:r>
              <w:rPr>
                <w:lang w:val="en-CA"/>
              </w:rPr>
              <w:t>NA</w:t>
            </w:r>
          </w:p>
        </w:tc>
      </w:tr>
      <w:tr w:rsidR="009B4DC8" w14:paraId="1162A8BF"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6C244144" w14:textId="77777777" w:rsidR="009B4DC8" w:rsidRDefault="009B4DC8" w:rsidP="00AE6234">
            <w:pPr>
              <w:ind w:left="360"/>
              <w:rPr>
                <w:lang w:val="en-CA"/>
              </w:rPr>
            </w:pPr>
            <w:r>
              <w:rPr>
                <w:lang w:val="en-CA"/>
              </w:rPr>
              <w:t>4</w:t>
            </w:r>
          </w:p>
        </w:tc>
        <w:tc>
          <w:tcPr>
            <w:tcW w:w="2870" w:type="dxa"/>
            <w:tcBorders>
              <w:top w:val="single" w:sz="4" w:space="0" w:color="auto"/>
              <w:left w:val="single" w:sz="4" w:space="0" w:color="auto"/>
              <w:bottom w:val="single" w:sz="4" w:space="0" w:color="auto"/>
              <w:right w:val="single" w:sz="4" w:space="0" w:color="auto"/>
            </w:tcBorders>
            <w:hideMark/>
          </w:tcPr>
          <w:p w14:paraId="45E8B328" w14:textId="77777777" w:rsidR="009B4DC8" w:rsidRDefault="009B4DC8" w:rsidP="00AE6234">
            <w:pPr>
              <w:rPr>
                <w:lang w:val="en-CA"/>
              </w:rPr>
            </w:pPr>
            <w:r>
              <w:rPr>
                <w:lang w:val="en-CA"/>
              </w:rPr>
              <w:t>If the mismatch found in processorID. A batch file must target only one processor.</w:t>
            </w:r>
          </w:p>
        </w:tc>
        <w:tc>
          <w:tcPr>
            <w:tcW w:w="1945" w:type="dxa"/>
            <w:tcBorders>
              <w:top w:val="single" w:sz="4" w:space="0" w:color="auto"/>
              <w:left w:val="single" w:sz="4" w:space="0" w:color="auto"/>
              <w:bottom w:val="single" w:sz="4" w:space="0" w:color="auto"/>
              <w:right w:val="single" w:sz="4" w:space="0" w:color="auto"/>
            </w:tcBorders>
            <w:hideMark/>
          </w:tcPr>
          <w:p w14:paraId="0B2DDD20" w14:textId="77777777" w:rsidR="009B4DC8" w:rsidRDefault="009B4DC8" w:rsidP="00AE6234">
            <w:pPr>
              <w:rPr>
                <w:lang w:val="en-CA"/>
              </w:rPr>
            </w:pPr>
            <w:r>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7988D50F" w14:textId="77777777" w:rsidR="009B4DC8" w:rsidRDefault="009B4DC8" w:rsidP="00AE6234">
            <w:pPr>
              <w:rPr>
                <w:lang w:val="en-CA"/>
              </w:rPr>
            </w:pPr>
            <w:r>
              <w:rPr>
                <w:lang w:val="en-CA"/>
              </w:rPr>
              <w:t>ERRPROCLxxxxxxx</w:t>
            </w:r>
          </w:p>
        </w:tc>
      </w:tr>
    </w:tbl>
    <w:p w14:paraId="4ABA16A7" w14:textId="77777777" w:rsidR="009B4DC8" w:rsidRDefault="009B4DC8" w:rsidP="009B4DC8">
      <w:pPr>
        <w:rPr>
          <w:b/>
          <w:lang w:val="en-CA"/>
        </w:rPr>
      </w:pPr>
      <w:r>
        <w:rPr>
          <w:b/>
          <w:lang w:val="en-CA"/>
        </w:rPr>
        <w:t>Data Record Validation:</w:t>
      </w:r>
    </w:p>
    <w:p w14:paraId="6003D42A" w14:textId="77777777" w:rsidR="009B4DC8" w:rsidRDefault="009B4DC8" w:rsidP="009B4DC8">
      <w:pPr>
        <w:rPr>
          <w:lang w:val="en-CA"/>
        </w:rPr>
      </w:pPr>
    </w:p>
    <w:p w14:paraId="0DEF44C0" w14:textId="77777777" w:rsidR="009B4DC8" w:rsidRDefault="009B4DC8" w:rsidP="00996F09">
      <w:pPr>
        <w:numPr>
          <w:ilvl w:val="0"/>
          <w:numId w:val="37"/>
        </w:numPr>
        <w:rPr>
          <w:lang w:val="en-CA"/>
        </w:rPr>
      </w:pPr>
      <w:r>
        <w:rPr>
          <w:lang w:val="en-CA"/>
        </w:rPr>
        <w:t xml:space="preserve">Layout of the TX records </w:t>
      </w:r>
    </w:p>
    <w:p w14:paraId="2F2D2609" w14:textId="77777777" w:rsidR="009B4DC8" w:rsidRDefault="009B4DC8" w:rsidP="00996F09">
      <w:pPr>
        <w:pStyle w:val="ListParagraph0"/>
        <w:numPr>
          <w:ilvl w:val="0"/>
          <w:numId w:val="35"/>
        </w:numPr>
        <w:rPr>
          <w:lang w:val="en-CA"/>
        </w:rPr>
      </w:pPr>
      <w:r>
        <w:rPr>
          <w:lang w:val="en-CA"/>
        </w:rPr>
        <w:t>If the input file is in CSV format then it should have the number of commas as per the specifications for the TX record.</w:t>
      </w:r>
    </w:p>
    <w:p w14:paraId="7218E828" w14:textId="77777777" w:rsidR="009B4DC8" w:rsidRDefault="009B4DC8" w:rsidP="00996F09">
      <w:pPr>
        <w:pStyle w:val="ListParagraph0"/>
        <w:numPr>
          <w:ilvl w:val="0"/>
          <w:numId w:val="35"/>
        </w:numPr>
        <w:rPr>
          <w:lang w:val="en-CA"/>
        </w:rPr>
      </w:pPr>
      <w:r>
        <w:rPr>
          <w:lang w:val="en-CA"/>
        </w:rPr>
        <w:t>If the input file is in Fixed Length format then it should have exact characters as per the specifications for the TX record.</w:t>
      </w:r>
    </w:p>
    <w:p w14:paraId="408F2BE9" w14:textId="77777777" w:rsidR="009B4DC8"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14:paraId="7159C7E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F945A57"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095AAD80"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76BEBE92"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EA1D44A" w14:textId="77777777" w:rsidR="009B4DC8" w:rsidRDefault="009B4DC8" w:rsidP="00AE6234">
            <w:pPr>
              <w:rPr>
                <w:b/>
                <w:lang w:val="en-CA"/>
              </w:rPr>
            </w:pPr>
            <w:r>
              <w:rPr>
                <w:b/>
                <w:lang w:val="en-CA"/>
              </w:rPr>
              <w:t>Error Code</w:t>
            </w:r>
          </w:p>
        </w:tc>
      </w:tr>
      <w:tr w:rsidR="009B4DC8" w14:paraId="0D39163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C573C38"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59ADEC83" w14:textId="77777777" w:rsidR="009B4DC8" w:rsidRDefault="009B4DC8" w:rsidP="00AE6234">
            <w:pPr>
              <w:rPr>
                <w:lang w:val="en-CA"/>
              </w:rPr>
            </w:pPr>
            <w:r>
              <w:rPr>
                <w:lang w:val="en-CA"/>
              </w:rPr>
              <w:t xml:space="preserve"> Data layout is valid</w:t>
            </w:r>
          </w:p>
        </w:tc>
        <w:tc>
          <w:tcPr>
            <w:tcW w:w="2021" w:type="dxa"/>
            <w:tcBorders>
              <w:top w:val="single" w:sz="4" w:space="0" w:color="auto"/>
              <w:left w:val="single" w:sz="4" w:space="0" w:color="auto"/>
              <w:bottom w:val="single" w:sz="4" w:space="0" w:color="auto"/>
              <w:right w:val="single" w:sz="4" w:space="0" w:color="auto"/>
            </w:tcBorders>
            <w:hideMark/>
          </w:tcPr>
          <w:p w14:paraId="005731F7"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C247213" w14:textId="77777777" w:rsidR="009B4DC8" w:rsidRDefault="009B4DC8" w:rsidP="00AE6234">
            <w:pPr>
              <w:rPr>
                <w:lang w:val="en-CA"/>
              </w:rPr>
            </w:pPr>
            <w:r>
              <w:rPr>
                <w:lang w:val="en-CA"/>
              </w:rPr>
              <w:t>NA</w:t>
            </w:r>
          </w:p>
        </w:tc>
      </w:tr>
      <w:tr w:rsidR="009B4DC8" w14:paraId="315BE2E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2167055"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11E04EBD" w14:textId="1DA4692D" w:rsidR="009B4DC8" w:rsidRDefault="009B4DC8" w:rsidP="00AE6234">
            <w:pPr>
              <w:rPr>
                <w:lang w:val="en-CA"/>
              </w:rPr>
            </w:pPr>
            <w:r>
              <w:rPr>
                <w:lang w:val="en-CA"/>
              </w:rPr>
              <w:t xml:space="preserve">If Data layout is not </w:t>
            </w:r>
            <w:r w:rsidR="00AC40B2">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653964AD"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65D82DA4" w14:textId="77777777" w:rsidR="009B4DC8" w:rsidRDefault="009B4DC8" w:rsidP="00AE6234">
            <w:pPr>
              <w:rPr>
                <w:lang w:val="en-CA"/>
              </w:rPr>
            </w:pPr>
            <w:r>
              <w:rPr>
                <w:lang w:val="en-CA"/>
              </w:rPr>
              <w:t>ERRSTRULxxxxxx</w:t>
            </w:r>
          </w:p>
        </w:tc>
      </w:tr>
    </w:tbl>
    <w:p w14:paraId="2D1C1767" w14:textId="77777777" w:rsidR="009B4DC8" w:rsidRDefault="009B4DC8" w:rsidP="009B4DC8">
      <w:pPr>
        <w:ind w:left="720"/>
        <w:rPr>
          <w:lang w:val="en-CA"/>
        </w:rPr>
      </w:pPr>
    </w:p>
    <w:p w14:paraId="29BA8457" w14:textId="77777777" w:rsidR="009B4DC8" w:rsidRDefault="009B4DC8" w:rsidP="00996F09">
      <w:pPr>
        <w:numPr>
          <w:ilvl w:val="0"/>
          <w:numId w:val="37"/>
        </w:numPr>
        <w:rPr>
          <w:lang w:val="en-CA"/>
        </w:rPr>
      </w:pPr>
      <w:r>
        <w:rPr>
          <w:lang w:val="en-CA"/>
        </w:rPr>
        <w:t xml:space="preserve">Validation of the Transaction Type. </w:t>
      </w:r>
    </w:p>
    <w:p w14:paraId="7373C0BD" w14:textId="77777777" w:rsidR="009B4DC8" w:rsidRDefault="009B4DC8" w:rsidP="00996F09">
      <w:pPr>
        <w:pStyle w:val="ListParagraph0"/>
        <w:numPr>
          <w:ilvl w:val="0"/>
          <w:numId w:val="35"/>
        </w:numPr>
        <w:rPr>
          <w:lang w:val="en-CA"/>
        </w:rPr>
      </w:pPr>
      <w:r>
        <w:rPr>
          <w:lang w:val="en-CA"/>
        </w:rPr>
        <w:t>Read the TxType from the file.</w:t>
      </w: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14:paraId="307B1AF3"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48E8A95" w14:textId="77777777" w:rsidR="009B4DC8" w:rsidRDefault="009B4DC8" w:rsidP="00AE6234">
            <w:pPr>
              <w:rPr>
                <w:b/>
                <w:lang w:val="en-CA"/>
              </w:rPr>
            </w:pPr>
            <w:r>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1B677343" w14:textId="77777777" w:rsidR="009B4DC8" w:rsidRDefault="009B4DC8" w:rsidP="00AE6234">
            <w:pPr>
              <w:rPr>
                <w:b/>
                <w:lang w:val="en-CA"/>
              </w:rPr>
            </w:pPr>
            <w:r>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6ABD91DA" w14:textId="77777777" w:rsidR="009B4DC8" w:rsidRDefault="009B4DC8" w:rsidP="00AE6234">
            <w:pPr>
              <w:rPr>
                <w:b/>
                <w:lang w:val="en-CA"/>
              </w:rPr>
            </w:pPr>
            <w:r>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05914119" w14:textId="77777777" w:rsidR="009B4DC8" w:rsidRDefault="009B4DC8" w:rsidP="00AE6234">
            <w:pPr>
              <w:rPr>
                <w:b/>
                <w:lang w:val="en-CA"/>
              </w:rPr>
            </w:pPr>
            <w:r>
              <w:rPr>
                <w:b/>
                <w:lang w:val="en-CA"/>
              </w:rPr>
              <w:t>Error Code</w:t>
            </w:r>
          </w:p>
        </w:tc>
      </w:tr>
      <w:tr w:rsidR="009B4DC8" w14:paraId="6BE6840F"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DC59EF6" w14:textId="77777777" w:rsidR="009B4DC8" w:rsidRDefault="009B4DC8" w:rsidP="00AE6234">
            <w:pPr>
              <w:rPr>
                <w:lang w:val="en-CA"/>
              </w:rPr>
            </w:pPr>
            <w:r>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21703689" w14:textId="77777777" w:rsidR="009B4DC8" w:rsidRDefault="009B4DC8" w:rsidP="00AE6234">
            <w:pPr>
              <w:rPr>
                <w:lang w:val="en-CA"/>
              </w:rPr>
            </w:pPr>
            <w:r>
              <w:rPr>
                <w:lang w:val="en-CA"/>
              </w:rPr>
              <w:t>If TxType field contains PURC.</w:t>
            </w:r>
          </w:p>
        </w:tc>
        <w:tc>
          <w:tcPr>
            <w:tcW w:w="1996" w:type="dxa"/>
            <w:tcBorders>
              <w:top w:val="single" w:sz="4" w:space="0" w:color="auto"/>
              <w:left w:val="single" w:sz="4" w:space="0" w:color="auto"/>
              <w:bottom w:val="single" w:sz="4" w:space="0" w:color="auto"/>
              <w:right w:val="single" w:sz="4" w:space="0" w:color="auto"/>
            </w:tcBorders>
            <w:hideMark/>
          </w:tcPr>
          <w:p w14:paraId="68E8E049" w14:textId="77777777" w:rsidR="009B4DC8" w:rsidRDefault="009B4DC8" w:rsidP="00AE6234">
            <w:pPr>
              <w:rPr>
                <w:lang w:val="en-CA"/>
              </w:rPr>
            </w:pPr>
            <w:r>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48F14B67" w14:textId="77777777" w:rsidR="009B4DC8" w:rsidRDefault="009B4DC8" w:rsidP="00AE6234">
            <w:pPr>
              <w:rPr>
                <w:lang w:val="en-CA"/>
              </w:rPr>
            </w:pPr>
            <w:r>
              <w:rPr>
                <w:lang w:val="en-CA"/>
              </w:rPr>
              <w:t>NA</w:t>
            </w:r>
          </w:p>
        </w:tc>
      </w:tr>
      <w:tr w:rsidR="009B4DC8" w14:paraId="1655EF59"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056524E5" w14:textId="77777777" w:rsidR="009B4DC8" w:rsidRDefault="009B4DC8" w:rsidP="00AE6234">
            <w:pPr>
              <w:ind w:left="360"/>
              <w:rPr>
                <w:lang w:val="en-CA"/>
              </w:rPr>
            </w:pPr>
            <w:r>
              <w:rPr>
                <w:lang w:val="en-CA"/>
              </w:rPr>
              <w:t>2.</w:t>
            </w:r>
          </w:p>
        </w:tc>
        <w:tc>
          <w:tcPr>
            <w:tcW w:w="2873" w:type="dxa"/>
            <w:tcBorders>
              <w:top w:val="single" w:sz="4" w:space="0" w:color="auto"/>
              <w:left w:val="single" w:sz="4" w:space="0" w:color="auto"/>
              <w:bottom w:val="single" w:sz="4" w:space="0" w:color="auto"/>
              <w:right w:val="single" w:sz="4" w:space="0" w:color="auto"/>
            </w:tcBorders>
            <w:hideMark/>
          </w:tcPr>
          <w:p w14:paraId="144518D2" w14:textId="77777777" w:rsidR="009B4DC8" w:rsidRDefault="009B4DC8" w:rsidP="00AE6234">
            <w:pPr>
              <w:rPr>
                <w:lang w:val="en-CA"/>
              </w:rPr>
            </w:pPr>
            <w:r>
              <w:rPr>
                <w:lang w:val="en-CA"/>
              </w:rPr>
              <w:t>If TxType field contains RFND.</w:t>
            </w:r>
          </w:p>
        </w:tc>
        <w:tc>
          <w:tcPr>
            <w:tcW w:w="1996" w:type="dxa"/>
            <w:tcBorders>
              <w:top w:val="single" w:sz="4" w:space="0" w:color="auto"/>
              <w:left w:val="single" w:sz="4" w:space="0" w:color="auto"/>
              <w:bottom w:val="single" w:sz="4" w:space="0" w:color="auto"/>
              <w:right w:val="single" w:sz="4" w:space="0" w:color="auto"/>
            </w:tcBorders>
            <w:hideMark/>
          </w:tcPr>
          <w:p w14:paraId="39D5E989" w14:textId="77777777" w:rsidR="009B4DC8" w:rsidRDefault="009B4DC8" w:rsidP="00AE6234">
            <w:pPr>
              <w:rPr>
                <w:lang w:val="en-CA"/>
              </w:rPr>
            </w:pPr>
            <w:r>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5E6CFDEA" w14:textId="77777777" w:rsidR="009B4DC8" w:rsidRDefault="009B4DC8" w:rsidP="00AE6234">
            <w:pPr>
              <w:rPr>
                <w:lang w:val="en-CA"/>
              </w:rPr>
            </w:pPr>
            <w:r>
              <w:rPr>
                <w:lang w:val="en-CA"/>
              </w:rPr>
              <w:t>NA</w:t>
            </w:r>
          </w:p>
        </w:tc>
      </w:tr>
      <w:tr w:rsidR="009B4DC8" w14:paraId="737C5B8F"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9CBEE0A" w14:textId="77777777" w:rsidR="009B4DC8" w:rsidRDefault="009B4DC8" w:rsidP="00AE6234">
            <w:pPr>
              <w:ind w:left="360"/>
              <w:rPr>
                <w:lang w:val="en-CA"/>
              </w:rPr>
            </w:pPr>
            <w:r>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1F77E521" w14:textId="77777777" w:rsidR="009B4DC8" w:rsidRDefault="009B4DC8" w:rsidP="00AE6234">
            <w:pPr>
              <w:rPr>
                <w:lang w:val="en-CA"/>
              </w:rPr>
            </w:pPr>
            <w:r>
              <w:rPr>
                <w:lang w:val="en-CA"/>
              </w:rPr>
              <w:t>If Record Type contains any other values.</w:t>
            </w:r>
          </w:p>
        </w:tc>
        <w:tc>
          <w:tcPr>
            <w:tcW w:w="1996" w:type="dxa"/>
            <w:tcBorders>
              <w:top w:val="single" w:sz="4" w:space="0" w:color="auto"/>
              <w:left w:val="single" w:sz="4" w:space="0" w:color="auto"/>
              <w:bottom w:val="single" w:sz="4" w:space="0" w:color="auto"/>
              <w:right w:val="single" w:sz="4" w:space="0" w:color="auto"/>
            </w:tcBorders>
            <w:hideMark/>
          </w:tcPr>
          <w:p w14:paraId="559DE141" w14:textId="77777777" w:rsidR="009B4DC8" w:rsidRDefault="009B4DC8" w:rsidP="00AE6234">
            <w:pPr>
              <w:rPr>
                <w:lang w:val="en-CA"/>
              </w:rPr>
            </w:pPr>
            <w:r>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24D75248" w14:textId="77777777" w:rsidR="009B4DC8" w:rsidRDefault="009B4DC8" w:rsidP="00AE6234">
            <w:pPr>
              <w:rPr>
                <w:lang w:val="en-CA"/>
              </w:rPr>
            </w:pPr>
            <w:r>
              <w:rPr>
                <w:lang w:val="en-CA"/>
              </w:rPr>
              <w:t>ERRTYPELxxxxxxx</w:t>
            </w:r>
          </w:p>
        </w:tc>
      </w:tr>
    </w:tbl>
    <w:p w14:paraId="04D18120" w14:textId="77777777" w:rsidR="009B4DC8" w:rsidRDefault="009B4DC8" w:rsidP="009B4DC8">
      <w:pPr>
        <w:pStyle w:val="ListParagraph0"/>
        <w:ind w:left="1440"/>
        <w:rPr>
          <w:lang w:val="en-CA"/>
        </w:rPr>
      </w:pPr>
    </w:p>
    <w:p w14:paraId="74536BFC" w14:textId="77777777" w:rsidR="009B4DC8" w:rsidRDefault="009B4DC8" w:rsidP="009B4DC8">
      <w:pPr>
        <w:rPr>
          <w:b/>
          <w:lang w:val="en-CA"/>
        </w:rPr>
      </w:pPr>
      <w:r>
        <w:rPr>
          <w:b/>
          <w:lang w:val="en-CA"/>
        </w:rPr>
        <w:t>Trailer Record Validation:</w:t>
      </w:r>
    </w:p>
    <w:p w14:paraId="3F6287B3" w14:textId="77777777" w:rsidR="009B4DC8" w:rsidRDefault="009B4DC8" w:rsidP="009B4DC8">
      <w:pPr>
        <w:rPr>
          <w:lang w:val="en-CA"/>
        </w:rPr>
      </w:pPr>
    </w:p>
    <w:p w14:paraId="41FCC01C" w14:textId="77777777" w:rsidR="009B4DC8" w:rsidRDefault="009B4DC8" w:rsidP="00996F09">
      <w:pPr>
        <w:numPr>
          <w:ilvl w:val="0"/>
          <w:numId w:val="37"/>
        </w:numPr>
        <w:rPr>
          <w:lang w:val="en-CA"/>
        </w:rPr>
      </w:pPr>
      <w:r>
        <w:rPr>
          <w:lang w:val="en-CA"/>
        </w:rPr>
        <w:t>Layout of the Trailer records.</w:t>
      </w:r>
    </w:p>
    <w:p w14:paraId="1862C319" w14:textId="77777777" w:rsidR="009B4DC8" w:rsidRDefault="009B4DC8" w:rsidP="00996F09">
      <w:pPr>
        <w:pStyle w:val="ListParagraph0"/>
        <w:numPr>
          <w:ilvl w:val="0"/>
          <w:numId w:val="35"/>
        </w:numPr>
        <w:rPr>
          <w:lang w:val="en-CA"/>
        </w:rPr>
      </w:pPr>
      <w:r>
        <w:rPr>
          <w:lang w:val="en-CA"/>
        </w:rPr>
        <w:t>If the input file is in CSV format then it should have the number of commas as per the specifications for the Trailer record.</w:t>
      </w:r>
    </w:p>
    <w:p w14:paraId="1FE35027" w14:textId="46A22BB8" w:rsidR="009B4DC8" w:rsidRDefault="009B4DC8" w:rsidP="00996F09">
      <w:pPr>
        <w:pStyle w:val="ListParagraph0"/>
        <w:numPr>
          <w:ilvl w:val="0"/>
          <w:numId w:val="35"/>
        </w:numPr>
        <w:rPr>
          <w:lang w:val="en-CA"/>
        </w:rPr>
      </w:pPr>
      <w:r>
        <w:rPr>
          <w:lang w:val="en-CA"/>
        </w:rPr>
        <w:t xml:space="preserve">If the input file is in Fixed </w:t>
      </w:r>
      <w:r w:rsidR="00AC40B2">
        <w:rPr>
          <w:lang w:val="en-CA"/>
        </w:rPr>
        <w:t>Length</w:t>
      </w:r>
      <w:r>
        <w:rPr>
          <w:lang w:val="en-CA"/>
        </w:rPr>
        <w:t xml:space="preserve"> format then it should have exact characters as per the specifications for the Trailer record.</w:t>
      </w:r>
    </w:p>
    <w:p w14:paraId="6E86B93D" w14:textId="77777777" w:rsidR="009B4DC8"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14:paraId="7282C50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17D4788"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E2DF54F"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4428CDC9"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6C6B7C0C" w14:textId="77777777" w:rsidR="009B4DC8" w:rsidRDefault="009B4DC8" w:rsidP="00AE6234">
            <w:pPr>
              <w:rPr>
                <w:b/>
                <w:lang w:val="en-CA"/>
              </w:rPr>
            </w:pPr>
            <w:r>
              <w:rPr>
                <w:b/>
                <w:lang w:val="en-CA"/>
              </w:rPr>
              <w:t>Error Code</w:t>
            </w:r>
          </w:p>
        </w:tc>
      </w:tr>
      <w:tr w:rsidR="009B4DC8" w14:paraId="6C724BF0"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DCC9FBE"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E18F08C" w14:textId="77777777" w:rsidR="009B4DC8" w:rsidRDefault="009B4DC8" w:rsidP="00AE6234">
            <w:pPr>
              <w:rPr>
                <w:lang w:val="en-CA"/>
              </w:rPr>
            </w:pPr>
            <w:r>
              <w:rPr>
                <w:lang w:val="en-CA"/>
              </w:rPr>
              <w:t>Trailer layout is valid</w:t>
            </w:r>
          </w:p>
        </w:tc>
        <w:tc>
          <w:tcPr>
            <w:tcW w:w="2021" w:type="dxa"/>
            <w:tcBorders>
              <w:top w:val="single" w:sz="4" w:space="0" w:color="auto"/>
              <w:left w:val="single" w:sz="4" w:space="0" w:color="auto"/>
              <w:bottom w:val="single" w:sz="4" w:space="0" w:color="auto"/>
              <w:right w:val="single" w:sz="4" w:space="0" w:color="auto"/>
            </w:tcBorders>
            <w:hideMark/>
          </w:tcPr>
          <w:p w14:paraId="2DD1115D"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4893E2D8" w14:textId="77777777" w:rsidR="009B4DC8" w:rsidRDefault="009B4DC8" w:rsidP="00AE6234">
            <w:pPr>
              <w:rPr>
                <w:lang w:val="en-CA"/>
              </w:rPr>
            </w:pPr>
            <w:r>
              <w:rPr>
                <w:lang w:val="en-CA"/>
              </w:rPr>
              <w:t>NA</w:t>
            </w:r>
          </w:p>
        </w:tc>
      </w:tr>
      <w:tr w:rsidR="009B4DC8" w14:paraId="1FF4AF3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7D81D5C"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38EB5745" w14:textId="6CED8C06" w:rsidR="009B4DC8" w:rsidRDefault="009B4DC8" w:rsidP="00AE6234">
            <w:pPr>
              <w:rPr>
                <w:lang w:val="en-CA"/>
              </w:rPr>
            </w:pPr>
            <w:r>
              <w:rPr>
                <w:lang w:val="en-CA"/>
              </w:rPr>
              <w:t xml:space="preserve">If Trailer </w:t>
            </w:r>
            <w:r w:rsidR="00AC40B2">
              <w:rPr>
                <w:lang w:val="en-CA"/>
              </w:rPr>
              <w:t>layout</w:t>
            </w:r>
            <w:r>
              <w:rPr>
                <w:lang w:val="en-CA"/>
              </w:rPr>
              <w:t xml:space="preserve"> is not </w:t>
            </w:r>
            <w:r w:rsidR="00AC40B2">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377FCDDB"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3D091197" w14:textId="77777777" w:rsidR="009B4DC8" w:rsidRDefault="009B4DC8" w:rsidP="00AE6234">
            <w:pPr>
              <w:rPr>
                <w:lang w:val="en-CA"/>
              </w:rPr>
            </w:pPr>
            <w:r>
              <w:rPr>
                <w:lang w:val="en-CA"/>
              </w:rPr>
              <w:t>ERRSTRULxxxxxx</w:t>
            </w:r>
          </w:p>
        </w:tc>
      </w:tr>
    </w:tbl>
    <w:p w14:paraId="08F19C68" w14:textId="77777777" w:rsidR="009B4DC8" w:rsidRDefault="009B4DC8" w:rsidP="009B4DC8">
      <w:pPr>
        <w:ind w:left="1080"/>
        <w:rPr>
          <w:lang w:val="en-CA"/>
        </w:rPr>
      </w:pPr>
    </w:p>
    <w:p w14:paraId="3809FEB3" w14:textId="77777777" w:rsidR="009B4DC8" w:rsidRPr="00D25809" w:rsidRDefault="009B4DC8" w:rsidP="009B4DC8">
      <w:pPr>
        <w:rPr>
          <w:b/>
          <w:lang w:val="en-CA"/>
        </w:rPr>
      </w:pPr>
      <w:r w:rsidRPr="00D25809">
        <w:rPr>
          <w:b/>
          <w:lang w:val="en-CA"/>
        </w:rPr>
        <w:t>Fixed Length File Format Validation:</w:t>
      </w:r>
    </w:p>
    <w:p w14:paraId="727CE65A" w14:textId="77777777" w:rsidR="009B4DC8" w:rsidRPr="00D25809" w:rsidRDefault="009B4DC8" w:rsidP="009B4DC8">
      <w:pPr>
        <w:tabs>
          <w:tab w:val="left" w:pos="7039"/>
        </w:tabs>
        <w:rPr>
          <w:u w:val="single"/>
          <w:lang w:val="en-CA"/>
        </w:rPr>
      </w:pPr>
      <w:r w:rsidRPr="00D25809">
        <w:rPr>
          <w:u w:val="single"/>
          <w:lang w:val="en-CA"/>
        </w:rPr>
        <w:t>If the length for each line (header, tx or trailer) is different from 92 then stop the process</w:t>
      </w:r>
    </w:p>
    <w:p w14:paraId="3C9DF5EB" w14:textId="77777777" w:rsidR="009B4DC8" w:rsidRPr="00D25809" w:rsidRDefault="009B4DC8" w:rsidP="009B4DC8">
      <w:pPr>
        <w:tabs>
          <w:tab w:val="left" w:pos="7039"/>
        </w:tabs>
        <w:rPr>
          <w:u w:val="single"/>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D25809" w14:paraId="30C89D80"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12F00F84" w14:textId="77777777" w:rsidR="009B4DC8" w:rsidRPr="00D25809" w:rsidRDefault="009B4DC8" w:rsidP="00AE6234">
            <w:pPr>
              <w:rPr>
                <w:b/>
                <w:lang w:val="en-CA"/>
              </w:rPr>
            </w:pPr>
            <w:r w:rsidRPr="00D25809">
              <w:rPr>
                <w:b/>
                <w:lang w:val="en-CA"/>
              </w:rPr>
              <w:t>SI No</w:t>
            </w:r>
          </w:p>
        </w:tc>
        <w:tc>
          <w:tcPr>
            <w:tcW w:w="2942" w:type="dxa"/>
            <w:tcBorders>
              <w:top w:val="single" w:sz="4" w:space="0" w:color="auto"/>
              <w:left w:val="single" w:sz="4" w:space="0" w:color="auto"/>
              <w:bottom w:val="single" w:sz="4" w:space="0" w:color="auto"/>
              <w:right w:val="single" w:sz="4" w:space="0" w:color="auto"/>
            </w:tcBorders>
            <w:hideMark/>
          </w:tcPr>
          <w:p w14:paraId="1E8FF7F2" w14:textId="77777777" w:rsidR="009B4DC8" w:rsidRPr="00D25809" w:rsidRDefault="009B4DC8" w:rsidP="00AE6234">
            <w:pPr>
              <w:rPr>
                <w:b/>
                <w:lang w:val="en-CA"/>
              </w:rPr>
            </w:pPr>
            <w:r w:rsidRPr="00D25809">
              <w:rPr>
                <w:b/>
                <w:lang w:val="en-CA"/>
              </w:rPr>
              <w:t>Steps</w:t>
            </w:r>
          </w:p>
        </w:tc>
        <w:tc>
          <w:tcPr>
            <w:tcW w:w="2010" w:type="dxa"/>
            <w:tcBorders>
              <w:top w:val="single" w:sz="4" w:space="0" w:color="auto"/>
              <w:left w:val="single" w:sz="4" w:space="0" w:color="auto"/>
              <w:bottom w:val="single" w:sz="4" w:space="0" w:color="auto"/>
              <w:right w:val="single" w:sz="4" w:space="0" w:color="auto"/>
            </w:tcBorders>
            <w:hideMark/>
          </w:tcPr>
          <w:p w14:paraId="1427D336" w14:textId="77777777" w:rsidR="009B4DC8" w:rsidRPr="00D25809" w:rsidRDefault="009B4DC8" w:rsidP="00AE6234">
            <w:pPr>
              <w:rPr>
                <w:b/>
                <w:lang w:val="en-CA"/>
              </w:rPr>
            </w:pPr>
            <w:r w:rsidRPr="00D25809">
              <w:rPr>
                <w:b/>
                <w:lang w:val="en-CA"/>
              </w:rPr>
              <w:t>Success/Failure</w:t>
            </w:r>
          </w:p>
        </w:tc>
        <w:tc>
          <w:tcPr>
            <w:tcW w:w="1839" w:type="dxa"/>
            <w:tcBorders>
              <w:top w:val="single" w:sz="4" w:space="0" w:color="auto"/>
              <w:left w:val="single" w:sz="4" w:space="0" w:color="auto"/>
              <w:bottom w:val="single" w:sz="4" w:space="0" w:color="auto"/>
              <w:right w:val="single" w:sz="4" w:space="0" w:color="auto"/>
            </w:tcBorders>
            <w:hideMark/>
          </w:tcPr>
          <w:p w14:paraId="56DE7F5B" w14:textId="77777777" w:rsidR="009B4DC8" w:rsidRPr="00D25809" w:rsidRDefault="009B4DC8" w:rsidP="00AE6234">
            <w:pPr>
              <w:rPr>
                <w:b/>
                <w:lang w:val="en-CA"/>
              </w:rPr>
            </w:pPr>
            <w:r w:rsidRPr="00D25809">
              <w:rPr>
                <w:b/>
                <w:lang w:val="en-CA"/>
              </w:rPr>
              <w:t>Error Code</w:t>
            </w:r>
          </w:p>
        </w:tc>
      </w:tr>
      <w:tr w:rsidR="009B4DC8" w:rsidRPr="00D25809" w14:paraId="641087ED"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1B4F105E" w14:textId="77777777" w:rsidR="009B4DC8" w:rsidRPr="00D25809" w:rsidRDefault="009B4DC8" w:rsidP="00AE6234">
            <w:pPr>
              <w:ind w:left="360"/>
              <w:rPr>
                <w:lang w:val="en-CA"/>
              </w:rPr>
            </w:pPr>
            <w:r w:rsidRPr="00D25809">
              <w:rPr>
                <w:lang w:val="en-CA"/>
              </w:rPr>
              <w:t>1</w:t>
            </w:r>
          </w:p>
        </w:tc>
        <w:tc>
          <w:tcPr>
            <w:tcW w:w="2942" w:type="dxa"/>
            <w:tcBorders>
              <w:top w:val="single" w:sz="4" w:space="0" w:color="auto"/>
              <w:left w:val="single" w:sz="4" w:space="0" w:color="auto"/>
              <w:bottom w:val="single" w:sz="4" w:space="0" w:color="auto"/>
              <w:right w:val="single" w:sz="4" w:space="0" w:color="auto"/>
            </w:tcBorders>
            <w:hideMark/>
          </w:tcPr>
          <w:p w14:paraId="4333A9F5" w14:textId="77777777" w:rsidR="009B4DC8" w:rsidRPr="00D25809" w:rsidRDefault="009B4DC8" w:rsidP="00AE6234">
            <w:pPr>
              <w:rPr>
                <w:lang w:val="en-CA"/>
              </w:rPr>
            </w:pPr>
            <w:r w:rsidRPr="00D25809">
              <w:rPr>
                <w:lang w:val="en-CA"/>
              </w:rPr>
              <w:t>If Record line length for FL file format is not 92</w:t>
            </w:r>
          </w:p>
        </w:tc>
        <w:tc>
          <w:tcPr>
            <w:tcW w:w="2010" w:type="dxa"/>
            <w:tcBorders>
              <w:top w:val="single" w:sz="4" w:space="0" w:color="auto"/>
              <w:left w:val="single" w:sz="4" w:space="0" w:color="auto"/>
              <w:bottom w:val="single" w:sz="4" w:space="0" w:color="auto"/>
              <w:right w:val="single" w:sz="4" w:space="0" w:color="auto"/>
            </w:tcBorders>
            <w:hideMark/>
          </w:tcPr>
          <w:p w14:paraId="300C049B" w14:textId="77777777" w:rsidR="009B4DC8" w:rsidRPr="00D25809" w:rsidRDefault="009B4DC8" w:rsidP="00AE6234">
            <w:pPr>
              <w:rPr>
                <w:lang w:val="en-CA"/>
              </w:rPr>
            </w:pPr>
            <w:r w:rsidRPr="00D25809">
              <w:rPr>
                <w:lang w:val="en-CA"/>
              </w:rPr>
              <w:t>Failure</w:t>
            </w:r>
          </w:p>
        </w:tc>
        <w:tc>
          <w:tcPr>
            <w:tcW w:w="1839" w:type="dxa"/>
            <w:tcBorders>
              <w:top w:val="single" w:sz="4" w:space="0" w:color="auto"/>
              <w:left w:val="single" w:sz="4" w:space="0" w:color="auto"/>
              <w:bottom w:val="single" w:sz="4" w:space="0" w:color="auto"/>
              <w:right w:val="single" w:sz="4" w:space="0" w:color="auto"/>
            </w:tcBorders>
            <w:hideMark/>
          </w:tcPr>
          <w:p w14:paraId="581977AA" w14:textId="77777777" w:rsidR="009B4DC8" w:rsidRPr="00D25809" w:rsidRDefault="009B4DC8" w:rsidP="00AE6234">
            <w:pPr>
              <w:rPr>
                <w:lang w:val="en-CA"/>
              </w:rPr>
            </w:pPr>
            <w:r w:rsidRPr="00D25809">
              <w:rPr>
                <w:lang w:val="en-CA"/>
              </w:rPr>
              <w:t>ERRSTRULxxxxxx</w:t>
            </w:r>
          </w:p>
        </w:tc>
      </w:tr>
    </w:tbl>
    <w:p w14:paraId="693B80C3" w14:textId="77777777" w:rsidR="009B4DC8" w:rsidRPr="00D25809" w:rsidRDefault="009B4DC8" w:rsidP="009B4DC8">
      <w:pPr>
        <w:tabs>
          <w:tab w:val="left" w:pos="7039"/>
        </w:tabs>
        <w:rPr>
          <w:u w:val="single"/>
          <w:lang w:val="en-CA"/>
        </w:rPr>
      </w:pPr>
    </w:p>
    <w:p w14:paraId="2AC7A7BC" w14:textId="77777777" w:rsidR="009B4DC8" w:rsidRPr="00D25809" w:rsidRDefault="009B4DC8" w:rsidP="009B4DC8">
      <w:pPr>
        <w:rPr>
          <w:lang w:val="en-CA"/>
        </w:rPr>
      </w:pPr>
      <w:r w:rsidRPr="00D25809">
        <w:rPr>
          <w:lang w:val="en-CA"/>
        </w:rPr>
        <w:t xml:space="preserve">The following error will be logged and added to the batch summary report: </w:t>
      </w:r>
    </w:p>
    <w:p w14:paraId="487AAA8B" w14:textId="77777777" w:rsidR="009B4DC8" w:rsidRDefault="009B4DC8" w:rsidP="009B4DC8">
      <w:pPr>
        <w:tabs>
          <w:tab w:val="left" w:pos="1390"/>
        </w:tabs>
        <w:rPr>
          <w:lang w:val="en-CA"/>
        </w:rPr>
      </w:pPr>
      <w:r w:rsidRPr="00D25809">
        <w:rPr>
          <w:lang w:val="en-CA"/>
        </w:rPr>
        <w:t>GPSB-0002: Invalid batch request file structure - &lt;File name with suffix .</w:t>
      </w:r>
      <w:r w:rsidRPr="00D25809">
        <w:rPr>
          <w:szCs w:val="22"/>
          <w:lang w:val="en-CA"/>
        </w:rPr>
        <w:t>ERRSTRUL999999</w:t>
      </w:r>
      <w:r w:rsidRPr="00D25809">
        <w:rPr>
          <w:lang w:val="en-CA"/>
        </w:rPr>
        <w:t>&gt;</w:t>
      </w:r>
    </w:p>
    <w:p w14:paraId="24ED68C5" w14:textId="77777777" w:rsidR="009B4DC8" w:rsidRDefault="009B4DC8" w:rsidP="009B4DC8">
      <w:pPr>
        <w:rPr>
          <w:lang w:val="en-CA"/>
        </w:rPr>
      </w:pPr>
    </w:p>
    <w:p w14:paraId="42D911FA" w14:textId="77777777" w:rsidR="009B4DC8" w:rsidRDefault="009B4DC8" w:rsidP="009B4DC8">
      <w:pPr>
        <w:rPr>
          <w:b/>
          <w:lang w:val="en-CA"/>
        </w:rPr>
      </w:pPr>
      <w:r w:rsidRPr="00573256">
        <w:rPr>
          <w:b/>
          <w:lang w:val="en-CA"/>
        </w:rPr>
        <w:t>Records Count and Amount Validation (CR0032):</w:t>
      </w:r>
    </w:p>
    <w:p w14:paraId="1C937771" w14:textId="14935325" w:rsidR="009B4DC8" w:rsidRDefault="009B4DC8" w:rsidP="00996F09">
      <w:pPr>
        <w:pStyle w:val="ListParagraph0"/>
        <w:numPr>
          <w:ilvl w:val="0"/>
          <w:numId w:val="37"/>
        </w:numPr>
        <w:rPr>
          <w:lang w:val="en-CA"/>
        </w:rPr>
      </w:pPr>
      <w:r>
        <w:rPr>
          <w:lang w:val="en-CA"/>
        </w:rPr>
        <w:t xml:space="preserve">If the number of records per group (header/trailer) is different from the file count in the trailer of BSS Input File, or the total amount of all transactions per Group (header/trailer) s different from </w:t>
      </w:r>
      <w:r w:rsidR="00AC40B2">
        <w:rPr>
          <w:lang w:val="en-CA"/>
        </w:rPr>
        <w:t>the</w:t>
      </w:r>
      <w:r>
        <w:rPr>
          <w:lang w:val="en-CA"/>
        </w:rPr>
        <w:t xml:space="preserve"> file amount in the trailer. The following error code in the file name is appended with the line number related to the first trailer not matching either count or amount</w:t>
      </w:r>
    </w:p>
    <w:p w14:paraId="6059F8CC" w14:textId="77777777" w:rsidR="009B4DC8"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2907"/>
        <w:gridCol w:w="2004"/>
        <w:gridCol w:w="1883"/>
      </w:tblGrid>
      <w:tr w:rsidR="009B4DC8" w14:paraId="47ACBAD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6AAA6A3"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0BC7B713"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07C7111F"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AE89518" w14:textId="77777777" w:rsidR="009B4DC8" w:rsidRDefault="009B4DC8" w:rsidP="00AE6234">
            <w:pPr>
              <w:rPr>
                <w:b/>
                <w:lang w:val="en-CA"/>
              </w:rPr>
            </w:pPr>
            <w:r>
              <w:rPr>
                <w:b/>
                <w:lang w:val="en-CA"/>
              </w:rPr>
              <w:t>Error Code</w:t>
            </w:r>
          </w:p>
        </w:tc>
      </w:tr>
      <w:tr w:rsidR="009B4DC8" w14:paraId="46A15EBC"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887E2EE"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01999BB" w14:textId="77777777" w:rsidR="009B4DC8" w:rsidRDefault="009B4DC8" w:rsidP="00AE6234">
            <w:pPr>
              <w:rPr>
                <w:lang w:val="en-CA"/>
              </w:rPr>
            </w:pPr>
            <w:r>
              <w:rPr>
                <w:lang w:val="en-CA"/>
              </w:rPr>
              <w:t>All trailer count and amount are valid</w:t>
            </w:r>
          </w:p>
        </w:tc>
        <w:tc>
          <w:tcPr>
            <w:tcW w:w="2021" w:type="dxa"/>
            <w:tcBorders>
              <w:top w:val="single" w:sz="4" w:space="0" w:color="auto"/>
              <w:left w:val="single" w:sz="4" w:space="0" w:color="auto"/>
              <w:bottom w:val="single" w:sz="4" w:space="0" w:color="auto"/>
              <w:right w:val="single" w:sz="4" w:space="0" w:color="auto"/>
            </w:tcBorders>
            <w:hideMark/>
          </w:tcPr>
          <w:p w14:paraId="112B6989"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497C7500" w14:textId="77777777" w:rsidR="009B4DC8" w:rsidRDefault="009B4DC8" w:rsidP="00AE6234">
            <w:pPr>
              <w:rPr>
                <w:lang w:val="en-CA"/>
              </w:rPr>
            </w:pPr>
            <w:r>
              <w:rPr>
                <w:lang w:val="en-CA"/>
              </w:rPr>
              <w:t>NA</w:t>
            </w:r>
          </w:p>
        </w:tc>
      </w:tr>
      <w:tr w:rsidR="009B4DC8" w14:paraId="495A892F"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37BC350E"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4A4C1CFF" w14:textId="77777777" w:rsidR="009B4DC8" w:rsidRDefault="009B4DC8" w:rsidP="00AE6234">
            <w:pPr>
              <w:rPr>
                <w:lang w:val="en-CA"/>
              </w:rPr>
            </w:pPr>
            <w:r>
              <w:rPr>
                <w:lang w:val="en-CA"/>
              </w:rPr>
              <w:t>If Trailer count or amount not valid</w:t>
            </w:r>
          </w:p>
        </w:tc>
        <w:tc>
          <w:tcPr>
            <w:tcW w:w="2021" w:type="dxa"/>
            <w:tcBorders>
              <w:top w:val="single" w:sz="4" w:space="0" w:color="auto"/>
              <w:left w:val="single" w:sz="4" w:space="0" w:color="auto"/>
              <w:bottom w:val="single" w:sz="4" w:space="0" w:color="auto"/>
              <w:right w:val="single" w:sz="4" w:space="0" w:color="auto"/>
            </w:tcBorders>
            <w:hideMark/>
          </w:tcPr>
          <w:p w14:paraId="65014457"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CA7B869" w14:textId="77777777" w:rsidR="009B4DC8" w:rsidRDefault="009B4DC8" w:rsidP="00AE6234">
            <w:pPr>
              <w:rPr>
                <w:lang w:val="en-CA"/>
              </w:rPr>
            </w:pPr>
            <w:r>
              <w:rPr>
                <w:rFonts w:cs="Arial"/>
              </w:rPr>
              <w:t>ERRAUDTL999999</w:t>
            </w:r>
          </w:p>
        </w:tc>
      </w:tr>
    </w:tbl>
    <w:p w14:paraId="28F9E061" w14:textId="77777777" w:rsidR="009B4DC8" w:rsidRPr="0041346D" w:rsidRDefault="009B4DC8" w:rsidP="00D77B52">
      <w:pPr>
        <w:pStyle w:val="Heading3"/>
        <w:numPr>
          <w:ilvl w:val="2"/>
          <w:numId w:val="2"/>
        </w:numPr>
      </w:pPr>
      <w:bookmarkStart w:id="1408" w:name="_Toc415568983"/>
      <w:r w:rsidRPr="0041346D">
        <w:lastRenderedPageBreak/>
        <w:t>Batch Payment Request Processing</w:t>
      </w:r>
      <w:bookmarkEnd w:id="1408"/>
    </w:p>
    <w:p w14:paraId="1521B658" w14:textId="77777777" w:rsidR="009B4DC8" w:rsidRDefault="009B4DC8" w:rsidP="009B4DC8">
      <w:pPr>
        <w:rPr>
          <w:lang w:val="en-CA"/>
        </w:rPr>
      </w:pPr>
    </w:p>
    <w:p w14:paraId="495CFDEC" w14:textId="526F71CB" w:rsidR="009B4DC8" w:rsidRDefault="009B4DC8" w:rsidP="009B4DC8">
      <w:pPr>
        <w:rPr>
          <w:lang w:val="en-CA"/>
        </w:rPr>
      </w:pPr>
      <w:r>
        <w:rPr>
          <w:lang w:val="en-CA"/>
        </w:rPr>
        <w:t>The following diagram highlights the process of File Payment request</w:t>
      </w:r>
    </w:p>
    <w:p w14:paraId="0F862A2B" w14:textId="77777777" w:rsidR="009B4DC8" w:rsidRDefault="009B4DC8" w:rsidP="009B4DC8">
      <w:pPr>
        <w:rPr>
          <w:lang w:val="en-CA"/>
        </w:rPr>
      </w:pPr>
      <w:r>
        <w:object w:dxaOrig="9345" w:dyaOrig="3135" w14:anchorId="71471CD3">
          <v:shape id="_x0000_i1037" type="#_x0000_t75" style="width:468pt;height:157.5pt" o:ole="">
            <v:imagedata r:id="rId50" o:title=""/>
          </v:shape>
          <o:OLEObject Type="Embed" ProgID="Visio.Drawing.11" ShapeID="_x0000_i1037" DrawAspect="Content" ObjectID="_1489316659" r:id="rId51"/>
        </w:object>
      </w:r>
    </w:p>
    <w:p w14:paraId="5C12994C" w14:textId="77777777" w:rsidR="009B4DC8" w:rsidRDefault="009B4DC8" w:rsidP="009B4DC8">
      <w:pPr>
        <w:rPr>
          <w:lang w:val="en-CA"/>
        </w:rPr>
      </w:pPr>
      <w:r>
        <w:rPr>
          <w:lang w:val="en-CA"/>
        </w:rPr>
        <w:t>Note that the get GPS TRN is for Payment Transaction and not applicable to Refund Transaction.</w:t>
      </w:r>
    </w:p>
    <w:p w14:paraId="508FD06D" w14:textId="77777777" w:rsidR="009B4DC8" w:rsidRDefault="009B4DC8" w:rsidP="009B4DC8">
      <w:pPr>
        <w:rPr>
          <w:lang w:val="en-CA"/>
        </w:rPr>
      </w:pPr>
    </w:p>
    <w:p w14:paraId="383BBAF1" w14:textId="77777777" w:rsidR="009B4DC8" w:rsidRPr="00D77B52" w:rsidRDefault="009B4DC8" w:rsidP="00D77B52">
      <w:pPr>
        <w:pStyle w:val="Heading4"/>
        <w:numPr>
          <w:ilvl w:val="3"/>
          <w:numId w:val="2"/>
        </w:numPr>
        <w:rPr>
          <w:lang w:val="en-CA"/>
        </w:rPr>
      </w:pPr>
      <w:r w:rsidRPr="00D77B52">
        <w:rPr>
          <w:lang w:val="en-CA"/>
        </w:rPr>
        <w:t>Enrichment</w:t>
      </w:r>
    </w:p>
    <w:p w14:paraId="667F851E" w14:textId="77777777" w:rsidR="009B4DC8" w:rsidRDefault="009B4DC8" w:rsidP="009B4DC8">
      <w:pPr>
        <w:rPr>
          <w:lang w:val="en-CA"/>
        </w:rPr>
      </w:pPr>
    </w:p>
    <w:p w14:paraId="4522BA5F" w14:textId="77777777" w:rsidR="009B4DC8" w:rsidRDefault="009B4DC8" w:rsidP="009B4DC8">
      <w:pPr>
        <w:rPr>
          <w:b/>
          <w:lang w:val="en-CA"/>
        </w:rPr>
      </w:pPr>
      <w:r>
        <w:rPr>
          <w:b/>
          <w:lang w:val="en-CA"/>
        </w:rPr>
        <w:t>Header Record Enrichment:</w:t>
      </w:r>
    </w:p>
    <w:p w14:paraId="6054AC9F" w14:textId="77777777" w:rsidR="009B4DC8" w:rsidRDefault="009B4DC8" w:rsidP="009B4DC8">
      <w:pPr>
        <w:rPr>
          <w:lang w:val="en-CA"/>
        </w:rPr>
      </w:pPr>
    </w:p>
    <w:p w14:paraId="2B6F2EFF" w14:textId="77777777" w:rsidR="009B4DC8" w:rsidRDefault="009B4DC8" w:rsidP="009B4DC8">
      <w:pPr>
        <w:rPr>
          <w:lang w:val="en-CA"/>
        </w:rPr>
      </w:pPr>
      <w:r>
        <w:rPr>
          <w:lang w:val="en-CA"/>
        </w:rPr>
        <w:t>While processing header records below enhancement is performed by GPS system.</w:t>
      </w:r>
    </w:p>
    <w:p w14:paraId="636AC14E" w14:textId="77777777" w:rsidR="009B4DC8" w:rsidRDefault="009B4DC8" w:rsidP="009B4DC8">
      <w:pPr>
        <w:rPr>
          <w:lang w:val="en-CA"/>
        </w:rPr>
      </w:pPr>
    </w:p>
    <w:p w14:paraId="1186B0EB" w14:textId="77777777" w:rsidR="009B4DC8" w:rsidRDefault="009B4DC8" w:rsidP="00996F09">
      <w:pPr>
        <w:numPr>
          <w:ilvl w:val="0"/>
          <w:numId w:val="30"/>
        </w:numPr>
        <w:rPr>
          <w:lang w:val="en-CA"/>
        </w:rPr>
      </w:pPr>
      <w:r>
        <w:rPr>
          <w:lang w:val="en-CA"/>
        </w:rPr>
        <w:t>Retrieve the StoreID and ApiToken from the loaded MERCHANT_INFO table by passing Terminal ID.</w:t>
      </w:r>
    </w:p>
    <w:p w14:paraId="773DEA34" w14:textId="77777777" w:rsidR="009B4DC8"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14:paraId="2E56234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D4ECDFF" w14:textId="77777777" w:rsidR="009B4DC8" w:rsidRDefault="009B4DC8" w:rsidP="00AE6234">
            <w:pPr>
              <w:rPr>
                <w:b/>
                <w:lang w:val="en-CA"/>
              </w:rPr>
            </w:pPr>
            <w:r>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734161E9" w14:textId="77777777" w:rsidR="009B4DC8" w:rsidRDefault="009B4DC8" w:rsidP="00AE6234">
            <w:pPr>
              <w:rPr>
                <w:b/>
                <w:lang w:val="en-CA"/>
              </w:rPr>
            </w:pPr>
            <w:r>
              <w:rPr>
                <w:b/>
                <w:lang w:val="en-CA"/>
              </w:rPr>
              <w:t>Steps</w:t>
            </w:r>
          </w:p>
        </w:tc>
      </w:tr>
      <w:tr w:rsidR="009B4DC8" w14:paraId="47A96E78"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9942965" w14:textId="77777777" w:rsidR="009B4DC8" w:rsidRDefault="009B4DC8" w:rsidP="00AE6234">
            <w:pPr>
              <w:rPr>
                <w:lang w:val="en-CA"/>
              </w:rPr>
            </w:pPr>
            <w:r>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0404CFED" w14:textId="77777777" w:rsidR="009B4DC8" w:rsidRDefault="009B4DC8" w:rsidP="00AE6234">
            <w:pPr>
              <w:rPr>
                <w:lang w:val="en-CA"/>
              </w:rPr>
            </w:pPr>
            <w:r>
              <w:rPr>
                <w:lang w:val="en-CA"/>
              </w:rPr>
              <w:t>Create group Tx Id.</w:t>
            </w:r>
          </w:p>
        </w:tc>
      </w:tr>
      <w:tr w:rsidR="009B4DC8" w14:paraId="548EC88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9FFD459" w14:textId="77777777" w:rsidR="009B4DC8" w:rsidRDefault="009B4DC8" w:rsidP="00AE6234">
            <w:pPr>
              <w:ind w:left="360"/>
              <w:rPr>
                <w:lang w:val="en-CA"/>
              </w:rPr>
            </w:pPr>
            <w:r>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7682439A" w14:textId="77777777" w:rsidR="009B4DC8" w:rsidRDefault="009B4DC8" w:rsidP="00AE6234">
            <w:pPr>
              <w:rPr>
                <w:lang w:val="en-CA"/>
              </w:rPr>
            </w:pPr>
            <w:r>
              <w:rPr>
                <w:lang w:val="en-CA"/>
              </w:rPr>
              <w:t>Create GroupTxVO. Set below values into VO.</w:t>
            </w:r>
          </w:p>
          <w:p w14:paraId="7E687303" w14:textId="77777777" w:rsidR="009B4DC8" w:rsidRDefault="009B4DC8" w:rsidP="00996F09">
            <w:pPr>
              <w:pStyle w:val="ListParagraph0"/>
              <w:numPr>
                <w:ilvl w:val="0"/>
                <w:numId w:val="38"/>
              </w:numPr>
              <w:rPr>
                <w:lang w:val="en-CA"/>
              </w:rPr>
            </w:pPr>
            <w:r>
              <w:rPr>
                <w:lang w:val="en-CA"/>
              </w:rPr>
              <w:t>group Tx Id,</w:t>
            </w:r>
          </w:p>
          <w:p w14:paraId="081134E7" w14:textId="77777777" w:rsidR="009B4DC8" w:rsidRDefault="009B4DC8" w:rsidP="00996F09">
            <w:pPr>
              <w:pStyle w:val="ListParagraph0"/>
              <w:numPr>
                <w:ilvl w:val="0"/>
                <w:numId w:val="38"/>
              </w:numPr>
              <w:rPr>
                <w:lang w:val="en-CA"/>
              </w:rPr>
            </w:pPr>
            <w:r>
              <w:rPr>
                <w:lang w:val="en-CA"/>
              </w:rPr>
              <w:t xml:space="preserve">Batch_Tx_Id (read from PaymentBatchFileTxVO).  </w:t>
            </w:r>
          </w:p>
          <w:p w14:paraId="17272A4F" w14:textId="77777777" w:rsidR="009B4DC8" w:rsidRDefault="009B4DC8" w:rsidP="00996F09">
            <w:pPr>
              <w:pStyle w:val="ListParagraph0"/>
              <w:numPr>
                <w:ilvl w:val="0"/>
                <w:numId w:val="38"/>
              </w:numPr>
              <w:rPr>
                <w:lang w:val="en-CA"/>
              </w:rPr>
            </w:pPr>
            <w:r>
              <w:rPr>
                <w:lang w:val="en-CA"/>
              </w:rPr>
              <w:t>Received header into the VO.</w:t>
            </w:r>
          </w:p>
        </w:tc>
      </w:tr>
      <w:tr w:rsidR="009B4DC8" w14:paraId="4FF6068B"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4AED25C" w14:textId="77777777" w:rsidR="009B4DC8" w:rsidRDefault="009B4DC8" w:rsidP="00AE6234">
            <w:pPr>
              <w:ind w:left="360"/>
              <w:rPr>
                <w:lang w:val="en-CA"/>
              </w:rPr>
            </w:pPr>
            <w:r>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41C8D090" w14:textId="77777777" w:rsidR="009B4DC8" w:rsidRDefault="009B4DC8" w:rsidP="00AE6234">
            <w:pPr>
              <w:rPr>
                <w:lang w:val="en-CA"/>
              </w:rPr>
            </w:pPr>
            <w:r>
              <w:rPr>
                <w:lang w:val="en-CA"/>
              </w:rPr>
              <w:t>Read Terminal ID from received header.</w:t>
            </w:r>
          </w:p>
        </w:tc>
      </w:tr>
      <w:tr w:rsidR="009B4DC8" w14:paraId="5411C11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2C65E15B" w14:textId="77777777" w:rsidR="009B4DC8" w:rsidRDefault="009B4DC8" w:rsidP="00AE6234">
            <w:pPr>
              <w:ind w:left="360"/>
              <w:rPr>
                <w:lang w:val="en-CA"/>
              </w:rPr>
            </w:pPr>
            <w:r>
              <w:rPr>
                <w:lang w:val="en-CA"/>
              </w:rPr>
              <w:t>4.</w:t>
            </w:r>
          </w:p>
        </w:tc>
        <w:tc>
          <w:tcPr>
            <w:tcW w:w="5925" w:type="dxa"/>
            <w:tcBorders>
              <w:top w:val="single" w:sz="4" w:space="0" w:color="auto"/>
              <w:left w:val="single" w:sz="4" w:space="0" w:color="auto"/>
              <w:bottom w:val="single" w:sz="4" w:space="0" w:color="auto"/>
              <w:right w:val="single" w:sz="4" w:space="0" w:color="auto"/>
            </w:tcBorders>
            <w:hideMark/>
          </w:tcPr>
          <w:p w14:paraId="5B83383F" w14:textId="77777777" w:rsidR="009B4DC8" w:rsidRDefault="009B4DC8" w:rsidP="00AE6234">
            <w:pPr>
              <w:rPr>
                <w:lang w:val="en-CA"/>
              </w:rPr>
            </w:pPr>
            <w:r>
              <w:rPr>
                <w:lang w:val="en-CA"/>
              </w:rPr>
              <w:t>Read StoreID and API Token from the loaded MERCHANT_INFO table by passing TerminalID.</w:t>
            </w:r>
          </w:p>
        </w:tc>
      </w:tr>
      <w:tr w:rsidR="009B4DC8" w14:paraId="50AF9B5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828B6DD" w14:textId="77777777" w:rsidR="009B4DC8" w:rsidRDefault="009B4DC8" w:rsidP="00AE6234">
            <w:pPr>
              <w:ind w:left="360"/>
              <w:rPr>
                <w:lang w:val="en-CA"/>
              </w:rPr>
            </w:pPr>
            <w:r>
              <w:rPr>
                <w:lang w:val="en-CA"/>
              </w:rPr>
              <w:t>5.</w:t>
            </w:r>
          </w:p>
        </w:tc>
        <w:tc>
          <w:tcPr>
            <w:tcW w:w="5925" w:type="dxa"/>
            <w:tcBorders>
              <w:top w:val="single" w:sz="4" w:space="0" w:color="auto"/>
              <w:left w:val="single" w:sz="4" w:space="0" w:color="auto"/>
              <w:bottom w:val="single" w:sz="4" w:space="0" w:color="auto"/>
              <w:right w:val="single" w:sz="4" w:space="0" w:color="auto"/>
            </w:tcBorders>
            <w:hideMark/>
          </w:tcPr>
          <w:p w14:paraId="5CFC28A1" w14:textId="77777777" w:rsidR="009B4DC8" w:rsidRDefault="009B4DC8" w:rsidP="00AE6234">
            <w:pPr>
              <w:rPr>
                <w:lang w:val="en-CA"/>
              </w:rPr>
            </w:pPr>
            <w:r>
              <w:rPr>
                <w:lang w:val="en-CA"/>
              </w:rPr>
              <w:t>Replace the header record with StoreID and ApiToken.</w:t>
            </w:r>
          </w:p>
        </w:tc>
      </w:tr>
    </w:tbl>
    <w:p w14:paraId="7BE7B6FD" w14:textId="77777777" w:rsidR="009B4DC8" w:rsidRDefault="009B4DC8" w:rsidP="009B4DC8">
      <w:pPr>
        <w:ind w:left="720"/>
        <w:rPr>
          <w:lang w:val="en-CA"/>
        </w:rPr>
      </w:pPr>
    </w:p>
    <w:p w14:paraId="03640C50" w14:textId="77777777" w:rsidR="009B4DC8" w:rsidRDefault="009B4DC8" w:rsidP="009B4DC8">
      <w:pPr>
        <w:rPr>
          <w:lang w:val="en-CA"/>
        </w:rPr>
      </w:pPr>
    </w:p>
    <w:p w14:paraId="30390B0A" w14:textId="77777777" w:rsidR="009B4DC8" w:rsidRDefault="009B4DC8" w:rsidP="009B4DC8">
      <w:pPr>
        <w:rPr>
          <w:b/>
          <w:lang w:val="en-CA"/>
        </w:rPr>
      </w:pPr>
      <w:r>
        <w:rPr>
          <w:b/>
          <w:lang w:val="en-CA"/>
        </w:rPr>
        <w:t>Tx Record Enrichment:</w:t>
      </w:r>
    </w:p>
    <w:p w14:paraId="17695E65" w14:textId="77777777" w:rsidR="009B4DC8" w:rsidRDefault="009B4DC8" w:rsidP="009B4DC8">
      <w:pPr>
        <w:rPr>
          <w:lang w:val="en-CA"/>
        </w:rPr>
      </w:pPr>
    </w:p>
    <w:p w14:paraId="4057016A" w14:textId="4B7C4F22" w:rsidR="009B4DC8" w:rsidRDefault="009B4DC8" w:rsidP="009B4DC8">
      <w:pPr>
        <w:rPr>
          <w:lang w:val="en-CA"/>
        </w:rPr>
      </w:pPr>
      <w:r>
        <w:rPr>
          <w:lang w:val="en-CA"/>
        </w:rPr>
        <w:t xml:space="preserve">Below enhancement </w:t>
      </w:r>
      <w:r w:rsidR="00AC40B2">
        <w:rPr>
          <w:lang w:val="en-CA"/>
        </w:rPr>
        <w:t>are performed</w:t>
      </w:r>
      <w:r>
        <w:rPr>
          <w:lang w:val="en-CA"/>
        </w:rPr>
        <w:t xml:space="preserve"> by GPS system for TX records.</w:t>
      </w:r>
    </w:p>
    <w:p w14:paraId="64DE063D" w14:textId="77777777" w:rsidR="009B4DC8" w:rsidRDefault="009B4DC8" w:rsidP="009B4DC8">
      <w:pPr>
        <w:rPr>
          <w:lang w:val="en-CA"/>
        </w:rPr>
      </w:pPr>
    </w:p>
    <w:p w14:paraId="34A23DFC" w14:textId="77777777" w:rsidR="009B4DC8" w:rsidRDefault="009B4DC8" w:rsidP="00996F09">
      <w:pPr>
        <w:numPr>
          <w:ilvl w:val="0"/>
          <w:numId w:val="39"/>
        </w:numPr>
        <w:rPr>
          <w:lang w:val="en-CA"/>
        </w:rPr>
      </w:pPr>
      <w:r>
        <w:rPr>
          <w:lang w:val="en-CA"/>
        </w:rPr>
        <w:t>Get GPSTRN when TX type is Purchase.</w:t>
      </w:r>
    </w:p>
    <w:p w14:paraId="4F30AEA2" w14:textId="77777777" w:rsidR="009B4DC8" w:rsidRDefault="009B4DC8" w:rsidP="00996F09">
      <w:pPr>
        <w:numPr>
          <w:ilvl w:val="0"/>
          <w:numId w:val="39"/>
        </w:numPr>
        <w:rPr>
          <w:lang w:val="en-CA"/>
        </w:rPr>
      </w:pPr>
      <w:r>
        <w:rPr>
          <w:szCs w:val="22"/>
          <w:lang w:val="en-CA"/>
        </w:rPr>
        <w:t xml:space="preserve">If Processor is Moneris and TxType is Refund, Retrieve last updated record where txn_number is not null in TXInfo table from GPSCore by passing GPS TRN. </w:t>
      </w:r>
    </w:p>
    <w:p w14:paraId="19A85EA3" w14:textId="77777777" w:rsidR="009B4DC8" w:rsidRDefault="009B4DC8" w:rsidP="009B4DC8">
      <w:pPr>
        <w:ind w:left="720"/>
        <w:rPr>
          <w:szCs w:val="22"/>
          <w:lang w:val="en-CA"/>
        </w:rPr>
      </w:pPr>
      <w:r>
        <w:rPr>
          <w:szCs w:val="22"/>
          <w:lang w:val="en-CA"/>
        </w:rPr>
        <w:t>If not transaction found based on the GPSTRN provided, log the following warning:</w:t>
      </w:r>
    </w:p>
    <w:p w14:paraId="6B434843" w14:textId="77777777" w:rsidR="009B4DC8" w:rsidRDefault="009B4DC8" w:rsidP="009B4DC8">
      <w:pPr>
        <w:ind w:left="720"/>
        <w:rPr>
          <w:lang w:val="en-CA"/>
        </w:rPr>
      </w:pPr>
      <w:r>
        <w:rPr>
          <w:lang w:val="en-CA"/>
        </w:rPr>
        <w:t>GPSB-0203, Invalid GPSTRN – Txn number not found - &lt;File name with input error&gt;</w:t>
      </w:r>
    </w:p>
    <w:p w14:paraId="0F382343" w14:textId="77777777" w:rsidR="009B4DC8" w:rsidRDefault="009B4DC8" w:rsidP="00996F09">
      <w:pPr>
        <w:numPr>
          <w:ilvl w:val="0"/>
          <w:numId w:val="39"/>
        </w:numPr>
        <w:rPr>
          <w:lang w:val="en-CA"/>
        </w:rPr>
      </w:pPr>
      <w:r>
        <w:rPr>
          <w:szCs w:val="22"/>
          <w:lang w:val="en-CA"/>
        </w:rPr>
        <w:t>Persist</w:t>
      </w:r>
      <w:r>
        <w:rPr>
          <w:lang w:val="en-CA"/>
        </w:rPr>
        <w:t xml:space="preserve">TX information to enrich processor response file. </w:t>
      </w:r>
    </w:p>
    <w:p w14:paraId="77AD6A9F" w14:textId="77777777" w:rsidR="009B4DC8" w:rsidRDefault="009B4DC8" w:rsidP="009B4DC8">
      <w:pPr>
        <w:rPr>
          <w:lang w:val="en-CA"/>
        </w:rPr>
      </w:pPr>
    </w:p>
    <w:p w14:paraId="341E5A25" w14:textId="77777777" w:rsidR="009B4DC8" w:rsidRDefault="009B4DC8" w:rsidP="009B4DC8">
      <w:pPr>
        <w:rPr>
          <w:b/>
          <w:lang w:val="en-CA"/>
        </w:rPr>
      </w:pPr>
      <w:r>
        <w:rPr>
          <w:b/>
          <w:lang w:val="en-CA"/>
        </w:rPr>
        <w:t>Trailer Record Enrichment:</w:t>
      </w:r>
    </w:p>
    <w:p w14:paraId="0B750B38" w14:textId="77777777" w:rsidR="009B4DC8" w:rsidRDefault="009B4DC8" w:rsidP="009B4DC8">
      <w:pPr>
        <w:rPr>
          <w:lang w:val="en-CA"/>
        </w:rPr>
      </w:pPr>
    </w:p>
    <w:p w14:paraId="243C2BA7" w14:textId="15EDE06D" w:rsidR="009B4DC8" w:rsidRDefault="009B4DC8" w:rsidP="00996F09">
      <w:pPr>
        <w:numPr>
          <w:ilvl w:val="0"/>
          <w:numId w:val="39"/>
        </w:numPr>
        <w:rPr>
          <w:lang w:val="en-CA"/>
        </w:rPr>
      </w:pPr>
      <w:r>
        <w:rPr>
          <w:lang w:val="en-CA"/>
        </w:rPr>
        <w:lastRenderedPageBreak/>
        <w:t xml:space="preserve">All records between header and trailer are treated as a Group. Entire group (no of </w:t>
      </w:r>
      <w:r w:rsidR="00AC40B2">
        <w:rPr>
          <w:lang w:val="en-CA"/>
        </w:rPr>
        <w:t>transactions</w:t>
      </w:r>
      <w:r>
        <w:rPr>
          <w:lang w:val="en-CA"/>
        </w:rPr>
        <w:t>, TerminalId, Batch_TX_ID, header and Trailer record) are persisted in order to put it back in the response file.</w:t>
      </w:r>
    </w:p>
    <w:p w14:paraId="33636402" w14:textId="77777777" w:rsidR="009B4DC8"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14:paraId="087B4EB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7007F5D" w14:textId="77777777" w:rsidR="009B4DC8" w:rsidRDefault="009B4DC8" w:rsidP="00AE6234">
            <w:pPr>
              <w:rPr>
                <w:b/>
                <w:lang w:val="en-CA"/>
              </w:rPr>
            </w:pPr>
            <w:r>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3922D612" w14:textId="77777777" w:rsidR="009B4DC8" w:rsidRDefault="009B4DC8" w:rsidP="00AE6234">
            <w:pPr>
              <w:rPr>
                <w:b/>
                <w:lang w:val="en-CA"/>
              </w:rPr>
            </w:pPr>
            <w:r>
              <w:rPr>
                <w:b/>
                <w:lang w:val="en-CA"/>
              </w:rPr>
              <w:t>Steps</w:t>
            </w:r>
          </w:p>
        </w:tc>
      </w:tr>
      <w:tr w:rsidR="009B4DC8" w14:paraId="6BEEA354"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D87F568" w14:textId="77777777" w:rsidR="009B4DC8" w:rsidRDefault="009B4DC8" w:rsidP="00AE6234">
            <w:pPr>
              <w:rPr>
                <w:lang w:val="en-CA"/>
              </w:rPr>
            </w:pPr>
            <w:r>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63DE8DB1" w14:textId="77777777" w:rsidR="009B4DC8" w:rsidRDefault="009B4DC8" w:rsidP="00AE6234">
            <w:pPr>
              <w:rPr>
                <w:lang w:val="en-CA"/>
              </w:rPr>
            </w:pPr>
            <w:r>
              <w:rPr>
                <w:lang w:val="en-CA"/>
              </w:rPr>
              <w:t>Take GroupTxVO which was created when received the header record.</w:t>
            </w:r>
          </w:p>
        </w:tc>
      </w:tr>
      <w:tr w:rsidR="009B4DC8" w14:paraId="02B0F4E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CFCBA2A" w14:textId="77777777" w:rsidR="009B4DC8" w:rsidRDefault="009B4DC8" w:rsidP="00AE6234">
            <w:pPr>
              <w:ind w:left="360"/>
              <w:rPr>
                <w:lang w:val="en-CA"/>
              </w:rPr>
            </w:pPr>
            <w:r>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467E9F45" w14:textId="39AF543B" w:rsidR="009B4DC8" w:rsidRDefault="009B4DC8" w:rsidP="00AE6234">
            <w:pPr>
              <w:rPr>
                <w:lang w:val="en-CA"/>
              </w:rPr>
            </w:pPr>
            <w:r>
              <w:rPr>
                <w:lang w:val="en-CA"/>
              </w:rPr>
              <w:t xml:space="preserve">Count no of </w:t>
            </w:r>
            <w:r w:rsidR="00AC40B2">
              <w:rPr>
                <w:lang w:val="en-CA"/>
              </w:rPr>
              <w:t>transactions</w:t>
            </w:r>
            <w:r>
              <w:rPr>
                <w:lang w:val="en-CA"/>
              </w:rPr>
              <w:t xml:space="preserve"> between header and Trailer record.</w:t>
            </w:r>
          </w:p>
        </w:tc>
      </w:tr>
      <w:tr w:rsidR="009B4DC8" w14:paraId="354768C5"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59AF3B45" w14:textId="77777777" w:rsidR="009B4DC8" w:rsidRDefault="009B4DC8" w:rsidP="00AE6234">
            <w:pPr>
              <w:ind w:left="360"/>
              <w:rPr>
                <w:lang w:val="en-CA"/>
              </w:rPr>
            </w:pPr>
            <w:r>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3281B69D" w14:textId="77777777" w:rsidR="009B4DC8" w:rsidRDefault="009B4DC8" w:rsidP="00AE6234">
            <w:pPr>
              <w:rPr>
                <w:lang w:val="en-CA"/>
              </w:rPr>
            </w:pPr>
            <w:r>
              <w:rPr>
                <w:lang w:val="en-CA"/>
              </w:rPr>
              <w:t>Store GroupInfo into BATCH_PAYMENT_TEMP table.</w:t>
            </w:r>
          </w:p>
        </w:tc>
      </w:tr>
    </w:tbl>
    <w:p w14:paraId="0F8B2F34" w14:textId="77777777" w:rsidR="009B4DC8" w:rsidRPr="00D77B52" w:rsidRDefault="009B4DC8" w:rsidP="00D77B52">
      <w:pPr>
        <w:pStyle w:val="Heading4"/>
        <w:numPr>
          <w:ilvl w:val="3"/>
          <w:numId w:val="2"/>
        </w:numPr>
        <w:rPr>
          <w:lang w:val="en-CA"/>
        </w:rPr>
      </w:pPr>
      <w:r w:rsidRPr="00D77B52">
        <w:rPr>
          <w:lang w:val="en-CA"/>
        </w:rPr>
        <w:t>Transformation</w:t>
      </w:r>
    </w:p>
    <w:p w14:paraId="699E8500" w14:textId="77777777" w:rsidR="009B4DC8" w:rsidRDefault="009B4DC8" w:rsidP="009B4DC8">
      <w:pPr>
        <w:rPr>
          <w:lang w:val="en-CA"/>
        </w:rPr>
      </w:pPr>
    </w:p>
    <w:p w14:paraId="01614A2A" w14:textId="1116D9AD" w:rsidR="009B4DC8" w:rsidRDefault="009B4DC8" w:rsidP="009B4DC8">
      <w:pPr>
        <w:rPr>
          <w:lang w:val="en-CA"/>
        </w:rPr>
      </w:pPr>
      <w:r>
        <w:rPr>
          <w:lang w:val="en-CA"/>
        </w:rPr>
        <w:t xml:space="preserve">Transformation is the process of creating an output file in a processor format.  Format of the each </w:t>
      </w:r>
      <w:r w:rsidR="00AC40B2">
        <w:rPr>
          <w:lang w:val="en-CA"/>
        </w:rPr>
        <w:t>processor</w:t>
      </w:r>
      <w:r>
        <w:rPr>
          <w:lang w:val="en-CA"/>
        </w:rPr>
        <w:t xml:space="preserve"> is defined in the property files. Processor is determined through the header records</w:t>
      </w:r>
    </w:p>
    <w:p w14:paraId="0C66D5B9" w14:textId="77777777" w:rsidR="009B4DC8" w:rsidRDefault="009B4DC8" w:rsidP="009B4DC8">
      <w:pPr>
        <w:rPr>
          <w:lang w:val="en-CA"/>
        </w:rPr>
      </w:pPr>
    </w:p>
    <w:p w14:paraId="6021D0FB" w14:textId="77777777" w:rsidR="009B4DC8" w:rsidRDefault="009B4DC8" w:rsidP="009B4DC8">
      <w:pPr>
        <w:rPr>
          <w:b/>
          <w:lang w:val="en-CA"/>
        </w:rPr>
      </w:pPr>
      <w:r>
        <w:rPr>
          <w:b/>
          <w:lang w:val="en-CA"/>
        </w:rPr>
        <w:t>Moneris:</w:t>
      </w:r>
    </w:p>
    <w:p w14:paraId="0C5B0A10" w14:textId="77777777" w:rsidR="009B4DC8" w:rsidRDefault="009B4DC8" w:rsidP="009B4DC8">
      <w:pPr>
        <w:rPr>
          <w:lang w:val="en-CA"/>
        </w:rPr>
      </w:pPr>
    </w:p>
    <w:p w14:paraId="1B9DADA7" w14:textId="77777777" w:rsidR="009B4DC8" w:rsidRDefault="009B4DC8" w:rsidP="009B4DC8">
      <w:pPr>
        <w:rPr>
          <w:lang w:val="en-CA"/>
        </w:rPr>
      </w:pPr>
      <w:r>
        <w:rPr>
          <w:lang w:val="en-CA"/>
        </w:rPr>
        <w:t>Each TX will be transformed as per specification provided by Moneris. Trailer will not be added in the output file.</w:t>
      </w:r>
    </w:p>
    <w:p w14:paraId="0B1BAF18" w14:textId="77777777" w:rsidR="009B4DC8" w:rsidRDefault="009B4DC8" w:rsidP="009B4DC8">
      <w:pPr>
        <w:rPr>
          <w:lang w:val="en-CA"/>
        </w:rPr>
      </w:pPr>
    </w:p>
    <w:p w14:paraId="4018F3E0" w14:textId="77777777" w:rsidR="009B4DC8" w:rsidRDefault="009B4DC8" w:rsidP="009B4DC8">
      <w:pPr>
        <w:rPr>
          <w:lang w:val="en-CA"/>
        </w:rPr>
      </w:pPr>
      <w:r>
        <w:rPr>
          <w:lang w:val="en-CA"/>
        </w:rPr>
        <w:t>For Tx_Type Purchase below fields are written to Output file.</w:t>
      </w:r>
    </w:p>
    <w:p w14:paraId="1850AF25" w14:textId="77777777" w:rsidR="009B4DC8" w:rsidRDefault="009B4DC8" w:rsidP="00996F09">
      <w:pPr>
        <w:pStyle w:val="ListParagraph0"/>
        <w:numPr>
          <w:ilvl w:val="0"/>
          <w:numId w:val="40"/>
        </w:numPr>
        <w:rPr>
          <w:rFonts w:ascii="TTE279E3B8t00" w:hAnsi="TTE279E3B8t00" w:cs="TTE279E3B8t00"/>
          <w:sz w:val="18"/>
          <w:szCs w:val="18"/>
          <w:lang w:val="en-CA"/>
        </w:rPr>
      </w:pPr>
      <w:r>
        <w:rPr>
          <w:rFonts w:ascii="TTE279E3B8t00" w:hAnsi="TTE279E3B8t00" w:cs="TTE279E3B8t00"/>
          <w:sz w:val="18"/>
          <w:szCs w:val="18"/>
          <w:lang w:val="en-CA"/>
        </w:rPr>
        <w:t>purchase,GPSTRN, amount, pan, exp_date, crypt_type</w:t>
      </w:r>
    </w:p>
    <w:p w14:paraId="6A5BDEF4" w14:textId="77777777" w:rsidR="009B4DC8" w:rsidRDefault="009B4DC8" w:rsidP="009B4DC8">
      <w:pPr>
        <w:rPr>
          <w:rFonts w:ascii="TTE279E3B8t00" w:hAnsi="TTE279E3B8t00" w:cs="TTE279E3B8t00"/>
          <w:sz w:val="18"/>
          <w:szCs w:val="18"/>
          <w:lang w:val="en-CA"/>
        </w:rPr>
      </w:pPr>
    </w:p>
    <w:p w14:paraId="61851F8A" w14:textId="63AAC6F6" w:rsidR="009B4DC8" w:rsidRDefault="009B4DC8" w:rsidP="009B4DC8">
      <w:pPr>
        <w:rPr>
          <w:rFonts w:ascii="TTE279E3B8t00" w:hAnsi="TTE279E3B8t00" w:cs="TTE279E3B8t00"/>
          <w:sz w:val="18"/>
          <w:szCs w:val="18"/>
          <w:lang w:val="en-CA"/>
        </w:rPr>
      </w:pPr>
      <w:r>
        <w:rPr>
          <w:rFonts w:ascii="TTE279E3B8t00" w:hAnsi="TTE279E3B8t00" w:cs="TTE279E3B8t00"/>
          <w:sz w:val="18"/>
          <w:szCs w:val="18"/>
          <w:lang w:val="en-CA"/>
        </w:rPr>
        <w:t xml:space="preserve">For Tx_Type Refund below fields are </w:t>
      </w:r>
      <w:r w:rsidR="00AC40B2">
        <w:rPr>
          <w:rFonts w:ascii="TTE279E3B8t00" w:hAnsi="TTE279E3B8t00" w:cs="TTE279E3B8t00"/>
          <w:sz w:val="18"/>
          <w:szCs w:val="18"/>
          <w:lang w:val="en-CA"/>
        </w:rPr>
        <w:t>written</w:t>
      </w:r>
      <w:r>
        <w:rPr>
          <w:rFonts w:ascii="TTE279E3B8t00" w:hAnsi="TTE279E3B8t00" w:cs="TTE279E3B8t00"/>
          <w:sz w:val="18"/>
          <w:szCs w:val="18"/>
          <w:lang w:val="en-CA"/>
        </w:rPr>
        <w:t xml:space="preserve"> to Output file.</w:t>
      </w:r>
    </w:p>
    <w:p w14:paraId="4B17D65C" w14:textId="77777777" w:rsidR="009B4DC8" w:rsidRDefault="009B4DC8" w:rsidP="00996F09">
      <w:pPr>
        <w:pStyle w:val="ListParagraph0"/>
        <w:numPr>
          <w:ilvl w:val="0"/>
          <w:numId w:val="41"/>
        </w:numPr>
        <w:rPr>
          <w:lang w:val="en-CA"/>
        </w:rPr>
      </w:pPr>
      <w:r>
        <w:rPr>
          <w:rFonts w:ascii="TTE279E3B8t00" w:hAnsi="TTE279E3B8t00" w:cs="TTE279E3B8t00"/>
          <w:sz w:val="18"/>
          <w:szCs w:val="18"/>
          <w:lang w:val="en-CA"/>
        </w:rPr>
        <w:t>refund, GPSTRN, amount, txn_number(from completion/purchase),crypt_type</w:t>
      </w:r>
    </w:p>
    <w:p w14:paraId="6C877078" w14:textId="77777777" w:rsidR="009B4DC8" w:rsidRDefault="009B4DC8" w:rsidP="009B4DC8">
      <w:pPr>
        <w:ind w:left="720"/>
        <w:rPr>
          <w:lang w:val="en-CA"/>
        </w:rPr>
      </w:pPr>
    </w:p>
    <w:p w14:paraId="22F29EC3" w14:textId="77777777" w:rsidR="009B4DC8" w:rsidRPr="00D77B52" w:rsidRDefault="009B4DC8" w:rsidP="00D77B52">
      <w:pPr>
        <w:pStyle w:val="Heading4"/>
        <w:numPr>
          <w:ilvl w:val="3"/>
          <w:numId w:val="2"/>
        </w:numPr>
        <w:rPr>
          <w:lang w:val="en-CA"/>
        </w:rPr>
      </w:pPr>
      <w:r w:rsidRPr="00D77B52">
        <w:rPr>
          <w:lang w:val="en-CA"/>
        </w:rPr>
        <w:t>Operating</w:t>
      </w:r>
    </w:p>
    <w:p w14:paraId="50C1595C" w14:textId="77777777" w:rsidR="009B4DC8" w:rsidRDefault="009B4DC8" w:rsidP="009B4DC8">
      <w:pPr>
        <w:rPr>
          <w:lang w:val="en-CA"/>
        </w:rPr>
      </w:pPr>
    </w:p>
    <w:p w14:paraId="248DF2F1" w14:textId="77777777" w:rsidR="009B4DC8" w:rsidRDefault="009B4DC8" w:rsidP="009B4DC8">
      <w:pPr>
        <w:rPr>
          <w:lang w:val="en-CA"/>
        </w:rPr>
      </w:pPr>
      <w:r>
        <w:rPr>
          <w:lang w:val="en-CA"/>
        </w:rPr>
        <w:t>After transformation of the records, GPS generates the output file according to the EDX naming convention. GPS creates the file in the shared folder from where EDX will be able to pick up and send it to DTS.</w:t>
      </w:r>
    </w:p>
    <w:p w14:paraId="74ADDD31" w14:textId="77777777" w:rsidR="009B4DC8" w:rsidRDefault="009B4DC8" w:rsidP="009B4DC8">
      <w:pPr>
        <w:rPr>
          <w:lang w:val="en-CA"/>
        </w:rPr>
      </w:pPr>
    </w:p>
    <w:p w14:paraId="4D0B923E" w14:textId="77777777" w:rsidR="009B4DC8" w:rsidRDefault="009B4DC8" w:rsidP="00D77B52">
      <w:pPr>
        <w:pStyle w:val="Heading3"/>
        <w:numPr>
          <w:ilvl w:val="2"/>
          <w:numId w:val="2"/>
        </w:numPr>
      </w:pPr>
      <w:bookmarkStart w:id="1409" w:name="_Toc415568984"/>
      <w:r>
        <w:t>Batch Payment Response Processing</w:t>
      </w:r>
      <w:bookmarkEnd w:id="1409"/>
    </w:p>
    <w:p w14:paraId="4FF62E83" w14:textId="77777777" w:rsidR="009B4DC8" w:rsidRDefault="009B4DC8" w:rsidP="009B4DC8">
      <w:pPr>
        <w:rPr>
          <w:lang w:val="en-CA"/>
        </w:rPr>
      </w:pPr>
    </w:p>
    <w:p w14:paraId="08166059" w14:textId="77777777" w:rsidR="006500E0" w:rsidRDefault="006500E0" w:rsidP="009B4DC8">
      <w:pPr>
        <w:rPr>
          <w:lang w:val="en-CA"/>
        </w:rPr>
      </w:pPr>
    </w:p>
    <w:p w14:paraId="32633733" w14:textId="77777777" w:rsidR="009B4DC8" w:rsidRPr="00D77B52" w:rsidRDefault="009B4DC8" w:rsidP="00D77B52">
      <w:pPr>
        <w:pStyle w:val="Heading4"/>
        <w:numPr>
          <w:ilvl w:val="3"/>
          <w:numId w:val="2"/>
        </w:numPr>
        <w:rPr>
          <w:lang w:val="en-CA"/>
        </w:rPr>
      </w:pPr>
      <w:r w:rsidRPr="00D77B52">
        <w:rPr>
          <w:lang w:val="en-CA"/>
        </w:rPr>
        <w:t>Validation</w:t>
      </w:r>
    </w:p>
    <w:p w14:paraId="234970AD" w14:textId="77777777" w:rsidR="009B4DC8" w:rsidRPr="00470D4B" w:rsidRDefault="009B4DC8" w:rsidP="009B4DC8">
      <w:pPr>
        <w:rPr>
          <w:lang w:val="en-CA"/>
        </w:rPr>
      </w:pPr>
    </w:p>
    <w:p w14:paraId="53746BD2" w14:textId="77777777" w:rsidR="009B4DC8" w:rsidRDefault="009B4DC8" w:rsidP="009B4DC8">
      <w:pPr>
        <w:rPr>
          <w:lang w:val="en-CA"/>
        </w:rPr>
      </w:pPr>
      <w:r>
        <w:rPr>
          <w:lang w:val="en-CA"/>
        </w:rPr>
        <w:t>BPMN diagram for payment response file validation is given below.</w:t>
      </w:r>
    </w:p>
    <w:p w14:paraId="3459425D" w14:textId="77777777" w:rsidR="009B4DC8" w:rsidRDefault="009B4DC8" w:rsidP="009B4DC8">
      <w:pPr>
        <w:rPr>
          <w:lang w:val="en-CA"/>
        </w:rPr>
      </w:pPr>
    </w:p>
    <w:p w14:paraId="5F53B2EA" w14:textId="77777777" w:rsidR="009B4DC8" w:rsidRDefault="009B4DC8" w:rsidP="009B4DC8">
      <w:pPr>
        <w:rPr>
          <w:highlight w:val="yellow"/>
          <w:lang w:val="en-CA"/>
        </w:rPr>
      </w:pPr>
      <w:r>
        <w:object w:dxaOrig="9360" w:dyaOrig="2925" w14:anchorId="5029C875">
          <v:shape id="_x0000_i1038" type="#_x0000_t75" style="width:469.5pt;height:146.25pt" o:ole="">
            <v:imagedata r:id="rId52" o:title=""/>
          </v:shape>
          <o:OLEObject Type="Embed" ProgID="Visio.Drawing.11" ShapeID="_x0000_i1038" DrawAspect="Content" ObjectID="_1489316660" r:id="rId53"/>
        </w:object>
      </w:r>
    </w:p>
    <w:p w14:paraId="29039FA3" w14:textId="77777777" w:rsidR="009B4DC8" w:rsidRDefault="009B4DC8" w:rsidP="009B4DC8">
      <w:pPr>
        <w:rPr>
          <w:highlight w:val="yellow"/>
          <w:lang w:val="en-CA"/>
        </w:rPr>
      </w:pPr>
    </w:p>
    <w:p w14:paraId="0B1007E2" w14:textId="6F0457BB" w:rsidR="009B4DC8" w:rsidRDefault="009B4DC8" w:rsidP="009B4DC8">
      <w:pPr>
        <w:rPr>
          <w:lang w:val="en-CA"/>
        </w:rPr>
      </w:pPr>
      <w:r>
        <w:rPr>
          <w:lang w:val="en-CA"/>
        </w:rPr>
        <w:t xml:space="preserve">Below validations are performed after receiving the response file from processor. If any validation fails then log appropriate error and an email is sent to </w:t>
      </w:r>
      <w:r w:rsidR="00AC40B2">
        <w:rPr>
          <w:lang w:val="en-CA"/>
        </w:rPr>
        <w:t>pre-determined</w:t>
      </w:r>
      <w:r>
        <w:rPr>
          <w:lang w:val="en-CA"/>
        </w:rPr>
        <w:t xml:space="preserve"> recipient by Compuware.</w:t>
      </w:r>
    </w:p>
    <w:p w14:paraId="010B3083" w14:textId="77777777" w:rsidR="009B4DC8" w:rsidRDefault="009B4DC8" w:rsidP="009B4DC8">
      <w:pPr>
        <w:rPr>
          <w:lang w:val="en-CA"/>
        </w:rPr>
      </w:pPr>
    </w:p>
    <w:p w14:paraId="2550C90A" w14:textId="77777777" w:rsidR="009B4DC8" w:rsidRDefault="009B4DC8" w:rsidP="009B4DC8">
      <w:pPr>
        <w:rPr>
          <w:lang w:val="en-CA"/>
        </w:rPr>
      </w:pPr>
      <w:r>
        <w:rPr>
          <w:lang w:val="en-CA"/>
        </w:rPr>
        <w:t xml:space="preserve"> Note: Process for alerting will be documented in the Production guide.</w:t>
      </w:r>
    </w:p>
    <w:p w14:paraId="35779CF6" w14:textId="3349EC27" w:rsidR="00A9315C" w:rsidRPr="00D77B52" w:rsidRDefault="00A9315C" w:rsidP="00D77B52">
      <w:pPr>
        <w:pStyle w:val="Heading5"/>
        <w:numPr>
          <w:ilvl w:val="4"/>
          <w:numId w:val="2"/>
        </w:numPr>
        <w:rPr>
          <w:lang w:val="en-CA"/>
        </w:rPr>
      </w:pPr>
      <w:r w:rsidRPr="00D77B52">
        <w:rPr>
          <w:lang w:val="en-CA"/>
        </w:rPr>
        <w:t>File naming Validation</w:t>
      </w:r>
    </w:p>
    <w:p w14:paraId="1F17C79D" w14:textId="77777777" w:rsidR="00A9315C" w:rsidRDefault="00A9315C" w:rsidP="00A9315C">
      <w:pPr>
        <w:autoSpaceDE w:val="0"/>
        <w:autoSpaceDN w:val="0"/>
        <w:adjustRightInd w:val="0"/>
        <w:spacing w:line="240" w:lineRule="auto"/>
        <w:rPr>
          <w:szCs w:val="30"/>
          <w:lang w:val="en-CA"/>
        </w:rPr>
      </w:pPr>
      <w:r>
        <w:rPr>
          <w:szCs w:val="30"/>
          <w:lang w:val="en-CA"/>
        </w:rPr>
        <w:t xml:space="preserve">The file naming process is performed by the following class and is applying the file naming convention described in section </w:t>
      </w:r>
      <w:r>
        <w:rPr>
          <w:szCs w:val="30"/>
          <w:lang w:val="en-CA"/>
        </w:rPr>
        <w:fldChar w:fldCharType="begin"/>
      </w:r>
      <w:r>
        <w:rPr>
          <w:szCs w:val="30"/>
          <w:lang w:val="en-CA"/>
        </w:rPr>
        <w:instrText xml:space="preserve"> REF _Ref371064598 \r \h </w:instrText>
      </w:r>
      <w:r>
        <w:rPr>
          <w:szCs w:val="30"/>
          <w:lang w:val="en-CA"/>
        </w:rPr>
      </w:r>
      <w:r>
        <w:rPr>
          <w:szCs w:val="30"/>
          <w:lang w:val="en-CA"/>
        </w:rPr>
        <w:fldChar w:fldCharType="separate"/>
      </w:r>
      <w:r w:rsidR="00AC40B2">
        <w:rPr>
          <w:szCs w:val="30"/>
          <w:lang w:val="en-CA"/>
        </w:rPr>
        <w:t>4.10.1</w:t>
      </w:r>
      <w:r>
        <w:rPr>
          <w:szCs w:val="30"/>
          <w:lang w:val="en-CA"/>
        </w:rPr>
        <w:fldChar w:fldCharType="end"/>
      </w:r>
    </w:p>
    <w:p w14:paraId="6E5199BD" w14:textId="77777777" w:rsidR="00A9315C" w:rsidRDefault="00A9315C" w:rsidP="00A9315C">
      <w:pPr>
        <w:autoSpaceDE w:val="0"/>
        <w:autoSpaceDN w:val="0"/>
        <w:adjustRightInd w:val="0"/>
        <w:spacing w:line="240" w:lineRule="auto"/>
        <w:rPr>
          <w:szCs w:val="30"/>
          <w:lang w:val="en-CA"/>
        </w:rPr>
      </w:pPr>
    </w:p>
    <w:p w14:paraId="4B83E158" w14:textId="77777777" w:rsidR="00A9315C" w:rsidRDefault="00A9315C" w:rsidP="00A9315C">
      <w:pPr>
        <w:autoSpaceDE w:val="0"/>
        <w:autoSpaceDN w:val="0"/>
        <w:adjustRightInd w:val="0"/>
        <w:spacing w:line="240" w:lineRule="auto"/>
        <w:jc w:val="center"/>
        <w:rPr>
          <w:szCs w:val="30"/>
          <w:lang w:val="en-CA"/>
        </w:rPr>
      </w:pPr>
      <w:r w:rsidRPr="007E3C18">
        <w:rPr>
          <w:lang w:val="en-CA"/>
        </w:rPr>
        <w:object w:dxaOrig="3495" w:dyaOrig="2220" w14:anchorId="35F55056">
          <v:shape id="_x0000_i1039" type="#_x0000_t75" style="width:176.25pt;height:111.75pt" o:ole="">
            <v:imagedata r:id="rId54" o:title=""/>
          </v:shape>
          <o:OLEObject Type="Embed" ProgID="Visio.Drawing.11" ShapeID="_x0000_i1039" DrawAspect="Content" ObjectID="_1489316661" r:id="rId55"/>
        </w:object>
      </w:r>
    </w:p>
    <w:p w14:paraId="078C7AA6" w14:textId="77777777" w:rsidR="00A9315C" w:rsidRPr="00A9315C" w:rsidRDefault="00A9315C" w:rsidP="00A9315C">
      <w:pPr>
        <w:rPr>
          <w:lang w:val="en-CA" w:eastAsia="x-none"/>
        </w:rPr>
      </w:pPr>
    </w:p>
    <w:p w14:paraId="74FFCBED" w14:textId="77777777" w:rsidR="009B4DC8" w:rsidRPr="00D77B52" w:rsidRDefault="009B4DC8" w:rsidP="00D77B52">
      <w:pPr>
        <w:pStyle w:val="Heading5"/>
        <w:numPr>
          <w:ilvl w:val="4"/>
          <w:numId w:val="2"/>
        </w:numPr>
        <w:rPr>
          <w:lang w:val="en-CA"/>
        </w:rPr>
      </w:pPr>
      <w:r w:rsidRPr="00D77B52">
        <w:rPr>
          <w:lang w:val="en-CA"/>
        </w:rPr>
        <w:t>File Level Validation:</w:t>
      </w:r>
    </w:p>
    <w:p w14:paraId="143F33D5" w14:textId="77777777" w:rsidR="009B4DC8" w:rsidRDefault="009B4DC8" w:rsidP="009B4DC8">
      <w:pPr>
        <w:rPr>
          <w:lang w:val="en-CA"/>
        </w:rPr>
      </w:pPr>
    </w:p>
    <w:p w14:paraId="57B41D50" w14:textId="77777777" w:rsidR="009B4DC8" w:rsidRDefault="009B4DC8" w:rsidP="00996F09">
      <w:pPr>
        <w:numPr>
          <w:ilvl w:val="0"/>
          <w:numId w:val="30"/>
        </w:numPr>
        <w:rPr>
          <w:lang w:val="en-CA"/>
        </w:rPr>
      </w:pPr>
      <w:r>
        <w:rPr>
          <w:lang w:val="en-CA"/>
        </w:rPr>
        <w:t xml:space="preserve">Format of the filename is validated by GPS system. (See section </w:t>
      </w:r>
      <w:r>
        <w:rPr>
          <w:lang w:val="en-CA"/>
        </w:rPr>
        <w:fldChar w:fldCharType="begin"/>
      </w:r>
      <w:r>
        <w:rPr>
          <w:lang w:val="en-CA"/>
        </w:rPr>
        <w:instrText xml:space="preserve"> REF _Ref369787422 \r \h </w:instrText>
      </w:r>
      <w:r>
        <w:rPr>
          <w:lang w:val="en-CA"/>
        </w:rPr>
      </w:r>
      <w:r>
        <w:rPr>
          <w:lang w:val="en-CA"/>
        </w:rPr>
        <w:fldChar w:fldCharType="separate"/>
      </w:r>
      <w:r w:rsidR="00AC40B2">
        <w:rPr>
          <w:lang w:val="en-CA"/>
        </w:rPr>
        <w:t>4.10.1</w:t>
      </w:r>
      <w:r>
        <w:rPr>
          <w:lang w:val="en-CA"/>
        </w:rPr>
        <w:fldChar w:fldCharType="end"/>
      </w:r>
      <w:r>
        <w:rPr>
          <w:lang w:val="en-CA"/>
        </w:rPr>
        <w:t>for file naming convention)</w:t>
      </w:r>
    </w:p>
    <w:p w14:paraId="33D562FA" w14:textId="77777777" w:rsidR="009B4DC8" w:rsidRPr="00D77B52" w:rsidRDefault="009B4DC8" w:rsidP="00D77B52">
      <w:pPr>
        <w:pStyle w:val="Heading5"/>
        <w:numPr>
          <w:ilvl w:val="4"/>
          <w:numId w:val="2"/>
        </w:numPr>
        <w:rPr>
          <w:lang w:val="en-CA"/>
        </w:rPr>
      </w:pPr>
      <w:r w:rsidRPr="00D77B52">
        <w:rPr>
          <w:lang w:val="en-CA"/>
        </w:rPr>
        <w:t>Transactions records Validation</w:t>
      </w:r>
    </w:p>
    <w:p w14:paraId="1C42CD4A" w14:textId="353CC848" w:rsidR="009B4DC8" w:rsidRPr="00F947CF" w:rsidRDefault="009B4DC8" w:rsidP="00996F09">
      <w:pPr>
        <w:pStyle w:val="ListParagraph0"/>
        <w:numPr>
          <w:ilvl w:val="0"/>
          <w:numId w:val="42"/>
        </w:numPr>
        <w:rPr>
          <w:lang w:val="en-CA"/>
        </w:rPr>
      </w:pPr>
      <w:r w:rsidRPr="00F947CF">
        <w:rPr>
          <w:lang w:val="en-CA"/>
        </w:rPr>
        <w:t xml:space="preserve">If the total number of transactions in the processor response file is less  </w:t>
      </w:r>
      <w:r w:rsidR="00AC40B2" w:rsidRPr="00F947CF">
        <w:rPr>
          <w:lang w:val="en-CA"/>
        </w:rPr>
        <w:t>than the</w:t>
      </w:r>
      <w:r w:rsidRPr="00F947CF">
        <w:rPr>
          <w:lang w:val="en-CA"/>
        </w:rPr>
        <w:t xml:space="preserve"> number in the input file, log a warning (GPSB-0534) and continue the process. Missing record information is added in batch payment summary report file as follow:</w:t>
      </w:r>
    </w:p>
    <w:p w14:paraId="49CA59C3" w14:textId="77777777" w:rsidR="009B4DC8" w:rsidRPr="00F947CF" w:rsidRDefault="009B4DC8" w:rsidP="009B4DC8">
      <w:pPr>
        <w:pStyle w:val="ListParagraph0"/>
        <w:rPr>
          <w:lang w:val="en-CA"/>
        </w:rPr>
      </w:pPr>
      <w:r w:rsidRPr="00F947CF">
        <w:rPr>
          <w:lang w:val="en-CA"/>
        </w:rPr>
        <w:t>GPSB-0534, A Transaction Record is missing in the Processor Response File</w:t>
      </w:r>
    </w:p>
    <w:p w14:paraId="72E26B6C" w14:textId="77777777" w:rsidR="009B4DC8" w:rsidRPr="00F947CF" w:rsidRDefault="009B4DC8" w:rsidP="009B4DC8">
      <w:pPr>
        <w:pStyle w:val="ListParagraph0"/>
        <w:rPr>
          <w:lang w:val="en-CA"/>
        </w:rPr>
      </w:pPr>
      <w:r w:rsidRPr="00F947CF">
        <w:rPr>
          <w:lang w:val="en-CA"/>
        </w:rPr>
        <w:t>The missing record must not be returned back in the output file to BSS</w:t>
      </w:r>
    </w:p>
    <w:p w14:paraId="7340096A" w14:textId="56262C4B" w:rsidR="009B4DC8" w:rsidRPr="00F947CF" w:rsidRDefault="009B4DC8" w:rsidP="00996F09">
      <w:pPr>
        <w:pStyle w:val="ListParagraph0"/>
        <w:numPr>
          <w:ilvl w:val="0"/>
          <w:numId w:val="42"/>
        </w:numPr>
        <w:rPr>
          <w:lang w:val="en-CA"/>
        </w:rPr>
      </w:pPr>
      <w:r w:rsidRPr="00F947CF">
        <w:rPr>
          <w:lang w:val="en-CA"/>
        </w:rPr>
        <w:t xml:space="preserve">If the number of transactions is exceeding the number of transactions in BSS input file, stop the process and log the following error GPSB-0535 and add it to the batch </w:t>
      </w:r>
      <w:r w:rsidR="00AC40B2" w:rsidRPr="00F947CF">
        <w:rPr>
          <w:lang w:val="en-CA"/>
        </w:rPr>
        <w:t>summary</w:t>
      </w:r>
      <w:r w:rsidRPr="00F947CF">
        <w:rPr>
          <w:lang w:val="en-CA"/>
        </w:rPr>
        <w:t xml:space="preserve"> report as follow:</w:t>
      </w:r>
    </w:p>
    <w:p w14:paraId="7AB61905" w14:textId="77777777" w:rsidR="009B4DC8" w:rsidRPr="00F947CF" w:rsidRDefault="009B4DC8" w:rsidP="009B4DC8">
      <w:pPr>
        <w:pStyle w:val="ListParagraph0"/>
        <w:rPr>
          <w:lang w:val="en-CA"/>
        </w:rPr>
      </w:pPr>
      <w:r w:rsidRPr="00F947CF">
        <w:rPr>
          <w:lang w:val="en-CA"/>
        </w:rPr>
        <w:t>Batch Process stopped !</w:t>
      </w:r>
    </w:p>
    <w:p w14:paraId="36EADC36" w14:textId="77777777" w:rsidR="009B4DC8" w:rsidRPr="00F947CF" w:rsidRDefault="009B4DC8" w:rsidP="009B4DC8">
      <w:pPr>
        <w:pStyle w:val="ListParagraph0"/>
        <w:rPr>
          <w:lang w:val="en-CA"/>
        </w:rPr>
      </w:pPr>
      <w:r w:rsidRPr="00F947CF">
        <w:rPr>
          <w:lang w:val="en-CA"/>
        </w:rPr>
        <w:t>GPSB-0535, the total number of transactions in Processor Response File is more than the total number in the BSS Request File</w:t>
      </w:r>
    </w:p>
    <w:p w14:paraId="6B0EE625" w14:textId="77777777" w:rsidR="009B4DC8" w:rsidRPr="00F947CF" w:rsidRDefault="009B4DC8" w:rsidP="009B4DC8">
      <w:pPr>
        <w:pStyle w:val="ListParagraph0"/>
        <w:rPr>
          <w:lang w:val="en-CA"/>
        </w:rPr>
      </w:pPr>
    </w:p>
    <w:p w14:paraId="35A0142D" w14:textId="77777777" w:rsidR="009B4DC8" w:rsidRPr="00F947CF" w:rsidRDefault="009B4DC8" w:rsidP="00996F09">
      <w:pPr>
        <w:pStyle w:val="ListParagraph0"/>
        <w:numPr>
          <w:ilvl w:val="0"/>
          <w:numId w:val="42"/>
        </w:numPr>
        <w:rPr>
          <w:lang w:val="en-CA"/>
        </w:rPr>
      </w:pPr>
      <w:r w:rsidRPr="00F947CF">
        <w:rPr>
          <w:lang w:val="en-CA"/>
        </w:rPr>
        <w:t>If the total number of records is the same as per input, but there’s a record that is not expected. In the example below, GPSTRN (AA, BB, CC, DD,EE) are displayed in both request file and response files to correlate inputs and outputs:</w:t>
      </w:r>
    </w:p>
    <w:p w14:paraId="5932CA0E" w14:textId="77777777" w:rsidR="009B4DC8" w:rsidRPr="00F947CF" w:rsidRDefault="009B4DC8" w:rsidP="009B4DC8">
      <w:pPr>
        <w:pStyle w:val="ListParagraph0"/>
        <w:rPr>
          <w:lang w:val="en-CA"/>
        </w:rPr>
      </w:pPr>
      <w:r w:rsidRPr="00F947CF">
        <w:rPr>
          <w:lang w:val="en-CA"/>
        </w:rPr>
        <w:t>Input     output</w:t>
      </w:r>
    </w:p>
    <w:p w14:paraId="0C7E4E69" w14:textId="77777777" w:rsidR="009B4DC8" w:rsidRPr="00F947CF" w:rsidRDefault="009B4DC8" w:rsidP="009B4DC8">
      <w:pPr>
        <w:pStyle w:val="ListParagraph0"/>
        <w:rPr>
          <w:lang w:val="en-CA"/>
        </w:rPr>
      </w:pPr>
      <w:r w:rsidRPr="00F947CF">
        <w:rPr>
          <w:lang w:val="en-CA"/>
        </w:rPr>
        <w:t>AA           AA</w:t>
      </w:r>
    </w:p>
    <w:p w14:paraId="6492C505" w14:textId="77777777" w:rsidR="009B4DC8" w:rsidRPr="00F947CF" w:rsidRDefault="009B4DC8" w:rsidP="009B4DC8">
      <w:pPr>
        <w:pStyle w:val="ListParagraph0"/>
        <w:rPr>
          <w:lang w:val="en-CA"/>
        </w:rPr>
      </w:pPr>
      <w:r w:rsidRPr="00F947CF">
        <w:rPr>
          <w:lang w:val="en-CA"/>
        </w:rPr>
        <w:t>BB           EE</w:t>
      </w:r>
    </w:p>
    <w:p w14:paraId="6D9D3777" w14:textId="77777777" w:rsidR="009B4DC8" w:rsidRPr="00F947CF" w:rsidRDefault="009B4DC8" w:rsidP="009B4DC8">
      <w:pPr>
        <w:pStyle w:val="ListParagraph0"/>
        <w:rPr>
          <w:lang w:val="en-CA"/>
        </w:rPr>
      </w:pPr>
      <w:r w:rsidRPr="00F947CF">
        <w:rPr>
          <w:lang w:val="en-CA"/>
        </w:rPr>
        <w:t>CC           BB</w:t>
      </w:r>
    </w:p>
    <w:p w14:paraId="4365CA97" w14:textId="77777777" w:rsidR="009B4DC8" w:rsidRPr="00F947CF" w:rsidRDefault="009B4DC8" w:rsidP="009B4DC8">
      <w:pPr>
        <w:pStyle w:val="ListParagraph0"/>
        <w:rPr>
          <w:lang w:val="en-CA"/>
        </w:rPr>
      </w:pPr>
      <w:r w:rsidRPr="00F947CF">
        <w:rPr>
          <w:lang w:val="en-CA"/>
        </w:rPr>
        <w:t>DD           CC</w:t>
      </w:r>
    </w:p>
    <w:p w14:paraId="3319CE29" w14:textId="77777777" w:rsidR="009B4DC8" w:rsidRPr="00F947CF" w:rsidRDefault="009B4DC8" w:rsidP="009B4DC8">
      <w:pPr>
        <w:pStyle w:val="ListParagraph0"/>
        <w:rPr>
          <w:lang w:val="en-CA"/>
        </w:rPr>
      </w:pPr>
      <w:r w:rsidRPr="00F947CF">
        <w:rPr>
          <w:lang w:val="en-CA"/>
        </w:rPr>
        <w:t>The following error is logged and printed in the report. The process is stopped</w:t>
      </w:r>
    </w:p>
    <w:p w14:paraId="0006C36E" w14:textId="77777777" w:rsidR="009B4DC8" w:rsidRPr="00F947CF" w:rsidRDefault="009B4DC8" w:rsidP="009B4DC8">
      <w:pPr>
        <w:pStyle w:val="ListParagraph0"/>
        <w:rPr>
          <w:lang w:val="en-CA"/>
        </w:rPr>
      </w:pPr>
      <w:r w:rsidRPr="00F947CF">
        <w:rPr>
          <w:lang w:val="en-CA"/>
        </w:rPr>
        <w:t>Batch Process stopped !</w:t>
      </w:r>
    </w:p>
    <w:p w14:paraId="1E83FFD8" w14:textId="77777777" w:rsidR="009B4DC8" w:rsidRPr="00F947CF" w:rsidRDefault="009B4DC8" w:rsidP="009B4DC8">
      <w:pPr>
        <w:pStyle w:val="ListParagraph0"/>
        <w:rPr>
          <w:lang w:val="en-IN"/>
        </w:rPr>
      </w:pPr>
      <w:r w:rsidRPr="00F947CF">
        <w:rPr>
          <w:lang w:val="en-IN"/>
        </w:rPr>
        <w:t>GPSB-0539</w:t>
      </w:r>
      <w:r w:rsidRPr="00F947CF">
        <w:rPr>
          <w:lang w:val="en-IN"/>
        </w:rPr>
        <w:tab/>
        <w:t>Unexpected transaction is returned in the response file</w:t>
      </w:r>
    </w:p>
    <w:p w14:paraId="48FAD3BE" w14:textId="77777777" w:rsidR="009B4DC8" w:rsidRPr="00F947CF" w:rsidRDefault="009B4DC8" w:rsidP="009B4DC8">
      <w:pPr>
        <w:pStyle w:val="ListParagraph0"/>
        <w:rPr>
          <w:lang w:val="en-CA"/>
        </w:rPr>
      </w:pPr>
    </w:p>
    <w:p w14:paraId="5999F212" w14:textId="77777777" w:rsidR="009B4DC8" w:rsidRPr="00F947CF" w:rsidRDefault="009B4DC8" w:rsidP="009B4DC8">
      <w:pPr>
        <w:widowControl/>
        <w:spacing w:line="240" w:lineRule="auto"/>
        <w:rPr>
          <w:lang w:val="en-CA"/>
        </w:rPr>
      </w:pPr>
      <w:r w:rsidRPr="00F947CF">
        <w:rPr>
          <w:lang w:val="en-CA"/>
        </w:rPr>
        <w:br w:type="page"/>
      </w:r>
    </w:p>
    <w:p w14:paraId="01E87269" w14:textId="1D71575A" w:rsidR="009B4DC8" w:rsidRDefault="009B4DC8" w:rsidP="009B4DC8">
      <w:pPr>
        <w:rPr>
          <w:lang w:val="en-CA"/>
        </w:rPr>
      </w:pPr>
      <w:r>
        <w:rPr>
          <w:lang w:val="en-CA"/>
        </w:rPr>
        <w:lastRenderedPageBreak/>
        <w:t xml:space="preserve">The following are examples illustrating the behavior of GPS according to </w:t>
      </w:r>
      <w:r w:rsidR="00AC40B2">
        <w:rPr>
          <w:lang w:val="en-CA"/>
        </w:rPr>
        <w:t>requirements. Note</w:t>
      </w:r>
      <w:r>
        <w:rPr>
          <w:lang w:val="en-CA"/>
        </w:rPr>
        <w:t xml:space="preserve"> that AA, BB, CC, DD and EE are given as an example of GPSTRN</w:t>
      </w:r>
    </w:p>
    <w:tbl>
      <w:tblPr>
        <w:tblpPr w:leftFromText="180" w:rightFromText="180" w:vertAnchor="text"/>
        <w:tblW w:w="12333" w:type="dxa"/>
        <w:tblCellMar>
          <w:left w:w="0" w:type="dxa"/>
          <w:right w:w="0" w:type="dxa"/>
        </w:tblCellMar>
        <w:tblLook w:val="04A0" w:firstRow="1" w:lastRow="0" w:firstColumn="1" w:lastColumn="0" w:noHBand="0" w:noVBand="1"/>
      </w:tblPr>
      <w:tblGrid>
        <w:gridCol w:w="2093"/>
        <w:gridCol w:w="2268"/>
        <w:gridCol w:w="2302"/>
        <w:gridCol w:w="5670"/>
      </w:tblGrid>
      <w:tr w:rsidR="009B4DC8" w14:paraId="30B3EB46" w14:textId="77777777" w:rsidTr="00AE6234">
        <w:trPr>
          <w:trHeight w:val="272"/>
        </w:trPr>
        <w:tc>
          <w:tcPr>
            <w:tcW w:w="209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D79DFC4"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Request</w:t>
            </w:r>
          </w:p>
        </w:tc>
        <w:tc>
          <w:tcPr>
            <w:tcW w:w="22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8A2FD4"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Moneris Response</w:t>
            </w:r>
          </w:p>
        </w:tc>
        <w:tc>
          <w:tcPr>
            <w:tcW w:w="2302" w:type="dxa"/>
            <w:tcBorders>
              <w:top w:val="single" w:sz="8" w:space="0" w:color="auto"/>
              <w:left w:val="nil"/>
              <w:bottom w:val="single" w:sz="8" w:space="0" w:color="auto"/>
              <w:right w:val="single" w:sz="8" w:space="0" w:color="auto"/>
            </w:tcBorders>
            <w:hideMark/>
          </w:tcPr>
          <w:p w14:paraId="6B59CFC0"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BSS Response</w:t>
            </w:r>
          </w:p>
        </w:tc>
        <w:tc>
          <w:tcPr>
            <w:tcW w:w="56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F83DCA0"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GPS Behavior</w:t>
            </w:r>
          </w:p>
        </w:tc>
      </w:tr>
      <w:tr w:rsidR="009B4DC8" w14:paraId="4EF6957B" w14:textId="77777777" w:rsidTr="00AE6234">
        <w:trPr>
          <w:trHeight w:val="272"/>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0155ADBB" w14:textId="77777777" w:rsidR="009B4DC8" w:rsidRDefault="009B4DC8" w:rsidP="00AE6234">
            <w:pPr>
              <w:autoSpaceDE w:val="0"/>
              <w:autoSpaceDN w:val="0"/>
              <w:rPr>
                <w:rFonts w:ascii="Calibri" w:eastAsiaTheme="minorHAnsi" w:hAnsi="Calibri"/>
                <w:b/>
                <w:bCs/>
                <w:sz w:val="22"/>
                <w:szCs w:val="22"/>
                <w:u w:val="single"/>
                <w:lang w:val="pt-BR"/>
              </w:rPr>
            </w:pPr>
            <w:r>
              <w:rPr>
                <w:b/>
                <w:bCs/>
                <w:u w:val="single"/>
                <w:lang w:val="pt-BR"/>
              </w:rPr>
              <w:t>Case1: The processor returns a missing record.</w:t>
            </w:r>
          </w:p>
        </w:tc>
      </w:tr>
      <w:tr w:rsidR="009B4DC8" w14:paraId="288AB3B6" w14:textId="77777777" w:rsidTr="00AE6234">
        <w:trPr>
          <w:trHeight w:val="1949"/>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64D17283"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5223074C" w14:textId="77777777" w:rsidR="009B4DC8" w:rsidRDefault="009B4DC8" w:rsidP="00AE6234">
            <w:pPr>
              <w:autoSpaceDE w:val="0"/>
              <w:autoSpaceDN w:val="0"/>
              <w:rPr>
                <w:lang w:val="pt-BR"/>
              </w:rPr>
            </w:pPr>
            <w:r>
              <w:rPr>
                <w:lang w:val="pt-BR"/>
              </w:rPr>
              <w:t>10,AA</w:t>
            </w:r>
          </w:p>
          <w:p w14:paraId="24DBC42E" w14:textId="77777777" w:rsidR="009B4DC8" w:rsidRDefault="009B4DC8" w:rsidP="00AE6234">
            <w:pPr>
              <w:autoSpaceDE w:val="0"/>
              <w:autoSpaceDN w:val="0"/>
              <w:rPr>
                <w:lang w:val="pt-BR"/>
              </w:rPr>
            </w:pPr>
            <w:r>
              <w:rPr>
                <w:lang w:val="pt-BR"/>
              </w:rPr>
              <w:t>12,BB</w:t>
            </w:r>
          </w:p>
          <w:p w14:paraId="1E01DCD3" w14:textId="77777777" w:rsidR="009B4DC8" w:rsidRDefault="009B4DC8" w:rsidP="00AE6234">
            <w:pPr>
              <w:autoSpaceDE w:val="0"/>
              <w:autoSpaceDN w:val="0"/>
              <w:rPr>
                <w:lang w:val="pt-BR"/>
              </w:rPr>
            </w:pPr>
            <w:r>
              <w:rPr>
                <w:lang w:val="pt-BR"/>
              </w:rPr>
              <w:t>Trailer1: 2,22</w:t>
            </w:r>
          </w:p>
          <w:p w14:paraId="48814266" w14:textId="77777777" w:rsidR="009B4DC8" w:rsidRDefault="009B4DC8" w:rsidP="00AE6234">
            <w:pPr>
              <w:autoSpaceDE w:val="0"/>
              <w:autoSpaceDN w:val="0"/>
              <w:rPr>
                <w:lang w:val="pt-BR"/>
              </w:rPr>
            </w:pPr>
            <w:r>
              <w:rPr>
                <w:lang w:val="pt-BR"/>
              </w:rPr>
              <w:t>Header2_Term2</w:t>
            </w:r>
          </w:p>
          <w:p w14:paraId="21DD224A" w14:textId="77777777" w:rsidR="009B4DC8" w:rsidRDefault="009B4DC8" w:rsidP="00AE6234">
            <w:pPr>
              <w:autoSpaceDE w:val="0"/>
              <w:autoSpaceDN w:val="0"/>
              <w:rPr>
                <w:lang w:val="pt-BR"/>
              </w:rPr>
            </w:pPr>
            <w:r>
              <w:rPr>
                <w:lang w:val="pt-BR"/>
              </w:rPr>
              <w:t>11,CC</w:t>
            </w:r>
          </w:p>
          <w:p w14:paraId="3B79458D" w14:textId="77777777" w:rsidR="009B4DC8" w:rsidRDefault="009B4DC8" w:rsidP="00AE6234">
            <w:pPr>
              <w:autoSpaceDE w:val="0"/>
              <w:autoSpaceDN w:val="0"/>
              <w:rPr>
                <w:lang w:val="pt-BR"/>
              </w:rPr>
            </w:pPr>
            <w:r>
              <w:rPr>
                <w:lang w:val="pt-BR"/>
              </w:rPr>
              <w:t>33,DD</w:t>
            </w:r>
          </w:p>
          <w:p w14:paraId="366E15CE" w14:textId="77777777" w:rsidR="009B4DC8" w:rsidRDefault="009B4DC8" w:rsidP="00AE6234">
            <w:pPr>
              <w:autoSpaceDE w:val="0"/>
              <w:autoSpaceDN w:val="0"/>
              <w:rPr>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384742AC"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20D59B3A" w14:textId="77777777" w:rsidR="009B4DC8" w:rsidRDefault="009B4DC8" w:rsidP="00AE6234">
            <w:pPr>
              <w:autoSpaceDE w:val="0"/>
              <w:autoSpaceDN w:val="0"/>
              <w:rPr>
                <w:lang w:val="pt-BR"/>
              </w:rPr>
            </w:pPr>
            <w:r>
              <w:rPr>
                <w:lang w:val="pt-BR"/>
              </w:rPr>
              <w:t>storeId1,12,CC</w:t>
            </w:r>
          </w:p>
          <w:p w14:paraId="3DB0B246" w14:textId="77777777" w:rsidR="009B4DC8" w:rsidRDefault="009B4DC8" w:rsidP="00AE6234">
            <w:pPr>
              <w:autoSpaceDE w:val="0"/>
              <w:autoSpaceDN w:val="0"/>
              <w:rPr>
                <w:lang w:val="pt-BR"/>
              </w:rPr>
            </w:pPr>
            <w:r>
              <w:rPr>
                <w:lang w:val="pt-BR"/>
              </w:rPr>
              <w:t>storeId1,33,DD</w:t>
            </w:r>
          </w:p>
          <w:p w14:paraId="3EB3F5BB" w14:textId="77777777" w:rsidR="009B4DC8" w:rsidRDefault="009B4DC8" w:rsidP="00AE6234">
            <w:pPr>
              <w:autoSpaceDE w:val="0"/>
              <w:autoSpaceDN w:val="0"/>
              <w:rPr>
                <w:lang w:val="pt-BR"/>
              </w:rPr>
            </w:pPr>
          </w:p>
          <w:p w14:paraId="18E6D9A8" w14:textId="77777777" w:rsidR="009B4DC8" w:rsidRDefault="009B4DC8" w:rsidP="00AE6234">
            <w:pPr>
              <w:rPr>
                <w:lang w:val="pt-BR"/>
              </w:rPr>
            </w:pPr>
          </w:p>
          <w:p w14:paraId="6B38C9E3" w14:textId="77777777" w:rsidR="009B4DC8" w:rsidRDefault="009B4DC8" w:rsidP="00AE6234">
            <w:pPr>
              <w:rPr>
                <w:lang w:val="pt-BR"/>
              </w:rPr>
            </w:pPr>
          </w:p>
          <w:p w14:paraId="7CA5EAB8" w14:textId="77777777" w:rsidR="009B4DC8" w:rsidRDefault="009B4DC8" w:rsidP="00AE6234">
            <w:pPr>
              <w:rPr>
                <w:lang w:val="pt-BR"/>
              </w:rPr>
            </w:pPr>
          </w:p>
          <w:p w14:paraId="042A8C35" w14:textId="77777777" w:rsidR="009B4DC8" w:rsidRDefault="009B4DC8" w:rsidP="00AE6234">
            <w:pPr>
              <w:rPr>
                <w:lang w:val="pt-BR"/>
              </w:rPr>
            </w:pPr>
          </w:p>
          <w:p w14:paraId="6F518E5D" w14:textId="77777777" w:rsidR="009B4DC8" w:rsidRDefault="009B4DC8" w:rsidP="00AE6234">
            <w:pPr>
              <w:ind w:firstLine="720"/>
              <w:rPr>
                <w:rFonts w:ascii="Calibri" w:eastAsiaTheme="minorHAnsi" w:hAnsi="Calibri"/>
                <w:sz w:val="22"/>
                <w:szCs w:val="22"/>
                <w:lang w:val="pt-BR"/>
              </w:rPr>
            </w:pPr>
          </w:p>
        </w:tc>
        <w:tc>
          <w:tcPr>
            <w:tcW w:w="2302" w:type="dxa"/>
            <w:tcBorders>
              <w:top w:val="nil"/>
              <w:left w:val="nil"/>
              <w:bottom w:val="nil"/>
              <w:right w:val="single" w:sz="8" w:space="0" w:color="auto"/>
            </w:tcBorders>
            <w:hideMark/>
          </w:tcPr>
          <w:p w14:paraId="26CF8012"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0170F6CE" w14:textId="77777777" w:rsidR="009B4DC8" w:rsidRDefault="009B4DC8" w:rsidP="00AE6234">
            <w:pPr>
              <w:autoSpaceDE w:val="0"/>
              <w:autoSpaceDN w:val="0"/>
              <w:rPr>
                <w:lang w:val="pt-BR"/>
              </w:rPr>
            </w:pPr>
            <w:r>
              <w:rPr>
                <w:lang w:val="pt-BR"/>
              </w:rPr>
              <w:t>10,AA</w:t>
            </w:r>
          </w:p>
          <w:p w14:paraId="65B8DC27" w14:textId="77777777" w:rsidR="009B4DC8" w:rsidRDefault="009B4DC8" w:rsidP="00AE6234">
            <w:pPr>
              <w:autoSpaceDE w:val="0"/>
              <w:autoSpaceDN w:val="0"/>
              <w:rPr>
                <w:lang w:val="pt-BR"/>
              </w:rPr>
            </w:pPr>
            <w:r>
              <w:rPr>
                <w:lang w:val="pt-BR"/>
              </w:rPr>
              <w:t>1,10,1,10</w:t>
            </w:r>
          </w:p>
          <w:p w14:paraId="7FE2C185" w14:textId="77777777" w:rsidR="009B4DC8" w:rsidRDefault="009B4DC8" w:rsidP="00AE6234">
            <w:pPr>
              <w:autoSpaceDE w:val="0"/>
              <w:autoSpaceDN w:val="0"/>
              <w:rPr>
                <w:lang w:val="pt-BR"/>
              </w:rPr>
            </w:pPr>
            <w:r>
              <w:rPr>
                <w:lang w:val="pt-BR"/>
              </w:rPr>
              <w:t>Header2_Term2</w:t>
            </w:r>
          </w:p>
          <w:p w14:paraId="39271290" w14:textId="77777777" w:rsidR="009B4DC8" w:rsidRDefault="009B4DC8" w:rsidP="00AE6234">
            <w:pPr>
              <w:autoSpaceDE w:val="0"/>
              <w:autoSpaceDN w:val="0"/>
              <w:rPr>
                <w:lang w:val="pt-BR"/>
              </w:rPr>
            </w:pPr>
            <w:r>
              <w:rPr>
                <w:lang w:val="pt-BR"/>
              </w:rPr>
              <w:t>11,CC</w:t>
            </w:r>
          </w:p>
          <w:p w14:paraId="2AFFF2E8" w14:textId="77777777" w:rsidR="009B4DC8" w:rsidRDefault="009B4DC8" w:rsidP="00AE6234">
            <w:pPr>
              <w:autoSpaceDE w:val="0"/>
              <w:autoSpaceDN w:val="0"/>
              <w:rPr>
                <w:lang w:val="pt-BR"/>
              </w:rPr>
            </w:pPr>
            <w:r>
              <w:rPr>
                <w:lang w:val="pt-BR"/>
              </w:rPr>
              <w:t>33,DD</w:t>
            </w:r>
          </w:p>
          <w:p w14:paraId="38168AE5" w14:textId="77777777" w:rsidR="009B4DC8" w:rsidRDefault="009B4DC8" w:rsidP="00AE6234">
            <w:pPr>
              <w:autoSpaceDE w:val="0"/>
              <w:autoSpaceDN w:val="0"/>
              <w:rPr>
                <w:rFonts w:ascii="Calibri" w:eastAsiaTheme="minorHAnsi" w:hAnsi="Calibri"/>
                <w:sz w:val="22"/>
                <w:szCs w:val="22"/>
                <w:lang w:val="pt-BR"/>
              </w:rPr>
            </w:pPr>
            <w:r>
              <w:rPr>
                <w:lang w:val="pt-BR"/>
              </w:rPr>
              <w:t>2,44,2,44</w:t>
            </w:r>
          </w:p>
        </w:tc>
        <w:tc>
          <w:tcPr>
            <w:tcW w:w="5670" w:type="dxa"/>
            <w:tcBorders>
              <w:top w:val="nil"/>
              <w:left w:val="nil"/>
              <w:bottom w:val="nil"/>
              <w:right w:val="single" w:sz="8" w:space="0" w:color="auto"/>
            </w:tcBorders>
            <w:tcMar>
              <w:top w:w="0" w:type="dxa"/>
              <w:left w:w="108" w:type="dxa"/>
              <w:bottom w:w="0" w:type="dxa"/>
              <w:right w:w="108" w:type="dxa"/>
            </w:tcMar>
          </w:tcPr>
          <w:p w14:paraId="53DB3A26" w14:textId="77777777" w:rsidR="009B4DC8" w:rsidRDefault="009B4DC8" w:rsidP="00AE6234">
            <w:pPr>
              <w:autoSpaceDE w:val="0"/>
              <w:autoSpaceDN w:val="0"/>
              <w:rPr>
                <w:rFonts w:ascii="Calibri" w:eastAsiaTheme="minorHAnsi" w:hAnsi="Calibri"/>
                <w:sz w:val="22"/>
                <w:szCs w:val="22"/>
                <w:lang w:val="pt-BR"/>
              </w:rPr>
            </w:pPr>
            <w:r>
              <w:rPr>
                <w:lang w:val="pt-BR"/>
              </w:rPr>
              <w:t xml:space="preserve">As per CR0032, in case of missing transaction, GPS must continue the process. </w:t>
            </w:r>
          </w:p>
          <w:p w14:paraId="1C529E2C" w14:textId="77777777" w:rsidR="009B4DC8" w:rsidRDefault="009B4DC8" w:rsidP="00AE6234">
            <w:pPr>
              <w:autoSpaceDE w:val="0"/>
              <w:autoSpaceDN w:val="0"/>
              <w:rPr>
                <w:lang w:val="pt-BR"/>
              </w:rPr>
            </w:pPr>
          </w:p>
        </w:tc>
      </w:tr>
      <w:tr w:rsidR="009B4DC8" w14:paraId="3108693E" w14:textId="77777777" w:rsidTr="00AE6234">
        <w:trPr>
          <w:trHeight w:val="272"/>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6C1D09A8"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Case2: The processor returns an extra record.</w:t>
            </w:r>
          </w:p>
        </w:tc>
      </w:tr>
      <w:tr w:rsidR="009B4DC8" w14:paraId="2E69F680" w14:textId="77777777" w:rsidTr="00AE6234">
        <w:trPr>
          <w:trHeight w:val="1823"/>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2ABA4910"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4791C6F9" w14:textId="77777777" w:rsidR="009B4DC8" w:rsidRDefault="009B4DC8" w:rsidP="00AE6234">
            <w:pPr>
              <w:autoSpaceDE w:val="0"/>
              <w:autoSpaceDN w:val="0"/>
              <w:rPr>
                <w:lang w:val="pt-BR"/>
              </w:rPr>
            </w:pPr>
            <w:r>
              <w:rPr>
                <w:lang w:val="pt-BR"/>
              </w:rPr>
              <w:t>10,AA</w:t>
            </w:r>
          </w:p>
          <w:p w14:paraId="3E8B2855" w14:textId="77777777" w:rsidR="009B4DC8" w:rsidRDefault="009B4DC8" w:rsidP="00AE6234">
            <w:pPr>
              <w:autoSpaceDE w:val="0"/>
              <w:autoSpaceDN w:val="0"/>
              <w:rPr>
                <w:lang w:val="pt-BR"/>
              </w:rPr>
            </w:pPr>
            <w:r>
              <w:rPr>
                <w:lang w:val="pt-BR"/>
              </w:rPr>
              <w:t>12,BB</w:t>
            </w:r>
          </w:p>
          <w:p w14:paraId="7B97119A" w14:textId="77777777" w:rsidR="009B4DC8" w:rsidRDefault="009B4DC8" w:rsidP="00AE6234">
            <w:pPr>
              <w:autoSpaceDE w:val="0"/>
              <w:autoSpaceDN w:val="0"/>
              <w:rPr>
                <w:lang w:val="pt-BR"/>
              </w:rPr>
            </w:pPr>
            <w:r>
              <w:rPr>
                <w:lang w:val="pt-BR"/>
              </w:rPr>
              <w:t>Trailer1:2,22</w:t>
            </w:r>
          </w:p>
          <w:p w14:paraId="6D8B4125" w14:textId="77777777" w:rsidR="009B4DC8" w:rsidRDefault="009B4DC8" w:rsidP="00AE6234">
            <w:pPr>
              <w:autoSpaceDE w:val="0"/>
              <w:autoSpaceDN w:val="0"/>
              <w:rPr>
                <w:lang w:val="pt-BR"/>
              </w:rPr>
            </w:pPr>
            <w:r>
              <w:rPr>
                <w:lang w:val="pt-BR"/>
              </w:rPr>
              <w:t>Header2_Term2</w:t>
            </w:r>
          </w:p>
          <w:p w14:paraId="124F208E" w14:textId="77777777" w:rsidR="009B4DC8" w:rsidRDefault="009B4DC8" w:rsidP="00AE6234">
            <w:pPr>
              <w:autoSpaceDE w:val="0"/>
              <w:autoSpaceDN w:val="0"/>
              <w:rPr>
                <w:lang w:val="pt-BR"/>
              </w:rPr>
            </w:pPr>
            <w:r>
              <w:rPr>
                <w:lang w:val="pt-BR"/>
              </w:rPr>
              <w:t>11,CC</w:t>
            </w:r>
          </w:p>
          <w:p w14:paraId="00A0A1A9" w14:textId="77777777" w:rsidR="009B4DC8" w:rsidRDefault="009B4DC8" w:rsidP="00AE6234">
            <w:pPr>
              <w:autoSpaceDE w:val="0"/>
              <w:autoSpaceDN w:val="0"/>
              <w:rPr>
                <w:lang w:val="pt-BR"/>
              </w:rPr>
            </w:pPr>
            <w:r>
              <w:rPr>
                <w:lang w:val="pt-BR"/>
              </w:rPr>
              <w:t>33,DD</w:t>
            </w:r>
          </w:p>
          <w:p w14:paraId="2D667B1B" w14:textId="77777777" w:rsidR="009B4DC8" w:rsidRDefault="009B4DC8" w:rsidP="00AE6234">
            <w:pPr>
              <w:rPr>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4F8D82D1"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02E06043" w14:textId="77777777" w:rsidR="009B4DC8" w:rsidRDefault="009B4DC8" w:rsidP="00AE6234">
            <w:pPr>
              <w:autoSpaceDE w:val="0"/>
              <w:autoSpaceDN w:val="0"/>
              <w:rPr>
                <w:lang w:val="pt-BR"/>
              </w:rPr>
            </w:pPr>
            <w:r>
              <w:rPr>
                <w:lang w:val="pt-BR"/>
              </w:rPr>
              <w:t>storeId1,12,BB</w:t>
            </w:r>
          </w:p>
          <w:p w14:paraId="74D99B6A" w14:textId="77777777" w:rsidR="009B4DC8" w:rsidRDefault="009B4DC8" w:rsidP="00AE6234">
            <w:pPr>
              <w:autoSpaceDE w:val="0"/>
              <w:autoSpaceDN w:val="0"/>
              <w:rPr>
                <w:lang w:val="pt-BR"/>
              </w:rPr>
            </w:pPr>
            <w:r>
              <w:rPr>
                <w:lang w:val="pt-BR"/>
              </w:rPr>
              <w:t>storeId1,99,EE (or null)</w:t>
            </w:r>
          </w:p>
          <w:p w14:paraId="5B2C30BD" w14:textId="77777777" w:rsidR="009B4DC8" w:rsidRDefault="009B4DC8" w:rsidP="00AE6234">
            <w:pPr>
              <w:autoSpaceDE w:val="0"/>
              <w:autoSpaceDN w:val="0"/>
              <w:rPr>
                <w:lang w:val="pt-BR"/>
              </w:rPr>
            </w:pPr>
            <w:r>
              <w:rPr>
                <w:lang w:val="pt-BR"/>
              </w:rPr>
              <w:t>storeId1,11,CC</w:t>
            </w:r>
          </w:p>
          <w:p w14:paraId="49569D66" w14:textId="77777777" w:rsidR="009B4DC8" w:rsidRDefault="009B4DC8" w:rsidP="00AE6234">
            <w:pPr>
              <w:autoSpaceDE w:val="0"/>
              <w:autoSpaceDN w:val="0"/>
              <w:rPr>
                <w:lang w:val="pt-BR"/>
              </w:rPr>
            </w:pPr>
            <w:r>
              <w:rPr>
                <w:lang w:val="pt-BR"/>
              </w:rPr>
              <w:t>storeId1,33,DD</w:t>
            </w:r>
          </w:p>
          <w:p w14:paraId="1AE12A9F" w14:textId="77777777" w:rsidR="009B4DC8" w:rsidRDefault="009B4DC8" w:rsidP="00AE6234">
            <w:pPr>
              <w:autoSpaceDE w:val="0"/>
              <w:autoSpaceDN w:val="0"/>
              <w:rPr>
                <w:lang w:val="pt-BR"/>
              </w:rPr>
            </w:pPr>
          </w:p>
          <w:p w14:paraId="4B2CE410"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14360C89"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788BAB9F" w14:textId="77777777" w:rsidR="009B4DC8" w:rsidRDefault="009B4DC8" w:rsidP="00AE6234">
            <w:pPr>
              <w:rPr>
                <w:lang w:val="pt-BR"/>
              </w:rPr>
            </w:pPr>
          </w:p>
          <w:p w14:paraId="2143FA62" w14:textId="77777777" w:rsidR="009B4DC8" w:rsidRDefault="009B4DC8" w:rsidP="00AE6234">
            <w:pPr>
              <w:rPr>
                <w:lang w:val="pt-BR"/>
              </w:rPr>
            </w:pPr>
          </w:p>
          <w:p w14:paraId="47E95299"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5D129EFB" w14:textId="77777777" w:rsidR="009B4DC8" w:rsidRDefault="009B4DC8" w:rsidP="00AE6234">
            <w:pPr>
              <w:autoSpaceDE w:val="0"/>
              <w:autoSpaceDN w:val="0"/>
              <w:rPr>
                <w:rFonts w:ascii="Calibri" w:eastAsiaTheme="minorHAnsi" w:hAnsi="Calibri"/>
                <w:sz w:val="22"/>
                <w:szCs w:val="22"/>
                <w:lang w:val="pt-BR"/>
              </w:rPr>
            </w:pPr>
            <w:r>
              <w:rPr>
                <w:lang w:val="pt-BR"/>
              </w:rPr>
              <w:t>In thgis scenario, EE is extra record, GPS stops the process. because the GPSTRN is not matched and input. Same thibng for null value</w:t>
            </w:r>
          </w:p>
        </w:tc>
      </w:tr>
      <w:tr w:rsidR="009B4DC8" w14:paraId="6A1F2768" w14:textId="77777777" w:rsidTr="00AE6234">
        <w:trPr>
          <w:trHeight w:val="351"/>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322254E2"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Case3: The processor returns unknown transaction</w:t>
            </w:r>
          </w:p>
        </w:tc>
      </w:tr>
      <w:tr w:rsidR="009B4DC8" w14:paraId="3F5260EB" w14:textId="77777777" w:rsidTr="00AE6234">
        <w:trPr>
          <w:trHeight w:val="1823"/>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4837C1A8"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1E0D340F" w14:textId="77777777" w:rsidR="009B4DC8" w:rsidRDefault="009B4DC8" w:rsidP="00AE6234">
            <w:pPr>
              <w:autoSpaceDE w:val="0"/>
              <w:autoSpaceDN w:val="0"/>
              <w:rPr>
                <w:lang w:val="pt-BR"/>
              </w:rPr>
            </w:pPr>
            <w:r>
              <w:rPr>
                <w:lang w:val="pt-BR"/>
              </w:rPr>
              <w:t>10,AA</w:t>
            </w:r>
          </w:p>
          <w:p w14:paraId="7B92D7BF" w14:textId="77777777" w:rsidR="009B4DC8" w:rsidRDefault="009B4DC8" w:rsidP="00AE6234">
            <w:pPr>
              <w:autoSpaceDE w:val="0"/>
              <w:autoSpaceDN w:val="0"/>
              <w:rPr>
                <w:lang w:val="pt-BR"/>
              </w:rPr>
            </w:pPr>
            <w:r>
              <w:rPr>
                <w:lang w:val="pt-BR"/>
              </w:rPr>
              <w:t>12,BB</w:t>
            </w:r>
          </w:p>
          <w:p w14:paraId="4B6BB259" w14:textId="77777777" w:rsidR="009B4DC8" w:rsidRDefault="009B4DC8" w:rsidP="00AE6234">
            <w:pPr>
              <w:autoSpaceDE w:val="0"/>
              <w:autoSpaceDN w:val="0"/>
              <w:rPr>
                <w:lang w:val="pt-BR"/>
              </w:rPr>
            </w:pPr>
            <w:r>
              <w:rPr>
                <w:lang w:val="pt-BR"/>
              </w:rPr>
              <w:t>Trailer1: 2,22</w:t>
            </w:r>
          </w:p>
          <w:p w14:paraId="7DA5D2D3" w14:textId="77777777" w:rsidR="009B4DC8" w:rsidRDefault="009B4DC8" w:rsidP="00AE6234">
            <w:pPr>
              <w:autoSpaceDE w:val="0"/>
              <w:autoSpaceDN w:val="0"/>
              <w:rPr>
                <w:lang w:val="pt-BR"/>
              </w:rPr>
            </w:pPr>
            <w:r>
              <w:rPr>
                <w:lang w:val="pt-BR"/>
              </w:rPr>
              <w:t>Header2_Term2</w:t>
            </w:r>
          </w:p>
          <w:p w14:paraId="5D95E854" w14:textId="77777777" w:rsidR="009B4DC8" w:rsidRDefault="009B4DC8" w:rsidP="00AE6234">
            <w:pPr>
              <w:autoSpaceDE w:val="0"/>
              <w:autoSpaceDN w:val="0"/>
              <w:rPr>
                <w:lang w:val="pt-BR"/>
              </w:rPr>
            </w:pPr>
            <w:r>
              <w:rPr>
                <w:lang w:val="pt-BR"/>
              </w:rPr>
              <w:t>11,CC</w:t>
            </w:r>
          </w:p>
          <w:p w14:paraId="5AFECC22" w14:textId="77777777" w:rsidR="009B4DC8" w:rsidRDefault="009B4DC8" w:rsidP="00AE6234">
            <w:pPr>
              <w:autoSpaceDE w:val="0"/>
              <w:autoSpaceDN w:val="0"/>
              <w:rPr>
                <w:lang w:val="pt-BR"/>
              </w:rPr>
            </w:pPr>
            <w:r>
              <w:rPr>
                <w:lang w:val="pt-BR"/>
              </w:rPr>
              <w:t>33,DD</w:t>
            </w:r>
          </w:p>
          <w:p w14:paraId="7BEA2A96" w14:textId="77777777" w:rsidR="009B4DC8" w:rsidRDefault="009B4DC8" w:rsidP="00AE6234">
            <w:pPr>
              <w:autoSpaceDE w:val="0"/>
              <w:autoSpaceDN w:val="0"/>
              <w:rPr>
                <w:rFonts w:ascii="Calibri" w:eastAsiaTheme="minorHAnsi" w:hAnsi="Calibri"/>
                <w:sz w:val="22"/>
                <w:szCs w:val="22"/>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6170AE75"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3AE1A2FC" w14:textId="77777777" w:rsidR="009B4DC8" w:rsidRDefault="009B4DC8" w:rsidP="00AE6234">
            <w:pPr>
              <w:autoSpaceDE w:val="0"/>
              <w:autoSpaceDN w:val="0"/>
              <w:rPr>
                <w:lang w:val="pt-BR"/>
              </w:rPr>
            </w:pPr>
            <w:r>
              <w:rPr>
                <w:lang w:val="pt-BR"/>
              </w:rPr>
              <w:t>storeId1,12,BB</w:t>
            </w:r>
          </w:p>
          <w:p w14:paraId="7D366746" w14:textId="77777777" w:rsidR="009B4DC8" w:rsidRDefault="009B4DC8" w:rsidP="00AE6234">
            <w:pPr>
              <w:autoSpaceDE w:val="0"/>
              <w:autoSpaceDN w:val="0"/>
              <w:rPr>
                <w:lang w:val="pt-BR"/>
              </w:rPr>
            </w:pPr>
            <w:r>
              <w:rPr>
                <w:lang w:val="pt-BR"/>
              </w:rPr>
              <w:t>storeId1,11,CC</w:t>
            </w:r>
          </w:p>
          <w:p w14:paraId="2B24DE71" w14:textId="77777777" w:rsidR="009B4DC8" w:rsidRDefault="009B4DC8" w:rsidP="00AE6234">
            <w:pPr>
              <w:autoSpaceDE w:val="0"/>
              <w:autoSpaceDN w:val="0"/>
              <w:rPr>
                <w:lang w:val="pt-BR"/>
              </w:rPr>
            </w:pPr>
            <w:r>
              <w:rPr>
                <w:lang w:val="pt-BR"/>
              </w:rPr>
              <w:t>storeId1,33, null</w:t>
            </w:r>
          </w:p>
          <w:p w14:paraId="40767230" w14:textId="77777777" w:rsidR="009B4DC8" w:rsidRDefault="009B4DC8" w:rsidP="00AE6234">
            <w:pPr>
              <w:autoSpaceDE w:val="0"/>
              <w:autoSpaceDN w:val="0"/>
              <w:rPr>
                <w:lang w:val="pt-BR"/>
              </w:rPr>
            </w:pPr>
          </w:p>
          <w:p w14:paraId="1B076CD0" w14:textId="77777777" w:rsidR="009B4DC8" w:rsidRDefault="009B4DC8" w:rsidP="00AE6234">
            <w:pPr>
              <w:autoSpaceDE w:val="0"/>
              <w:autoSpaceDN w:val="0"/>
              <w:rPr>
                <w:lang w:val="pt-BR"/>
              </w:rPr>
            </w:pPr>
          </w:p>
          <w:p w14:paraId="06E62515"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46294EFA"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39C79713" w14:textId="77777777" w:rsidR="009B4DC8" w:rsidRDefault="009B4DC8" w:rsidP="00AE6234">
            <w:pPr>
              <w:rPr>
                <w:lang w:val="pt-BR"/>
              </w:rPr>
            </w:pPr>
          </w:p>
          <w:p w14:paraId="38FB8DF8" w14:textId="77777777" w:rsidR="009B4DC8" w:rsidRDefault="009B4DC8" w:rsidP="00AE6234">
            <w:pPr>
              <w:rPr>
                <w:lang w:val="pt-BR"/>
              </w:rPr>
            </w:pPr>
          </w:p>
          <w:p w14:paraId="2582234F" w14:textId="77777777" w:rsidR="009B4DC8" w:rsidRDefault="009B4DC8" w:rsidP="00AE6234">
            <w:pPr>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0C915ABB" w14:textId="77777777" w:rsidR="009B4DC8" w:rsidRDefault="009B4DC8" w:rsidP="00AE6234">
            <w:pPr>
              <w:autoSpaceDE w:val="0"/>
              <w:autoSpaceDN w:val="0"/>
              <w:rPr>
                <w:rFonts w:ascii="Calibri" w:eastAsiaTheme="minorHAnsi" w:hAnsi="Calibri"/>
                <w:sz w:val="22"/>
                <w:szCs w:val="22"/>
                <w:u w:val="single"/>
                <w:lang w:val="pt-BR"/>
              </w:rPr>
            </w:pPr>
            <w:r>
              <w:rPr>
                <w:lang w:val="pt-BR"/>
              </w:rPr>
              <w:t>If the total amount is less or more than the BSS input, GPS logs a warning. There’s an extra record EE. So GPS stops the process</w:t>
            </w:r>
            <w:r>
              <w:rPr>
                <w:color w:val="1F497D" w:themeColor="dark2"/>
                <w:lang w:val="pt-BR"/>
              </w:rPr>
              <w:t>.</w:t>
            </w:r>
          </w:p>
        </w:tc>
      </w:tr>
      <w:tr w:rsidR="009B4DC8" w14:paraId="48AC7E9F" w14:textId="77777777" w:rsidTr="00AE6234">
        <w:trPr>
          <w:trHeight w:val="313"/>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565CFEEC"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Case4: The processor returns duplicate transaction</w:t>
            </w:r>
          </w:p>
        </w:tc>
      </w:tr>
      <w:tr w:rsidR="009B4DC8" w14:paraId="3E6C5C15" w14:textId="77777777" w:rsidTr="00AE6234">
        <w:trPr>
          <w:trHeight w:val="524"/>
        </w:trPr>
        <w:tc>
          <w:tcPr>
            <w:tcW w:w="2093"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1C828044"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557F76C3" w14:textId="77777777" w:rsidR="009B4DC8" w:rsidRDefault="009B4DC8" w:rsidP="00AE6234">
            <w:pPr>
              <w:autoSpaceDE w:val="0"/>
              <w:autoSpaceDN w:val="0"/>
              <w:rPr>
                <w:lang w:val="pt-BR"/>
              </w:rPr>
            </w:pPr>
            <w:r>
              <w:rPr>
                <w:lang w:val="pt-BR"/>
              </w:rPr>
              <w:t>10,AA</w:t>
            </w:r>
          </w:p>
          <w:p w14:paraId="15FBEA50" w14:textId="77777777" w:rsidR="009B4DC8" w:rsidRDefault="009B4DC8" w:rsidP="00AE6234">
            <w:pPr>
              <w:autoSpaceDE w:val="0"/>
              <w:autoSpaceDN w:val="0"/>
              <w:rPr>
                <w:lang w:val="pt-BR"/>
              </w:rPr>
            </w:pPr>
            <w:r>
              <w:rPr>
                <w:lang w:val="pt-BR"/>
              </w:rPr>
              <w:t>12,BB</w:t>
            </w:r>
          </w:p>
          <w:p w14:paraId="7C58BFDF" w14:textId="77777777" w:rsidR="009B4DC8" w:rsidRDefault="009B4DC8" w:rsidP="00AE6234">
            <w:pPr>
              <w:autoSpaceDE w:val="0"/>
              <w:autoSpaceDN w:val="0"/>
              <w:rPr>
                <w:lang w:val="pt-BR"/>
              </w:rPr>
            </w:pPr>
            <w:r>
              <w:rPr>
                <w:lang w:val="pt-BR"/>
              </w:rPr>
              <w:t>Trailer1:2,22</w:t>
            </w:r>
          </w:p>
          <w:p w14:paraId="73C5D2C8" w14:textId="77777777" w:rsidR="009B4DC8" w:rsidRDefault="009B4DC8" w:rsidP="00AE6234">
            <w:pPr>
              <w:autoSpaceDE w:val="0"/>
              <w:autoSpaceDN w:val="0"/>
              <w:rPr>
                <w:lang w:val="pt-BR"/>
              </w:rPr>
            </w:pPr>
            <w:r>
              <w:rPr>
                <w:lang w:val="pt-BR"/>
              </w:rPr>
              <w:t>Header2_Term2</w:t>
            </w:r>
          </w:p>
          <w:p w14:paraId="07343DC4" w14:textId="77777777" w:rsidR="009B4DC8" w:rsidRDefault="009B4DC8" w:rsidP="00AE6234">
            <w:pPr>
              <w:autoSpaceDE w:val="0"/>
              <w:autoSpaceDN w:val="0"/>
              <w:rPr>
                <w:lang w:val="pt-BR"/>
              </w:rPr>
            </w:pPr>
            <w:r>
              <w:rPr>
                <w:lang w:val="pt-BR"/>
              </w:rPr>
              <w:t>11,CC</w:t>
            </w:r>
          </w:p>
          <w:p w14:paraId="7A324C76" w14:textId="77777777" w:rsidR="009B4DC8" w:rsidRDefault="009B4DC8" w:rsidP="00AE6234">
            <w:pPr>
              <w:autoSpaceDE w:val="0"/>
              <w:autoSpaceDN w:val="0"/>
              <w:rPr>
                <w:lang w:val="pt-BR"/>
              </w:rPr>
            </w:pPr>
            <w:r>
              <w:rPr>
                <w:lang w:val="pt-BR"/>
              </w:rPr>
              <w:t>33,DD</w:t>
            </w:r>
          </w:p>
          <w:p w14:paraId="76AC36E9" w14:textId="77777777" w:rsidR="009B4DC8" w:rsidRDefault="009B4DC8" w:rsidP="00AE6234">
            <w:pPr>
              <w:autoSpaceDE w:val="0"/>
              <w:autoSpaceDN w:val="0"/>
              <w:rPr>
                <w:lang w:val="pt-BR"/>
              </w:rPr>
            </w:pPr>
            <w:r>
              <w:rPr>
                <w:lang w:val="pt-BR"/>
              </w:rPr>
              <w:t>Trailer 2:2,44</w:t>
            </w:r>
          </w:p>
        </w:tc>
        <w:tc>
          <w:tcPr>
            <w:tcW w:w="2268" w:type="dxa"/>
            <w:vMerge w:val="restart"/>
            <w:tcBorders>
              <w:top w:val="nil"/>
              <w:left w:val="nil"/>
              <w:bottom w:val="single" w:sz="8" w:space="0" w:color="auto"/>
              <w:right w:val="single" w:sz="8" w:space="0" w:color="auto"/>
            </w:tcBorders>
            <w:tcMar>
              <w:top w:w="0" w:type="dxa"/>
              <w:left w:w="108" w:type="dxa"/>
              <w:bottom w:w="0" w:type="dxa"/>
              <w:right w:w="108" w:type="dxa"/>
            </w:tcMar>
          </w:tcPr>
          <w:p w14:paraId="47C38600"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32F8837F" w14:textId="77777777" w:rsidR="009B4DC8" w:rsidRDefault="009B4DC8" w:rsidP="00AE6234">
            <w:pPr>
              <w:autoSpaceDE w:val="0"/>
              <w:autoSpaceDN w:val="0"/>
              <w:rPr>
                <w:lang w:val="pt-BR"/>
              </w:rPr>
            </w:pPr>
            <w:r>
              <w:rPr>
                <w:lang w:val="pt-BR"/>
              </w:rPr>
              <w:t>storeId1,12,BB</w:t>
            </w:r>
          </w:p>
          <w:p w14:paraId="02D95C48" w14:textId="77777777" w:rsidR="009B4DC8" w:rsidRDefault="009B4DC8" w:rsidP="00AE6234">
            <w:pPr>
              <w:autoSpaceDE w:val="0"/>
              <w:autoSpaceDN w:val="0"/>
              <w:rPr>
                <w:lang w:val="pt-BR"/>
              </w:rPr>
            </w:pPr>
            <w:r>
              <w:rPr>
                <w:lang w:val="pt-BR"/>
              </w:rPr>
              <w:t>storeId1,11,BB</w:t>
            </w:r>
          </w:p>
          <w:p w14:paraId="67B5F206" w14:textId="77777777" w:rsidR="009B4DC8" w:rsidRDefault="009B4DC8" w:rsidP="00AE6234">
            <w:pPr>
              <w:autoSpaceDE w:val="0"/>
              <w:autoSpaceDN w:val="0"/>
              <w:rPr>
                <w:lang w:val="pt-BR"/>
              </w:rPr>
            </w:pPr>
            <w:r>
              <w:rPr>
                <w:lang w:val="pt-BR"/>
              </w:rPr>
              <w:t>storeId1,33,DD</w:t>
            </w:r>
          </w:p>
          <w:p w14:paraId="4A12AF0A" w14:textId="77777777" w:rsidR="009B4DC8" w:rsidRDefault="009B4DC8" w:rsidP="00AE6234">
            <w:pPr>
              <w:autoSpaceDE w:val="0"/>
              <w:autoSpaceDN w:val="0"/>
              <w:rPr>
                <w:lang w:val="pt-BR"/>
              </w:rPr>
            </w:pPr>
          </w:p>
          <w:p w14:paraId="49D201D3" w14:textId="77777777" w:rsidR="009B4DC8" w:rsidRDefault="009B4DC8" w:rsidP="00AE6234">
            <w:pPr>
              <w:autoSpaceDE w:val="0"/>
              <w:autoSpaceDN w:val="0"/>
              <w:rPr>
                <w:lang w:val="pt-BR"/>
              </w:rPr>
            </w:pPr>
          </w:p>
          <w:p w14:paraId="189CEAC6" w14:textId="77777777" w:rsidR="009B4DC8" w:rsidRDefault="009B4DC8" w:rsidP="00AE6234">
            <w:pPr>
              <w:autoSpaceDE w:val="0"/>
              <w:autoSpaceDN w:val="0"/>
              <w:rPr>
                <w:lang w:val="pt-BR"/>
              </w:rPr>
            </w:pPr>
          </w:p>
          <w:p w14:paraId="56E76FB7" w14:textId="77777777" w:rsidR="009B4DC8" w:rsidRDefault="009B4DC8" w:rsidP="00AE6234">
            <w:pPr>
              <w:autoSpaceDE w:val="0"/>
              <w:autoSpaceDN w:val="0"/>
              <w:rPr>
                <w:lang w:val="pt-BR"/>
              </w:rPr>
            </w:pPr>
          </w:p>
          <w:p w14:paraId="07B5ABC1"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5F8AD0A5"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6B73395C" w14:textId="77777777" w:rsidR="009B4DC8" w:rsidRDefault="009B4DC8" w:rsidP="00AE6234">
            <w:pPr>
              <w:autoSpaceDE w:val="0"/>
              <w:autoSpaceDN w:val="0"/>
              <w:rPr>
                <w:rFonts w:ascii="Calibri" w:eastAsiaTheme="minorHAnsi" w:hAnsi="Calibri"/>
                <w:sz w:val="22"/>
                <w:szCs w:val="22"/>
                <w:lang w:val="pt-BR"/>
              </w:rPr>
            </w:pPr>
            <w:r>
              <w:rPr>
                <w:lang w:val="pt-BR"/>
              </w:rPr>
              <w:t>The processor returns the same number of transactions and the total amount is same as per input but there’s a  duplicate  transaction (BB)</w:t>
            </w:r>
          </w:p>
        </w:tc>
      </w:tr>
      <w:tr w:rsidR="009B4DC8" w14:paraId="7E55C88E" w14:textId="77777777" w:rsidTr="00AE6234">
        <w:trPr>
          <w:trHeight w:val="1142"/>
        </w:trPr>
        <w:tc>
          <w:tcPr>
            <w:tcW w:w="0" w:type="auto"/>
            <w:vMerge/>
            <w:tcBorders>
              <w:top w:val="nil"/>
              <w:left w:val="nil"/>
              <w:bottom w:val="single" w:sz="8" w:space="0" w:color="auto"/>
              <w:right w:val="single" w:sz="8" w:space="0" w:color="auto"/>
            </w:tcBorders>
            <w:vAlign w:val="center"/>
            <w:hideMark/>
          </w:tcPr>
          <w:p w14:paraId="5E156D6A" w14:textId="77777777" w:rsidR="009B4DC8" w:rsidRDefault="009B4DC8" w:rsidP="00AE6234">
            <w:pPr>
              <w:widowControl/>
              <w:spacing w:line="240" w:lineRule="auto"/>
              <w:rPr>
                <w:lang w:val="pt-BR"/>
              </w:rPr>
            </w:pPr>
          </w:p>
        </w:tc>
        <w:tc>
          <w:tcPr>
            <w:tcW w:w="0" w:type="auto"/>
            <w:vMerge/>
            <w:tcBorders>
              <w:top w:val="nil"/>
              <w:left w:val="nil"/>
              <w:bottom w:val="single" w:sz="8" w:space="0" w:color="auto"/>
              <w:right w:val="single" w:sz="8" w:space="0" w:color="auto"/>
            </w:tcBorders>
            <w:vAlign w:val="center"/>
            <w:hideMark/>
          </w:tcPr>
          <w:p w14:paraId="771368E6" w14:textId="77777777" w:rsidR="009B4DC8" w:rsidRDefault="009B4DC8" w:rsidP="00AE6234">
            <w:pPr>
              <w:widowControl/>
              <w:spacing w:line="240" w:lineRule="auto"/>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3EAC4740"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72363A4A"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25671322" w14:textId="77777777" w:rsidR="009B4DC8" w:rsidRDefault="009B4DC8" w:rsidP="00AE6234">
            <w:pPr>
              <w:autoSpaceDE w:val="0"/>
              <w:autoSpaceDN w:val="0"/>
              <w:rPr>
                <w:rFonts w:ascii="Calibri" w:eastAsiaTheme="minorHAnsi" w:hAnsi="Calibri"/>
                <w:sz w:val="22"/>
                <w:szCs w:val="22"/>
                <w:lang w:val="pt-BR"/>
              </w:rPr>
            </w:pPr>
            <w:r>
              <w:rPr>
                <w:lang w:val="pt-BR"/>
              </w:rPr>
              <w:t>If the second BB is in the same commit interval (GPS read a certain group of transactions), it will be overriden, and it’s the second BB transaction that will be processed. But after transformation, the audit and check raise that the number of transactions after transformation is not the same as per Processor Response. In this case the process is stopped</w:t>
            </w:r>
          </w:p>
        </w:tc>
      </w:tr>
      <w:tr w:rsidR="009B4DC8" w14:paraId="25F5FE24" w14:textId="77777777" w:rsidTr="00AE6234">
        <w:trPr>
          <w:trHeight w:val="1037"/>
        </w:trPr>
        <w:tc>
          <w:tcPr>
            <w:tcW w:w="0" w:type="auto"/>
            <w:vMerge/>
            <w:tcBorders>
              <w:top w:val="nil"/>
              <w:left w:val="nil"/>
              <w:bottom w:val="single" w:sz="8" w:space="0" w:color="auto"/>
              <w:right w:val="single" w:sz="8" w:space="0" w:color="auto"/>
            </w:tcBorders>
            <w:vAlign w:val="center"/>
            <w:hideMark/>
          </w:tcPr>
          <w:p w14:paraId="3BFBDB2F" w14:textId="77777777" w:rsidR="009B4DC8" w:rsidRDefault="009B4DC8" w:rsidP="00AE6234">
            <w:pPr>
              <w:widowControl/>
              <w:spacing w:line="240" w:lineRule="auto"/>
              <w:rPr>
                <w:lang w:val="pt-BR"/>
              </w:rPr>
            </w:pPr>
          </w:p>
        </w:tc>
        <w:tc>
          <w:tcPr>
            <w:tcW w:w="0" w:type="auto"/>
            <w:vMerge/>
            <w:tcBorders>
              <w:top w:val="nil"/>
              <w:left w:val="nil"/>
              <w:bottom w:val="single" w:sz="8" w:space="0" w:color="auto"/>
              <w:right w:val="single" w:sz="8" w:space="0" w:color="auto"/>
            </w:tcBorders>
            <w:vAlign w:val="center"/>
            <w:hideMark/>
          </w:tcPr>
          <w:p w14:paraId="48146D9E" w14:textId="77777777" w:rsidR="009B4DC8" w:rsidRDefault="009B4DC8" w:rsidP="00AE6234">
            <w:pPr>
              <w:widowControl/>
              <w:spacing w:line="240" w:lineRule="auto"/>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hideMark/>
          </w:tcPr>
          <w:p w14:paraId="52BE348B"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65F292C8" w14:textId="77777777" w:rsidR="009B4DC8" w:rsidRDefault="009B4DC8" w:rsidP="00AE6234">
            <w:pPr>
              <w:autoSpaceDE w:val="0"/>
              <w:autoSpaceDN w:val="0"/>
              <w:rPr>
                <w:rFonts w:ascii="Calibri" w:eastAsiaTheme="minorHAnsi" w:hAnsi="Calibri"/>
                <w:sz w:val="22"/>
                <w:szCs w:val="22"/>
                <w:lang w:val="pt-BR"/>
              </w:rPr>
            </w:pPr>
            <w:r>
              <w:rPr>
                <w:lang w:val="pt-BR"/>
              </w:rPr>
              <w:t>If the second BB is not in the same commit interval, the first BB  is processed and removed from memory, but the second one is considered as an extra record. In this case, the process will be stopped.</w:t>
            </w:r>
          </w:p>
        </w:tc>
      </w:tr>
    </w:tbl>
    <w:p w14:paraId="69236BBD" w14:textId="77777777" w:rsidR="009B4DC8" w:rsidRDefault="009B4DC8" w:rsidP="009B4DC8">
      <w:pPr>
        <w:rPr>
          <w:b/>
          <w:u w:val="single"/>
        </w:rPr>
      </w:pPr>
    </w:p>
    <w:p w14:paraId="0EE92880" w14:textId="77777777" w:rsidR="009B4DC8" w:rsidRDefault="009B4DC8" w:rsidP="009B4DC8">
      <w:pPr>
        <w:widowControl/>
        <w:spacing w:line="240" w:lineRule="auto"/>
        <w:rPr>
          <w:b/>
          <w:u w:val="single"/>
        </w:rPr>
      </w:pPr>
      <w:r>
        <w:rPr>
          <w:b/>
          <w:u w:val="single"/>
        </w:rPr>
        <w:br w:type="page"/>
      </w:r>
    </w:p>
    <w:p w14:paraId="21C36D20" w14:textId="77777777" w:rsidR="009B4DC8" w:rsidRPr="00D77B52" w:rsidRDefault="009B4DC8" w:rsidP="00D77B52">
      <w:pPr>
        <w:pStyle w:val="Heading5"/>
        <w:numPr>
          <w:ilvl w:val="4"/>
          <w:numId w:val="2"/>
        </w:numPr>
        <w:rPr>
          <w:lang w:val="en-CA"/>
        </w:rPr>
      </w:pPr>
      <w:r w:rsidRPr="00D77B52">
        <w:rPr>
          <w:lang w:val="en-CA"/>
        </w:rPr>
        <w:lastRenderedPageBreak/>
        <w:t>TX Level Validation:</w:t>
      </w:r>
    </w:p>
    <w:p w14:paraId="613E280F" w14:textId="77777777" w:rsidR="009B4DC8" w:rsidRDefault="009B4DC8" w:rsidP="009B4DC8">
      <w:pPr>
        <w:rPr>
          <w:lang w:val="en-CA"/>
        </w:rPr>
      </w:pPr>
    </w:p>
    <w:p w14:paraId="2893B393" w14:textId="77777777" w:rsidR="009B4DC8" w:rsidRDefault="009B4DC8" w:rsidP="00996F09">
      <w:pPr>
        <w:numPr>
          <w:ilvl w:val="0"/>
          <w:numId w:val="37"/>
        </w:numPr>
        <w:rPr>
          <w:lang w:val="en-CA"/>
        </w:rPr>
      </w:pPr>
      <w:r>
        <w:rPr>
          <w:lang w:val="en-CA"/>
        </w:rPr>
        <w:t xml:space="preserve">Layouts of the data records are validated. </w:t>
      </w:r>
    </w:p>
    <w:p w14:paraId="455CC600" w14:textId="77777777" w:rsidR="009B4DC8" w:rsidRDefault="009B4DC8" w:rsidP="009B4DC8">
      <w:pPr>
        <w:ind w:left="720"/>
        <w:rPr>
          <w:lang w:val="en-CA"/>
        </w:rPr>
      </w:pPr>
    </w:p>
    <w:p w14:paraId="1324BF4D" w14:textId="77777777" w:rsidR="009B4DC8" w:rsidRDefault="009B4DC8" w:rsidP="00996F09">
      <w:pPr>
        <w:pStyle w:val="ListParagraph0"/>
        <w:numPr>
          <w:ilvl w:val="0"/>
          <w:numId w:val="35"/>
        </w:numPr>
        <w:rPr>
          <w:lang w:val="en-CA"/>
        </w:rPr>
      </w:pPr>
      <w:r>
        <w:rPr>
          <w:lang w:val="en-CA"/>
        </w:rPr>
        <w:t>If the input file is in CSV format then it should have the number of commas as per the specifications for the TX record.</w:t>
      </w:r>
    </w:p>
    <w:p w14:paraId="03CBA386" w14:textId="2572EA51" w:rsidR="009B4DC8" w:rsidRDefault="009B4DC8" w:rsidP="00996F09">
      <w:pPr>
        <w:pStyle w:val="ListParagraph0"/>
        <w:numPr>
          <w:ilvl w:val="0"/>
          <w:numId w:val="35"/>
        </w:numPr>
        <w:rPr>
          <w:lang w:val="en-CA"/>
        </w:rPr>
      </w:pPr>
      <w:r>
        <w:rPr>
          <w:lang w:val="en-CA"/>
        </w:rPr>
        <w:t xml:space="preserve">If the input file is in Fixed </w:t>
      </w:r>
      <w:r w:rsidR="00AC40B2">
        <w:rPr>
          <w:lang w:val="en-CA"/>
        </w:rPr>
        <w:t>Length</w:t>
      </w:r>
      <w:r>
        <w:rPr>
          <w:lang w:val="en-CA"/>
        </w:rPr>
        <w:t xml:space="preserve"> format then it should have exact characters as per the specifications for the TX record.</w:t>
      </w:r>
    </w:p>
    <w:p w14:paraId="364D0826" w14:textId="77777777" w:rsidR="009B4DC8" w:rsidRDefault="009B4DC8" w:rsidP="009B4DC8">
      <w:pPr>
        <w:ind w:left="720"/>
        <w:rPr>
          <w:lang w:val="en-CA"/>
        </w:rPr>
      </w:pPr>
    </w:p>
    <w:p w14:paraId="443E63AF" w14:textId="77777777" w:rsidR="009B4DC8" w:rsidRDefault="009B4DC8" w:rsidP="00996F09">
      <w:pPr>
        <w:numPr>
          <w:ilvl w:val="0"/>
          <w:numId w:val="37"/>
        </w:numPr>
        <w:rPr>
          <w:lang w:val="en-CA"/>
        </w:rPr>
      </w:pPr>
      <w:r>
        <w:rPr>
          <w:lang w:val="en-CA"/>
        </w:rPr>
        <w:t>Validate the Transaction Type. Based on the processorID, property file is read and valid values for the TxType is taken and used.</w:t>
      </w:r>
    </w:p>
    <w:p w14:paraId="28830E29" w14:textId="77777777" w:rsidR="009B4DC8" w:rsidRDefault="009B4DC8" w:rsidP="009B4DC8">
      <w:pPr>
        <w:ind w:left="72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2967"/>
        <w:gridCol w:w="2017"/>
        <w:gridCol w:w="1805"/>
      </w:tblGrid>
      <w:tr w:rsidR="009B4DC8" w14:paraId="3C578276"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6C30FB7" w14:textId="77777777" w:rsidR="009B4DC8" w:rsidRDefault="009B4DC8" w:rsidP="00AE6234">
            <w:pPr>
              <w:rPr>
                <w:b/>
                <w:lang w:val="en-CA"/>
              </w:rPr>
            </w:pPr>
            <w:r>
              <w:rPr>
                <w:b/>
                <w:lang w:val="en-CA"/>
              </w:rPr>
              <w:t>SI No</w:t>
            </w:r>
          </w:p>
        </w:tc>
        <w:tc>
          <w:tcPr>
            <w:tcW w:w="2967" w:type="dxa"/>
            <w:tcBorders>
              <w:top w:val="single" w:sz="4" w:space="0" w:color="auto"/>
              <w:left w:val="single" w:sz="4" w:space="0" w:color="auto"/>
              <w:bottom w:val="single" w:sz="4" w:space="0" w:color="auto"/>
              <w:right w:val="single" w:sz="4" w:space="0" w:color="auto"/>
            </w:tcBorders>
            <w:hideMark/>
          </w:tcPr>
          <w:p w14:paraId="443EAAA2" w14:textId="77777777" w:rsidR="009B4DC8" w:rsidRDefault="009B4DC8" w:rsidP="00AE6234">
            <w:pPr>
              <w:rPr>
                <w:b/>
                <w:lang w:val="en-CA"/>
              </w:rPr>
            </w:pPr>
            <w:r>
              <w:rPr>
                <w:b/>
                <w:lang w:val="en-CA"/>
              </w:rPr>
              <w:t>Steps</w:t>
            </w:r>
          </w:p>
        </w:tc>
        <w:tc>
          <w:tcPr>
            <w:tcW w:w="2017" w:type="dxa"/>
            <w:tcBorders>
              <w:top w:val="single" w:sz="4" w:space="0" w:color="auto"/>
              <w:left w:val="single" w:sz="4" w:space="0" w:color="auto"/>
              <w:bottom w:val="single" w:sz="4" w:space="0" w:color="auto"/>
              <w:right w:val="single" w:sz="4" w:space="0" w:color="auto"/>
            </w:tcBorders>
            <w:hideMark/>
          </w:tcPr>
          <w:p w14:paraId="3324E9CF" w14:textId="77777777" w:rsidR="009B4DC8" w:rsidRDefault="009B4DC8" w:rsidP="00AE6234">
            <w:pPr>
              <w:rPr>
                <w:b/>
                <w:lang w:val="en-CA"/>
              </w:rPr>
            </w:pPr>
            <w:r>
              <w:rPr>
                <w:b/>
                <w:lang w:val="en-CA"/>
              </w:rPr>
              <w:t>Success/Failure</w:t>
            </w:r>
          </w:p>
        </w:tc>
        <w:tc>
          <w:tcPr>
            <w:tcW w:w="1805" w:type="dxa"/>
            <w:tcBorders>
              <w:top w:val="single" w:sz="4" w:space="0" w:color="auto"/>
              <w:left w:val="single" w:sz="4" w:space="0" w:color="auto"/>
              <w:bottom w:val="single" w:sz="4" w:space="0" w:color="auto"/>
              <w:right w:val="single" w:sz="4" w:space="0" w:color="auto"/>
            </w:tcBorders>
            <w:hideMark/>
          </w:tcPr>
          <w:p w14:paraId="2A2A85B0" w14:textId="77777777" w:rsidR="009B4DC8" w:rsidRDefault="009B4DC8" w:rsidP="00AE6234">
            <w:pPr>
              <w:rPr>
                <w:b/>
                <w:lang w:val="en-CA"/>
              </w:rPr>
            </w:pPr>
            <w:r>
              <w:rPr>
                <w:b/>
                <w:lang w:val="en-CA"/>
              </w:rPr>
              <w:t>Error Code</w:t>
            </w:r>
          </w:p>
        </w:tc>
      </w:tr>
      <w:tr w:rsidR="009B4DC8" w14:paraId="7A3F707D"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434B453" w14:textId="77777777" w:rsidR="009B4DC8" w:rsidRDefault="009B4DC8" w:rsidP="00AE6234">
            <w:pPr>
              <w:rPr>
                <w:lang w:val="en-CA"/>
              </w:rPr>
            </w:pPr>
            <w:r>
              <w:rPr>
                <w:lang w:val="en-CA"/>
              </w:rPr>
              <w:t xml:space="preserve">       1.</w:t>
            </w:r>
          </w:p>
        </w:tc>
        <w:tc>
          <w:tcPr>
            <w:tcW w:w="2967" w:type="dxa"/>
            <w:tcBorders>
              <w:top w:val="single" w:sz="4" w:space="0" w:color="auto"/>
              <w:left w:val="single" w:sz="4" w:space="0" w:color="auto"/>
              <w:bottom w:val="single" w:sz="4" w:space="0" w:color="auto"/>
              <w:right w:val="single" w:sz="4" w:space="0" w:color="auto"/>
            </w:tcBorders>
            <w:hideMark/>
          </w:tcPr>
          <w:p w14:paraId="74F68441" w14:textId="77777777" w:rsidR="009B4DC8" w:rsidRDefault="009B4DC8" w:rsidP="00AE6234">
            <w:pPr>
              <w:rPr>
                <w:lang w:val="en-CA"/>
              </w:rPr>
            </w:pPr>
            <w:r>
              <w:rPr>
                <w:lang w:val="en-CA"/>
              </w:rPr>
              <w:t>If TxType field contains PURC.</w:t>
            </w:r>
          </w:p>
        </w:tc>
        <w:tc>
          <w:tcPr>
            <w:tcW w:w="2017" w:type="dxa"/>
            <w:tcBorders>
              <w:top w:val="single" w:sz="4" w:space="0" w:color="auto"/>
              <w:left w:val="single" w:sz="4" w:space="0" w:color="auto"/>
              <w:bottom w:val="single" w:sz="4" w:space="0" w:color="auto"/>
              <w:right w:val="single" w:sz="4" w:space="0" w:color="auto"/>
            </w:tcBorders>
            <w:hideMark/>
          </w:tcPr>
          <w:p w14:paraId="303CA2FB"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21454A48" w14:textId="77777777" w:rsidR="009B4DC8" w:rsidRDefault="009B4DC8" w:rsidP="00AE6234">
            <w:pPr>
              <w:rPr>
                <w:lang w:val="en-CA"/>
              </w:rPr>
            </w:pPr>
            <w:r>
              <w:rPr>
                <w:lang w:val="en-CA"/>
              </w:rPr>
              <w:t>NA</w:t>
            </w:r>
          </w:p>
        </w:tc>
      </w:tr>
      <w:tr w:rsidR="009B4DC8" w14:paraId="49D1FE06"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ECB5E6C" w14:textId="77777777" w:rsidR="009B4DC8" w:rsidRDefault="009B4DC8" w:rsidP="00AE6234">
            <w:pPr>
              <w:ind w:left="360"/>
              <w:rPr>
                <w:lang w:val="en-CA"/>
              </w:rPr>
            </w:pPr>
            <w:r>
              <w:rPr>
                <w:lang w:val="en-CA"/>
              </w:rPr>
              <w:t>2.</w:t>
            </w:r>
          </w:p>
        </w:tc>
        <w:tc>
          <w:tcPr>
            <w:tcW w:w="2967" w:type="dxa"/>
            <w:tcBorders>
              <w:top w:val="single" w:sz="4" w:space="0" w:color="auto"/>
              <w:left w:val="single" w:sz="4" w:space="0" w:color="auto"/>
              <w:bottom w:val="single" w:sz="4" w:space="0" w:color="auto"/>
              <w:right w:val="single" w:sz="4" w:space="0" w:color="auto"/>
            </w:tcBorders>
            <w:hideMark/>
          </w:tcPr>
          <w:p w14:paraId="0AF24E8C" w14:textId="77777777" w:rsidR="009B4DC8" w:rsidRDefault="009B4DC8" w:rsidP="00AE6234">
            <w:pPr>
              <w:rPr>
                <w:lang w:val="en-CA"/>
              </w:rPr>
            </w:pPr>
            <w:r>
              <w:rPr>
                <w:lang w:val="en-CA"/>
              </w:rPr>
              <w:t>If TxType field contains RFND.</w:t>
            </w:r>
          </w:p>
        </w:tc>
        <w:tc>
          <w:tcPr>
            <w:tcW w:w="2017" w:type="dxa"/>
            <w:tcBorders>
              <w:top w:val="single" w:sz="4" w:space="0" w:color="auto"/>
              <w:left w:val="single" w:sz="4" w:space="0" w:color="auto"/>
              <w:bottom w:val="single" w:sz="4" w:space="0" w:color="auto"/>
              <w:right w:val="single" w:sz="4" w:space="0" w:color="auto"/>
            </w:tcBorders>
            <w:hideMark/>
          </w:tcPr>
          <w:p w14:paraId="0CBC0756"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247223BE" w14:textId="77777777" w:rsidR="009B4DC8" w:rsidRDefault="009B4DC8" w:rsidP="00AE6234">
            <w:pPr>
              <w:rPr>
                <w:lang w:val="en-CA"/>
              </w:rPr>
            </w:pPr>
            <w:r>
              <w:rPr>
                <w:lang w:val="en-CA"/>
              </w:rPr>
              <w:t>NA</w:t>
            </w:r>
          </w:p>
        </w:tc>
      </w:tr>
      <w:tr w:rsidR="009B4DC8" w14:paraId="16261763"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80B0965" w14:textId="77777777" w:rsidR="009B4DC8" w:rsidRDefault="009B4DC8" w:rsidP="00AE6234">
            <w:pPr>
              <w:ind w:left="360"/>
              <w:rPr>
                <w:lang w:val="en-CA"/>
              </w:rPr>
            </w:pPr>
            <w:r>
              <w:rPr>
                <w:lang w:val="en-CA"/>
              </w:rPr>
              <w:t>3.</w:t>
            </w:r>
          </w:p>
        </w:tc>
        <w:tc>
          <w:tcPr>
            <w:tcW w:w="2967" w:type="dxa"/>
            <w:tcBorders>
              <w:top w:val="single" w:sz="4" w:space="0" w:color="auto"/>
              <w:left w:val="single" w:sz="4" w:space="0" w:color="auto"/>
              <w:bottom w:val="single" w:sz="4" w:space="0" w:color="auto"/>
              <w:right w:val="single" w:sz="4" w:space="0" w:color="auto"/>
            </w:tcBorders>
            <w:hideMark/>
          </w:tcPr>
          <w:p w14:paraId="7A7419AA" w14:textId="77777777" w:rsidR="009B4DC8" w:rsidRDefault="009B4DC8" w:rsidP="00AE6234">
            <w:pPr>
              <w:rPr>
                <w:lang w:val="en-CA"/>
              </w:rPr>
            </w:pPr>
            <w:r>
              <w:rPr>
                <w:lang w:val="en-CA"/>
              </w:rPr>
              <w:t>If Record Type contains any other values.</w:t>
            </w:r>
          </w:p>
        </w:tc>
        <w:tc>
          <w:tcPr>
            <w:tcW w:w="2017" w:type="dxa"/>
            <w:tcBorders>
              <w:top w:val="single" w:sz="4" w:space="0" w:color="auto"/>
              <w:left w:val="single" w:sz="4" w:space="0" w:color="auto"/>
              <w:bottom w:val="single" w:sz="4" w:space="0" w:color="auto"/>
              <w:right w:val="single" w:sz="4" w:space="0" w:color="auto"/>
            </w:tcBorders>
            <w:hideMark/>
          </w:tcPr>
          <w:p w14:paraId="530994E1" w14:textId="77777777" w:rsidR="009B4DC8" w:rsidRDefault="009B4DC8" w:rsidP="00AE6234">
            <w:pPr>
              <w:rPr>
                <w:lang w:val="en-CA"/>
              </w:rPr>
            </w:pPr>
            <w:r>
              <w:rPr>
                <w:lang w:val="en-CA"/>
              </w:rPr>
              <w:t>Failure</w:t>
            </w:r>
          </w:p>
        </w:tc>
        <w:tc>
          <w:tcPr>
            <w:tcW w:w="1805" w:type="dxa"/>
            <w:tcBorders>
              <w:top w:val="single" w:sz="4" w:space="0" w:color="auto"/>
              <w:left w:val="single" w:sz="4" w:space="0" w:color="auto"/>
              <w:bottom w:val="single" w:sz="4" w:space="0" w:color="auto"/>
              <w:right w:val="single" w:sz="4" w:space="0" w:color="auto"/>
            </w:tcBorders>
            <w:hideMark/>
          </w:tcPr>
          <w:p w14:paraId="31A15AD3" w14:textId="77777777" w:rsidR="009B4DC8" w:rsidRDefault="009B4DC8" w:rsidP="00AE6234">
            <w:pPr>
              <w:rPr>
                <w:lang w:val="en-CA"/>
              </w:rPr>
            </w:pPr>
            <w:r>
              <w:rPr>
                <w:lang w:val="en-CA"/>
              </w:rPr>
              <w:t>ERRTYPExxxxxxx</w:t>
            </w:r>
          </w:p>
        </w:tc>
      </w:tr>
    </w:tbl>
    <w:p w14:paraId="4E5BF66C" w14:textId="77777777" w:rsidR="009B4DC8" w:rsidRDefault="009B4DC8" w:rsidP="009B4DC8">
      <w:pPr>
        <w:ind w:left="720"/>
        <w:rPr>
          <w:lang w:val="en-CA"/>
        </w:rPr>
      </w:pPr>
    </w:p>
    <w:p w14:paraId="390975AF" w14:textId="77777777" w:rsidR="009B4DC8" w:rsidRDefault="009B4DC8" w:rsidP="00996F09">
      <w:pPr>
        <w:numPr>
          <w:ilvl w:val="0"/>
          <w:numId w:val="34"/>
        </w:numPr>
        <w:rPr>
          <w:lang w:val="en-CA"/>
        </w:rPr>
      </w:pPr>
      <w:r>
        <w:rPr>
          <w:lang w:val="en-CA"/>
        </w:rPr>
        <w:t>StoreID and APIToken are validated to make sure they are matching the terminalID provided in the input.</w:t>
      </w:r>
    </w:p>
    <w:p w14:paraId="3AF49C5B" w14:textId="77777777" w:rsidR="009B4DC8" w:rsidRDefault="009B4DC8" w:rsidP="00996F09">
      <w:pPr>
        <w:pStyle w:val="ListParagraph0"/>
        <w:numPr>
          <w:ilvl w:val="1"/>
          <w:numId w:val="43"/>
        </w:numPr>
        <w:rPr>
          <w:lang w:val="en-CA"/>
        </w:rPr>
      </w:pPr>
      <w:r>
        <w:rPr>
          <w:lang w:val="en-CA"/>
        </w:rPr>
        <w:t xml:space="preserve">Get the GroupTxVO by passing batchTxId. </w:t>
      </w:r>
    </w:p>
    <w:p w14:paraId="551F2A78" w14:textId="77777777" w:rsidR="009B4DC8"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463"/>
        <w:gridCol w:w="1869"/>
        <w:gridCol w:w="2511"/>
      </w:tblGrid>
      <w:tr w:rsidR="009B4DC8" w14:paraId="2FF536F9"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27AD2E83" w14:textId="77777777" w:rsidR="009B4DC8" w:rsidRDefault="009B4DC8" w:rsidP="00AE6234">
            <w:pPr>
              <w:rPr>
                <w:b/>
                <w:lang w:val="en-CA"/>
              </w:rPr>
            </w:pPr>
            <w:r>
              <w:rPr>
                <w:b/>
                <w:lang w:val="en-CA"/>
              </w:rPr>
              <w:t>SI No</w:t>
            </w:r>
          </w:p>
        </w:tc>
        <w:tc>
          <w:tcPr>
            <w:tcW w:w="2967" w:type="dxa"/>
            <w:tcBorders>
              <w:top w:val="single" w:sz="4" w:space="0" w:color="auto"/>
              <w:left w:val="single" w:sz="4" w:space="0" w:color="auto"/>
              <w:bottom w:val="single" w:sz="4" w:space="0" w:color="auto"/>
              <w:right w:val="single" w:sz="4" w:space="0" w:color="auto"/>
            </w:tcBorders>
            <w:hideMark/>
          </w:tcPr>
          <w:p w14:paraId="39DE272A" w14:textId="77777777" w:rsidR="009B4DC8" w:rsidRDefault="009B4DC8" w:rsidP="00AE6234">
            <w:pPr>
              <w:rPr>
                <w:b/>
                <w:lang w:val="en-CA"/>
              </w:rPr>
            </w:pPr>
            <w:r>
              <w:rPr>
                <w:b/>
                <w:lang w:val="en-CA"/>
              </w:rPr>
              <w:t>Steps</w:t>
            </w:r>
          </w:p>
        </w:tc>
        <w:tc>
          <w:tcPr>
            <w:tcW w:w="2017" w:type="dxa"/>
            <w:tcBorders>
              <w:top w:val="single" w:sz="4" w:space="0" w:color="auto"/>
              <w:left w:val="single" w:sz="4" w:space="0" w:color="auto"/>
              <w:bottom w:val="single" w:sz="4" w:space="0" w:color="auto"/>
              <w:right w:val="single" w:sz="4" w:space="0" w:color="auto"/>
            </w:tcBorders>
            <w:hideMark/>
          </w:tcPr>
          <w:p w14:paraId="1A914C5A" w14:textId="77777777" w:rsidR="009B4DC8" w:rsidRDefault="009B4DC8" w:rsidP="00AE6234">
            <w:pPr>
              <w:rPr>
                <w:b/>
                <w:lang w:val="en-CA"/>
              </w:rPr>
            </w:pPr>
            <w:r>
              <w:rPr>
                <w:b/>
                <w:lang w:val="en-CA"/>
              </w:rPr>
              <w:t>Success/Failure</w:t>
            </w:r>
          </w:p>
        </w:tc>
        <w:tc>
          <w:tcPr>
            <w:tcW w:w="1805" w:type="dxa"/>
            <w:tcBorders>
              <w:top w:val="single" w:sz="4" w:space="0" w:color="auto"/>
              <w:left w:val="single" w:sz="4" w:space="0" w:color="auto"/>
              <w:bottom w:val="single" w:sz="4" w:space="0" w:color="auto"/>
              <w:right w:val="single" w:sz="4" w:space="0" w:color="auto"/>
            </w:tcBorders>
            <w:hideMark/>
          </w:tcPr>
          <w:p w14:paraId="532AE738" w14:textId="77777777" w:rsidR="009B4DC8" w:rsidRDefault="009B4DC8" w:rsidP="00AE6234">
            <w:pPr>
              <w:rPr>
                <w:b/>
                <w:lang w:val="en-CA"/>
              </w:rPr>
            </w:pPr>
            <w:r>
              <w:rPr>
                <w:b/>
                <w:lang w:val="en-CA"/>
              </w:rPr>
              <w:t>Error Code</w:t>
            </w:r>
          </w:p>
        </w:tc>
      </w:tr>
      <w:tr w:rsidR="009B4DC8" w14:paraId="324A1A3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D4AA9F3" w14:textId="77777777" w:rsidR="009B4DC8" w:rsidRDefault="009B4DC8" w:rsidP="00AE6234">
            <w:pPr>
              <w:rPr>
                <w:lang w:val="en-CA"/>
              </w:rPr>
            </w:pPr>
            <w:r>
              <w:rPr>
                <w:lang w:val="en-CA"/>
              </w:rPr>
              <w:t xml:space="preserve">       1.</w:t>
            </w:r>
          </w:p>
        </w:tc>
        <w:tc>
          <w:tcPr>
            <w:tcW w:w="2967" w:type="dxa"/>
            <w:tcBorders>
              <w:top w:val="single" w:sz="4" w:space="0" w:color="auto"/>
              <w:left w:val="single" w:sz="4" w:space="0" w:color="auto"/>
              <w:bottom w:val="single" w:sz="4" w:space="0" w:color="auto"/>
              <w:right w:val="single" w:sz="4" w:space="0" w:color="auto"/>
            </w:tcBorders>
            <w:hideMark/>
          </w:tcPr>
          <w:p w14:paraId="6466B1A8" w14:textId="77777777" w:rsidR="009B4DC8" w:rsidRDefault="009B4DC8" w:rsidP="00AE6234">
            <w:pPr>
              <w:rPr>
                <w:lang w:val="en-CA"/>
              </w:rPr>
            </w:pPr>
            <w:r>
              <w:rPr>
                <w:lang w:val="en-CA"/>
              </w:rPr>
              <w:t>If record found in the table.</w:t>
            </w:r>
          </w:p>
        </w:tc>
        <w:tc>
          <w:tcPr>
            <w:tcW w:w="2017" w:type="dxa"/>
            <w:tcBorders>
              <w:top w:val="single" w:sz="4" w:space="0" w:color="auto"/>
              <w:left w:val="single" w:sz="4" w:space="0" w:color="auto"/>
              <w:bottom w:val="single" w:sz="4" w:space="0" w:color="auto"/>
              <w:right w:val="single" w:sz="4" w:space="0" w:color="auto"/>
            </w:tcBorders>
            <w:hideMark/>
          </w:tcPr>
          <w:p w14:paraId="52BA66E7"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540A82D5" w14:textId="77777777" w:rsidR="009B4DC8" w:rsidRDefault="009B4DC8" w:rsidP="00AE6234">
            <w:pPr>
              <w:rPr>
                <w:lang w:val="en-CA"/>
              </w:rPr>
            </w:pPr>
            <w:r>
              <w:rPr>
                <w:lang w:val="en-CA"/>
              </w:rPr>
              <w:t>NA</w:t>
            </w:r>
          </w:p>
        </w:tc>
      </w:tr>
      <w:tr w:rsidR="009B4DC8" w14:paraId="4328722B"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5FDBAA75" w14:textId="77777777" w:rsidR="009B4DC8" w:rsidRDefault="009B4DC8" w:rsidP="00AE6234">
            <w:pPr>
              <w:ind w:left="360"/>
              <w:rPr>
                <w:lang w:val="en-CA"/>
              </w:rPr>
            </w:pPr>
            <w:r>
              <w:rPr>
                <w:lang w:val="en-CA"/>
              </w:rPr>
              <w:t>2.</w:t>
            </w:r>
          </w:p>
        </w:tc>
        <w:tc>
          <w:tcPr>
            <w:tcW w:w="2967" w:type="dxa"/>
            <w:tcBorders>
              <w:top w:val="single" w:sz="4" w:space="0" w:color="auto"/>
              <w:left w:val="single" w:sz="4" w:space="0" w:color="auto"/>
              <w:bottom w:val="single" w:sz="4" w:space="0" w:color="auto"/>
              <w:right w:val="single" w:sz="4" w:space="0" w:color="auto"/>
            </w:tcBorders>
            <w:hideMark/>
          </w:tcPr>
          <w:p w14:paraId="0927307C" w14:textId="77777777" w:rsidR="009B4DC8" w:rsidRDefault="009B4DC8" w:rsidP="00AE6234">
            <w:pPr>
              <w:rPr>
                <w:lang w:val="en-CA"/>
              </w:rPr>
            </w:pPr>
            <w:r>
              <w:rPr>
                <w:lang w:val="en-CA"/>
              </w:rPr>
              <w:t>Read StoreID and API token values from Tx record and validate against the Terminal ID from GroupTXVO.</w:t>
            </w:r>
          </w:p>
        </w:tc>
        <w:tc>
          <w:tcPr>
            <w:tcW w:w="2017" w:type="dxa"/>
            <w:tcBorders>
              <w:top w:val="single" w:sz="4" w:space="0" w:color="auto"/>
              <w:left w:val="single" w:sz="4" w:space="0" w:color="auto"/>
              <w:bottom w:val="single" w:sz="4" w:space="0" w:color="auto"/>
              <w:right w:val="single" w:sz="4" w:space="0" w:color="auto"/>
            </w:tcBorders>
            <w:hideMark/>
          </w:tcPr>
          <w:p w14:paraId="3F7BC0B1" w14:textId="77777777" w:rsidR="009B4DC8" w:rsidRDefault="009B4DC8" w:rsidP="00AE6234">
            <w:pPr>
              <w:rPr>
                <w:lang w:val="en-CA"/>
              </w:rPr>
            </w:pPr>
            <w:r>
              <w:rPr>
                <w:lang w:val="en-CA"/>
              </w:rPr>
              <w:t>NA</w:t>
            </w:r>
          </w:p>
        </w:tc>
        <w:tc>
          <w:tcPr>
            <w:tcW w:w="1805" w:type="dxa"/>
            <w:tcBorders>
              <w:top w:val="single" w:sz="4" w:space="0" w:color="auto"/>
              <w:left w:val="single" w:sz="4" w:space="0" w:color="auto"/>
              <w:bottom w:val="single" w:sz="4" w:space="0" w:color="auto"/>
              <w:right w:val="single" w:sz="4" w:space="0" w:color="auto"/>
            </w:tcBorders>
            <w:hideMark/>
          </w:tcPr>
          <w:p w14:paraId="099C1042" w14:textId="77777777" w:rsidR="009B4DC8" w:rsidRDefault="009B4DC8" w:rsidP="00AE6234">
            <w:pPr>
              <w:rPr>
                <w:lang w:val="en-CA"/>
              </w:rPr>
            </w:pPr>
            <w:r>
              <w:rPr>
                <w:lang w:val="en-CA"/>
              </w:rPr>
              <w:t>NA</w:t>
            </w:r>
          </w:p>
        </w:tc>
      </w:tr>
      <w:tr w:rsidR="009B4DC8" w14:paraId="6F26C350"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1B0AC53" w14:textId="77777777" w:rsidR="009B4DC8" w:rsidRDefault="009B4DC8" w:rsidP="00AE6234">
            <w:pPr>
              <w:ind w:left="360"/>
              <w:rPr>
                <w:lang w:val="en-CA"/>
              </w:rPr>
            </w:pPr>
            <w:r>
              <w:rPr>
                <w:lang w:val="en-CA"/>
              </w:rPr>
              <w:t>3.</w:t>
            </w:r>
          </w:p>
        </w:tc>
        <w:tc>
          <w:tcPr>
            <w:tcW w:w="2967" w:type="dxa"/>
            <w:tcBorders>
              <w:top w:val="single" w:sz="4" w:space="0" w:color="auto"/>
              <w:left w:val="single" w:sz="4" w:space="0" w:color="auto"/>
              <w:bottom w:val="single" w:sz="4" w:space="0" w:color="auto"/>
              <w:right w:val="single" w:sz="4" w:space="0" w:color="auto"/>
            </w:tcBorders>
            <w:hideMark/>
          </w:tcPr>
          <w:p w14:paraId="71CF9150" w14:textId="77777777" w:rsidR="009B4DC8" w:rsidRDefault="009B4DC8" w:rsidP="00AE6234">
            <w:pPr>
              <w:rPr>
                <w:lang w:val="en-CA"/>
              </w:rPr>
            </w:pPr>
            <w:r>
              <w:rPr>
                <w:lang w:val="en-CA"/>
              </w:rPr>
              <w:t>If Validation fails</w:t>
            </w:r>
          </w:p>
        </w:tc>
        <w:tc>
          <w:tcPr>
            <w:tcW w:w="2017" w:type="dxa"/>
            <w:tcBorders>
              <w:top w:val="single" w:sz="4" w:space="0" w:color="auto"/>
              <w:left w:val="single" w:sz="4" w:space="0" w:color="auto"/>
              <w:bottom w:val="single" w:sz="4" w:space="0" w:color="auto"/>
              <w:right w:val="single" w:sz="4" w:space="0" w:color="auto"/>
            </w:tcBorders>
            <w:hideMark/>
          </w:tcPr>
          <w:p w14:paraId="4306ADDD" w14:textId="77777777" w:rsidR="009B4DC8" w:rsidRDefault="009B4DC8" w:rsidP="00AE6234">
            <w:pPr>
              <w:rPr>
                <w:lang w:val="en-CA"/>
              </w:rPr>
            </w:pPr>
            <w:r>
              <w:rPr>
                <w:lang w:val="en-CA"/>
              </w:rPr>
              <w:t>Failure</w:t>
            </w:r>
          </w:p>
        </w:tc>
        <w:tc>
          <w:tcPr>
            <w:tcW w:w="1805" w:type="dxa"/>
            <w:tcBorders>
              <w:top w:val="single" w:sz="4" w:space="0" w:color="auto"/>
              <w:left w:val="single" w:sz="4" w:space="0" w:color="auto"/>
              <w:bottom w:val="single" w:sz="4" w:space="0" w:color="auto"/>
              <w:right w:val="single" w:sz="4" w:space="0" w:color="auto"/>
            </w:tcBorders>
            <w:hideMark/>
          </w:tcPr>
          <w:p w14:paraId="7248D52B" w14:textId="77777777" w:rsidR="009B4DC8" w:rsidRDefault="009B4DC8" w:rsidP="00AE6234">
            <w:pPr>
              <w:rPr>
                <w:lang w:val="en-CA"/>
              </w:rPr>
            </w:pPr>
            <w:r>
              <w:rPr>
                <w:lang w:val="en-CA"/>
              </w:rPr>
              <w:t>Stop the process.ERRTERMxxxxxxx</w:t>
            </w:r>
          </w:p>
        </w:tc>
      </w:tr>
    </w:tbl>
    <w:p w14:paraId="3D1FB518" w14:textId="77777777" w:rsidR="009B4DC8" w:rsidRDefault="009B4DC8" w:rsidP="009B4DC8">
      <w:pPr>
        <w:ind w:left="720"/>
        <w:rPr>
          <w:lang w:val="en-CA"/>
        </w:rPr>
      </w:pPr>
    </w:p>
    <w:p w14:paraId="1BF19678" w14:textId="56F80FAA" w:rsidR="009B4DC8" w:rsidRPr="00A8521C" w:rsidRDefault="009B4DC8" w:rsidP="00D77B52">
      <w:pPr>
        <w:numPr>
          <w:ilvl w:val="4"/>
          <w:numId w:val="2"/>
        </w:numPr>
        <w:rPr>
          <w:lang w:val="en-CA"/>
        </w:rPr>
      </w:pPr>
      <w:r w:rsidRPr="00A8521C">
        <w:rPr>
          <w:lang w:val="en-CA"/>
        </w:rPr>
        <w:t xml:space="preserve"> Validate no of the lines in the response file.</w:t>
      </w:r>
    </w:p>
    <w:p w14:paraId="3E61863F" w14:textId="77777777" w:rsidR="009B4DC8" w:rsidRDefault="009B4DC8" w:rsidP="00996F09">
      <w:pPr>
        <w:numPr>
          <w:ilvl w:val="0"/>
          <w:numId w:val="44"/>
        </w:numPr>
        <w:rPr>
          <w:lang w:val="en-CA"/>
        </w:rPr>
      </w:pPr>
      <w:r>
        <w:rPr>
          <w:lang w:val="en-CA"/>
        </w:rPr>
        <w:t>No Trailer records in the response file.</w:t>
      </w:r>
    </w:p>
    <w:p w14:paraId="3E68058A" w14:textId="77777777" w:rsidR="009B4DC8" w:rsidRPr="00D77B52" w:rsidRDefault="009B4DC8" w:rsidP="00D77B52">
      <w:pPr>
        <w:pStyle w:val="Heading4"/>
        <w:numPr>
          <w:ilvl w:val="3"/>
          <w:numId w:val="2"/>
        </w:numPr>
        <w:rPr>
          <w:lang w:val="en-CA"/>
        </w:rPr>
      </w:pPr>
      <w:r w:rsidRPr="00D77B52">
        <w:rPr>
          <w:lang w:val="en-CA"/>
        </w:rPr>
        <w:t>Enrichment</w:t>
      </w:r>
    </w:p>
    <w:p w14:paraId="75E6E437" w14:textId="77777777" w:rsidR="009B4DC8" w:rsidRDefault="009B4DC8" w:rsidP="009B4DC8">
      <w:pPr>
        <w:rPr>
          <w:lang w:val="en-CA"/>
        </w:rPr>
      </w:pPr>
      <w:r>
        <w:rPr>
          <w:lang w:val="en-CA"/>
        </w:rPr>
        <w:t>BPMN diagram for payment response file processing is given below.</w:t>
      </w:r>
    </w:p>
    <w:p w14:paraId="35CDF9E8" w14:textId="77777777" w:rsidR="009B4DC8" w:rsidRDefault="009B4DC8" w:rsidP="009B4DC8">
      <w:pPr>
        <w:rPr>
          <w:lang w:val="en-CA"/>
        </w:rPr>
      </w:pPr>
    </w:p>
    <w:p w14:paraId="39F910B9" w14:textId="77777777" w:rsidR="009B4DC8" w:rsidRDefault="009B4DC8" w:rsidP="009B4DC8">
      <w:pPr>
        <w:rPr>
          <w:highlight w:val="yellow"/>
          <w:lang w:val="en-CA"/>
        </w:rPr>
      </w:pPr>
      <w:r>
        <w:object w:dxaOrig="9360" w:dyaOrig="3765" w14:anchorId="6DFC0971">
          <v:shape id="_x0000_i1040" type="#_x0000_t75" style="width:469.5pt;height:186.75pt" o:ole="">
            <v:imagedata r:id="rId56" o:title=""/>
          </v:shape>
          <o:OLEObject Type="Embed" ProgID="Visio.Drawing.11" ShapeID="_x0000_i1040" DrawAspect="Content" ObjectID="_1489316662" r:id="rId57"/>
        </w:object>
      </w:r>
    </w:p>
    <w:p w14:paraId="23036213" w14:textId="77777777" w:rsidR="009B4DC8" w:rsidRPr="00D77B52" w:rsidRDefault="009B4DC8" w:rsidP="00D77B52">
      <w:pPr>
        <w:pStyle w:val="Heading5"/>
        <w:numPr>
          <w:ilvl w:val="4"/>
          <w:numId w:val="2"/>
        </w:numPr>
        <w:rPr>
          <w:lang w:val="en-CA"/>
        </w:rPr>
      </w:pPr>
      <w:r w:rsidRPr="00D77B52">
        <w:rPr>
          <w:lang w:val="en-CA"/>
        </w:rPr>
        <w:t>Header Record Enrichment:</w:t>
      </w:r>
    </w:p>
    <w:p w14:paraId="53D636B6" w14:textId="77777777" w:rsidR="009B4DC8" w:rsidRDefault="009B4DC8" w:rsidP="009B4DC8">
      <w:pPr>
        <w:rPr>
          <w:lang w:val="en-CA"/>
        </w:rPr>
      </w:pPr>
    </w:p>
    <w:p w14:paraId="5BFDCCB7" w14:textId="77777777" w:rsidR="009B4DC8" w:rsidRDefault="009B4DC8" w:rsidP="009B4DC8">
      <w:pPr>
        <w:ind w:left="720"/>
        <w:rPr>
          <w:lang w:val="en-CA"/>
        </w:rPr>
      </w:pPr>
      <w:r>
        <w:rPr>
          <w:lang w:val="en-CA"/>
        </w:rPr>
        <w:t>Header records are taken from the temp file and written into the output file.</w:t>
      </w:r>
    </w:p>
    <w:p w14:paraId="32A37833" w14:textId="77777777" w:rsidR="009B4DC8" w:rsidRPr="00D77B52" w:rsidRDefault="009B4DC8" w:rsidP="00D77B52">
      <w:pPr>
        <w:pStyle w:val="Heading5"/>
        <w:numPr>
          <w:ilvl w:val="4"/>
          <w:numId w:val="2"/>
        </w:numPr>
        <w:rPr>
          <w:lang w:val="en-CA"/>
        </w:rPr>
      </w:pPr>
      <w:r w:rsidRPr="00D77B52">
        <w:rPr>
          <w:lang w:val="en-CA"/>
        </w:rPr>
        <w:t>Tx Record Enrichment:</w:t>
      </w:r>
    </w:p>
    <w:p w14:paraId="44470FB3" w14:textId="77777777" w:rsidR="009B4DC8" w:rsidRDefault="009B4DC8" w:rsidP="009B4DC8">
      <w:pPr>
        <w:rPr>
          <w:lang w:val="en-CA"/>
        </w:rPr>
      </w:pPr>
    </w:p>
    <w:p w14:paraId="75321154" w14:textId="77777777" w:rsidR="009B4DC8" w:rsidRDefault="009B4DC8" w:rsidP="009B4DC8">
      <w:pPr>
        <w:ind w:left="720"/>
        <w:rPr>
          <w:lang w:val="en-CA"/>
        </w:rPr>
      </w:pPr>
      <w:r>
        <w:rPr>
          <w:lang w:val="en-CA"/>
        </w:rPr>
        <w:t>Insert transactions which are approved by MonerisTX_INFO.</w:t>
      </w:r>
    </w:p>
    <w:p w14:paraId="1CCFB269" w14:textId="77777777" w:rsidR="009B4DC8" w:rsidRDefault="009B4DC8" w:rsidP="009B4DC8">
      <w:pPr>
        <w:ind w:left="720"/>
        <w:rPr>
          <w:lang w:val="en-CA"/>
        </w:rPr>
      </w:pPr>
      <w:r>
        <w:rPr>
          <w:lang w:val="en-CA"/>
        </w:rPr>
        <w:t xml:space="preserve">Note: The RECORD-TYPE for </w:t>
      </w:r>
    </w:p>
    <w:p w14:paraId="66FC3963" w14:textId="77777777" w:rsidR="009B4DC8" w:rsidRPr="00D77B52" w:rsidRDefault="009B4DC8" w:rsidP="00D77B52">
      <w:pPr>
        <w:pStyle w:val="Heading5"/>
        <w:numPr>
          <w:ilvl w:val="4"/>
          <w:numId w:val="2"/>
        </w:numPr>
        <w:rPr>
          <w:lang w:val="en-CA"/>
        </w:rPr>
      </w:pPr>
      <w:r w:rsidRPr="00D77B52">
        <w:rPr>
          <w:lang w:val="en-CA"/>
        </w:rPr>
        <w:t>Trailer Record Enrichment:</w:t>
      </w:r>
    </w:p>
    <w:p w14:paraId="75328399" w14:textId="77777777" w:rsidR="009B4DC8" w:rsidRDefault="009B4DC8" w:rsidP="009B4DC8">
      <w:pPr>
        <w:rPr>
          <w:lang w:val="en-CA"/>
        </w:rPr>
      </w:pPr>
    </w:p>
    <w:p w14:paraId="2DEF6F5B" w14:textId="77777777" w:rsidR="009B4DC8" w:rsidRDefault="009B4DC8" w:rsidP="00996F09">
      <w:pPr>
        <w:numPr>
          <w:ilvl w:val="0"/>
          <w:numId w:val="45"/>
        </w:numPr>
        <w:rPr>
          <w:lang w:val="en-CA"/>
        </w:rPr>
      </w:pPr>
      <w:r>
        <w:rPr>
          <w:lang w:val="en-CA"/>
        </w:rPr>
        <w:t xml:space="preserve">Perform authorization Count only on the transactions that are success (Moneris error code &lt; 50) </w:t>
      </w:r>
    </w:p>
    <w:p w14:paraId="558FC9C1" w14:textId="77777777" w:rsidR="009B4DC8" w:rsidRDefault="009B4DC8" w:rsidP="00996F09">
      <w:pPr>
        <w:numPr>
          <w:ilvl w:val="0"/>
          <w:numId w:val="45"/>
        </w:numPr>
        <w:rPr>
          <w:lang w:val="en-CA"/>
        </w:rPr>
      </w:pPr>
      <w:r>
        <w:rPr>
          <w:lang w:val="en-CA"/>
        </w:rPr>
        <w:t>Calculate Total Amount only on the transactions that are success (Moneris error code &lt; 50)</w:t>
      </w:r>
    </w:p>
    <w:p w14:paraId="7847AB6C" w14:textId="4341F333" w:rsidR="009B4DC8" w:rsidRPr="007F0770" w:rsidRDefault="009B4DC8" w:rsidP="00996F09">
      <w:pPr>
        <w:pStyle w:val="ListParagraph0"/>
        <w:numPr>
          <w:ilvl w:val="0"/>
          <w:numId w:val="45"/>
        </w:numPr>
        <w:rPr>
          <w:highlight w:val="cyan"/>
          <w:lang w:val="en-CA"/>
        </w:rPr>
      </w:pPr>
      <w:r w:rsidRPr="007F0770">
        <w:rPr>
          <w:lang w:val="en-CA"/>
        </w:rPr>
        <w:t xml:space="preserve">Retrieve the trailer record from temp file  and enrich by adding AUTHORIZATION_COUNT and AUTHORIZATION_AMOUNT. Enriched Trailer record is written to the output file.  Update the FILE_COUNT Field according to the number of transactions returned back from Processor for the associated group (Header/trailer). Update the FILE_AMOUNT field according to the total amount returned by the processor to the associated group (Header/Trailer). </w:t>
      </w:r>
    </w:p>
    <w:p w14:paraId="70884A76" w14:textId="3F2C13AC" w:rsidR="009B4DC8" w:rsidRPr="000B58DD" w:rsidRDefault="00AC40B2" w:rsidP="000B58DD">
      <w:pPr>
        <w:pStyle w:val="Heading5"/>
        <w:numPr>
          <w:ilvl w:val="4"/>
          <w:numId w:val="2"/>
        </w:numPr>
        <w:rPr>
          <w:lang w:val="en-CA"/>
        </w:rPr>
      </w:pPr>
      <w:r w:rsidRPr="000B58DD">
        <w:rPr>
          <w:lang w:val="en-CA"/>
        </w:rPr>
        <w:t>File Count</w:t>
      </w:r>
      <w:r w:rsidR="009B4DC8" w:rsidRPr="000B58DD">
        <w:rPr>
          <w:lang w:val="en-CA"/>
        </w:rPr>
        <w:t xml:space="preserve"> and File Amount Enrichment (CR-0044)</w:t>
      </w:r>
    </w:p>
    <w:p w14:paraId="379D9737" w14:textId="77777777" w:rsidR="009B4DC8" w:rsidRPr="00F947CF" w:rsidRDefault="009B4DC8" w:rsidP="009B4DC8">
      <w:pPr>
        <w:rPr>
          <w:color w:val="000000"/>
          <w:u w:val="single"/>
          <w:lang w:val="en-CA"/>
        </w:rPr>
      </w:pPr>
      <w:r w:rsidRPr="00F947CF">
        <w:rPr>
          <w:lang w:val="en-CA"/>
        </w:rPr>
        <w:t xml:space="preserve">In </w:t>
      </w:r>
      <w:r w:rsidRPr="00F947CF">
        <w:rPr>
          <w:color w:val="000000"/>
          <w:u w:val="single"/>
          <w:lang w:val="en-CA"/>
        </w:rPr>
        <w:t>PmtResProcessingBOImpl class:</w:t>
      </w:r>
    </w:p>
    <w:p w14:paraId="33BEE6AF" w14:textId="3F22208C" w:rsidR="009B4DC8" w:rsidRPr="00F947CF" w:rsidRDefault="00AC40B2" w:rsidP="00996F09">
      <w:pPr>
        <w:pStyle w:val="ListParagraph0"/>
        <w:numPr>
          <w:ilvl w:val="0"/>
          <w:numId w:val="46"/>
        </w:numPr>
        <w:rPr>
          <w:color w:val="000000"/>
          <w:u w:val="single"/>
          <w:lang w:val="en-CA"/>
        </w:rPr>
      </w:pPr>
      <w:r w:rsidRPr="00F947CF">
        <w:rPr>
          <w:color w:val="000000"/>
          <w:u w:val="single"/>
          <w:lang w:val="en-CA"/>
        </w:rPr>
        <w:t xml:space="preserve">Rename the method </w:t>
      </w:r>
      <w:r w:rsidRPr="00F947CF">
        <w:rPr>
          <w:lang w:val="en-CA"/>
        </w:rPr>
        <w:t xml:space="preserve">computeAuthCntAndAmt to computeCntAndAmt, as this method is generic to update both fileCount, fileAmount, Authorization Count and Authorization amount. </w:t>
      </w:r>
      <w:r w:rsidR="009B4DC8" w:rsidRPr="00F947CF">
        <w:rPr>
          <w:lang w:val="en-CA"/>
        </w:rPr>
        <w:t>This method needs to be updated to update FILE COUNT and FILE AMOUNT regardless the result of the processor code. Those fields need to be updated in this method from the Processor Tx VO which is in this case MonerisPmtTxVO</w:t>
      </w:r>
    </w:p>
    <w:p w14:paraId="3DA488EA" w14:textId="77777777" w:rsidR="009B4DC8" w:rsidRPr="00F947CF" w:rsidRDefault="009B4DC8" w:rsidP="00996F09">
      <w:pPr>
        <w:pStyle w:val="ListParagraph0"/>
        <w:widowControl/>
        <w:numPr>
          <w:ilvl w:val="0"/>
          <w:numId w:val="47"/>
        </w:numPr>
        <w:autoSpaceDE w:val="0"/>
        <w:autoSpaceDN w:val="0"/>
        <w:adjustRightInd w:val="0"/>
        <w:spacing w:line="240" w:lineRule="auto"/>
        <w:rPr>
          <w:lang w:val="en-CA"/>
        </w:rPr>
      </w:pPr>
      <w:r w:rsidRPr="00F947CF">
        <w:rPr>
          <w:color w:val="000000"/>
          <w:lang w:val="en-CA"/>
        </w:rPr>
        <w:t>paymentBatchTxVO.setPmtFileCnt(….);</w:t>
      </w:r>
    </w:p>
    <w:p w14:paraId="6C253B78" w14:textId="77777777" w:rsidR="009B4DC8" w:rsidRPr="00F947CF" w:rsidRDefault="009B4DC8" w:rsidP="00996F09">
      <w:pPr>
        <w:pStyle w:val="ListParagraph0"/>
        <w:numPr>
          <w:ilvl w:val="0"/>
          <w:numId w:val="47"/>
        </w:numPr>
        <w:rPr>
          <w:color w:val="000000"/>
          <w:u w:val="single"/>
          <w:lang w:val="en-CA"/>
        </w:rPr>
      </w:pPr>
      <w:r w:rsidRPr="00F947CF">
        <w:rPr>
          <w:color w:val="000000"/>
          <w:lang w:val="en-CA"/>
        </w:rPr>
        <w:t>paymentBatchTxVO.setPmtFileAmount((….</w:t>
      </w:r>
      <w:r w:rsidRPr="00F947CF">
        <w:rPr>
          <w:color w:val="000000"/>
          <w:u w:val="single"/>
          <w:lang w:val="en-CA"/>
        </w:rPr>
        <w:t>)</w:t>
      </w:r>
    </w:p>
    <w:p w14:paraId="6B6748DA" w14:textId="77777777" w:rsidR="009B4DC8" w:rsidRPr="00F947CF" w:rsidRDefault="009B4DC8" w:rsidP="009B4DC8">
      <w:pPr>
        <w:pStyle w:val="ListParagraph0"/>
        <w:rPr>
          <w:lang w:val="en-CA"/>
        </w:rPr>
      </w:pPr>
    </w:p>
    <w:p w14:paraId="7462C05D" w14:textId="77777777" w:rsidR="009B4DC8" w:rsidRPr="00F947CF" w:rsidRDefault="009B4DC8" w:rsidP="00996F09">
      <w:pPr>
        <w:pStyle w:val="ListParagraph0"/>
        <w:numPr>
          <w:ilvl w:val="0"/>
          <w:numId w:val="46"/>
        </w:numPr>
        <w:rPr>
          <w:lang w:val="en-CA"/>
        </w:rPr>
      </w:pPr>
      <w:r w:rsidRPr="00F947CF">
        <w:rPr>
          <w:lang w:val="en-CA"/>
        </w:rPr>
        <w:t xml:space="preserve">In </w:t>
      </w:r>
      <w:r w:rsidRPr="00F947CF">
        <w:rPr>
          <w:color w:val="000000"/>
          <w:lang w:val="en-CA"/>
        </w:rPr>
        <w:t>processTrailer , add the following calls:</w:t>
      </w:r>
    </w:p>
    <w:p w14:paraId="0B7AA2A7" w14:textId="77777777" w:rsidR="009B4DC8" w:rsidRPr="00F947CF" w:rsidRDefault="009B4DC8" w:rsidP="009B4DC8">
      <w:pPr>
        <w:widowControl/>
        <w:autoSpaceDE w:val="0"/>
        <w:autoSpaceDN w:val="0"/>
        <w:adjustRightInd w:val="0"/>
        <w:spacing w:line="240" w:lineRule="auto"/>
        <w:ind w:firstLine="720"/>
        <w:rPr>
          <w:lang w:val="en-CA"/>
        </w:rPr>
      </w:pPr>
      <w:r w:rsidRPr="00F947CF">
        <w:rPr>
          <w:color w:val="000000"/>
          <w:lang w:val="en-CA"/>
        </w:rPr>
        <w:t>pmtTrVO.</w:t>
      </w:r>
      <w:r w:rsidRPr="00F947CF">
        <w:rPr>
          <w:color w:val="000000"/>
          <w:u w:val="single"/>
          <w:lang w:val="en-CA"/>
        </w:rPr>
        <w:t>setFileCount</w:t>
      </w:r>
      <w:r w:rsidRPr="00F947CF">
        <w:rPr>
          <w:color w:val="000000"/>
          <w:lang w:val="en-CA"/>
        </w:rPr>
        <w:t>(....</w:t>
      </w:r>
      <w:r w:rsidRPr="00F947CF">
        <w:rPr>
          <w:color w:val="000000"/>
          <w:u w:val="single"/>
          <w:lang w:val="en-CA"/>
        </w:rPr>
        <w:t>)</w:t>
      </w:r>
    </w:p>
    <w:p w14:paraId="7ABEA5AC" w14:textId="77777777" w:rsidR="009B4DC8" w:rsidRPr="00F947CF" w:rsidRDefault="009B4DC8" w:rsidP="009B4DC8">
      <w:pPr>
        <w:pStyle w:val="ListParagraph0"/>
        <w:rPr>
          <w:lang w:val="en-CA"/>
        </w:rPr>
      </w:pPr>
      <w:r w:rsidRPr="00F947CF">
        <w:rPr>
          <w:color w:val="000000"/>
          <w:lang w:val="en-CA"/>
        </w:rPr>
        <w:t>pmtTrVO.</w:t>
      </w:r>
      <w:r w:rsidRPr="00F947CF">
        <w:rPr>
          <w:color w:val="000000"/>
          <w:u w:val="single"/>
          <w:lang w:val="en-CA"/>
        </w:rPr>
        <w:t>setFileAmount</w:t>
      </w:r>
      <w:r w:rsidRPr="00F947CF">
        <w:rPr>
          <w:color w:val="000000"/>
          <w:lang w:val="en-CA"/>
        </w:rPr>
        <w:t>(....</w:t>
      </w:r>
      <w:r w:rsidRPr="00F947CF">
        <w:rPr>
          <w:color w:val="000000"/>
          <w:u w:val="single"/>
          <w:lang w:val="en-CA"/>
        </w:rPr>
        <w:t>)</w:t>
      </w:r>
    </w:p>
    <w:p w14:paraId="7EE6C2D9" w14:textId="77777777" w:rsidR="009B4DC8" w:rsidRDefault="009B4DC8" w:rsidP="009B4DC8">
      <w:pPr>
        <w:pStyle w:val="ListParagraph0"/>
        <w:rPr>
          <w:lang w:val="en-CA"/>
        </w:rPr>
      </w:pPr>
      <w:r w:rsidRPr="00F947CF">
        <w:rPr>
          <w:lang w:val="en-CA"/>
        </w:rPr>
        <w:t>.</w:t>
      </w:r>
    </w:p>
    <w:p w14:paraId="75CDF956" w14:textId="77777777" w:rsidR="009B4DC8" w:rsidRPr="00D77B52" w:rsidRDefault="009B4DC8" w:rsidP="00D77B52">
      <w:pPr>
        <w:pStyle w:val="Heading4"/>
        <w:numPr>
          <w:ilvl w:val="3"/>
          <w:numId w:val="2"/>
        </w:numPr>
        <w:rPr>
          <w:lang w:val="en-CA"/>
        </w:rPr>
      </w:pPr>
      <w:r w:rsidRPr="00D77B52">
        <w:rPr>
          <w:lang w:val="en-CA"/>
        </w:rPr>
        <w:t>Transformation</w:t>
      </w:r>
    </w:p>
    <w:p w14:paraId="79E357D8" w14:textId="77777777" w:rsidR="009B4DC8" w:rsidRDefault="009B4DC8" w:rsidP="009B4DC8">
      <w:pPr>
        <w:rPr>
          <w:lang w:val="en-CA"/>
        </w:rPr>
      </w:pPr>
    </w:p>
    <w:p w14:paraId="21ADE033" w14:textId="1E4974BB" w:rsidR="009B4DC8" w:rsidRDefault="009B4DC8" w:rsidP="009B4DC8">
      <w:pPr>
        <w:pStyle w:val="Worksheettext"/>
        <w:spacing w:before="0" w:after="0"/>
        <w:jc w:val="left"/>
        <w:rPr>
          <w:color w:val="auto"/>
          <w:szCs w:val="22"/>
        </w:rPr>
      </w:pPr>
      <w:r>
        <w:rPr>
          <w:color w:val="auto"/>
          <w:szCs w:val="22"/>
        </w:rPr>
        <w:t xml:space="preserve">Based on a </w:t>
      </w:r>
      <w:r w:rsidR="00AC40B2">
        <w:rPr>
          <w:color w:val="auto"/>
          <w:szCs w:val="22"/>
        </w:rPr>
        <w:t>pre-determined</w:t>
      </w:r>
      <w:r>
        <w:rPr>
          <w:color w:val="auto"/>
          <w:szCs w:val="22"/>
        </w:rPr>
        <w:t xml:space="preserve"> file naming convention, determine to which BSS the response file is associated and initiating the transformation process accordingly. Format of the each BSS is specified in the BSS_SOURCE table. </w:t>
      </w:r>
    </w:p>
    <w:p w14:paraId="267EB934" w14:textId="77777777" w:rsidR="009B4DC8" w:rsidRDefault="009B4DC8" w:rsidP="009B4DC8">
      <w:pPr>
        <w:pStyle w:val="Worksheettext"/>
        <w:spacing w:before="0" w:after="0"/>
        <w:ind w:left="720" w:firstLine="50"/>
        <w:jc w:val="left"/>
        <w:rPr>
          <w:color w:val="auto"/>
          <w:szCs w:val="22"/>
        </w:rPr>
      </w:pPr>
    </w:p>
    <w:p w14:paraId="6693CDF7" w14:textId="77777777" w:rsidR="009B4DC8" w:rsidRDefault="009B4DC8" w:rsidP="00996F09">
      <w:pPr>
        <w:pStyle w:val="Worksheettext"/>
        <w:numPr>
          <w:ilvl w:val="0"/>
          <w:numId w:val="48"/>
        </w:numPr>
        <w:spacing w:before="0" w:after="0"/>
        <w:jc w:val="left"/>
        <w:rPr>
          <w:color w:val="auto"/>
          <w:szCs w:val="22"/>
        </w:rPr>
      </w:pPr>
      <w:r>
        <w:rPr>
          <w:color w:val="auto"/>
          <w:szCs w:val="22"/>
        </w:rPr>
        <w:t>Fixed length record file format for EDIRIS(Payment &amp; PCARD) and MaxPaging (Payment)</w:t>
      </w:r>
    </w:p>
    <w:p w14:paraId="4F5160E9" w14:textId="77777777" w:rsidR="009B4DC8" w:rsidRDefault="009B4DC8" w:rsidP="00996F09">
      <w:pPr>
        <w:pStyle w:val="ListParagraph0"/>
        <w:numPr>
          <w:ilvl w:val="0"/>
          <w:numId w:val="48"/>
        </w:numPr>
        <w:rPr>
          <w:lang w:val="en-CA"/>
        </w:rPr>
      </w:pPr>
      <w:r>
        <w:rPr>
          <w:szCs w:val="22"/>
          <w:lang w:val="en-CA"/>
        </w:rPr>
        <w:t>Comma Separated Value (CSV) response file format (Payment) for Fund$In and Bell West Singl.eView</w:t>
      </w:r>
    </w:p>
    <w:p w14:paraId="7FFF9EDC" w14:textId="77777777" w:rsidR="009B4DC8" w:rsidRDefault="009B4DC8" w:rsidP="00996F09">
      <w:pPr>
        <w:pStyle w:val="ListParagraph0"/>
        <w:numPr>
          <w:ilvl w:val="0"/>
          <w:numId w:val="48"/>
        </w:numPr>
        <w:rPr>
          <w:lang w:val="en-CA"/>
        </w:rPr>
      </w:pPr>
      <w:r>
        <w:rPr>
          <w:szCs w:val="22"/>
          <w:lang w:val="en-CA"/>
        </w:rPr>
        <w:t>After creation of the response file, sequence number will be updated into DB.</w:t>
      </w:r>
    </w:p>
    <w:p w14:paraId="0C7E646C" w14:textId="77777777" w:rsidR="009B4DC8" w:rsidRDefault="009B4DC8" w:rsidP="009B4DC8">
      <w:pPr>
        <w:ind w:left="720"/>
        <w:rPr>
          <w:lang w:val="en-CA"/>
        </w:rPr>
      </w:pPr>
    </w:p>
    <w:p w14:paraId="67DF3882" w14:textId="77777777" w:rsidR="009B4DC8" w:rsidRPr="00D77B52" w:rsidRDefault="009B4DC8" w:rsidP="00D77B52">
      <w:pPr>
        <w:pStyle w:val="Heading4"/>
        <w:numPr>
          <w:ilvl w:val="3"/>
          <w:numId w:val="2"/>
        </w:numPr>
        <w:rPr>
          <w:lang w:val="en-CA"/>
        </w:rPr>
      </w:pPr>
      <w:r w:rsidRPr="00D77B52">
        <w:rPr>
          <w:lang w:val="en-CA"/>
        </w:rPr>
        <w:t>Operating</w:t>
      </w:r>
    </w:p>
    <w:p w14:paraId="7987B2AF" w14:textId="77777777" w:rsidR="009B4DC8" w:rsidRDefault="009B4DC8" w:rsidP="009B4DC8">
      <w:pPr>
        <w:rPr>
          <w:lang w:val="en-CA"/>
        </w:rPr>
      </w:pPr>
      <w:r>
        <w:rPr>
          <w:lang w:val="en-CA"/>
        </w:rPr>
        <w:t>After transformation of the records, GPS generates the file according to name convention configured in EDX system. GPS creates the file in the shared folder from where EDX will be able to pick up the file and send it to BSS.</w:t>
      </w:r>
    </w:p>
    <w:p w14:paraId="65DECD25" w14:textId="77777777" w:rsidR="009B4DC8" w:rsidRDefault="009B4DC8" w:rsidP="009B4DC8">
      <w:pPr>
        <w:rPr>
          <w:lang w:val="en-CA"/>
        </w:rPr>
      </w:pPr>
    </w:p>
    <w:p w14:paraId="541BC4FE" w14:textId="77777777" w:rsidR="007F0770" w:rsidRDefault="007F0770" w:rsidP="009B4DC8">
      <w:pPr>
        <w:rPr>
          <w:lang w:val="en-CA"/>
        </w:rPr>
      </w:pPr>
    </w:p>
    <w:p w14:paraId="6B888464" w14:textId="3B1E3565" w:rsidR="00D77B52" w:rsidRPr="00D77B52" w:rsidRDefault="00D77B52" w:rsidP="00D77B52">
      <w:pPr>
        <w:pStyle w:val="Heading3"/>
        <w:numPr>
          <w:ilvl w:val="2"/>
          <w:numId w:val="2"/>
        </w:numPr>
        <w:rPr>
          <w:lang w:val="en-CA"/>
        </w:rPr>
      </w:pPr>
      <w:bookmarkStart w:id="1410" w:name="_Toc415568985"/>
      <w:r w:rsidRPr="00D77B52">
        <w:rPr>
          <w:lang w:val="en-CA"/>
        </w:rPr>
        <w:lastRenderedPageBreak/>
        <w:t>PACC - New Layout Format For Moneris – CR032</w:t>
      </w:r>
      <w:bookmarkEnd w:id="1410"/>
    </w:p>
    <w:p w14:paraId="6F4BDF5F" w14:textId="77777777" w:rsidR="00D77B52" w:rsidRDefault="00D77B52" w:rsidP="00D77B52">
      <w:pPr>
        <w:rPr>
          <w:lang w:val="en-CA"/>
        </w:rPr>
      </w:pPr>
      <w:r>
        <w:rPr>
          <w:lang w:val="en-CA"/>
        </w:rPr>
        <w:t xml:space="preserve">After the successful validation of the BSS payment request file, GPS performs the following </w:t>
      </w:r>
    </w:p>
    <w:p w14:paraId="4CC520B1" w14:textId="77777777" w:rsidR="00D77B52" w:rsidRDefault="00D77B52" w:rsidP="00D77B52">
      <w:pPr>
        <w:rPr>
          <w:lang w:val="en-CA"/>
        </w:rPr>
      </w:pPr>
    </w:p>
    <w:p w14:paraId="418416C5" w14:textId="5A1C108D" w:rsidR="00D77B52" w:rsidRDefault="00D77B52" w:rsidP="00D77B52">
      <w:pPr>
        <w:rPr>
          <w:b/>
          <w:lang w:val="en-CA"/>
        </w:rPr>
      </w:pPr>
      <w:r>
        <w:rPr>
          <w:b/>
          <w:lang w:val="en-CA"/>
        </w:rPr>
        <w:t xml:space="preserve">Processing of Records: </w:t>
      </w:r>
      <w:r w:rsidR="00806E23">
        <w:rPr>
          <w:b/>
          <w:lang w:val="en-CA"/>
        </w:rPr>
        <w:t xml:space="preserve"> </w:t>
      </w:r>
    </w:p>
    <w:p w14:paraId="036A4FB3" w14:textId="77777777" w:rsidR="00D77B52" w:rsidRDefault="00D77B52" w:rsidP="00D77B52">
      <w:pPr>
        <w:rPr>
          <w:lang w:val="en-CA"/>
        </w:rPr>
      </w:pPr>
    </w:p>
    <w:p w14:paraId="2080281F" w14:textId="77777777" w:rsidR="00D77B52" w:rsidRDefault="00D77B52" w:rsidP="00D77B52">
      <w:pPr>
        <w:rPr>
          <w:b/>
          <w:lang w:val="en-CA"/>
        </w:rPr>
      </w:pPr>
      <w:r>
        <w:rPr>
          <w:b/>
          <w:lang w:val="en-CA"/>
        </w:rPr>
        <w:t>Header Records:</w:t>
      </w:r>
    </w:p>
    <w:p w14:paraId="6F8FF989" w14:textId="77777777" w:rsidR="00D77B52" w:rsidRDefault="00D77B52" w:rsidP="00D77B52">
      <w:pPr>
        <w:rPr>
          <w:lang w:val="en-CA"/>
        </w:rPr>
      </w:pPr>
    </w:p>
    <w:p w14:paraId="0164F987" w14:textId="77777777" w:rsidR="00D77B52" w:rsidRDefault="00D77B52" w:rsidP="00D77B52">
      <w:pPr>
        <w:rPr>
          <w:lang w:val="en-CA"/>
        </w:rPr>
      </w:pPr>
      <w:r>
        <w:rPr>
          <w:lang w:val="en-CA"/>
        </w:rPr>
        <w:t>While receiving each header payment request record from request file, GPS does the following</w:t>
      </w:r>
    </w:p>
    <w:p w14:paraId="19C57428" w14:textId="77777777" w:rsidR="00D77B52" w:rsidRDefault="00D77B52" w:rsidP="00D77B52">
      <w:pPr>
        <w:rPr>
          <w:lang w:val="en-CA"/>
        </w:rPr>
      </w:pPr>
    </w:p>
    <w:p w14:paraId="4705DA47" w14:textId="77777777" w:rsidR="00D77B52" w:rsidRDefault="00D77B52" w:rsidP="00996F09">
      <w:pPr>
        <w:pStyle w:val="ListParagraph0"/>
        <w:numPr>
          <w:ilvl w:val="0"/>
          <w:numId w:val="60"/>
        </w:numPr>
        <w:rPr>
          <w:lang w:val="en-CA"/>
        </w:rPr>
      </w:pPr>
      <w:r>
        <w:rPr>
          <w:lang w:val="en-CA"/>
        </w:rPr>
        <w:t>GPS requests the GPSCore to get MerchantInfo details by passing terminalID.</w:t>
      </w:r>
    </w:p>
    <w:p w14:paraId="4693C087" w14:textId="77777777" w:rsidR="00D77B52" w:rsidRDefault="00D77B52" w:rsidP="00996F09">
      <w:pPr>
        <w:pStyle w:val="ListParagraph0"/>
        <w:numPr>
          <w:ilvl w:val="0"/>
          <w:numId w:val="60"/>
        </w:numPr>
        <w:rPr>
          <w:lang w:val="en-CA"/>
        </w:rPr>
      </w:pPr>
      <w:r>
        <w:rPr>
          <w:lang w:val="en-CA"/>
        </w:rPr>
        <w:t>GPS stores MerchantInfoVO object into PaymentBatchFileTxVO object.</w:t>
      </w:r>
    </w:p>
    <w:p w14:paraId="2D4DDE66" w14:textId="77777777" w:rsidR="00D77B52" w:rsidRDefault="00D77B52" w:rsidP="00D77B52">
      <w:pPr>
        <w:rPr>
          <w:lang w:val="en-CA"/>
        </w:rPr>
      </w:pPr>
    </w:p>
    <w:p w14:paraId="1F59C35A" w14:textId="77777777" w:rsidR="00D77B52" w:rsidRDefault="00D77B52" w:rsidP="00D77B52">
      <w:pPr>
        <w:rPr>
          <w:b/>
          <w:lang w:val="en-CA"/>
        </w:rPr>
      </w:pPr>
      <w:r>
        <w:rPr>
          <w:b/>
          <w:lang w:val="en-CA"/>
        </w:rPr>
        <w:t>Tx Records:</w:t>
      </w:r>
    </w:p>
    <w:p w14:paraId="51A8146F" w14:textId="77777777" w:rsidR="00D77B52" w:rsidRDefault="00D77B52" w:rsidP="00D77B52">
      <w:pPr>
        <w:rPr>
          <w:lang w:val="en-CA"/>
        </w:rPr>
      </w:pPr>
    </w:p>
    <w:p w14:paraId="3824BDC4" w14:textId="77777777" w:rsidR="00D77B52" w:rsidRDefault="00D77B52" w:rsidP="00D77B52">
      <w:pPr>
        <w:rPr>
          <w:lang w:val="en-CA"/>
        </w:rPr>
      </w:pPr>
      <w:r>
        <w:rPr>
          <w:lang w:val="en-CA"/>
        </w:rPr>
        <w:t xml:space="preserve">While receiving each TX payment request record from request file GPS does the following </w:t>
      </w:r>
    </w:p>
    <w:p w14:paraId="7490E111" w14:textId="77777777" w:rsidR="00D77B52" w:rsidRDefault="00D77B52" w:rsidP="00D77B52">
      <w:pPr>
        <w:rPr>
          <w:lang w:val="en-CA"/>
        </w:rPr>
      </w:pPr>
    </w:p>
    <w:p w14:paraId="75173359" w14:textId="77777777" w:rsidR="00D77B52" w:rsidRDefault="00D77B52" w:rsidP="00996F09">
      <w:pPr>
        <w:pStyle w:val="ListParagraph0"/>
        <w:numPr>
          <w:ilvl w:val="0"/>
          <w:numId w:val="61"/>
        </w:numPr>
        <w:rPr>
          <w:lang w:val="en-CA"/>
        </w:rPr>
      </w:pPr>
      <w:r>
        <w:rPr>
          <w:lang w:val="en-CA"/>
        </w:rPr>
        <w:t>GPS takes MerchantInfoVO from PaymentBatchFileTxVO object.</w:t>
      </w:r>
    </w:p>
    <w:p w14:paraId="1619C602" w14:textId="77777777" w:rsidR="00D77B52" w:rsidRDefault="00D77B52" w:rsidP="00996F09">
      <w:pPr>
        <w:pStyle w:val="ListParagraph0"/>
        <w:numPr>
          <w:ilvl w:val="0"/>
          <w:numId w:val="61"/>
        </w:numPr>
        <w:rPr>
          <w:lang w:val="en-CA"/>
        </w:rPr>
      </w:pPr>
      <w:r>
        <w:rPr>
          <w:lang w:val="en-CA"/>
        </w:rPr>
        <w:t>Extract storeID and APIToken from MerchantInfoVO if processor is Moneris.</w:t>
      </w:r>
    </w:p>
    <w:p w14:paraId="75CE0B1F" w14:textId="77777777" w:rsidR="00D77B52" w:rsidRDefault="00D77B52" w:rsidP="00996F09">
      <w:pPr>
        <w:pStyle w:val="ListParagraph0"/>
        <w:numPr>
          <w:ilvl w:val="0"/>
          <w:numId w:val="61"/>
        </w:numPr>
        <w:rPr>
          <w:lang w:val="en-CA"/>
        </w:rPr>
      </w:pPr>
      <w:r>
        <w:rPr>
          <w:lang w:val="en-CA"/>
        </w:rPr>
        <w:t>Store storeID and APItoken value into the PmtTxVO object.</w:t>
      </w:r>
    </w:p>
    <w:p w14:paraId="7C8DA0A4" w14:textId="77777777" w:rsidR="00D77B52" w:rsidRDefault="00D77B52" w:rsidP="00D77B52">
      <w:pPr>
        <w:pStyle w:val="ListParagraph0"/>
        <w:ind w:left="1800"/>
        <w:rPr>
          <w:lang w:val="en-CA"/>
        </w:rPr>
      </w:pPr>
    </w:p>
    <w:p w14:paraId="6058A17F" w14:textId="77777777" w:rsidR="00D77B52" w:rsidRDefault="00D77B52" w:rsidP="00D77B52">
      <w:pPr>
        <w:rPr>
          <w:lang w:val="en-CA"/>
        </w:rPr>
      </w:pPr>
    </w:p>
    <w:p w14:paraId="433870F5" w14:textId="77777777" w:rsidR="00D77B52" w:rsidRDefault="00D77B52" w:rsidP="00D77B52">
      <w:pPr>
        <w:rPr>
          <w:b/>
          <w:lang w:val="en-CA"/>
        </w:rPr>
      </w:pPr>
      <w:r>
        <w:rPr>
          <w:b/>
          <w:lang w:val="en-CA"/>
        </w:rPr>
        <w:t>Trailer Records:</w:t>
      </w:r>
    </w:p>
    <w:p w14:paraId="67524F74" w14:textId="77777777" w:rsidR="00D77B52" w:rsidRDefault="00D77B52" w:rsidP="00D77B52">
      <w:pPr>
        <w:rPr>
          <w:b/>
          <w:lang w:val="en-CA"/>
        </w:rPr>
      </w:pPr>
    </w:p>
    <w:p w14:paraId="5BBEF6EC" w14:textId="77777777" w:rsidR="00D77B52" w:rsidRDefault="00D77B52" w:rsidP="00D77B52">
      <w:pPr>
        <w:rPr>
          <w:lang w:val="en-CA"/>
        </w:rPr>
      </w:pPr>
      <w:r>
        <w:rPr>
          <w:lang w:val="en-CA"/>
        </w:rPr>
        <w:t>While receiving each Trailer payment request record from request file GPS does the following</w:t>
      </w:r>
    </w:p>
    <w:p w14:paraId="48139726" w14:textId="77777777" w:rsidR="00D77B52" w:rsidRDefault="00D77B52" w:rsidP="00D77B52">
      <w:pPr>
        <w:rPr>
          <w:lang w:val="en-CA"/>
        </w:rPr>
      </w:pPr>
    </w:p>
    <w:p w14:paraId="329A575C" w14:textId="77777777" w:rsidR="00D77B52" w:rsidRDefault="00D77B52" w:rsidP="00996F09">
      <w:pPr>
        <w:pStyle w:val="ListParagraph0"/>
        <w:numPr>
          <w:ilvl w:val="0"/>
          <w:numId w:val="62"/>
        </w:numPr>
        <w:rPr>
          <w:lang w:val="en-CA"/>
        </w:rPr>
      </w:pPr>
      <w:r>
        <w:rPr>
          <w:lang w:val="en-CA"/>
        </w:rPr>
        <w:t>Remove the MerchantInfoVO object from PaymentBatchFileTxVO object.</w:t>
      </w:r>
    </w:p>
    <w:p w14:paraId="661633FE" w14:textId="77777777" w:rsidR="00D77B52" w:rsidRDefault="00D77B52" w:rsidP="00D77B52">
      <w:pPr>
        <w:rPr>
          <w:lang w:val="en-CA"/>
        </w:rPr>
      </w:pPr>
    </w:p>
    <w:p w14:paraId="7CD593BA" w14:textId="77777777" w:rsidR="00D77B52" w:rsidRDefault="00D77B52" w:rsidP="00D77B52">
      <w:pPr>
        <w:rPr>
          <w:lang w:val="en-CA"/>
        </w:rPr>
      </w:pPr>
      <w:r>
        <w:rPr>
          <w:lang w:val="en-CA"/>
        </w:rPr>
        <w:t xml:space="preserve">By adding above information resulting that each PmtTxVO object contains storeID and APIToken associated with it. </w:t>
      </w:r>
    </w:p>
    <w:p w14:paraId="28913B76" w14:textId="77777777" w:rsidR="00D77B52" w:rsidRDefault="00D77B52" w:rsidP="00D77B52">
      <w:pPr>
        <w:rPr>
          <w:lang w:val="en-CA"/>
        </w:rPr>
      </w:pPr>
    </w:p>
    <w:p w14:paraId="66A2DF21" w14:textId="77777777" w:rsidR="00D77B52" w:rsidRDefault="00D77B52" w:rsidP="00D77B52">
      <w:pPr>
        <w:rPr>
          <w:b/>
          <w:lang w:val="en-CA"/>
        </w:rPr>
      </w:pPr>
      <w:r>
        <w:rPr>
          <w:b/>
          <w:lang w:val="en-CA"/>
        </w:rPr>
        <w:t>Transformation of Records:</w:t>
      </w:r>
    </w:p>
    <w:p w14:paraId="1156D6D9" w14:textId="77777777" w:rsidR="00D77B52" w:rsidRDefault="00D77B52" w:rsidP="00D77B52">
      <w:pPr>
        <w:rPr>
          <w:lang w:val="en-CA"/>
        </w:rPr>
      </w:pPr>
    </w:p>
    <w:p w14:paraId="4B7CFED9" w14:textId="77777777" w:rsidR="00D77B52" w:rsidRDefault="00D77B52" w:rsidP="00D77B52">
      <w:pPr>
        <w:rPr>
          <w:lang w:val="en-CA"/>
        </w:rPr>
      </w:pPr>
      <w:r>
        <w:rPr>
          <w:lang w:val="en-CA"/>
        </w:rPr>
        <w:t>As each PmtTxVO object contains storeID and APIToken, GPS transforms the values as per processor format and write it to the output file.</w:t>
      </w:r>
    </w:p>
    <w:p w14:paraId="1549B7A1" w14:textId="77777777" w:rsidR="00D77B52" w:rsidRDefault="00D77B52" w:rsidP="00D77B52">
      <w:pPr>
        <w:rPr>
          <w:lang w:val="en-CA"/>
        </w:rPr>
      </w:pPr>
    </w:p>
    <w:p w14:paraId="48166B70" w14:textId="77777777" w:rsidR="00D77B52" w:rsidRDefault="00D77B52" w:rsidP="00D77B52">
      <w:pPr>
        <w:rPr>
          <w:lang w:val="en-CA"/>
        </w:rPr>
      </w:pPr>
      <w:r>
        <w:rPr>
          <w:lang w:val="en-CA"/>
        </w:rPr>
        <w:t>New processor request format is given below</w:t>
      </w:r>
    </w:p>
    <w:p w14:paraId="1F247A43" w14:textId="77777777" w:rsidR="00D77B52" w:rsidRDefault="00D77B52" w:rsidP="00D77B52">
      <w:pPr>
        <w:rPr>
          <w:lang w:val="en-CA"/>
        </w:rPr>
      </w:pPr>
    </w:p>
    <w:p w14:paraId="55731642" w14:textId="77777777" w:rsidR="00D77B52" w:rsidRDefault="00D77B52" w:rsidP="00996F09">
      <w:pPr>
        <w:pStyle w:val="ListParagraph0"/>
        <w:numPr>
          <w:ilvl w:val="0"/>
          <w:numId w:val="63"/>
        </w:numPr>
        <w:rPr>
          <w:rFonts w:cs="Arial"/>
        </w:rPr>
      </w:pPr>
      <w:r>
        <w:rPr>
          <w:rFonts w:cs="Arial"/>
          <w:color w:val="000080"/>
        </w:rPr>
        <w:t>|store1,api_token1,1|,</w:t>
      </w:r>
      <w:r>
        <w:rPr>
          <w:rFonts w:cs="Arial"/>
          <w:i/>
          <w:iCs/>
          <w:color w:val="000080"/>
        </w:rPr>
        <w:t>purchase,e0000002T4,399.00,4242428*********,1504,7</w:t>
      </w:r>
    </w:p>
    <w:p w14:paraId="3B29CB7A" w14:textId="77777777" w:rsidR="00D77B52" w:rsidRDefault="00D77B52" w:rsidP="00996F09">
      <w:pPr>
        <w:pStyle w:val="ListParagraph0"/>
        <w:numPr>
          <w:ilvl w:val="0"/>
          <w:numId w:val="63"/>
        </w:numPr>
        <w:rPr>
          <w:rFonts w:cs="Arial"/>
        </w:rPr>
      </w:pPr>
      <w:r>
        <w:rPr>
          <w:rFonts w:cs="Arial"/>
          <w:color w:val="000080"/>
        </w:rPr>
        <w:t>|store2,api_token2,1|,</w:t>
      </w:r>
      <w:r>
        <w:rPr>
          <w:rFonts w:cs="Arial"/>
          <w:i/>
          <w:iCs/>
          <w:color w:val="000080"/>
        </w:rPr>
        <w:t>purchase,e00000025D,399.00,4242424*********,1504,7</w:t>
      </w:r>
    </w:p>
    <w:p w14:paraId="4D6FD791" w14:textId="77777777" w:rsidR="00D77B52" w:rsidRDefault="00D77B52" w:rsidP="00996F09">
      <w:pPr>
        <w:pStyle w:val="ListParagraph0"/>
        <w:numPr>
          <w:ilvl w:val="0"/>
          <w:numId w:val="63"/>
        </w:numPr>
        <w:rPr>
          <w:rFonts w:cs="Arial"/>
        </w:rPr>
      </w:pPr>
      <w:r>
        <w:rPr>
          <w:rFonts w:cs="Arial"/>
          <w:color w:val="000080"/>
        </w:rPr>
        <w:t>|store3,api_token3,1|,</w:t>
      </w:r>
      <w:r>
        <w:rPr>
          <w:rFonts w:cs="Arial"/>
          <w:i/>
          <w:iCs/>
          <w:color w:val="000080"/>
        </w:rPr>
        <w:t>purchase,e0000002T6,399.00,4242424*********,1504,7</w:t>
      </w:r>
    </w:p>
    <w:p w14:paraId="56ADC41E" w14:textId="77777777" w:rsidR="00D77B52" w:rsidRDefault="00D77B52" w:rsidP="00D77B52">
      <w:pPr>
        <w:rPr>
          <w:lang w:val="en-CA"/>
        </w:rPr>
      </w:pPr>
    </w:p>
    <w:p w14:paraId="1BE78F73" w14:textId="505A8146" w:rsidR="00D77B52" w:rsidRPr="00D77B52" w:rsidRDefault="00D77B52" w:rsidP="00D77B52">
      <w:pPr>
        <w:pStyle w:val="Heading3"/>
        <w:numPr>
          <w:ilvl w:val="2"/>
          <w:numId w:val="2"/>
        </w:numPr>
        <w:rPr>
          <w:lang w:val="en-CA"/>
        </w:rPr>
      </w:pPr>
      <w:bookmarkStart w:id="1411" w:name="_Toc415568986"/>
      <w:r w:rsidRPr="00D77B52">
        <w:rPr>
          <w:lang w:val="en-CA"/>
        </w:rPr>
        <w:t>PACC- New Layout Format From Moneris – CR032</w:t>
      </w:r>
      <w:bookmarkEnd w:id="1411"/>
    </w:p>
    <w:p w14:paraId="1D76F0F1" w14:textId="77777777" w:rsidR="00D77B52" w:rsidRDefault="00D77B52" w:rsidP="00D77B52">
      <w:pPr>
        <w:rPr>
          <w:lang w:val="en-CA"/>
        </w:rPr>
      </w:pPr>
    </w:p>
    <w:p w14:paraId="77060FEF" w14:textId="77777777" w:rsidR="00D77B52" w:rsidRDefault="00D77B52" w:rsidP="00D77B52">
      <w:pPr>
        <w:rPr>
          <w:b/>
          <w:lang w:val="en-CA"/>
        </w:rPr>
      </w:pPr>
      <w:r>
        <w:rPr>
          <w:b/>
          <w:lang w:val="en-CA"/>
        </w:rPr>
        <w:t>Validation of Records:</w:t>
      </w:r>
    </w:p>
    <w:p w14:paraId="3E9E417B" w14:textId="77777777" w:rsidR="00D77B52" w:rsidRDefault="00D77B52" w:rsidP="00D77B52">
      <w:pPr>
        <w:rPr>
          <w:lang w:val="en-CA"/>
        </w:rPr>
      </w:pPr>
    </w:p>
    <w:p w14:paraId="5842D6B0" w14:textId="77777777" w:rsidR="00D77B52" w:rsidRDefault="00D77B52" w:rsidP="00D77B52">
      <w:pPr>
        <w:rPr>
          <w:lang w:val="en-CA"/>
        </w:rPr>
      </w:pPr>
      <w:r>
        <w:rPr>
          <w:lang w:val="en-CA"/>
        </w:rPr>
        <w:t>Response file from Moneris contains only TX records. Each TX records contain StoreID and APIToken. Format of the processor response file is given below.</w:t>
      </w:r>
    </w:p>
    <w:p w14:paraId="1732F0F6" w14:textId="77777777" w:rsidR="00D77B52" w:rsidRDefault="00D77B52" w:rsidP="00D77B52">
      <w:pPr>
        <w:rPr>
          <w:lang w:val="en-CA"/>
        </w:rPr>
      </w:pPr>
    </w:p>
    <w:p w14:paraId="1852CABC" w14:textId="77777777" w:rsidR="00D77B52" w:rsidRDefault="00D77B52" w:rsidP="00996F09">
      <w:pPr>
        <w:pStyle w:val="ListParagraph0"/>
        <w:numPr>
          <w:ilvl w:val="0"/>
          <w:numId w:val="136"/>
        </w:numPr>
        <w:rPr>
          <w:rFonts w:cs="Arial"/>
        </w:rPr>
      </w:pPr>
      <w:r>
        <w:rPr>
          <w:rFonts w:cs="Arial"/>
          <w:color w:val="000080"/>
        </w:rPr>
        <w:t>|store1,api_token1,1|,e0000002TD,660114080014990580,027,01,192025,04:41:26,2014-01-20,00,true,APPROVED           *                    =,399.00,V,57258-0_9,false,,null</w:t>
      </w:r>
    </w:p>
    <w:p w14:paraId="3B385F12" w14:textId="77777777" w:rsidR="00D77B52" w:rsidRDefault="00D77B52" w:rsidP="00996F09">
      <w:pPr>
        <w:pStyle w:val="ListParagraph0"/>
        <w:numPr>
          <w:ilvl w:val="0"/>
          <w:numId w:val="136"/>
        </w:numPr>
        <w:rPr>
          <w:rFonts w:cs="Arial"/>
        </w:rPr>
      </w:pPr>
      <w:r>
        <w:rPr>
          <w:rFonts w:cs="Arial"/>
          <w:color w:val="000080"/>
        </w:rPr>
        <w:t>|store2,api_token2,1|,e0000002TD,660114080014990580,027,01,192025,04:41:26,2014-01-20,00,true,APPROVED           *                    =,399.00,V,57258-0_9,false,,null</w:t>
      </w:r>
    </w:p>
    <w:p w14:paraId="3BD51A96" w14:textId="77777777" w:rsidR="00D77B52" w:rsidRDefault="00D77B52" w:rsidP="00D77B52">
      <w:pPr>
        <w:rPr>
          <w:b/>
          <w:lang w:val="en-CA"/>
        </w:rPr>
      </w:pPr>
      <w:r>
        <w:rPr>
          <w:b/>
          <w:lang w:val="en-CA"/>
        </w:rPr>
        <w:lastRenderedPageBreak/>
        <w:t>TX Records:</w:t>
      </w:r>
    </w:p>
    <w:p w14:paraId="7969B3BF" w14:textId="77777777" w:rsidR="00D77B52" w:rsidRDefault="00D77B52" w:rsidP="00D77B52">
      <w:pPr>
        <w:rPr>
          <w:lang w:val="en-CA"/>
        </w:rPr>
      </w:pPr>
    </w:p>
    <w:p w14:paraId="67219C9F" w14:textId="77777777" w:rsidR="00D77B52" w:rsidRDefault="00D77B52" w:rsidP="00D77B52">
      <w:pPr>
        <w:rPr>
          <w:lang w:val="en-CA"/>
        </w:rPr>
      </w:pPr>
      <w:r>
        <w:rPr>
          <w:lang w:val="en-CA"/>
        </w:rPr>
        <w:t xml:space="preserve">While receiving first TX payment response record from response file, GPS does the following </w:t>
      </w:r>
    </w:p>
    <w:p w14:paraId="0F8271BB" w14:textId="77777777" w:rsidR="00D77B52" w:rsidRDefault="00D77B52" w:rsidP="00D77B52">
      <w:pPr>
        <w:rPr>
          <w:lang w:val="en-CA"/>
        </w:rPr>
      </w:pPr>
    </w:p>
    <w:p w14:paraId="1A51D0FA" w14:textId="77777777" w:rsidR="00D77B52" w:rsidRPr="009B0982" w:rsidRDefault="00D77B52" w:rsidP="00996F09">
      <w:pPr>
        <w:pStyle w:val="ListParagraph0"/>
        <w:numPr>
          <w:ilvl w:val="0"/>
          <w:numId w:val="137"/>
        </w:numPr>
        <w:rPr>
          <w:lang w:val="en-CA"/>
        </w:rPr>
      </w:pPr>
      <w:r w:rsidRPr="009B0982">
        <w:rPr>
          <w:lang w:val="en-CA"/>
        </w:rPr>
        <w:t>GPS reads each TX records and convert into MonerisPmtTxVO object.</w:t>
      </w:r>
    </w:p>
    <w:p w14:paraId="4FCAC995" w14:textId="77777777" w:rsidR="00D77B52" w:rsidRPr="009B0982" w:rsidRDefault="00D77B52" w:rsidP="00996F09">
      <w:pPr>
        <w:pStyle w:val="ListParagraph0"/>
        <w:numPr>
          <w:ilvl w:val="0"/>
          <w:numId w:val="137"/>
        </w:numPr>
        <w:rPr>
          <w:lang w:val="en-CA"/>
        </w:rPr>
      </w:pPr>
      <w:r w:rsidRPr="009B0982">
        <w:rPr>
          <w:lang w:val="en-CA"/>
        </w:rPr>
        <w:t>GPS extracts storeID and APIToken from MonerisPmtTxVO.</w:t>
      </w:r>
    </w:p>
    <w:p w14:paraId="3DBBDFE1" w14:textId="79B2EA18" w:rsidR="00D77B52" w:rsidRPr="007F0770" w:rsidRDefault="00D77B52" w:rsidP="00996F09">
      <w:pPr>
        <w:pStyle w:val="ListParagraph0"/>
        <w:numPr>
          <w:ilvl w:val="0"/>
          <w:numId w:val="137"/>
        </w:numPr>
        <w:rPr>
          <w:lang w:val="en-CA"/>
        </w:rPr>
      </w:pPr>
      <w:r w:rsidRPr="007F0770">
        <w:rPr>
          <w:lang w:val="en-CA"/>
        </w:rPr>
        <w:t xml:space="preserve">GPS validate the extracted storeID and APIToken against BATCH_PAYMENT_GROUP table. </w:t>
      </w:r>
    </w:p>
    <w:p w14:paraId="2F710219" w14:textId="77777777" w:rsidR="009B4DC8" w:rsidRDefault="009B4DC8" w:rsidP="000B58DD">
      <w:pPr>
        <w:pStyle w:val="Heading3"/>
        <w:numPr>
          <w:ilvl w:val="2"/>
          <w:numId w:val="2"/>
        </w:numPr>
      </w:pPr>
      <w:bookmarkStart w:id="1412" w:name="_Toc415568987"/>
      <w:r>
        <w:t>Sequence Diagrams</w:t>
      </w:r>
      <w:bookmarkEnd w:id="1412"/>
    </w:p>
    <w:p w14:paraId="1D6A4403" w14:textId="77777777" w:rsidR="009B4DC8" w:rsidRDefault="009B4DC8" w:rsidP="009B4DC8">
      <w:pPr>
        <w:pStyle w:val="Heading4"/>
        <w:numPr>
          <w:ilvl w:val="3"/>
          <w:numId w:val="2"/>
        </w:numPr>
        <w:rPr>
          <w:lang w:val="en-CA"/>
        </w:rPr>
      </w:pPr>
      <w:r>
        <w:rPr>
          <w:lang w:val="en-CA"/>
        </w:rPr>
        <w:t>PMT Validation</w:t>
      </w:r>
    </w:p>
    <w:p w14:paraId="10BFF325" w14:textId="77777777" w:rsidR="009B4DC8" w:rsidRDefault="009B4DC8" w:rsidP="009B4DC8">
      <w:pPr>
        <w:ind w:left="-567"/>
        <w:rPr>
          <w:lang w:val="en-CA"/>
        </w:rPr>
      </w:pPr>
      <w:r w:rsidRPr="007E3C18">
        <w:rPr>
          <w:lang w:val="en-CA"/>
        </w:rPr>
        <w:object w:dxaOrig="9360" w:dyaOrig="8370" w14:anchorId="79032530">
          <v:shape id="_x0000_i1041" type="#_x0000_t75" style="width:469.5pt;height:417.75pt" o:ole="">
            <v:imagedata r:id="rId58" o:title=""/>
          </v:shape>
          <o:OLEObject Type="Embed" ProgID="Visio.Drawing.11" ShapeID="_x0000_i1041" DrawAspect="Content" ObjectID="_1489316663" r:id="rId59"/>
        </w:object>
      </w:r>
    </w:p>
    <w:p w14:paraId="00D0DD51" w14:textId="77777777" w:rsidR="00A8521C" w:rsidRDefault="00A8521C" w:rsidP="009B4DC8">
      <w:pPr>
        <w:ind w:left="-567"/>
        <w:rPr>
          <w:lang w:val="en-CA"/>
        </w:rPr>
      </w:pPr>
    </w:p>
    <w:p w14:paraId="67C72F09" w14:textId="77777777" w:rsidR="00A8521C" w:rsidRDefault="00A8521C" w:rsidP="009B4DC8">
      <w:pPr>
        <w:ind w:left="-567"/>
        <w:rPr>
          <w:lang w:val="en-CA"/>
        </w:rPr>
      </w:pPr>
    </w:p>
    <w:p w14:paraId="5F645877" w14:textId="77777777" w:rsidR="00A8521C" w:rsidRDefault="00A8521C" w:rsidP="009B4DC8">
      <w:pPr>
        <w:ind w:left="-567"/>
        <w:rPr>
          <w:lang w:val="en-CA"/>
        </w:rPr>
      </w:pPr>
    </w:p>
    <w:p w14:paraId="27A2BDA0" w14:textId="77777777" w:rsidR="00A8521C" w:rsidRDefault="00A8521C" w:rsidP="009B4DC8">
      <w:pPr>
        <w:ind w:left="-567"/>
        <w:rPr>
          <w:lang w:val="en-CA"/>
        </w:rPr>
      </w:pPr>
    </w:p>
    <w:p w14:paraId="29516849" w14:textId="77777777" w:rsidR="00A8521C" w:rsidRDefault="00A8521C" w:rsidP="009B4DC8">
      <w:pPr>
        <w:ind w:left="-567"/>
        <w:rPr>
          <w:lang w:val="en-CA"/>
        </w:rPr>
      </w:pPr>
    </w:p>
    <w:p w14:paraId="2EDF93EE" w14:textId="77777777" w:rsidR="009B4DC8" w:rsidRPr="000B58DD" w:rsidRDefault="009B4DC8" w:rsidP="000B58DD">
      <w:pPr>
        <w:pStyle w:val="Heading4"/>
        <w:numPr>
          <w:ilvl w:val="3"/>
          <w:numId w:val="2"/>
        </w:numPr>
        <w:rPr>
          <w:lang w:val="en-CA"/>
        </w:rPr>
      </w:pPr>
      <w:r w:rsidRPr="000B58DD">
        <w:rPr>
          <w:lang w:val="en-CA"/>
        </w:rPr>
        <w:t>PMT Header Record Processing</w:t>
      </w:r>
    </w:p>
    <w:p w14:paraId="523AE1DC" w14:textId="77777777" w:rsidR="009B4DC8" w:rsidRDefault="009B4DC8" w:rsidP="009B4DC8">
      <w:pPr>
        <w:rPr>
          <w:highlight w:val="yellow"/>
          <w:lang w:val="en-CA"/>
        </w:rPr>
      </w:pPr>
    </w:p>
    <w:p w14:paraId="37F78AF1" w14:textId="77777777" w:rsidR="009B4DC8" w:rsidRDefault="009B4DC8" w:rsidP="009B4DC8">
      <w:pPr>
        <w:rPr>
          <w:b/>
          <w:lang w:val="en-CA"/>
        </w:rPr>
      </w:pPr>
      <w:r w:rsidRPr="007E3C18">
        <w:rPr>
          <w:lang w:val="en-CA"/>
        </w:rPr>
        <w:object w:dxaOrig="9345" w:dyaOrig="5145" w14:anchorId="08B6AD49">
          <v:shape id="_x0000_i1042" type="#_x0000_t75" style="width:468pt;height:256.5pt" o:ole="">
            <v:imagedata r:id="rId60" o:title=""/>
          </v:shape>
          <o:OLEObject Type="Embed" ProgID="Visio.Drawing.11" ShapeID="_x0000_i1042" DrawAspect="Content" ObjectID="_1489316664" r:id="rId61"/>
        </w:object>
      </w:r>
    </w:p>
    <w:p w14:paraId="2E9A071C" w14:textId="77777777" w:rsidR="009B4DC8" w:rsidRDefault="009B4DC8" w:rsidP="009B4DC8">
      <w:pPr>
        <w:rPr>
          <w:lang w:val="en-CA"/>
        </w:rPr>
      </w:pPr>
    </w:p>
    <w:p w14:paraId="660F828E" w14:textId="77777777" w:rsidR="009B4DC8" w:rsidRPr="000B58DD" w:rsidRDefault="009B4DC8" w:rsidP="000B58DD">
      <w:pPr>
        <w:pStyle w:val="Heading4"/>
        <w:numPr>
          <w:ilvl w:val="3"/>
          <w:numId w:val="2"/>
        </w:numPr>
        <w:rPr>
          <w:lang w:val="en-CA"/>
        </w:rPr>
      </w:pPr>
      <w:r w:rsidRPr="000B58DD">
        <w:rPr>
          <w:lang w:val="en-CA"/>
        </w:rPr>
        <w:t>PMT Line Record Processing</w:t>
      </w:r>
    </w:p>
    <w:p w14:paraId="7C106310" w14:textId="77777777" w:rsidR="009B4DC8" w:rsidRDefault="009B4DC8" w:rsidP="009B4DC8">
      <w:pPr>
        <w:ind w:left="720"/>
        <w:rPr>
          <w:highlight w:val="yellow"/>
          <w:lang w:val="en-CA"/>
        </w:rPr>
      </w:pPr>
    </w:p>
    <w:p w14:paraId="1BB56915" w14:textId="77777777" w:rsidR="009B4DC8" w:rsidRDefault="009B4DC8" w:rsidP="009B4DC8">
      <w:pPr>
        <w:rPr>
          <w:lang w:val="en-CA"/>
        </w:rPr>
      </w:pPr>
      <w:r w:rsidRPr="007E3C18">
        <w:rPr>
          <w:lang w:val="en-CA"/>
        </w:rPr>
        <w:object w:dxaOrig="9360" w:dyaOrig="5580" w14:anchorId="63226CF5">
          <v:shape id="_x0000_i1043" type="#_x0000_t75" style="width:469.5pt;height:279.75pt" o:ole="">
            <v:imagedata r:id="rId62" o:title=""/>
          </v:shape>
          <o:OLEObject Type="Embed" ProgID="Visio.Drawing.11" ShapeID="_x0000_i1043" DrawAspect="Content" ObjectID="_1489316665" r:id="rId63"/>
        </w:object>
      </w:r>
    </w:p>
    <w:p w14:paraId="71A25141" w14:textId="77777777" w:rsidR="001D52DD" w:rsidRDefault="001D52DD" w:rsidP="009B4DC8">
      <w:pPr>
        <w:rPr>
          <w:lang w:val="en-CA"/>
        </w:rPr>
      </w:pPr>
    </w:p>
    <w:p w14:paraId="198CFF4E" w14:textId="77777777" w:rsidR="009B4DC8" w:rsidRPr="000B58DD" w:rsidRDefault="009B4DC8" w:rsidP="000B58DD">
      <w:pPr>
        <w:pStyle w:val="Heading4"/>
        <w:numPr>
          <w:ilvl w:val="3"/>
          <w:numId w:val="2"/>
        </w:numPr>
        <w:rPr>
          <w:lang w:val="en-CA"/>
        </w:rPr>
      </w:pPr>
      <w:r w:rsidRPr="000B58DD">
        <w:rPr>
          <w:lang w:val="en-CA"/>
        </w:rPr>
        <w:lastRenderedPageBreak/>
        <w:t>PMT Trailer Record Processing</w:t>
      </w:r>
    </w:p>
    <w:p w14:paraId="512B2169" w14:textId="77777777" w:rsidR="009B4DC8" w:rsidRDefault="009B4DC8" w:rsidP="009B4DC8">
      <w:pPr>
        <w:rPr>
          <w:lang w:val="en-CA"/>
        </w:rPr>
      </w:pPr>
    </w:p>
    <w:p w14:paraId="7EAD9D52" w14:textId="77777777" w:rsidR="009B4DC8" w:rsidRDefault="009B4DC8" w:rsidP="009B4DC8">
      <w:pPr>
        <w:rPr>
          <w:lang w:val="en-CA"/>
        </w:rPr>
      </w:pPr>
      <w:r w:rsidRPr="007E3C18">
        <w:rPr>
          <w:lang w:val="en-CA"/>
        </w:rPr>
        <w:object w:dxaOrig="9360" w:dyaOrig="5745" w14:anchorId="3ABAEFFC">
          <v:shape id="_x0000_i1044" type="#_x0000_t75" style="width:469.5pt;height:285.75pt" o:ole="">
            <v:imagedata r:id="rId64" o:title=""/>
          </v:shape>
          <o:OLEObject Type="Embed" ProgID="Visio.Drawing.11" ShapeID="_x0000_i1044" DrawAspect="Content" ObjectID="_1489316666" r:id="rId65"/>
        </w:object>
      </w:r>
    </w:p>
    <w:p w14:paraId="65794D5F" w14:textId="77777777" w:rsidR="009B4DC8" w:rsidRDefault="009B4DC8" w:rsidP="009B4DC8">
      <w:pPr>
        <w:rPr>
          <w:lang w:val="en-CA"/>
        </w:rPr>
      </w:pPr>
    </w:p>
    <w:p w14:paraId="799A15A4" w14:textId="77777777" w:rsidR="009B4DC8" w:rsidRPr="000B58DD" w:rsidRDefault="009B4DC8" w:rsidP="000B58DD">
      <w:pPr>
        <w:pStyle w:val="Heading4"/>
        <w:numPr>
          <w:ilvl w:val="3"/>
          <w:numId w:val="2"/>
        </w:numPr>
        <w:rPr>
          <w:lang w:val="en-CA"/>
        </w:rPr>
      </w:pPr>
      <w:r w:rsidRPr="000B58DD">
        <w:rPr>
          <w:lang w:val="en-CA"/>
        </w:rPr>
        <w:t>Response File Validation</w:t>
      </w:r>
    </w:p>
    <w:p w14:paraId="273D3681" w14:textId="77777777" w:rsidR="009B4DC8" w:rsidRDefault="009B4DC8" w:rsidP="009B4DC8">
      <w:pPr>
        <w:rPr>
          <w:lang w:val="en-CA"/>
        </w:rPr>
      </w:pPr>
      <w:r w:rsidRPr="007E3C18">
        <w:rPr>
          <w:lang w:val="en-CA"/>
        </w:rPr>
        <w:object w:dxaOrig="9345" w:dyaOrig="5310" w14:anchorId="30956F7D">
          <v:shape id="_x0000_i1045" type="#_x0000_t75" style="width:468pt;height:265.5pt" o:ole="">
            <v:imagedata r:id="rId66" o:title=""/>
          </v:shape>
          <o:OLEObject Type="Embed" ProgID="Visio.Drawing.11" ShapeID="_x0000_i1045" DrawAspect="Content" ObjectID="_1489316667" r:id="rId67"/>
        </w:object>
      </w:r>
    </w:p>
    <w:p w14:paraId="7260CB5A" w14:textId="77777777" w:rsidR="009B4DC8" w:rsidRPr="000B58DD" w:rsidRDefault="009B4DC8" w:rsidP="000B58DD">
      <w:pPr>
        <w:pStyle w:val="Heading4"/>
        <w:numPr>
          <w:ilvl w:val="3"/>
          <w:numId w:val="2"/>
        </w:numPr>
        <w:rPr>
          <w:lang w:val="en-CA"/>
        </w:rPr>
      </w:pPr>
      <w:r w:rsidRPr="000B58DD">
        <w:rPr>
          <w:lang w:val="en-CA"/>
        </w:rPr>
        <w:lastRenderedPageBreak/>
        <w:t>Response File Processing</w:t>
      </w:r>
    </w:p>
    <w:p w14:paraId="06662965" w14:textId="77777777" w:rsidR="009B4DC8" w:rsidRDefault="009B4DC8" w:rsidP="009B4DC8">
      <w:pPr>
        <w:rPr>
          <w:lang w:val="en-CA"/>
        </w:rPr>
      </w:pPr>
      <w:r w:rsidRPr="007E3C18">
        <w:rPr>
          <w:lang w:val="en-CA"/>
        </w:rPr>
        <w:object w:dxaOrig="9360" w:dyaOrig="7200" w14:anchorId="6FE2D930">
          <v:shape id="_x0000_i1046" type="#_x0000_t75" style="width:469.5pt;height:5in" o:ole="">
            <v:imagedata r:id="rId68" o:title=""/>
          </v:shape>
          <o:OLEObject Type="Embed" ProgID="Visio.Drawing.11" ShapeID="_x0000_i1046" DrawAspect="Content" ObjectID="_1489316668" r:id="rId69"/>
        </w:object>
      </w:r>
    </w:p>
    <w:p w14:paraId="0B36B974" w14:textId="77777777" w:rsidR="00AE2AFD" w:rsidRDefault="00AE2AFD" w:rsidP="00AE2AFD">
      <w:pPr>
        <w:rPr>
          <w:lang w:val="en-CA" w:eastAsia="x-none"/>
        </w:rPr>
      </w:pPr>
    </w:p>
    <w:p w14:paraId="6C71A913" w14:textId="77777777" w:rsidR="00AE2AFD" w:rsidRPr="000B58DD" w:rsidRDefault="00AE2AFD" w:rsidP="000B58DD">
      <w:pPr>
        <w:pStyle w:val="Heading3"/>
        <w:numPr>
          <w:ilvl w:val="2"/>
          <w:numId w:val="2"/>
        </w:numPr>
        <w:rPr>
          <w:lang w:val="en-CA"/>
        </w:rPr>
      </w:pPr>
      <w:bookmarkStart w:id="1413" w:name="_Toc415568988"/>
      <w:r w:rsidRPr="000B58DD">
        <w:rPr>
          <w:lang w:val="en-CA"/>
        </w:rPr>
        <w:lastRenderedPageBreak/>
        <w:t>Class Diagram Layers for PACC flow</w:t>
      </w:r>
      <w:bookmarkEnd w:id="1413"/>
    </w:p>
    <w:p w14:paraId="5F701F75" w14:textId="22388CC4" w:rsidR="00AE2AFD" w:rsidRDefault="00A8521C" w:rsidP="00AE2AFD">
      <w:pPr>
        <w:rPr>
          <w:lang w:val="en-CA"/>
        </w:rPr>
      </w:pPr>
      <w:r w:rsidRPr="007E3C18">
        <w:rPr>
          <w:lang w:val="en-CA"/>
        </w:rPr>
        <w:object w:dxaOrig="14488" w:dyaOrig="21943" w14:anchorId="74FF34AF">
          <v:shape id="_x0000_i1047" type="#_x0000_t75" style="width:411.75pt;height:625.5pt" o:ole="">
            <v:imagedata r:id="rId70" o:title=""/>
          </v:shape>
          <o:OLEObject Type="Embed" ProgID="Visio.Drawing.11" ShapeID="_x0000_i1047" DrawAspect="Content" ObjectID="_1489316669" r:id="rId71"/>
        </w:object>
      </w:r>
    </w:p>
    <w:p w14:paraId="615D2C1E" w14:textId="77777777" w:rsidR="00AE2AFD" w:rsidRDefault="00AE2AFD" w:rsidP="00AE2AFD">
      <w:pPr>
        <w:rPr>
          <w:lang w:val="en-CA"/>
        </w:rPr>
      </w:pPr>
    </w:p>
    <w:p w14:paraId="167C820E" w14:textId="77777777" w:rsidR="00AE2AFD" w:rsidRDefault="00AE2AFD" w:rsidP="00AE2AFD">
      <w:pPr>
        <w:rPr>
          <w:lang w:val="en-CA"/>
        </w:rPr>
      </w:pPr>
      <w:r>
        <w:rPr>
          <w:lang w:val="en-CA"/>
        </w:rPr>
        <w:t xml:space="preserve">Validation and Processing explained below are detailed in the batch payment processing and Chargeback files processing in </w:t>
      </w:r>
      <w:proofErr w:type="gramStart"/>
      <w:r>
        <w:rPr>
          <w:lang w:val="en-CA"/>
        </w:rPr>
        <w:t xml:space="preserve">sections  </w:t>
      </w:r>
      <w:proofErr w:type="gramEnd"/>
      <w:r>
        <w:fldChar w:fldCharType="begin"/>
      </w:r>
      <w:r>
        <w:rPr>
          <w:lang w:val="en-CA"/>
        </w:rPr>
        <w:instrText xml:space="preserve"> REF _Ref369972252 \r \h </w:instrText>
      </w:r>
      <w:r>
        <w:fldChar w:fldCharType="separate"/>
      </w:r>
      <w:r w:rsidR="00AC40B2">
        <w:rPr>
          <w:lang w:val="en-CA"/>
        </w:rPr>
        <w:t>4.7</w:t>
      </w:r>
      <w:r>
        <w:fldChar w:fldCharType="end"/>
      </w:r>
      <w:r>
        <w:rPr>
          <w:lang w:val="en-CA"/>
        </w:rPr>
        <w:t xml:space="preserve">. </w:t>
      </w:r>
    </w:p>
    <w:p w14:paraId="41960DE8" w14:textId="77777777" w:rsidR="00AE2AFD" w:rsidRDefault="00AE2AFD" w:rsidP="00AE2AFD">
      <w:pPr>
        <w:rPr>
          <w:lang w:val="en-CA"/>
        </w:rPr>
      </w:pPr>
      <w:r w:rsidRPr="00F0359C">
        <w:rPr>
          <w:lang w:val="en-CA"/>
        </w:rPr>
        <w:t>The PACC flow’s</w:t>
      </w:r>
      <w:r>
        <w:rPr>
          <w:lang w:val="en-CA"/>
        </w:rPr>
        <w:t xml:space="preserve"> business layer is comprised of the following Business objects: </w:t>
      </w:r>
    </w:p>
    <w:p w14:paraId="34A04750" w14:textId="77777777" w:rsidR="00AE2AFD" w:rsidRDefault="00AE2AFD" w:rsidP="00AE2AFD">
      <w:pPr>
        <w:rPr>
          <w:lang w:val="en-CA"/>
        </w:rPr>
      </w:pPr>
    </w:p>
    <w:p w14:paraId="03DC8D3A" w14:textId="77777777" w:rsidR="00AE2AFD" w:rsidRDefault="00AE2AFD" w:rsidP="00AE2AFD">
      <w:pPr>
        <w:rPr>
          <w:lang w:val="en-CA"/>
        </w:rPr>
      </w:pPr>
      <w:r>
        <w:rPr>
          <w:b/>
          <w:lang w:val="en-CA"/>
        </w:rPr>
        <w:t>PmtValidationBO</w:t>
      </w:r>
      <w:r>
        <w:rPr>
          <w:lang w:val="en-CA"/>
        </w:rPr>
        <w:t xml:space="preserve"> – Provides all the business logic for validation. Operations performed by this class are given below.</w:t>
      </w:r>
    </w:p>
    <w:p w14:paraId="3F229049" w14:textId="77777777" w:rsidR="00AE2AFD" w:rsidRDefault="00AE2AFD" w:rsidP="00AE2AFD">
      <w:pPr>
        <w:pStyle w:val="ListParagraph0"/>
        <w:ind w:left="2160"/>
        <w:rPr>
          <w:lang w:val="en-CA"/>
        </w:rPr>
      </w:pPr>
    </w:p>
    <w:p w14:paraId="2C060C6C" w14:textId="77777777" w:rsidR="00AE2AFD" w:rsidRDefault="00AE2AFD" w:rsidP="00996F09">
      <w:pPr>
        <w:pStyle w:val="ListParagraph0"/>
        <w:numPr>
          <w:ilvl w:val="0"/>
          <w:numId w:val="22"/>
        </w:numPr>
        <w:ind w:left="720"/>
        <w:rPr>
          <w:lang w:val="en-CA"/>
        </w:rPr>
      </w:pPr>
      <w:r>
        <w:rPr>
          <w:lang w:val="en-CA"/>
        </w:rPr>
        <w:t>Validate the record type. Valid values are 00, 01 and 99.</w:t>
      </w:r>
    </w:p>
    <w:p w14:paraId="7F176525" w14:textId="77777777" w:rsidR="00AE2AFD" w:rsidRDefault="00AE2AFD" w:rsidP="00996F09">
      <w:pPr>
        <w:pStyle w:val="ListParagraph0"/>
        <w:numPr>
          <w:ilvl w:val="0"/>
          <w:numId w:val="22"/>
        </w:numPr>
        <w:ind w:left="720"/>
        <w:rPr>
          <w:lang w:val="en-CA"/>
        </w:rPr>
      </w:pPr>
      <w:r>
        <w:rPr>
          <w:lang w:val="en-CA"/>
        </w:rPr>
        <w:t>If the input file is Fixed Length format then validate exact number characters in each line.</w:t>
      </w:r>
    </w:p>
    <w:p w14:paraId="3F903B72" w14:textId="77777777" w:rsidR="00AE2AFD" w:rsidRDefault="00AE2AFD" w:rsidP="00996F09">
      <w:pPr>
        <w:pStyle w:val="ListParagraph0"/>
        <w:numPr>
          <w:ilvl w:val="0"/>
          <w:numId w:val="22"/>
        </w:numPr>
        <w:ind w:left="720"/>
        <w:rPr>
          <w:lang w:val="en-CA"/>
        </w:rPr>
      </w:pPr>
      <w:r>
        <w:rPr>
          <w:lang w:val="en-CA"/>
        </w:rPr>
        <w:t>Validate each Header record have corresponding Trailer record.</w:t>
      </w:r>
    </w:p>
    <w:p w14:paraId="1B4559C3" w14:textId="77777777" w:rsidR="00AE2AFD" w:rsidRDefault="00AE2AFD" w:rsidP="00996F09">
      <w:pPr>
        <w:pStyle w:val="ListParagraph0"/>
        <w:numPr>
          <w:ilvl w:val="0"/>
          <w:numId w:val="22"/>
        </w:numPr>
        <w:ind w:left="720"/>
        <w:rPr>
          <w:lang w:val="en-CA"/>
        </w:rPr>
      </w:pPr>
      <w:r>
        <w:rPr>
          <w:lang w:val="en-CA"/>
        </w:rPr>
        <w:t>Validate the TxType. Valid values are PURC or RFND.</w:t>
      </w:r>
    </w:p>
    <w:p w14:paraId="4E913D0B" w14:textId="77777777" w:rsidR="00AE2AFD" w:rsidRDefault="00AE2AFD" w:rsidP="00996F09">
      <w:pPr>
        <w:pStyle w:val="ListParagraph0"/>
        <w:numPr>
          <w:ilvl w:val="0"/>
          <w:numId w:val="22"/>
        </w:numPr>
        <w:ind w:left="720"/>
        <w:rPr>
          <w:lang w:val="en-CA"/>
        </w:rPr>
      </w:pPr>
      <w:r>
        <w:rPr>
          <w:lang w:val="en-CA"/>
        </w:rPr>
        <w:t>Retrieve the sequence number from PMT_SEQUENCE_NUMBER table by passing BSS_SOURCE_ID.</w:t>
      </w:r>
    </w:p>
    <w:p w14:paraId="34DFB978" w14:textId="77777777" w:rsidR="00AE2AFD" w:rsidRDefault="00AE2AFD" w:rsidP="00996F09">
      <w:pPr>
        <w:pStyle w:val="ListParagraph0"/>
        <w:numPr>
          <w:ilvl w:val="0"/>
          <w:numId w:val="22"/>
        </w:numPr>
        <w:ind w:left="720"/>
        <w:rPr>
          <w:lang w:val="en-CA"/>
        </w:rPr>
      </w:pPr>
      <w:r>
        <w:rPr>
          <w:lang w:val="en-CA"/>
        </w:rPr>
        <w:t>Validate the sequence number.</w:t>
      </w:r>
    </w:p>
    <w:p w14:paraId="05DB0EB5" w14:textId="77777777" w:rsidR="00AE2AFD" w:rsidRDefault="00AE2AFD" w:rsidP="00996F09">
      <w:pPr>
        <w:pStyle w:val="ListParagraph0"/>
        <w:numPr>
          <w:ilvl w:val="0"/>
          <w:numId w:val="22"/>
        </w:numPr>
        <w:ind w:left="720"/>
        <w:rPr>
          <w:lang w:val="en-CA"/>
        </w:rPr>
      </w:pPr>
      <w:r>
        <w:rPr>
          <w:lang w:val="en-CA"/>
        </w:rPr>
        <w:t>Retrieve the MerchantID from MERCHANT_INFO table by passing TERMINAL_ID.</w:t>
      </w:r>
    </w:p>
    <w:p w14:paraId="3FCFEEA0" w14:textId="77777777" w:rsidR="00AE2AFD" w:rsidRDefault="00AE2AFD" w:rsidP="00996F09">
      <w:pPr>
        <w:pStyle w:val="ListParagraph0"/>
        <w:numPr>
          <w:ilvl w:val="0"/>
          <w:numId w:val="22"/>
        </w:numPr>
        <w:ind w:left="720"/>
        <w:rPr>
          <w:lang w:val="en-CA"/>
        </w:rPr>
      </w:pPr>
      <w:r>
        <w:rPr>
          <w:lang w:val="en-CA"/>
        </w:rPr>
        <w:t>Validate the MerchantID.</w:t>
      </w:r>
    </w:p>
    <w:p w14:paraId="270244CC" w14:textId="77777777" w:rsidR="00AE2AFD" w:rsidRDefault="00AE2AFD" w:rsidP="00996F09">
      <w:pPr>
        <w:pStyle w:val="ListParagraph0"/>
        <w:numPr>
          <w:ilvl w:val="0"/>
          <w:numId w:val="22"/>
        </w:numPr>
        <w:ind w:left="720"/>
        <w:rPr>
          <w:lang w:val="en-CA"/>
        </w:rPr>
      </w:pPr>
      <w:r>
        <w:rPr>
          <w:lang w:val="en-CA"/>
        </w:rPr>
        <w:t>Validate the processorID.</w:t>
      </w:r>
    </w:p>
    <w:p w14:paraId="1D160354" w14:textId="77777777" w:rsidR="00AE2AFD" w:rsidRDefault="00AE2AFD" w:rsidP="00AE2AFD">
      <w:pPr>
        <w:ind w:left="1440"/>
        <w:rPr>
          <w:lang w:val="en-CA"/>
        </w:rPr>
      </w:pPr>
    </w:p>
    <w:p w14:paraId="708A7059" w14:textId="77777777" w:rsidR="00AE2AFD" w:rsidRDefault="00AE2AFD" w:rsidP="00AE2AFD">
      <w:pPr>
        <w:ind w:left="1080"/>
        <w:rPr>
          <w:lang w:val="en-CA"/>
        </w:rPr>
      </w:pPr>
    </w:p>
    <w:p w14:paraId="0A050770" w14:textId="77777777" w:rsidR="00AE2AFD" w:rsidRDefault="00AE2AFD" w:rsidP="00AE2AFD">
      <w:pPr>
        <w:rPr>
          <w:lang w:val="en-CA"/>
        </w:rPr>
      </w:pPr>
      <w:r>
        <w:rPr>
          <w:b/>
          <w:lang w:val="en-CA"/>
        </w:rPr>
        <w:t>PmtProcessingBO</w:t>
      </w:r>
      <w:r>
        <w:rPr>
          <w:lang w:val="en-CA"/>
        </w:rPr>
        <w:t xml:space="preserve"> – provides all the business logics for handling payment processing. Operations performed by this class are given below.</w:t>
      </w:r>
    </w:p>
    <w:p w14:paraId="7DFB05F6" w14:textId="77777777" w:rsidR="00AE2AFD" w:rsidRDefault="00AE2AFD" w:rsidP="00AE2AFD">
      <w:pPr>
        <w:ind w:left="1800"/>
        <w:rPr>
          <w:lang w:val="en-CA"/>
        </w:rPr>
      </w:pPr>
    </w:p>
    <w:p w14:paraId="2220AA00" w14:textId="77777777" w:rsidR="00AE2AFD" w:rsidRDefault="00AE2AFD" w:rsidP="00996F09">
      <w:pPr>
        <w:numPr>
          <w:ilvl w:val="0"/>
          <w:numId w:val="23"/>
        </w:numPr>
        <w:ind w:left="1080"/>
        <w:rPr>
          <w:lang w:val="en-CA"/>
        </w:rPr>
      </w:pPr>
      <w:r>
        <w:rPr>
          <w:lang w:val="en-CA"/>
        </w:rPr>
        <w:t>Retrieve the MerchantID for enrichment.</w:t>
      </w:r>
    </w:p>
    <w:p w14:paraId="5A269099" w14:textId="77777777" w:rsidR="00AE2AFD" w:rsidRDefault="00AE2AFD" w:rsidP="00996F09">
      <w:pPr>
        <w:numPr>
          <w:ilvl w:val="0"/>
          <w:numId w:val="23"/>
        </w:numPr>
        <w:ind w:left="1080"/>
        <w:rPr>
          <w:lang w:val="en-CA"/>
        </w:rPr>
      </w:pPr>
      <w:r>
        <w:rPr>
          <w:lang w:val="en-CA"/>
        </w:rPr>
        <w:t>GetGPSTRN for each transaction from GPSCore.</w:t>
      </w:r>
    </w:p>
    <w:p w14:paraId="14862C2E" w14:textId="275B54CA" w:rsidR="00AE2AFD" w:rsidRDefault="00AE2AFD" w:rsidP="00996F09">
      <w:pPr>
        <w:numPr>
          <w:ilvl w:val="0"/>
          <w:numId w:val="23"/>
        </w:numPr>
        <w:ind w:left="1080"/>
        <w:rPr>
          <w:lang w:val="en-CA"/>
        </w:rPr>
      </w:pPr>
      <w:r>
        <w:rPr>
          <w:lang w:val="en-CA"/>
        </w:rPr>
        <w:t xml:space="preserve">Persist the Group information into BATCH_PAYMENT_TEMP table. </w:t>
      </w:r>
    </w:p>
    <w:p w14:paraId="7A599814" w14:textId="77777777" w:rsidR="00AE2AFD" w:rsidRDefault="00AE2AFD" w:rsidP="00996F09">
      <w:pPr>
        <w:numPr>
          <w:ilvl w:val="0"/>
          <w:numId w:val="23"/>
        </w:numPr>
        <w:ind w:left="1080"/>
        <w:rPr>
          <w:lang w:val="en-CA"/>
        </w:rPr>
      </w:pPr>
      <w:r>
        <w:rPr>
          <w:lang w:val="en-CA"/>
        </w:rPr>
        <w:t>Persist the TX information into the DB.  Below fields are persisted by GPS batch system while processing TX.</w:t>
      </w:r>
    </w:p>
    <w:p w14:paraId="5A2C4062" w14:textId="77777777" w:rsidR="00AE2AFD" w:rsidRDefault="00AE2AFD" w:rsidP="00996F09">
      <w:pPr>
        <w:numPr>
          <w:ilvl w:val="1"/>
          <w:numId w:val="24"/>
        </w:numPr>
        <w:ind w:left="1800"/>
        <w:rPr>
          <w:lang w:val="en-CA"/>
        </w:rPr>
      </w:pPr>
      <w:r>
        <w:rPr>
          <w:lang w:val="en-CA"/>
        </w:rPr>
        <w:t>GPSTRN</w:t>
      </w:r>
    </w:p>
    <w:p w14:paraId="6EAED8E0" w14:textId="77777777" w:rsidR="00AE2AFD" w:rsidRDefault="00AE2AFD" w:rsidP="00996F09">
      <w:pPr>
        <w:numPr>
          <w:ilvl w:val="1"/>
          <w:numId w:val="24"/>
        </w:numPr>
        <w:ind w:left="1800"/>
        <w:rPr>
          <w:lang w:val="en-CA"/>
        </w:rPr>
      </w:pPr>
      <w:r>
        <w:rPr>
          <w:lang w:val="en-CA"/>
        </w:rPr>
        <w:t>BSS_SOURCE</w:t>
      </w:r>
    </w:p>
    <w:p w14:paraId="44C2EB15" w14:textId="77777777" w:rsidR="00AE2AFD" w:rsidRDefault="00AE2AFD" w:rsidP="00996F09">
      <w:pPr>
        <w:numPr>
          <w:ilvl w:val="1"/>
          <w:numId w:val="24"/>
        </w:numPr>
        <w:ind w:left="1800"/>
        <w:rPr>
          <w:lang w:val="en-CA"/>
        </w:rPr>
      </w:pPr>
      <w:r>
        <w:rPr>
          <w:lang w:val="en-CA"/>
        </w:rPr>
        <w:t>FileName</w:t>
      </w:r>
    </w:p>
    <w:p w14:paraId="04C15914" w14:textId="77777777" w:rsidR="00AE2AFD" w:rsidRDefault="00AE2AFD" w:rsidP="00996F09">
      <w:pPr>
        <w:numPr>
          <w:ilvl w:val="1"/>
          <w:numId w:val="24"/>
        </w:numPr>
        <w:ind w:left="1800"/>
        <w:rPr>
          <w:lang w:val="en-CA"/>
        </w:rPr>
      </w:pPr>
      <w:r>
        <w:rPr>
          <w:lang w:val="en-CA"/>
        </w:rPr>
        <w:t>BSS_TX_ID</w:t>
      </w:r>
    </w:p>
    <w:p w14:paraId="0882FC95" w14:textId="77777777" w:rsidR="00AE2AFD" w:rsidRDefault="00AE2AFD" w:rsidP="00996F09">
      <w:pPr>
        <w:numPr>
          <w:ilvl w:val="1"/>
          <w:numId w:val="24"/>
        </w:numPr>
        <w:ind w:left="1800"/>
        <w:rPr>
          <w:lang w:val="en-CA"/>
        </w:rPr>
      </w:pPr>
      <w:r>
        <w:rPr>
          <w:lang w:val="en-CA"/>
        </w:rPr>
        <w:t>TX_TYPE</w:t>
      </w:r>
    </w:p>
    <w:p w14:paraId="242088F8" w14:textId="77777777" w:rsidR="00AE2AFD" w:rsidRDefault="00AE2AFD" w:rsidP="00996F09">
      <w:pPr>
        <w:numPr>
          <w:ilvl w:val="1"/>
          <w:numId w:val="24"/>
        </w:numPr>
        <w:ind w:left="1800"/>
        <w:rPr>
          <w:lang w:val="en-CA"/>
        </w:rPr>
      </w:pPr>
      <w:r>
        <w:rPr>
          <w:lang w:val="en-CA"/>
        </w:rPr>
        <w:t>CONTEXT_ATTRIBUTES</w:t>
      </w:r>
    </w:p>
    <w:p w14:paraId="0F334559" w14:textId="77777777" w:rsidR="00AE2AFD" w:rsidRDefault="00AE2AFD" w:rsidP="00996F09">
      <w:pPr>
        <w:numPr>
          <w:ilvl w:val="1"/>
          <w:numId w:val="24"/>
        </w:numPr>
        <w:ind w:left="1800"/>
        <w:rPr>
          <w:lang w:val="en-CA"/>
        </w:rPr>
      </w:pPr>
      <w:r>
        <w:rPr>
          <w:lang w:val="en-CA"/>
        </w:rPr>
        <w:t>PROCESSOR_ID</w:t>
      </w:r>
    </w:p>
    <w:p w14:paraId="3CF82419" w14:textId="77777777" w:rsidR="00AE2AFD" w:rsidRDefault="00AE2AFD" w:rsidP="00996F09">
      <w:pPr>
        <w:numPr>
          <w:ilvl w:val="1"/>
          <w:numId w:val="24"/>
        </w:numPr>
        <w:ind w:left="1800"/>
        <w:rPr>
          <w:lang w:val="en-CA"/>
        </w:rPr>
      </w:pPr>
      <w:r>
        <w:rPr>
          <w:lang w:val="en-CA"/>
        </w:rPr>
        <w:t>AMOUNT</w:t>
      </w:r>
    </w:p>
    <w:p w14:paraId="168DB8D6" w14:textId="77777777" w:rsidR="00AE2AFD" w:rsidRDefault="00AE2AFD" w:rsidP="00996F09">
      <w:pPr>
        <w:numPr>
          <w:ilvl w:val="1"/>
          <w:numId w:val="24"/>
        </w:numPr>
        <w:ind w:left="1800"/>
        <w:rPr>
          <w:lang w:val="en-CA"/>
        </w:rPr>
      </w:pPr>
      <w:r>
        <w:rPr>
          <w:lang w:val="en-CA"/>
        </w:rPr>
        <w:t>ACCOUNT_NUMBER</w:t>
      </w:r>
    </w:p>
    <w:p w14:paraId="55F8B6D8" w14:textId="77777777" w:rsidR="00AE2AFD" w:rsidRDefault="00AE2AFD" w:rsidP="00996F09">
      <w:pPr>
        <w:numPr>
          <w:ilvl w:val="1"/>
          <w:numId w:val="24"/>
        </w:numPr>
        <w:ind w:left="1800"/>
        <w:rPr>
          <w:lang w:val="en-CA"/>
        </w:rPr>
      </w:pPr>
      <w:r>
        <w:rPr>
          <w:lang w:val="en-CA"/>
        </w:rPr>
        <w:t>BATCH_ONLINE_FLAG</w:t>
      </w:r>
    </w:p>
    <w:p w14:paraId="418B52C9" w14:textId="77777777" w:rsidR="00AE2AFD" w:rsidRDefault="00AE2AFD" w:rsidP="00996F09">
      <w:pPr>
        <w:numPr>
          <w:ilvl w:val="1"/>
          <w:numId w:val="24"/>
        </w:numPr>
        <w:ind w:left="1800"/>
        <w:rPr>
          <w:lang w:val="en-CA"/>
        </w:rPr>
      </w:pPr>
      <w:r>
        <w:rPr>
          <w:lang w:val="en-CA"/>
        </w:rPr>
        <w:t>TX_DATE_TIME</w:t>
      </w:r>
    </w:p>
    <w:p w14:paraId="18F3CC74" w14:textId="77777777" w:rsidR="00AE2AFD" w:rsidRDefault="00AE2AFD" w:rsidP="00996F09">
      <w:pPr>
        <w:numPr>
          <w:ilvl w:val="0"/>
          <w:numId w:val="23"/>
        </w:numPr>
        <w:ind w:left="1080"/>
        <w:rPr>
          <w:lang w:val="en-CA"/>
        </w:rPr>
      </w:pPr>
      <w:r>
        <w:rPr>
          <w:lang w:val="en-CA"/>
        </w:rPr>
        <w:t>Updating the TX information into the DB while processing the response file. Below fields are updated.</w:t>
      </w:r>
    </w:p>
    <w:p w14:paraId="5BF7330A" w14:textId="77777777" w:rsidR="00AE2AFD" w:rsidRDefault="00AE2AFD" w:rsidP="00996F09">
      <w:pPr>
        <w:numPr>
          <w:ilvl w:val="1"/>
          <w:numId w:val="25"/>
        </w:numPr>
        <w:ind w:left="1800"/>
        <w:rPr>
          <w:lang w:val="en-CA"/>
        </w:rPr>
      </w:pPr>
      <w:r>
        <w:rPr>
          <w:lang w:val="en-CA"/>
        </w:rPr>
        <w:t>REFRENCE_NUMBER</w:t>
      </w:r>
    </w:p>
    <w:p w14:paraId="356DE99D" w14:textId="77777777" w:rsidR="00AE2AFD" w:rsidRDefault="00AE2AFD" w:rsidP="00996F09">
      <w:pPr>
        <w:numPr>
          <w:ilvl w:val="1"/>
          <w:numId w:val="25"/>
        </w:numPr>
        <w:ind w:left="1800"/>
        <w:rPr>
          <w:lang w:val="en-CA"/>
        </w:rPr>
      </w:pPr>
      <w:r>
        <w:rPr>
          <w:lang w:val="en-CA"/>
        </w:rPr>
        <w:t>GPS_CODE</w:t>
      </w:r>
    </w:p>
    <w:p w14:paraId="54A803DA" w14:textId="77777777" w:rsidR="00AE2AFD" w:rsidRDefault="00AE2AFD" w:rsidP="00996F09">
      <w:pPr>
        <w:numPr>
          <w:ilvl w:val="1"/>
          <w:numId w:val="25"/>
        </w:numPr>
        <w:ind w:left="1800"/>
        <w:rPr>
          <w:lang w:val="en-CA"/>
        </w:rPr>
      </w:pPr>
      <w:r>
        <w:rPr>
          <w:lang w:val="en-CA"/>
        </w:rPr>
        <w:t>AUTH_CODE</w:t>
      </w:r>
    </w:p>
    <w:p w14:paraId="4CA8978A" w14:textId="77777777" w:rsidR="00AE2AFD" w:rsidRDefault="00AE2AFD" w:rsidP="00996F09">
      <w:pPr>
        <w:numPr>
          <w:ilvl w:val="1"/>
          <w:numId w:val="25"/>
        </w:numPr>
        <w:ind w:left="1800"/>
        <w:rPr>
          <w:lang w:val="en-CA"/>
        </w:rPr>
      </w:pPr>
      <w:r>
        <w:rPr>
          <w:lang w:val="en-CA"/>
        </w:rPr>
        <w:t>TXN_NUMBER</w:t>
      </w:r>
    </w:p>
    <w:p w14:paraId="7ACA5EB3" w14:textId="77777777" w:rsidR="00AE2AFD" w:rsidRDefault="00AE2AFD" w:rsidP="00AE2AFD">
      <w:pPr>
        <w:ind w:left="2880"/>
        <w:rPr>
          <w:lang w:val="en-CA"/>
        </w:rPr>
      </w:pPr>
    </w:p>
    <w:p w14:paraId="409FE380" w14:textId="77777777" w:rsidR="00AE2AFD" w:rsidRDefault="00AE2AFD" w:rsidP="00996F09">
      <w:pPr>
        <w:numPr>
          <w:ilvl w:val="0"/>
          <w:numId w:val="21"/>
        </w:numPr>
        <w:ind w:left="1080"/>
        <w:rPr>
          <w:lang w:val="en-CA"/>
        </w:rPr>
      </w:pPr>
      <w:r>
        <w:rPr>
          <w:lang w:val="en-CA"/>
        </w:rPr>
        <w:t>ReportGenerationBO – provides the business logic for handling for report generation.</w:t>
      </w:r>
    </w:p>
    <w:p w14:paraId="4E726AEA" w14:textId="77777777" w:rsidR="00AE2AFD" w:rsidRDefault="00AE2AFD" w:rsidP="00AE2AFD">
      <w:pPr>
        <w:rPr>
          <w:lang w:val="en-CA"/>
        </w:rPr>
      </w:pPr>
    </w:p>
    <w:p w14:paraId="6B73B85F" w14:textId="386DB8B6" w:rsidR="00AE2AFD" w:rsidRPr="000B58DD" w:rsidRDefault="00AE2AFD" w:rsidP="000B58DD">
      <w:pPr>
        <w:pStyle w:val="Heading3"/>
        <w:numPr>
          <w:ilvl w:val="2"/>
          <w:numId w:val="2"/>
        </w:numPr>
        <w:rPr>
          <w:lang w:val="en-CA"/>
        </w:rPr>
      </w:pPr>
      <w:bookmarkStart w:id="1414" w:name="_Toc415568989"/>
      <w:r w:rsidRPr="000B58DD">
        <w:rPr>
          <w:lang w:val="en-CA"/>
        </w:rPr>
        <w:lastRenderedPageBreak/>
        <w:t>GPS Batch Value Objects</w:t>
      </w:r>
      <w:r w:rsidR="000531DA">
        <w:rPr>
          <w:lang w:val="en-CA"/>
        </w:rPr>
        <w:t xml:space="preserve"> </w:t>
      </w:r>
      <w:r w:rsidRPr="000B58DD">
        <w:rPr>
          <w:lang w:val="en-CA"/>
        </w:rPr>
        <w:t>for PACC flow</w:t>
      </w:r>
      <w:bookmarkEnd w:id="1414"/>
    </w:p>
    <w:p w14:paraId="517511CB" w14:textId="77777777" w:rsidR="00AE2AFD" w:rsidRDefault="00AE2AFD" w:rsidP="00AE2AFD">
      <w:pPr>
        <w:rPr>
          <w:b/>
          <w:lang w:val="en-CA"/>
        </w:rPr>
      </w:pPr>
      <w:r>
        <w:object w:dxaOrig="9360" w:dyaOrig="7665" w14:anchorId="7D952005">
          <v:shape id="_x0000_i1048" type="#_x0000_t75" style="width:469.5pt;height:384pt" o:ole="">
            <v:imagedata r:id="rId72" o:title=""/>
          </v:shape>
          <o:OLEObject Type="Embed" ProgID="Visio.Drawing.11" ShapeID="_x0000_i1048" DrawAspect="Content" ObjectID="_1489316670" r:id="rId73"/>
        </w:object>
      </w:r>
    </w:p>
    <w:p w14:paraId="13386733" w14:textId="77777777" w:rsidR="00AE2AFD" w:rsidRDefault="00AE2AFD" w:rsidP="00AE2AFD">
      <w:pPr>
        <w:rPr>
          <w:b/>
          <w:lang w:val="en-CA"/>
        </w:rPr>
      </w:pPr>
    </w:p>
    <w:p w14:paraId="7B1424F8" w14:textId="77777777" w:rsidR="001D52DD" w:rsidRDefault="001D52DD" w:rsidP="00AE2AFD">
      <w:pPr>
        <w:rPr>
          <w:lang w:val="en-CA"/>
        </w:rPr>
      </w:pPr>
    </w:p>
    <w:p w14:paraId="4EDB2FC2" w14:textId="77777777" w:rsidR="001D52DD" w:rsidRDefault="001D52DD" w:rsidP="00AE2AFD">
      <w:pPr>
        <w:rPr>
          <w:lang w:val="en-CA"/>
        </w:rPr>
      </w:pPr>
    </w:p>
    <w:p w14:paraId="49C41472" w14:textId="77777777" w:rsidR="001D52DD" w:rsidRDefault="001D52DD" w:rsidP="00AE2AFD">
      <w:pPr>
        <w:rPr>
          <w:lang w:val="en-CA"/>
        </w:rPr>
      </w:pPr>
    </w:p>
    <w:p w14:paraId="025133A2" w14:textId="77777777" w:rsidR="001D52DD" w:rsidRDefault="001D52DD" w:rsidP="00AE2AFD">
      <w:pPr>
        <w:rPr>
          <w:lang w:val="en-CA"/>
        </w:rPr>
      </w:pPr>
    </w:p>
    <w:p w14:paraId="003675A5" w14:textId="77777777" w:rsidR="001D52DD" w:rsidRDefault="001D52DD" w:rsidP="00AE2AFD">
      <w:pPr>
        <w:rPr>
          <w:lang w:val="en-CA"/>
        </w:rPr>
      </w:pPr>
    </w:p>
    <w:p w14:paraId="444BD95D" w14:textId="77777777" w:rsidR="001D52DD" w:rsidRDefault="001D52DD" w:rsidP="00AE2AFD">
      <w:pPr>
        <w:rPr>
          <w:lang w:val="en-CA"/>
        </w:rPr>
      </w:pPr>
    </w:p>
    <w:p w14:paraId="2CDEABE2" w14:textId="77777777" w:rsidR="001D52DD" w:rsidRDefault="001D52DD" w:rsidP="00AE2AFD">
      <w:pPr>
        <w:rPr>
          <w:lang w:val="en-CA"/>
        </w:rPr>
      </w:pPr>
    </w:p>
    <w:p w14:paraId="7574C448" w14:textId="77777777" w:rsidR="001D52DD" w:rsidRDefault="001D52DD" w:rsidP="00AE2AFD">
      <w:pPr>
        <w:rPr>
          <w:lang w:val="en-CA"/>
        </w:rPr>
      </w:pPr>
    </w:p>
    <w:p w14:paraId="1B9AED6D" w14:textId="77777777" w:rsidR="001D52DD" w:rsidRDefault="001D52DD" w:rsidP="00AE2AFD">
      <w:pPr>
        <w:rPr>
          <w:lang w:val="en-CA"/>
        </w:rPr>
      </w:pPr>
    </w:p>
    <w:p w14:paraId="28CD93B1" w14:textId="77777777" w:rsidR="001D52DD" w:rsidRDefault="001D52DD" w:rsidP="00AE2AFD">
      <w:pPr>
        <w:rPr>
          <w:lang w:val="en-CA"/>
        </w:rPr>
      </w:pPr>
    </w:p>
    <w:p w14:paraId="71A7AF76" w14:textId="77777777" w:rsidR="001D52DD" w:rsidRDefault="001D52DD" w:rsidP="00AE2AFD">
      <w:pPr>
        <w:rPr>
          <w:lang w:val="en-CA"/>
        </w:rPr>
      </w:pPr>
    </w:p>
    <w:p w14:paraId="49032A9E" w14:textId="77777777" w:rsidR="001D52DD" w:rsidRDefault="001D52DD" w:rsidP="00AE2AFD">
      <w:pPr>
        <w:rPr>
          <w:lang w:val="en-CA"/>
        </w:rPr>
      </w:pPr>
    </w:p>
    <w:p w14:paraId="1986C6D8" w14:textId="77777777" w:rsidR="001D52DD" w:rsidRDefault="001D52DD" w:rsidP="00AE2AFD">
      <w:pPr>
        <w:rPr>
          <w:lang w:val="en-CA"/>
        </w:rPr>
      </w:pPr>
    </w:p>
    <w:p w14:paraId="6286FEF8" w14:textId="77777777" w:rsidR="001D52DD" w:rsidRDefault="001D52DD" w:rsidP="00AE2AFD">
      <w:pPr>
        <w:rPr>
          <w:lang w:val="en-CA"/>
        </w:rPr>
      </w:pPr>
    </w:p>
    <w:p w14:paraId="6FF05A44" w14:textId="77777777" w:rsidR="001D52DD" w:rsidRDefault="001D52DD" w:rsidP="00AE2AFD">
      <w:pPr>
        <w:rPr>
          <w:lang w:val="en-CA"/>
        </w:rPr>
      </w:pPr>
    </w:p>
    <w:p w14:paraId="72C3CB4D" w14:textId="77777777" w:rsidR="001D52DD" w:rsidRDefault="001D52DD" w:rsidP="00AE2AFD">
      <w:pPr>
        <w:rPr>
          <w:lang w:val="en-CA"/>
        </w:rPr>
      </w:pPr>
    </w:p>
    <w:p w14:paraId="5C5B38B0" w14:textId="77777777" w:rsidR="001D52DD" w:rsidRDefault="001D52DD" w:rsidP="00AE2AFD">
      <w:pPr>
        <w:rPr>
          <w:lang w:val="en-CA"/>
        </w:rPr>
      </w:pPr>
    </w:p>
    <w:p w14:paraId="21933E66" w14:textId="77777777" w:rsidR="001D52DD" w:rsidRDefault="001D52DD" w:rsidP="00AE2AFD">
      <w:pPr>
        <w:rPr>
          <w:lang w:val="en-CA"/>
        </w:rPr>
      </w:pPr>
    </w:p>
    <w:p w14:paraId="75DBC9D2" w14:textId="77777777" w:rsidR="00AE2AFD" w:rsidRDefault="00AE2AFD" w:rsidP="00AE2AFD">
      <w:pPr>
        <w:rPr>
          <w:lang w:val="en-CA"/>
        </w:rPr>
      </w:pPr>
      <w:r w:rsidRPr="00573256">
        <w:rPr>
          <w:lang w:val="en-CA"/>
        </w:rPr>
        <w:lastRenderedPageBreak/>
        <w:t>The following class diagram represents the Value Objects related to a batch transaction file</w:t>
      </w:r>
      <w:r>
        <w:rPr>
          <w:lang w:val="en-CA"/>
        </w:rPr>
        <w:t>:</w:t>
      </w:r>
    </w:p>
    <w:p w14:paraId="0BDA6345" w14:textId="77777777" w:rsidR="00AE2AFD" w:rsidRDefault="00AE2AFD" w:rsidP="00AE2AFD">
      <w:pPr>
        <w:rPr>
          <w:b/>
          <w:lang w:val="en-CA"/>
        </w:rPr>
      </w:pPr>
      <w:r>
        <w:object w:dxaOrig="9360" w:dyaOrig="6015" w14:anchorId="5CFA6929">
          <v:shape id="_x0000_i1049" type="#_x0000_t75" style="width:469.5pt;height:300.75pt" o:ole="">
            <v:imagedata r:id="rId74" o:title=""/>
          </v:shape>
          <o:OLEObject Type="Embed" ProgID="Visio.Drawing.11" ShapeID="_x0000_i1049" DrawAspect="Content" ObjectID="_1489316671" r:id="rId75"/>
        </w:object>
      </w:r>
    </w:p>
    <w:p w14:paraId="541F09C9" w14:textId="77777777" w:rsidR="00AE2AFD" w:rsidRDefault="00AE2AFD" w:rsidP="00AE2AFD">
      <w:pPr>
        <w:rPr>
          <w:b/>
          <w:lang w:val="en-CA"/>
        </w:rPr>
      </w:pPr>
    </w:p>
    <w:p w14:paraId="45C734F1" w14:textId="77777777" w:rsidR="00AE2AFD" w:rsidRDefault="00AE2AFD" w:rsidP="00AE2AFD">
      <w:pPr>
        <w:rPr>
          <w:lang w:val="en-CA"/>
        </w:rPr>
      </w:pPr>
      <w:r>
        <w:rPr>
          <w:lang w:val="en-CA"/>
        </w:rPr>
        <w:t>The following highlights the Processor VO model</w:t>
      </w:r>
    </w:p>
    <w:p w14:paraId="0473FB5F" w14:textId="77777777" w:rsidR="00F047F5" w:rsidRDefault="00F047F5" w:rsidP="00AE2AFD">
      <w:pPr>
        <w:rPr>
          <w:lang w:val="en-CA"/>
        </w:rPr>
      </w:pPr>
    </w:p>
    <w:p w14:paraId="707F2EF2" w14:textId="1F60207B" w:rsidR="00F047F5" w:rsidRDefault="00F047F5" w:rsidP="00AE2AFD">
      <w:pPr>
        <w:rPr>
          <w:lang w:val="en-CA"/>
        </w:rPr>
      </w:pPr>
      <w:r>
        <w:rPr>
          <w:noProof/>
          <w:lang w:val="en-IN" w:eastAsia="en-IN"/>
        </w:rPr>
        <w:drawing>
          <wp:inline distT="0" distB="0" distL="0" distR="0" wp14:anchorId="45CACB27" wp14:editId="31752DBC">
            <wp:extent cx="5852160" cy="349775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56697" cy="3500461"/>
                    </a:xfrm>
                    <a:prstGeom prst="rect">
                      <a:avLst/>
                    </a:prstGeom>
                  </pic:spPr>
                </pic:pic>
              </a:graphicData>
            </a:graphic>
          </wp:inline>
        </w:drawing>
      </w:r>
    </w:p>
    <w:p w14:paraId="30ACD761" w14:textId="77777777" w:rsidR="000531DA" w:rsidRDefault="000531DA" w:rsidP="000531DA">
      <w:pPr>
        <w:pStyle w:val="Heading3"/>
        <w:numPr>
          <w:ilvl w:val="2"/>
          <w:numId w:val="2"/>
        </w:numPr>
        <w:rPr>
          <w:lang w:val="en-CA"/>
        </w:rPr>
      </w:pPr>
      <w:bookmarkStart w:id="1415" w:name="_Toc415568990"/>
      <w:r>
        <w:lastRenderedPageBreak/>
        <w:t>Batch Summary report Validation result</w:t>
      </w:r>
      <w:bookmarkEnd w:id="1415"/>
    </w:p>
    <w:p w14:paraId="1EA64D9C" w14:textId="77777777" w:rsidR="00B051FD" w:rsidRDefault="00B051FD" w:rsidP="00B051FD">
      <w:pPr>
        <w:jc w:val="center"/>
        <w:rPr>
          <w:lang w:val="en-CA"/>
        </w:rPr>
      </w:pPr>
    </w:p>
    <w:p w14:paraId="6CFC268C" w14:textId="220F27AD" w:rsidR="00B051FD" w:rsidRDefault="00F3536A" w:rsidP="00B051FD">
      <w:pPr>
        <w:rPr>
          <w:lang w:val="en-CA"/>
        </w:rPr>
      </w:pPr>
      <w:r w:rsidRPr="003165F6">
        <w:rPr>
          <w:lang w:val="en-CA"/>
        </w:rPr>
        <w:t>The b</w:t>
      </w:r>
      <w:r w:rsidR="00B051FD" w:rsidRPr="003165F6">
        <w:rPr>
          <w:lang w:val="en-CA"/>
        </w:rPr>
        <w:t xml:space="preserve">atch </w:t>
      </w:r>
      <w:r w:rsidRPr="003165F6">
        <w:rPr>
          <w:lang w:val="en-CA"/>
        </w:rPr>
        <w:t>s</w:t>
      </w:r>
      <w:r w:rsidR="00B051FD" w:rsidRPr="003165F6">
        <w:rPr>
          <w:lang w:val="en-CA"/>
        </w:rPr>
        <w:t xml:space="preserve">ummary </w:t>
      </w:r>
      <w:r w:rsidRPr="003165F6">
        <w:rPr>
          <w:lang w:val="en-CA"/>
        </w:rPr>
        <w:t>r</w:t>
      </w:r>
      <w:r w:rsidR="00B051FD" w:rsidRPr="003165F6">
        <w:rPr>
          <w:lang w:val="en-CA"/>
        </w:rPr>
        <w:t xml:space="preserve">eport is </w:t>
      </w:r>
      <w:r w:rsidRPr="003165F6">
        <w:rPr>
          <w:lang w:val="en-CA"/>
        </w:rPr>
        <w:t>generated</w:t>
      </w:r>
      <w:r w:rsidR="00B051FD" w:rsidRPr="003165F6">
        <w:rPr>
          <w:lang w:val="en-CA"/>
        </w:rPr>
        <w:t xml:space="preserve"> </w:t>
      </w:r>
      <w:r w:rsidRPr="003165F6">
        <w:rPr>
          <w:lang w:val="en-CA"/>
        </w:rPr>
        <w:t>in all flows (P</w:t>
      </w:r>
      <w:r w:rsidR="00B051FD" w:rsidRPr="003165F6">
        <w:rPr>
          <w:lang w:val="en-CA"/>
        </w:rPr>
        <w:t>ACC</w:t>
      </w:r>
      <w:r w:rsidRPr="003165F6">
        <w:rPr>
          <w:lang w:val="en-CA"/>
        </w:rPr>
        <w:t xml:space="preserve">, </w:t>
      </w:r>
      <w:r w:rsidR="00B051FD" w:rsidRPr="003165F6">
        <w:rPr>
          <w:lang w:val="en-CA"/>
        </w:rPr>
        <w:t>PCARD</w:t>
      </w:r>
      <w:r w:rsidRPr="003165F6">
        <w:rPr>
          <w:lang w:val="en-CA"/>
        </w:rPr>
        <w:t xml:space="preserve">, </w:t>
      </w:r>
      <w:r w:rsidR="00AC40B2" w:rsidRPr="003165F6">
        <w:rPr>
          <w:lang w:val="en-CA"/>
        </w:rPr>
        <w:t>Recon</w:t>
      </w:r>
      <w:r w:rsidRPr="003165F6">
        <w:rPr>
          <w:lang w:val="en-CA"/>
        </w:rPr>
        <w:t xml:space="preserve"> and </w:t>
      </w:r>
      <w:r w:rsidR="00AC40B2" w:rsidRPr="003165F6">
        <w:rPr>
          <w:lang w:val="en-CA"/>
        </w:rPr>
        <w:t>Chargeback</w:t>
      </w:r>
      <w:r w:rsidRPr="003165F6">
        <w:rPr>
          <w:lang w:val="en-CA"/>
        </w:rPr>
        <w:t>) at the end of the processing</w:t>
      </w:r>
      <w:r w:rsidR="00B051FD" w:rsidRPr="003165F6">
        <w:rPr>
          <w:lang w:val="en-CA"/>
        </w:rPr>
        <w:t>.</w:t>
      </w:r>
      <w:r>
        <w:rPr>
          <w:lang w:val="en-CA"/>
        </w:rPr>
        <w:t xml:space="preserve"> Those reports contain useful information such as</w:t>
      </w:r>
      <w:r w:rsidR="00B051FD">
        <w:rPr>
          <w:lang w:val="en-CA"/>
        </w:rPr>
        <w:t>:</w:t>
      </w:r>
    </w:p>
    <w:p w14:paraId="205FB0A3" w14:textId="77777777" w:rsidR="00B051FD" w:rsidRDefault="00B051FD" w:rsidP="00996F09">
      <w:pPr>
        <w:numPr>
          <w:ilvl w:val="0"/>
          <w:numId w:val="69"/>
        </w:numPr>
        <w:rPr>
          <w:lang w:val="en-CA"/>
        </w:rPr>
      </w:pPr>
      <w:r>
        <w:rPr>
          <w:lang w:val="en-CA"/>
        </w:rPr>
        <w:t>The file name to be processed</w:t>
      </w:r>
    </w:p>
    <w:p w14:paraId="120826B9" w14:textId="77777777" w:rsidR="00B051FD" w:rsidRDefault="00B051FD" w:rsidP="00996F09">
      <w:pPr>
        <w:numPr>
          <w:ilvl w:val="0"/>
          <w:numId w:val="69"/>
        </w:numPr>
        <w:rPr>
          <w:lang w:val="en-CA"/>
        </w:rPr>
      </w:pPr>
      <w:r>
        <w:rPr>
          <w:lang w:val="en-CA"/>
        </w:rPr>
        <w:t>BSS_Source</w:t>
      </w:r>
    </w:p>
    <w:p w14:paraId="5DC241F3" w14:textId="77777777" w:rsidR="00B051FD" w:rsidRDefault="00B051FD" w:rsidP="00996F09">
      <w:pPr>
        <w:numPr>
          <w:ilvl w:val="0"/>
          <w:numId w:val="69"/>
        </w:numPr>
        <w:rPr>
          <w:lang w:val="en-CA"/>
        </w:rPr>
      </w:pPr>
      <w:r>
        <w:rPr>
          <w:lang w:val="en-CA"/>
        </w:rPr>
        <w:t>Batch_Tx_ID</w:t>
      </w:r>
    </w:p>
    <w:p w14:paraId="0068F0B5" w14:textId="77777777" w:rsidR="00B051FD" w:rsidRDefault="00B051FD" w:rsidP="00996F09">
      <w:pPr>
        <w:numPr>
          <w:ilvl w:val="0"/>
          <w:numId w:val="69"/>
        </w:numPr>
        <w:rPr>
          <w:lang w:val="en-CA"/>
        </w:rPr>
      </w:pPr>
      <w:r>
        <w:rPr>
          <w:lang w:val="en-CA"/>
        </w:rPr>
        <w:t>Date Time start processing</w:t>
      </w:r>
    </w:p>
    <w:p w14:paraId="54E6F2AB" w14:textId="77777777" w:rsidR="00B051FD" w:rsidRDefault="00B051FD" w:rsidP="00996F09">
      <w:pPr>
        <w:numPr>
          <w:ilvl w:val="0"/>
          <w:numId w:val="69"/>
        </w:numPr>
        <w:rPr>
          <w:lang w:val="en-CA"/>
        </w:rPr>
      </w:pPr>
      <w:r>
        <w:rPr>
          <w:lang w:val="en-CA"/>
        </w:rPr>
        <w:t>Date Time end processing</w:t>
      </w:r>
    </w:p>
    <w:p w14:paraId="3AF87CB0" w14:textId="77777777" w:rsidR="00B051FD" w:rsidRDefault="00B051FD" w:rsidP="00996F09">
      <w:pPr>
        <w:numPr>
          <w:ilvl w:val="0"/>
          <w:numId w:val="69"/>
        </w:numPr>
        <w:rPr>
          <w:lang w:val="en-CA"/>
        </w:rPr>
      </w:pPr>
      <w:r>
        <w:rPr>
          <w:lang w:val="en-CA"/>
        </w:rPr>
        <w:t>Time Response processing</w:t>
      </w:r>
    </w:p>
    <w:p w14:paraId="69D449BF" w14:textId="77777777" w:rsidR="00B051FD" w:rsidRDefault="00B051FD" w:rsidP="00996F09">
      <w:pPr>
        <w:numPr>
          <w:ilvl w:val="0"/>
          <w:numId w:val="69"/>
        </w:numPr>
        <w:rPr>
          <w:lang w:val="en-CA"/>
        </w:rPr>
      </w:pPr>
      <w:r>
        <w:rPr>
          <w:lang w:val="en-CA"/>
        </w:rPr>
        <w:t>Number of lines for the whole files</w:t>
      </w:r>
    </w:p>
    <w:p w14:paraId="101E0E1D" w14:textId="77777777" w:rsidR="00B051FD" w:rsidRDefault="00B051FD" w:rsidP="00996F09">
      <w:pPr>
        <w:numPr>
          <w:ilvl w:val="0"/>
          <w:numId w:val="69"/>
        </w:numPr>
        <w:rPr>
          <w:lang w:val="en-CA"/>
        </w:rPr>
      </w:pPr>
      <w:r>
        <w:rPr>
          <w:lang w:val="en-CA"/>
        </w:rPr>
        <w:t>List of lines in error</w:t>
      </w:r>
    </w:p>
    <w:p w14:paraId="6C102D53" w14:textId="77777777" w:rsidR="00B051FD" w:rsidRDefault="00B051FD" w:rsidP="00B051FD">
      <w:pPr>
        <w:ind w:left="720"/>
        <w:rPr>
          <w:lang w:val="en-CA"/>
        </w:rPr>
      </w:pPr>
    </w:p>
    <w:p w14:paraId="43A7AB3C" w14:textId="59E35154" w:rsidR="00B051FD" w:rsidRDefault="00B051FD" w:rsidP="00B051FD">
      <w:pPr>
        <w:rPr>
          <w:lang w:val="en-CA"/>
        </w:rPr>
      </w:pPr>
      <w:r>
        <w:rPr>
          <w:lang w:val="en-CA"/>
        </w:rPr>
        <w:t>The following are example of internal reports generated</w:t>
      </w:r>
      <w:r w:rsidR="00F3536A">
        <w:rPr>
          <w:lang w:val="en-CA"/>
        </w:rPr>
        <w:t xml:space="preserve"> for PACC flow</w:t>
      </w:r>
      <w:r>
        <w:rPr>
          <w:lang w:val="en-CA"/>
        </w:rPr>
        <w:t>:</w:t>
      </w:r>
    </w:p>
    <w:p w14:paraId="091037F8" w14:textId="77777777" w:rsidR="00F3536A" w:rsidRDefault="00F3536A" w:rsidP="00B051FD">
      <w:pPr>
        <w:rPr>
          <w:lang w:val="en-CA"/>
        </w:rPr>
      </w:pPr>
    </w:p>
    <w:p w14:paraId="4E3FCBE8" w14:textId="007E6092" w:rsidR="00F3536A" w:rsidRPr="00F3536A" w:rsidRDefault="00F3536A" w:rsidP="00B051FD">
      <w:pPr>
        <w:rPr>
          <w:b/>
          <w:lang w:val="en-CA"/>
        </w:rPr>
      </w:pPr>
      <w:r w:rsidRPr="00F3536A">
        <w:rPr>
          <w:b/>
          <w:lang w:val="en-CA"/>
        </w:rPr>
        <w:t>Example of report where a Batch Process has failed:</w:t>
      </w:r>
    </w:p>
    <w:tbl>
      <w:tblPr>
        <w:tblStyle w:val="TableGrid"/>
        <w:tblW w:w="0" w:type="auto"/>
        <w:tblLook w:val="04A0" w:firstRow="1" w:lastRow="0" w:firstColumn="1" w:lastColumn="0" w:noHBand="0" w:noVBand="1"/>
      </w:tblPr>
      <w:tblGrid>
        <w:gridCol w:w="9576"/>
      </w:tblGrid>
      <w:tr w:rsidR="00F3536A" w14:paraId="0DC63C9E" w14:textId="77777777" w:rsidTr="00F3536A">
        <w:tc>
          <w:tcPr>
            <w:tcW w:w="9576" w:type="dxa"/>
          </w:tcPr>
          <w:p w14:paraId="7CE63012" w14:textId="77777777" w:rsidR="00F3536A" w:rsidRPr="00F3536A" w:rsidRDefault="00F3536A" w:rsidP="00F3536A">
            <w:pPr>
              <w:rPr>
                <w:i/>
                <w:lang w:val="en-CA"/>
              </w:rPr>
            </w:pPr>
            <w:r w:rsidRPr="00F3536A">
              <w:rPr>
                <w:i/>
                <w:lang w:val="en-CA"/>
              </w:rPr>
              <w:t>Batch Summary Report START</w:t>
            </w:r>
          </w:p>
          <w:p w14:paraId="25CF0F43" w14:textId="77777777" w:rsidR="00F3536A" w:rsidRPr="00F3536A" w:rsidRDefault="00F3536A" w:rsidP="00F3536A">
            <w:pPr>
              <w:rPr>
                <w:i/>
                <w:lang w:val="en-CA"/>
              </w:rPr>
            </w:pPr>
            <w:r w:rsidRPr="00F3536A">
              <w:rPr>
                <w:i/>
                <w:lang w:val="en-CA"/>
              </w:rPr>
              <w:t>Summary Log File Path : D:/gpsBatchFolders/gps/pmt/bss/report/</w:t>
            </w:r>
          </w:p>
          <w:p w14:paraId="13894666" w14:textId="77777777" w:rsidR="00F3536A" w:rsidRPr="00F3536A" w:rsidRDefault="00F3536A" w:rsidP="00F3536A">
            <w:pPr>
              <w:rPr>
                <w:i/>
                <w:lang w:val="en-CA"/>
              </w:rPr>
            </w:pPr>
            <w:r w:rsidRPr="00F3536A">
              <w:rPr>
                <w:i/>
                <w:lang w:val="en-CA"/>
              </w:rPr>
              <w:t>Filename : gpstxxbwsingleviewt.file001.21.csv</w:t>
            </w:r>
          </w:p>
          <w:p w14:paraId="145E6E5B" w14:textId="77777777" w:rsidR="00F3536A" w:rsidRPr="00F3536A" w:rsidRDefault="00F3536A" w:rsidP="00F3536A">
            <w:pPr>
              <w:rPr>
                <w:i/>
                <w:lang w:val="en-CA"/>
              </w:rPr>
            </w:pPr>
            <w:r w:rsidRPr="00F3536A">
              <w:rPr>
                <w:i/>
                <w:lang w:val="en-CA"/>
              </w:rPr>
              <w:t>BATCH_TX_ID : q0001970</w:t>
            </w:r>
          </w:p>
          <w:p w14:paraId="05BC4E7D" w14:textId="77777777" w:rsidR="00F3536A" w:rsidRPr="00F3536A" w:rsidRDefault="00F3536A" w:rsidP="00F3536A">
            <w:pPr>
              <w:rPr>
                <w:i/>
                <w:lang w:val="en-CA"/>
              </w:rPr>
            </w:pPr>
            <w:r w:rsidRPr="00F3536A">
              <w:rPr>
                <w:i/>
                <w:lang w:val="en-CA"/>
              </w:rPr>
              <w:t>Transaction Type : PMT_REQUEST_FILE_JOB</w:t>
            </w:r>
          </w:p>
          <w:p w14:paraId="241BB215" w14:textId="77777777" w:rsidR="00F3536A" w:rsidRPr="00F3536A" w:rsidRDefault="00F3536A" w:rsidP="00F3536A">
            <w:pPr>
              <w:rPr>
                <w:i/>
                <w:lang w:val="en-CA"/>
              </w:rPr>
            </w:pPr>
            <w:r w:rsidRPr="00F3536A">
              <w:rPr>
                <w:i/>
                <w:lang w:val="en-CA"/>
              </w:rPr>
              <w:t>DateTime Start : Fri Feb 14 20:02:17 IST 2014</w:t>
            </w:r>
          </w:p>
          <w:p w14:paraId="558B8A99" w14:textId="77777777" w:rsidR="00F3536A" w:rsidRPr="00F3536A" w:rsidRDefault="00F3536A" w:rsidP="00F3536A">
            <w:pPr>
              <w:rPr>
                <w:i/>
                <w:lang w:val="en-CA"/>
              </w:rPr>
            </w:pPr>
            <w:r w:rsidRPr="00F3536A">
              <w:rPr>
                <w:i/>
                <w:lang w:val="en-CA"/>
              </w:rPr>
              <w:t>DateTime End : Fri Feb 14 20:03:08 IST 2014</w:t>
            </w:r>
          </w:p>
          <w:p w14:paraId="6550E78C" w14:textId="77777777" w:rsidR="00F3536A" w:rsidRPr="00F3536A" w:rsidRDefault="00F3536A" w:rsidP="00F3536A">
            <w:pPr>
              <w:rPr>
                <w:i/>
                <w:lang w:val="en-CA"/>
              </w:rPr>
            </w:pPr>
            <w:r w:rsidRPr="00F3536A">
              <w:rPr>
                <w:i/>
                <w:lang w:val="en-CA"/>
              </w:rPr>
              <w:t>Execution time : 51545</w:t>
            </w:r>
          </w:p>
          <w:p w14:paraId="6BCFC923" w14:textId="77777777" w:rsidR="00F3536A" w:rsidRPr="00F3536A" w:rsidRDefault="00F3536A" w:rsidP="00F3536A">
            <w:pPr>
              <w:rPr>
                <w:i/>
                <w:lang w:val="en-CA"/>
              </w:rPr>
            </w:pPr>
            <w:r w:rsidRPr="00F3536A">
              <w:rPr>
                <w:i/>
                <w:lang w:val="en-CA"/>
              </w:rPr>
              <w:t>Originator : bwsingleview</w:t>
            </w:r>
          </w:p>
          <w:p w14:paraId="1D643768" w14:textId="77777777" w:rsidR="00F3536A" w:rsidRPr="00F3536A" w:rsidRDefault="00F3536A" w:rsidP="00F3536A">
            <w:pPr>
              <w:rPr>
                <w:i/>
                <w:lang w:val="en-CA"/>
              </w:rPr>
            </w:pPr>
            <w:r w:rsidRPr="00F3536A">
              <w:rPr>
                <w:i/>
                <w:lang w:val="en-CA"/>
              </w:rPr>
              <w:t>Status : TX_FAIL</w:t>
            </w:r>
          </w:p>
          <w:p w14:paraId="28AE55A4" w14:textId="77777777" w:rsidR="00F3536A" w:rsidRPr="00F3536A" w:rsidRDefault="00F3536A" w:rsidP="00F3536A">
            <w:pPr>
              <w:rPr>
                <w:i/>
                <w:lang w:val="en-CA"/>
              </w:rPr>
            </w:pPr>
          </w:p>
          <w:p w14:paraId="43184BA5" w14:textId="77777777" w:rsidR="00F3536A" w:rsidRPr="00F3536A" w:rsidRDefault="00F3536A" w:rsidP="00F3536A">
            <w:pPr>
              <w:rPr>
                <w:i/>
                <w:lang w:val="en-CA"/>
              </w:rPr>
            </w:pPr>
            <w:r w:rsidRPr="00F3536A">
              <w:rPr>
                <w:i/>
                <w:lang w:val="en-CA"/>
              </w:rPr>
              <w:t>0         :Validation for each trailer on FILE_COUNT and FILE_AMOUNT on File Request starts</w:t>
            </w:r>
          </w:p>
          <w:p w14:paraId="161AD555" w14:textId="77777777" w:rsidR="00F3536A" w:rsidRPr="00F3536A" w:rsidRDefault="00F3536A" w:rsidP="00F3536A">
            <w:pPr>
              <w:rPr>
                <w:i/>
                <w:lang w:val="en-CA"/>
              </w:rPr>
            </w:pPr>
            <w:r w:rsidRPr="00F3536A">
              <w:rPr>
                <w:i/>
                <w:lang w:val="en-CA"/>
              </w:rPr>
              <w:t>1         :GPSB-0003:ERRSEQU:Invalid header sequence number</w:t>
            </w:r>
          </w:p>
          <w:p w14:paraId="1E76CFEF" w14:textId="77777777" w:rsidR="00F3536A" w:rsidRPr="00F3536A" w:rsidRDefault="00F3536A" w:rsidP="00F3536A">
            <w:pPr>
              <w:rPr>
                <w:i/>
                <w:lang w:val="en-CA"/>
              </w:rPr>
            </w:pPr>
          </w:p>
          <w:p w14:paraId="4F13C430" w14:textId="77777777" w:rsidR="00F3536A" w:rsidRPr="00F3536A" w:rsidRDefault="00F3536A" w:rsidP="00F3536A">
            <w:pPr>
              <w:rPr>
                <w:i/>
                <w:lang w:val="en-CA"/>
              </w:rPr>
            </w:pPr>
          </w:p>
          <w:p w14:paraId="24D15568" w14:textId="445A4067" w:rsidR="00F3536A" w:rsidRDefault="00F3536A" w:rsidP="00F3536A">
            <w:pPr>
              <w:rPr>
                <w:lang w:val="en-CA"/>
              </w:rPr>
            </w:pPr>
            <w:r w:rsidRPr="00F3536A">
              <w:rPr>
                <w:i/>
                <w:lang w:val="en-CA"/>
              </w:rPr>
              <w:t>Batch Summary Report END</w:t>
            </w:r>
          </w:p>
        </w:tc>
      </w:tr>
    </w:tbl>
    <w:p w14:paraId="1260EDCC" w14:textId="4A23C903" w:rsidR="00B051FD" w:rsidRDefault="00B051FD" w:rsidP="00F3536A">
      <w:pPr>
        <w:rPr>
          <w:lang w:val="en-CA"/>
        </w:rPr>
      </w:pPr>
    </w:p>
    <w:p w14:paraId="5A5DA307" w14:textId="13478693" w:rsidR="00F3536A" w:rsidRDefault="00F3536A" w:rsidP="00F3536A">
      <w:pPr>
        <w:rPr>
          <w:b/>
          <w:lang w:val="en-CA"/>
        </w:rPr>
      </w:pPr>
      <w:r w:rsidRPr="00F3536A">
        <w:rPr>
          <w:b/>
          <w:lang w:val="en-CA"/>
        </w:rPr>
        <w:t xml:space="preserve">Example of report where a Batch Process </w:t>
      </w:r>
      <w:r>
        <w:rPr>
          <w:b/>
          <w:lang w:val="en-CA"/>
        </w:rPr>
        <w:t>is</w:t>
      </w:r>
      <w:r w:rsidRPr="00F3536A">
        <w:rPr>
          <w:b/>
          <w:lang w:val="en-CA"/>
        </w:rPr>
        <w:t xml:space="preserve"> </w:t>
      </w:r>
      <w:r>
        <w:rPr>
          <w:b/>
          <w:lang w:val="en-CA"/>
        </w:rPr>
        <w:t>success</w:t>
      </w:r>
      <w:r w:rsidRPr="00F3536A">
        <w:rPr>
          <w:b/>
          <w:lang w:val="en-CA"/>
        </w:rPr>
        <w:t>:</w:t>
      </w:r>
    </w:p>
    <w:tbl>
      <w:tblPr>
        <w:tblStyle w:val="TableGrid"/>
        <w:tblW w:w="0" w:type="auto"/>
        <w:tblLook w:val="04A0" w:firstRow="1" w:lastRow="0" w:firstColumn="1" w:lastColumn="0" w:noHBand="0" w:noVBand="1"/>
      </w:tblPr>
      <w:tblGrid>
        <w:gridCol w:w="9576"/>
      </w:tblGrid>
      <w:tr w:rsidR="00F3536A" w14:paraId="0CBCE956" w14:textId="77777777" w:rsidTr="00F3536A">
        <w:trPr>
          <w:trHeight w:val="1397"/>
        </w:trPr>
        <w:tc>
          <w:tcPr>
            <w:tcW w:w="9576" w:type="dxa"/>
          </w:tcPr>
          <w:p w14:paraId="51DBF78F" w14:textId="77777777" w:rsidR="00F3536A" w:rsidRPr="00A8521C" w:rsidRDefault="00F3536A" w:rsidP="00F3536A">
            <w:pPr>
              <w:rPr>
                <w:i/>
                <w:lang w:val="en-CA"/>
              </w:rPr>
            </w:pPr>
            <w:r w:rsidRPr="00A8521C">
              <w:rPr>
                <w:i/>
                <w:lang w:val="en-CA"/>
              </w:rPr>
              <w:t>Batch Summary Report START</w:t>
            </w:r>
          </w:p>
          <w:p w14:paraId="7EB505A2" w14:textId="77777777" w:rsidR="00F3536A" w:rsidRPr="00A8521C" w:rsidRDefault="00F3536A" w:rsidP="00F3536A">
            <w:pPr>
              <w:rPr>
                <w:i/>
                <w:lang w:val="en-CA"/>
              </w:rPr>
            </w:pPr>
            <w:r w:rsidRPr="00A8521C">
              <w:rPr>
                <w:i/>
                <w:lang w:val="en-CA"/>
              </w:rPr>
              <w:t>Summary Log File Path : D:/gpsBatchFolders/gps/pmt/bss/report/</w:t>
            </w:r>
          </w:p>
          <w:p w14:paraId="01A60C25" w14:textId="77777777" w:rsidR="00F3536A" w:rsidRPr="00A8521C" w:rsidRDefault="00F3536A" w:rsidP="00F3536A">
            <w:pPr>
              <w:rPr>
                <w:i/>
                <w:lang w:val="en-CA"/>
              </w:rPr>
            </w:pPr>
            <w:r w:rsidRPr="00A8521C">
              <w:rPr>
                <w:i/>
                <w:lang w:val="en-CA"/>
              </w:rPr>
              <w:t>Filename : gpstxxbwsingleviewt.file001.21.csv</w:t>
            </w:r>
          </w:p>
          <w:p w14:paraId="5A2C9752" w14:textId="77777777" w:rsidR="00F3536A" w:rsidRPr="00A8521C" w:rsidRDefault="00F3536A" w:rsidP="00F3536A">
            <w:pPr>
              <w:rPr>
                <w:i/>
                <w:lang w:val="en-CA"/>
              </w:rPr>
            </w:pPr>
            <w:r w:rsidRPr="00A8521C">
              <w:rPr>
                <w:i/>
                <w:lang w:val="en-CA"/>
              </w:rPr>
              <w:t>BATCH_TX_ID : q0001971</w:t>
            </w:r>
          </w:p>
          <w:p w14:paraId="7BB60140" w14:textId="77777777" w:rsidR="00F3536A" w:rsidRPr="00A8521C" w:rsidRDefault="00F3536A" w:rsidP="00F3536A">
            <w:pPr>
              <w:rPr>
                <w:i/>
                <w:lang w:val="en-CA"/>
              </w:rPr>
            </w:pPr>
            <w:r w:rsidRPr="00A8521C">
              <w:rPr>
                <w:i/>
                <w:lang w:val="en-CA"/>
              </w:rPr>
              <w:t>Transaction Type : PMT_REQUEST_FILE_JOB</w:t>
            </w:r>
          </w:p>
          <w:p w14:paraId="105ADF1A" w14:textId="77777777" w:rsidR="00F3536A" w:rsidRPr="00A8521C" w:rsidRDefault="00F3536A" w:rsidP="00F3536A">
            <w:pPr>
              <w:rPr>
                <w:i/>
                <w:lang w:val="en-CA"/>
              </w:rPr>
            </w:pPr>
            <w:r w:rsidRPr="00A8521C">
              <w:rPr>
                <w:i/>
                <w:lang w:val="en-CA"/>
              </w:rPr>
              <w:t>DateTime Start : Fri Feb 14 20:04:15 IST 2014</w:t>
            </w:r>
          </w:p>
          <w:p w14:paraId="092D9CD3" w14:textId="77777777" w:rsidR="00F3536A" w:rsidRPr="00A8521C" w:rsidRDefault="00F3536A" w:rsidP="00F3536A">
            <w:pPr>
              <w:rPr>
                <w:i/>
                <w:lang w:val="en-CA"/>
              </w:rPr>
            </w:pPr>
            <w:r w:rsidRPr="00A8521C">
              <w:rPr>
                <w:i/>
                <w:lang w:val="en-CA"/>
              </w:rPr>
              <w:t>DateTime End : Fri Feb 14 20:06:30 IST 2014</w:t>
            </w:r>
          </w:p>
          <w:p w14:paraId="35E5FCDB" w14:textId="77777777" w:rsidR="00F3536A" w:rsidRPr="00A8521C" w:rsidRDefault="00F3536A" w:rsidP="00F3536A">
            <w:pPr>
              <w:rPr>
                <w:i/>
                <w:lang w:val="en-CA"/>
              </w:rPr>
            </w:pPr>
            <w:r w:rsidRPr="00A8521C">
              <w:rPr>
                <w:i/>
                <w:lang w:val="en-CA"/>
              </w:rPr>
              <w:t>Execution time : 134692</w:t>
            </w:r>
          </w:p>
          <w:p w14:paraId="53222BDC" w14:textId="77777777" w:rsidR="00F3536A" w:rsidRPr="00A8521C" w:rsidRDefault="00F3536A" w:rsidP="00F3536A">
            <w:pPr>
              <w:rPr>
                <w:i/>
                <w:lang w:val="en-CA"/>
              </w:rPr>
            </w:pPr>
            <w:r w:rsidRPr="00A8521C">
              <w:rPr>
                <w:i/>
                <w:lang w:val="en-CA"/>
              </w:rPr>
              <w:t>Originator : bwsingleview</w:t>
            </w:r>
          </w:p>
          <w:p w14:paraId="60F969A4" w14:textId="77777777" w:rsidR="00F3536A" w:rsidRPr="00A8521C" w:rsidRDefault="00F3536A" w:rsidP="00F3536A">
            <w:pPr>
              <w:rPr>
                <w:i/>
                <w:lang w:val="en-CA"/>
              </w:rPr>
            </w:pPr>
            <w:r w:rsidRPr="00A8521C">
              <w:rPr>
                <w:i/>
                <w:lang w:val="en-CA"/>
              </w:rPr>
              <w:t>Status : TX_SUCCESS</w:t>
            </w:r>
          </w:p>
          <w:p w14:paraId="5B56A6CC" w14:textId="77777777" w:rsidR="00F3536A" w:rsidRPr="00A8521C" w:rsidRDefault="00F3536A" w:rsidP="00F3536A">
            <w:pPr>
              <w:rPr>
                <w:i/>
                <w:lang w:val="en-CA"/>
              </w:rPr>
            </w:pPr>
          </w:p>
          <w:p w14:paraId="2649C15E" w14:textId="77777777" w:rsidR="00F3536A" w:rsidRPr="00A8521C" w:rsidRDefault="00F3536A" w:rsidP="00F3536A">
            <w:pPr>
              <w:rPr>
                <w:i/>
                <w:lang w:val="en-CA"/>
              </w:rPr>
            </w:pPr>
            <w:r w:rsidRPr="00A8521C">
              <w:rPr>
                <w:i/>
                <w:lang w:val="en-CA"/>
              </w:rPr>
              <w:t>0         :Validation for each trailer on FILE_COUNT and FILE_AMOUNT on File Request starts</w:t>
            </w:r>
          </w:p>
          <w:p w14:paraId="768C0425" w14:textId="77777777" w:rsidR="00F3536A" w:rsidRPr="00A8521C" w:rsidRDefault="00F3536A" w:rsidP="00F3536A">
            <w:pPr>
              <w:rPr>
                <w:i/>
                <w:lang w:val="en-CA"/>
              </w:rPr>
            </w:pPr>
            <w:r w:rsidRPr="00A8521C">
              <w:rPr>
                <w:i/>
                <w:lang w:val="en-CA"/>
              </w:rPr>
              <w:t>5         :FILE_COUNT:3,SUCCESS;FILE_AMOUNT:763.43,SUCCESS</w:t>
            </w:r>
          </w:p>
          <w:p w14:paraId="7487E6D7" w14:textId="77777777" w:rsidR="00F3536A" w:rsidRPr="00A8521C" w:rsidRDefault="00F3536A" w:rsidP="00F3536A">
            <w:pPr>
              <w:rPr>
                <w:i/>
                <w:lang w:val="en-CA"/>
              </w:rPr>
            </w:pPr>
            <w:r w:rsidRPr="00A8521C">
              <w:rPr>
                <w:i/>
                <w:lang w:val="en-CA"/>
              </w:rPr>
              <w:t>5         :Validation for each trailer on FILE_COUNT and FILE_AMOUNT on File Request ends</w:t>
            </w:r>
          </w:p>
          <w:p w14:paraId="1CAFB96C" w14:textId="77777777" w:rsidR="00F3536A" w:rsidRPr="00A8521C" w:rsidRDefault="00F3536A" w:rsidP="00F3536A">
            <w:pPr>
              <w:rPr>
                <w:i/>
                <w:lang w:val="en-CA"/>
              </w:rPr>
            </w:pPr>
            <w:r w:rsidRPr="00A8521C">
              <w:rPr>
                <w:i/>
                <w:lang w:val="en-CA"/>
              </w:rPr>
              <w:t>5         :Validation on Request Transformed File : TOTAL_TX_COUNT:3,SUCCESS;TOTAL_TX_AMOUNT:763.43,SUCCESS</w:t>
            </w:r>
          </w:p>
          <w:p w14:paraId="1C692CB1" w14:textId="77777777" w:rsidR="00F3536A" w:rsidRPr="00A8521C" w:rsidRDefault="00F3536A" w:rsidP="00F3536A">
            <w:pPr>
              <w:rPr>
                <w:i/>
                <w:lang w:val="en-CA"/>
              </w:rPr>
            </w:pPr>
          </w:p>
          <w:p w14:paraId="09E44E95" w14:textId="77777777" w:rsidR="00F3536A" w:rsidRPr="00A8521C" w:rsidRDefault="00F3536A" w:rsidP="00F3536A">
            <w:pPr>
              <w:rPr>
                <w:i/>
                <w:lang w:val="en-CA"/>
              </w:rPr>
            </w:pPr>
          </w:p>
          <w:p w14:paraId="32F8C57C" w14:textId="16A75A29" w:rsidR="00F3536A" w:rsidRDefault="00F3536A" w:rsidP="00F3536A">
            <w:pPr>
              <w:rPr>
                <w:b/>
                <w:lang w:val="en-CA"/>
              </w:rPr>
            </w:pPr>
            <w:r w:rsidRPr="00A8521C">
              <w:rPr>
                <w:i/>
                <w:lang w:val="en-CA"/>
              </w:rPr>
              <w:t>Batch Summary Report END</w:t>
            </w:r>
          </w:p>
        </w:tc>
      </w:tr>
    </w:tbl>
    <w:p w14:paraId="71CF6CFE" w14:textId="77777777" w:rsidR="000531DA" w:rsidRDefault="000531DA" w:rsidP="000531DA">
      <w:pPr>
        <w:pStyle w:val="Heading4"/>
        <w:numPr>
          <w:ilvl w:val="3"/>
          <w:numId w:val="2"/>
        </w:numPr>
      </w:pPr>
      <w:r>
        <w:lastRenderedPageBreak/>
        <w:t>Batch Summary report Validation result</w:t>
      </w:r>
      <w:r>
        <w:rPr>
          <w:lang w:val="en-CA"/>
        </w:rPr>
        <w:t xml:space="preserve"> on File Request</w:t>
      </w:r>
    </w:p>
    <w:p w14:paraId="3D95346D" w14:textId="77777777" w:rsidR="000531DA" w:rsidRDefault="000531DA" w:rsidP="000531DA">
      <w:pPr>
        <w:rPr>
          <w:lang w:val="en-CA"/>
        </w:rPr>
      </w:pPr>
    </w:p>
    <w:p w14:paraId="2008FF82" w14:textId="77777777" w:rsidR="000531DA" w:rsidRDefault="000531DA" w:rsidP="000531DA">
      <w:pPr>
        <w:rPr>
          <w:lang w:val="en-CA"/>
        </w:rPr>
      </w:pPr>
      <w:r>
        <w:rPr>
          <w:lang w:val="en-CA"/>
        </w:rPr>
        <w:t>Once Validation on File Request Starts, write the following Line:</w:t>
      </w:r>
    </w:p>
    <w:p w14:paraId="143EE3C3" w14:textId="77777777" w:rsidR="000531DA" w:rsidRDefault="000531DA" w:rsidP="000531DA">
      <w:pPr>
        <w:rPr>
          <w:i/>
          <w:lang w:val="en-CA"/>
        </w:rPr>
      </w:pPr>
      <w:r>
        <w:rPr>
          <w:i/>
          <w:lang w:val="en-CA"/>
        </w:rPr>
        <w:t>Validation for each trailer on FILE_COUNT and FILE_AMOUNT on File Request starts</w:t>
      </w:r>
    </w:p>
    <w:p w14:paraId="4BB478E5" w14:textId="77777777" w:rsidR="000531DA" w:rsidRDefault="000531DA" w:rsidP="000531DA">
      <w:pPr>
        <w:rPr>
          <w:lang w:val="en-CA"/>
        </w:rPr>
      </w:pPr>
    </w:p>
    <w:p w14:paraId="658EC6DA" w14:textId="77777777" w:rsidR="000531DA" w:rsidRDefault="000531DA" w:rsidP="000531DA">
      <w:pPr>
        <w:rPr>
          <w:lang w:val="en-CA"/>
        </w:rPr>
      </w:pPr>
      <w:r>
        <w:rPr>
          <w:lang w:val="en-CA"/>
        </w:rPr>
        <w:t>For each validation on request file on the FILE_COUNT and FILE_AMOUNT  write the following line in the report:</w:t>
      </w:r>
    </w:p>
    <w:p w14:paraId="316F74FC" w14:textId="77777777" w:rsidR="000531DA" w:rsidRDefault="000531DA" w:rsidP="000531DA">
      <w:pPr>
        <w:rPr>
          <w:lang w:val="en-CA"/>
        </w:rPr>
      </w:pPr>
    </w:p>
    <w:p w14:paraId="1BE7AE95" w14:textId="77777777" w:rsidR="000531DA" w:rsidRDefault="000531DA" w:rsidP="000531DA">
      <w:pPr>
        <w:rPr>
          <w:i/>
          <w:lang w:val="en-CA"/>
        </w:rPr>
      </w:pPr>
      <w:r>
        <w:rPr>
          <w:i/>
          <w:lang w:val="en-CA"/>
        </w:rPr>
        <w:t>Line number;trailer number; FILE_COUNT:value,SUCCESS/FAILURE;FILE_AMOUNT:value;SUCCESS/FAILURE</w:t>
      </w:r>
    </w:p>
    <w:p w14:paraId="2221451A" w14:textId="77777777" w:rsidR="000531DA" w:rsidRDefault="000531DA" w:rsidP="000531DA">
      <w:pPr>
        <w:rPr>
          <w:lang w:val="en-CA"/>
        </w:rPr>
      </w:pPr>
    </w:p>
    <w:p w14:paraId="7164A80C" w14:textId="073F523B" w:rsidR="000531DA" w:rsidRDefault="000531DA" w:rsidP="000531DA">
      <w:pPr>
        <w:rPr>
          <w:lang w:val="en-CA"/>
        </w:rPr>
      </w:pPr>
      <w:r>
        <w:rPr>
          <w:lang w:val="en-CA"/>
        </w:rPr>
        <w:t xml:space="preserve">Note : If the process is stopped cause of a trailer count or amount doesn’t match, the batch </w:t>
      </w:r>
      <w:r w:rsidR="00AC40B2">
        <w:rPr>
          <w:lang w:val="en-CA"/>
        </w:rPr>
        <w:t>summary</w:t>
      </w:r>
      <w:r>
        <w:rPr>
          <w:lang w:val="en-CA"/>
        </w:rPr>
        <w:t xml:space="preserve"> report lists, all previous trailer result and the current one in error. Any other subsequent trailer result is not output in the batch </w:t>
      </w:r>
      <w:r w:rsidR="00AC40B2">
        <w:rPr>
          <w:lang w:val="en-CA"/>
        </w:rPr>
        <w:t>summary</w:t>
      </w:r>
      <w:r>
        <w:rPr>
          <w:lang w:val="en-CA"/>
        </w:rPr>
        <w:t xml:space="preserve"> report.</w:t>
      </w:r>
    </w:p>
    <w:p w14:paraId="3D8FB7A4" w14:textId="77777777" w:rsidR="000531DA" w:rsidRDefault="000531DA" w:rsidP="000531DA">
      <w:pPr>
        <w:rPr>
          <w:lang w:val="en-CA"/>
        </w:rPr>
      </w:pPr>
    </w:p>
    <w:p w14:paraId="4D84DBFB" w14:textId="77777777" w:rsidR="000531DA" w:rsidRDefault="000531DA" w:rsidP="000531DA">
      <w:pPr>
        <w:rPr>
          <w:lang w:val="en-CA"/>
        </w:rPr>
      </w:pPr>
      <w:r>
        <w:rPr>
          <w:lang w:val="en-CA"/>
        </w:rPr>
        <w:t>After Validation on File Request, write the following line:</w:t>
      </w:r>
    </w:p>
    <w:p w14:paraId="7CF7F802" w14:textId="77777777" w:rsidR="000531DA" w:rsidRDefault="000531DA" w:rsidP="000531DA">
      <w:pPr>
        <w:rPr>
          <w:i/>
          <w:lang w:val="en-CA"/>
        </w:rPr>
      </w:pPr>
      <w:r>
        <w:rPr>
          <w:i/>
          <w:lang w:val="en-CA"/>
        </w:rPr>
        <w:t>Validation for each trailer on FILE_COUNT and FILE_AMOUNT on File Request ends</w:t>
      </w:r>
    </w:p>
    <w:p w14:paraId="4FF25E09" w14:textId="77777777" w:rsidR="000531DA" w:rsidRDefault="000531DA" w:rsidP="000531DA">
      <w:pPr>
        <w:rPr>
          <w:lang w:val="en-CA"/>
        </w:rPr>
      </w:pPr>
    </w:p>
    <w:p w14:paraId="200E5C1C" w14:textId="77777777" w:rsidR="000531DA" w:rsidRDefault="000531DA" w:rsidP="000531DA">
      <w:pPr>
        <w:pStyle w:val="Heading4"/>
        <w:numPr>
          <w:ilvl w:val="3"/>
          <w:numId w:val="2"/>
        </w:numPr>
      </w:pPr>
      <w:r>
        <w:t>Batch Summary report Validation result</w:t>
      </w:r>
      <w:r>
        <w:rPr>
          <w:lang w:val="en-CA"/>
        </w:rPr>
        <w:t xml:space="preserve"> on File Request transformed</w:t>
      </w:r>
    </w:p>
    <w:p w14:paraId="61F053AB" w14:textId="77777777" w:rsidR="000531DA" w:rsidRDefault="000531DA" w:rsidP="000531DA">
      <w:pPr>
        <w:rPr>
          <w:lang w:val="en-CA"/>
        </w:rPr>
      </w:pPr>
    </w:p>
    <w:p w14:paraId="5BC6BB7C" w14:textId="77777777" w:rsidR="000531DA" w:rsidRDefault="000531DA" w:rsidP="000531DA">
      <w:pPr>
        <w:rPr>
          <w:lang w:val="en-CA"/>
        </w:rPr>
      </w:pPr>
      <w:r>
        <w:rPr>
          <w:lang w:val="en-CA"/>
        </w:rPr>
        <w:t>Once Validation on File Request transformed is done, write the following line:</w:t>
      </w:r>
    </w:p>
    <w:p w14:paraId="72136141" w14:textId="77777777" w:rsidR="000531DA" w:rsidRDefault="000531DA" w:rsidP="000531DA">
      <w:pPr>
        <w:rPr>
          <w:i/>
          <w:lang w:val="en-CA"/>
        </w:rPr>
      </w:pPr>
      <w:r>
        <w:rPr>
          <w:i/>
          <w:lang w:val="en-CA"/>
        </w:rPr>
        <w:t>Validation on Request Transformed File: TOTAL_TX_COUNT:value;SUCCESS/FAILURE; TOTAL_TX_AMOUNT:value; SUCCESS/FAILURE</w:t>
      </w:r>
    </w:p>
    <w:p w14:paraId="6C86F951" w14:textId="77777777" w:rsidR="000531DA" w:rsidRDefault="000531DA" w:rsidP="000531DA">
      <w:pPr>
        <w:rPr>
          <w:lang w:val="en-CA"/>
        </w:rPr>
      </w:pPr>
    </w:p>
    <w:p w14:paraId="11177843" w14:textId="77777777" w:rsidR="000531DA" w:rsidRDefault="000531DA" w:rsidP="000531DA">
      <w:pPr>
        <w:pStyle w:val="Heading4"/>
        <w:numPr>
          <w:ilvl w:val="3"/>
          <w:numId w:val="2"/>
        </w:numPr>
      </w:pPr>
      <w:r>
        <w:t>Batch Summary report Validation result</w:t>
      </w:r>
      <w:r>
        <w:rPr>
          <w:lang w:val="en-CA"/>
        </w:rPr>
        <w:t xml:space="preserve"> on File Response</w:t>
      </w:r>
    </w:p>
    <w:p w14:paraId="4C6D621A" w14:textId="77777777" w:rsidR="000531DA" w:rsidRDefault="000531DA" w:rsidP="000531DA"/>
    <w:p w14:paraId="1B596F64" w14:textId="77777777" w:rsidR="000531DA" w:rsidRDefault="000531DA" w:rsidP="000531DA">
      <w:pPr>
        <w:rPr>
          <w:lang w:val="en-CA"/>
        </w:rPr>
      </w:pPr>
      <w:r>
        <w:rPr>
          <w:lang w:val="en-CA"/>
        </w:rPr>
        <w:t>After Validation on File Response, write the following line:</w:t>
      </w:r>
    </w:p>
    <w:p w14:paraId="5113110A" w14:textId="77777777" w:rsidR="000531DA" w:rsidRDefault="000531DA" w:rsidP="000531DA">
      <w:pPr>
        <w:rPr>
          <w:i/>
          <w:lang w:val="en-CA"/>
        </w:rPr>
      </w:pPr>
      <w:r>
        <w:rPr>
          <w:i/>
          <w:lang w:val="en-CA"/>
        </w:rPr>
        <w:t>Validation on Response File: TOTAL_TX_COUNT:value;SUCCESS/FAILURE; TOTAL_TX_AMOUNT:value; SUCCESS/FAILURE</w:t>
      </w:r>
    </w:p>
    <w:p w14:paraId="638191EF" w14:textId="77777777" w:rsidR="000531DA" w:rsidRDefault="000531DA" w:rsidP="000531DA">
      <w:pPr>
        <w:pStyle w:val="Heading4"/>
        <w:numPr>
          <w:ilvl w:val="3"/>
          <w:numId w:val="2"/>
        </w:numPr>
      </w:pPr>
      <w:r>
        <w:t>Batch Summary report Validation result</w:t>
      </w:r>
      <w:r>
        <w:rPr>
          <w:lang w:val="en-CA"/>
        </w:rPr>
        <w:t xml:space="preserve"> on File Response After Transformation</w:t>
      </w:r>
    </w:p>
    <w:p w14:paraId="7CC86DD7" w14:textId="77777777" w:rsidR="000531DA" w:rsidRDefault="000531DA" w:rsidP="000531DA"/>
    <w:p w14:paraId="302AC027" w14:textId="77777777" w:rsidR="000531DA" w:rsidRDefault="000531DA" w:rsidP="000531DA">
      <w:pPr>
        <w:rPr>
          <w:lang w:val="en-CA"/>
        </w:rPr>
      </w:pPr>
      <w:r>
        <w:rPr>
          <w:lang w:val="en-CA"/>
        </w:rPr>
        <w:t>Once Validation on File Response transformed is done, write the following line:</w:t>
      </w:r>
    </w:p>
    <w:p w14:paraId="04208F42" w14:textId="53EE7DF0" w:rsidR="000531DA" w:rsidRDefault="000531DA" w:rsidP="000531DA">
      <w:pPr>
        <w:rPr>
          <w:i/>
          <w:lang w:val="en-CA"/>
        </w:rPr>
      </w:pPr>
      <w:r>
        <w:rPr>
          <w:i/>
          <w:lang w:val="en-CA"/>
        </w:rPr>
        <w:t>Validation on Response Transformed File: TOTAL_TX_COUNT:value;SUCCESS/FAILURE; TOTAL_TX_AMOUNT:value; SUCCESS/FAILURE</w:t>
      </w:r>
    </w:p>
    <w:p w14:paraId="1AA51006" w14:textId="77777777" w:rsidR="00220D5F" w:rsidRDefault="00220D5F" w:rsidP="000531DA">
      <w:pPr>
        <w:rPr>
          <w:i/>
          <w:lang w:val="en-CA"/>
        </w:rPr>
      </w:pPr>
    </w:p>
    <w:p w14:paraId="74A1A4CB" w14:textId="0BA6605B" w:rsidR="00AE2AFD" w:rsidRDefault="00AE2AFD" w:rsidP="00AE2AFD">
      <w:pPr>
        <w:pStyle w:val="Heading2"/>
        <w:numPr>
          <w:ilvl w:val="1"/>
          <w:numId w:val="2"/>
        </w:numPr>
      </w:pPr>
      <w:bookmarkStart w:id="1416" w:name="_Toc415568991"/>
      <w:r w:rsidRPr="004D678F">
        <w:t>P</w:t>
      </w:r>
      <w:r w:rsidRPr="004D678F">
        <w:rPr>
          <w:lang w:val="en-CA"/>
        </w:rPr>
        <w:t>CARD</w:t>
      </w:r>
      <w:r>
        <w:t xml:space="preserve"> flow</w:t>
      </w:r>
      <w:bookmarkEnd w:id="1416"/>
    </w:p>
    <w:p w14:paraId="7501BC93" w14:textId="77777777" w:rsidR="00280A1A" w:rsidRDefault="00280A1A" w:rsidP="00280A1A">
      <w:pPr>
        <w:rPr>
          <w:lang w:val="en-CA"/>
        </w:rPr>
      </w:pPr>
      <w:bookmarkStart w:id="1417" w:name="_Toc370837455"/>
      <w:bookmarkStart w:id="1418" w:name="_Toc370919759"/>
      <w:bookmarkStart w:id="1419" w:name="_Toc370921664"/>
      <w:bookmarkStart w:id="1420" w:name="_Toc368684961"/>
      <w:bookmarkStart w:id="1421" w:name="_Ref369970995"/>
      <w:bookmarkEnd w:id="1417"/>
      <w:bookmarkEnd w:id="1418"/>
      <w:bookmarkEnd w:id="1419"/>
    </w:p>
    <w:p w14:paraId="637AE546" w14:textId="77777777" w:rsidR="009B4DC8" w:rsidRPr="00F947CF" w:rsidRDefault="009B4DC8" w:rsidP="00AE6234">
      <w:pPr>
        <w:pStyle w:val="Heading3"/>
        <w:numPr>
          <w:ilvl w:val="2"/>
          <w:numId w:val="2"/>
        </w:numPr>
      </w:pPr>
      <w:bookmarkStart w:id="1422" w:name="_Toc415568992"/>
      <w:r w:rsidRPr="00F947CF">
        <w:t>Batch Payment Spring Integration – Spring Batch</w:t>
      </w:r>
      <w:bookmarkEnd w:id="1422"/>
    </w:p>
    <w:p w14:paraId="7CBA8EB6" w14:textId="77777777" w:rsidR="009B4DC8" w:rsidRPr="00F947CF" w:rsidRDefault="009B4DC8" w:rsidP="009B4DC8"/>
    <w:p w14:paraId="1C01C59E" w14:textId="77777777" w:rsidR="009B4DC8" w:rsidRPr="00F947CF" w:rsidRDefault="009B4DC8" w:rsidP="009B4DC8">
      <w:pPr>
        <w:rPr>
          <w:b/>
          <w:lang w:val="en-CA"/>
        </w:rPr>
      </w:pPr>
      <w:r w:rsidRPr="00F947CF">
        <w:rPr>
          <w:b/>
          <w:lang w:val="en-CA"/>
        </w:rPr>
        <w:t>Spring Integration:</w:t>
      </w:r>
    </w:p>
    <w:p w14:paraId="0B070EA6" w14:textId="77777777" w:rsidR="009B4DC8" w:rsidRPr="00F947CF" w:rsidRDefault="009B4DC8" w:rsidP="009B4DC8">
      <w:pPr>
        <w:rPr>
          <w:b/>
          <w:lang w:val="en-CA"/>
        </w:rPr>
      </w:pPr>
    </w:p>
    <w:p w14:paraId="28C9BE63" w14:textId="77777777" w:rsidR="009B4DC8" w:rsidRPr="00F947CF" w:rsidRDefault="009B4DC8" w:rsidP="00996F09">
      <w:pPr>
        <w:pStyle w:val="ListParagraph0"/>
        <w:numPr>
          <w:ilvl w:val="0"/>
          <w:numId w:val="28"/>
        </w:numPr>
        <w:rPr>
          <w:lang w:val="en-CA"/>
        </w:rPr>
      </w:pPr>
      <w:r w:rsidRPr="00F947CF">
        <w:rPr>
          <w:lang w:val="en-CA"/>
        </w:rPr>
        <w:t>On file found in Payment/inbound folder set the parameter FileProcessingType=’PMT’</w:t>
      </w:r>
    </w:p>
    <w:p w14:paraId="5E99ABC3" w14:textId="77777777" w:rsidR="009B4DC8" w:rsidRPr="00F947CF" w:rsidRDefault="009B4DC8" w:rsidP="00996F09">
      <w:pPr>
        <w:pStyle w:val="ListParagraph0"/>
        <w:numPr>
          <w:ilvl w:val="0"/>
          <w:numId w:val="28"/>
        </w:numPr>
        <w:rPr>
          <w:lang w:val="en-CA"/>
        </w:rPr>
      </w:pPr>
      <w:r w:rsidRPr="00F947CF">
        <w:rPr>
          <w:lang w:val="en-CA"/>
        </w:rPr>
        <w:t xml:space="preserve">Call a generic job called (GPSBatchEntryPoint) where it will receive the file and the FileProcessingType.  </w:t>
      </w:r>
    </w:p>
    <w:p w14:paraId="485F42D6" w14:textId="77777777" w:rsidR="009B4DC8" w:rsidRPr="00F947CF" w:rsidRDefault="009B4DC8" w:rsidP="009B4DC8">
      <w:pPr>
        <w:rPr>
          <w:b/>
          <w:u w:val="single"/>
          <w:lang w:val="en-CA"/>
        </w:rPr>
      </w:pPr>
    </w:p>
    <w:p w14:paraId="0993F445" w14:textId="77777777" w:rsidR="009B4DC8" w:rsidRPr="00F947CF" w:rsidRDefault="009B4DC8" w:rsidP="009B4DC8">
      <w:pPr>
        <w:rPr>
          <w:b/>
          <w:lang w:val="en-CA"/>
        </w:rPr>
      </w:pPr>
      <w:r w:rsidRPr="00F947CF">
        <w:rPr>
          <w:b/>
          <w:lang w:val="en-CA"/>
        </w:rPr>
        <w:t>Spring Batch:</w:t>
      </w:r>
    </w:p>
    <w:p w14:paraId="0C0EBD75" w14:textId="77777777" w:rsidR="009B4DC8" w:rsidRPr="00F947CF" w:rsidRDefault="009B4DC8" w:rsidP="009B4DC8">
      <w:pPr>
        <w:rPr>
          <w:b/>
          <w:u w:val="single"/>
          <w:lang w:val="en-CA"/>
        </w:rPr>
      </w:pPr>
    </w:p>
    <w:p w14:paraId="2C86E26F" w14:textId="77777777" w:rsidR="009B4DC8" w:rsidRPr="00F947CF" w:rsidRDefault="009B4DC8" w:rsidP="009B4DC8">
      <w:pPr>
        <w:rPr>
          <w:lang w:val="en-CA"/>
        </w:rPr>
      </w:pPr>
      <w:r w:rsidRPr="00F947CF">
        <w:rPr>
          <w:lang w:val="en-CA"/>
        </w:rPr>
        <w:t>GPSBatchEntryPoint calls different jobs based on the FileProcessingType. (PMT)</w:t>
      </w:r>
    </w:p>
    <w:p w14:paraId="4DA98741" w14:textId="77777777" w:rsidR="009B4DC8" w:rsidRPr="00F947CF" w:rsidRDefault="009B4DC8" w:rsidP="009B4DC8">
      <w:pPr>
        <w:rPr>
          <w:lang w:val="en-CA"/>
        </w:rPr>
      </w:pPr>
      <w:r w:rsidRPr="00F947CF">
        <w:rPr>
          <w:lang w:val="en-CA"/>
        </w:rPr>
        <w:t>PCARD requests are always of type PMT, because PCARD implements only purchase transactions.</w:t>
      </w:r>
    </w:p>
    <w:p w14:paraId="2672259C" w14:textId="77777777" w:rsidR="009B4DC8" w:rsidRPr="00F947CF" w:rsidRDefault="009B4DC8" w:rsidP="009B4DC8">
      <w:pPr>
        <w:rPr>
          <w:lang w:val="en-CA"/>
        </w:rPr>
      </w:pPr>
      <w:r w:rsidRPr="00F947CF">
        <w:rPr>
          <w:lang w:val="en-CA"/>
        </w:rPr>
        <w:t>If FileProcessingType contains ‘PMT’ as a value, then following steps are performed:</w:t>
      </w:r>
    </w:p>
    <w:p w14:paraId="666B628E" w14:textId="77777777" w:rsidR="009B4DC8" w:rsidRPr="00F947CF" w:rsidRDefault="009B4DC8" w:rsidP="00996F09">
      <w:pPr>
        <w:pStyle w:val="ListParagraph0"/>
        <w:numPr>
          <w:ilvl w:val="0"/>
          <w:numId w:val="29"/>
        </w:numPr>
        <w:rPr>
          <w:lang w:val="en-CA"/>
        </w:rPr>
      </w:pPr>
      <w:r w:rsidRPr="00F947CF">
        <w:rPr>
          <w:lang w:val="en-CA"/>
        </w:rPr>
        <w:lastRenderedPageBreak/>
        <w:t>Create PCardBatchFileTxVO (PCardBatchFileTxVO class extends PaymentBatchFileTxVO)</w:t>
      </w:r>
    </w:p>
    <w:p w14:paraId="40B0CF82" w14:textId="77777777" w:rsidR="009B4DC8" w:rsidRPr="00F947CF" w:rsidRDefault="009B4DC8" w:rsidP="00996F09">
      <w:pPr>
        <w:pStyle w:val="ListParagraph0"/>
        <w:numPr>
          <w:ilvl w:val="0"/>
          <w:numId w:val="29"/>
        </w:numPr>
        <w:rPr>
          <w:lang w:val="en-CA"/>
        </w:rPr>
      </w:pPr>
      <w:r w:rsidRPr="00F947CF">
        <w:rPr>
          <w:lang w:val="en-CA"/>
        </w:rPr>
        <w:t>Generate a batch_TX_id and set it in the PCardBatchFileTxVO.</w:t>
      </w:r>
    </w:p>
    <w:p w14:paraId="5A15739C" w14:textId="77777777" w:rsidR="009B4DC8" w:rsidRPr="00F947CF" w:rsidRDefault="009B4DC8" w:rsidP="00996F09">
      <w:pPr>
        <w:pStyle w:val="ListParagraph0"/>
        <w:numPr>
          <w:ilvl w:val="0"/>
          <w:numId w:val="29"/>
        </w:numPr>
        <w:rPr>
          <w:lang w:val="en-CA"/>
        </w:rPr>
      </w:pPr>
      <w:r w:rsidRPr="00F947CF">
        <w:rPr>
          <w:lang w:val="en-CA"/>
        </w:rPr>
        <w:t>Set the status to Tx_start in the PCardBatchFileTxVO.</w:t>
      </w:r>
    </w:p>
    <w:p w14:paraId="04010928" w14:textId="77777777" w:rsidR="009B4DC8" w:rsidRPr="00F947CF" w:rsidRDefault="009B4DC8" w:rsidP="00996F09">
      <w:pPr>
        <w:pStyle w:val="ListParagraph0"/>
        <w:numPr>
          <w:ilvl w:val="0"/>
          <w:numId w:val="29"/>
        </w:numPr>
        <w:rPr>
          <w:lang w:val="en-CA"/>
        </w:rPr>
      </w:pPr>
      <w:r w:rsidRPr="00F947CF">
        <w:rPr>
          <w:lang w:val="en-CA"/>
        </w:rPr>
        <w:t>Validate filename</w:t>
      </w:r>
    </w:p>
    <w:p w14:paraId="36C90312" w14:textId="77777777" w:rsidR="009B4DC8" w:rsidRPr="00F947CF" w:rsidRDefault="009B4DC8" w:rsidP="00996F09">
      <w:pPr>
        <w:pStyle w:val="ListParagraph0"/>
        <w:numPr>
          <w:ilvl w:val="1"/>
          <w:numId w:val="29"/>
        </w:numPr>
        <w:rPr>
          <w:lang w:val="en-CA"/>
        </w:rPr>
      </w:pPr>
      <w:r w:rsidRPr="00F947CF">
        <w:rPr>
          <w:lang w:val="en-CA"/>
        </w:rPr>
        <w:t>Extract the originator from filename.</w:t>
      </w:r>
    </w:p>
    <w:p w14:paraId="5887A493" w14:textId="77777777" w:rsidR="009B4DC8" w:rsidRPr="00F947CF" w:rsidRDefault="009B4DC8" w:rsidP="00996F09">
      <w:pPr>
        <w:pStyle w:val="ListParagraph0"/>
        <w:numPr>
          <w:ilvl w:val="1"/>
          <w:numId w:val="29"/>
        </w:numPr>
        <w:rPr>
          <w:lang w:val="en-CA"/>
        </w:rPr>
      </w:pPr>
      <w:r w:rsidRPr="00F947CF">
        <w:rPr>
          <w:lang w:val="en-CA"/>
        </w:rPr>
        <w:t>Create BssSourceVO.</w:t>
      </w:r>
    </w:p>
    <w:p w14:paraId="66C18FD7" w14:textId="77777777" w:rsidR="009B4DC8" w:rsidRPr="00F947CF" w:rsidRDefault="009B4DC8" w:rsidP="00996F09">
      <w:pPr>
        <w:pStyle w:val="ListParagraph0"/>
        <w:numPr>
          <w:ilvl w:val="1"/>
          <w:numId w:val="29"/>
        </w:numPr>
        <w:rPr>
          <w:lang w:val="en-CA"/>
        </w:rPr>
      </w:pPr>
      <w:r w:rsidRPr="00F947CF">
        <w:rPr>
          <w:lang w:val="en-CA"/>
        </w:rPr>
        <w:t>Validate the originator against the table called BSS_SOURCE by passing extracted originator.</w:t>
      </w:r>
    </w:p>
    <w:p w14:paraId="2AB80F49" w14:textId="77777777" w:rsidR="009B4DC8" w:rsidRPr="00F947CF" w:rsidRDefault="009B4DC8" w:rsidP="00996F09">
      <w:pPr>
        <w:pStyle w:val="ListParagraph0"/>
        <w:numPr>
          <w:ilvl w:val="1"/>
          <w:numId w:val="29"/>
        </w:numPr>
        <w:rPr>
          <w:lang w:val="en-CA"/>
        </w:rPr>
      </w:pPr>
      <w:r w:rsidRPr="00F947CF">
        <w:rPr>
          <w:lang w:val="en-CA"/>
        </w:rPr>
        <w:t>If validation is success</w:t>
      </w:r>
    </w:p>
    <w:p w14:paraId="722F37BC" w14:textId="45020652" w:rsidR="009B4DC8" w:rsidRPr="00F947CF" w:rsidRDefault="009B4DC8" w:rsidP="00996F09">
      <w:pPr>
        <w:pStyle w:val="ListParagraph0"/>
        <w:numPr>
          <w:ilvl w:val="2"/>
          <w:numId w:val="29"/>
        </w:numPr>
        <w:rPr>
          <w:lang w:val="en-CA"/>
        </w:rPr>
      </w:pPr>
      <w:r w:rsidRPr="00F947CF">
        <w:rPr>
          <w:lang w:val="en-CA"/>
        </w:rPr>
        <w:t xml:space="preserve">File format is FL.  </w:t>
      </w:r>
      <w:r w:rsidR="00AC40B2" w:rsidRPr="00F947CF">
        <w:rPr>
          <w:lang w:val="en-CA"/>
        </w:rPr>
        <w:t>From</w:t>
      </w:r>
      <w:r w:rsidRPr="00F947CF">
        <w:rPr>
          <w:lang w:val="en-CA"/>
        </w:rPr>
        <w:t xml:space="preserve"> the bssSourceVO by passing originator.</w:t>
      </w:r>
    </w:p>
    <w:p w14:paraId="187A2DCC" w14:textId="77777777" w:rsidR="009B4DC8" w:rsidRPr="00F947CF" w:rsidRDefault="009B4DC8" w:rsidP="00996F09">
      <w:pPr>
        <w:pStyle w:val="ListParagraph0"/>
        <w:numPr>
          <w:ilvl w:val="2"/>
          <w:numId w:val="29"/>
        </w:numPr>
        <w:rPr>
          <w:lang w:val="en-CA"/>
        </w:rPr>
      </w:pPr>
      <w:r w:rsidRPr="00F947CF">
        <w:rPr>
          <w:lang w:val="en-CA"/>
        </w:rPr>
        <w:t>Set the originator in the PCardBatchTxProcessingVO</w:t>
      </w:r>
    </w:p>
    <w:p w14:paraId="223BA063" w14:textId="77777777" w:rsidR="009B4DC8" w:rsidRPr="00F947CF" w:rsidRDefault="009B4DC8" w:rsidP="00996F09">
      <w:pPr>
        <w:pStyle w:val="ListParagraph0"/>
        <w:numPr>
          <w:ilvl w:val="1"/>
          <w:numId w:val="29"/>
        </w:numPr>
        <w:rPr>
          <w:lang w:val="en-CA"/>
        </w:rPr>
      </w:pPr>
      <w:r w:rsidRPr="00F947CF">
        <w:rPr>
          <w:lang w:val="en-CA"/>
        </w:rPr>
        <w:t>If validation is failed</w:t>
      </w:r>
    </w:p>
    <w:p w14:paraId="6484AF0F" w14:textId="77777777" w:rsidR="009B4DC8" w:rsidRPr="00F947CF" w:rsidRDefault="009B4DC8" w:rsidP="00996F09">
      <w:pPr>
        <w:pStyle w:val="ListParagraph0"/>
        <w:numPr>
          <w:ilvl w:val="2"/>
          <w:numId w:val="29"/>
        </w:numPr>
        <w:rPr>
          <w:lang w:val="en-CA"/>
        </w:rPr>
      </w:pPr>
      <w:r w:rsidRPr="00F947CF">
        <w:rPr>
          <w:lang w:val="en-CA"/>
        </w:rPr>
        <w:t>Stop the process, Log appropriate error  in order Compuware sends an email to a  pre-configured mailing list</w:t>
      </w:r>
    </w:p>
    <w:p w14:paraId="513CBC06" w14:textId="77777777" w:rsidR="009B4DC8" w:rsidRPr="00F947CF" w:rsidRDefault="009B4DC8" w:rsidP="00996F09">
      <w:pPr>
        <w:pStyle w:val="ListParagraph0"/>
        <w:numPr>
          <w:ilvl w:val="1"/>
          <w:numId w:val="29"/>
        </w:numPr>
        <w:rPr>
          <w:lang w:val="en-CA"/>
        </w:rPr>
      </w:pPr>
      <w:r w:rsidRPr="00F947CF">
        <w:rPr>
          <w:lang w:val="en-CA"/>
        </w:rPr>
        <w:t xml:space="preserve">File format is FL for PCARD. It should match the one from the bssSourceVO. </w:t>
      </w:r>
    </w:p>
    <w:p w14:paraId="22060966" w14:textId="77777777" w:rsidR="009B4DC8" w:rsidRPr="00F947CF" w:rsidRDefault="009B4DC8" w:rsidP="009B4DC8">
      <w:pPr>
        <w:rPr>
          <w:lang w:val="en-CA"/>
        </w:rPr>
      </w:pPr>
    </w:p>
    <w:p w14:paraId="008E33A1" w14:textId="77777777" w:rsidR="009B4DC8" w:rsidRPr="00F947CF" w:rsidRDefault="009B4DC8" w:rsidP="000531DA">
      <w:pPr>
        <w:pStyle w:val="Heading3"/>
        <w:numPr>
          <w:ilvl w:val="2"/>
          <w:numId w:val="2"/>
        </w:numPr>
      </w:pPr>
      <w:bookmarkStart w:id="1423" w:name="_Toc415568993"/>
      <w:r w:rsidRPr="00F947CF">
        <w:t>Batch Payment Request Validation</w:t>
      </w:r>
      <w:bookmarkEnd w:id="1423"/>
    </w:p>
    <w:p w14:paraId="6A5F6899" w14:textId="77777777" w:rsidR="009B4DC8" w:rsidRPr="00F947CF" w:rsidRDefault="009B4DC8" w:rsidP="009B4DC8">
      <w:pPr>
        <w:rPr>
          <w:lang w:val="en-CA"/>
        </w:rPr>
      </w:pPr>
    </w:p>
    <w:p w14:paraId="693CAFDD" w14:textId="77777777" w:rsidR="009B4DC8" w:rsidRPr="00F947CF" w:rsidRDefault="009B4DC8" w:rsidP="009B4DC8">
      <w:pPr>
        <w:rPr>
          <w:lang w:val="en-CA"/>
        </w:rPr>
      </w:pPr>
      <w:r w:rsidRPr="00F947CF">
        <w:rPr>
          <w:lang w:val="en-CA"/>
        </w:rPr>
        <w:t>Refer to the diagram in Section 4.3.1.</w:t>
      </w:r>
    </w:p>
    <w:p w14:paraId="5833A75F" w14:textId="77777777" w:rsidR="009B4DC8" w:rsidRPr="00F947CF" w:rsidRDefault="009B4DC8" w:rsidP="009B4DC8">
      <w:pPr>
        <w:rPr>
          <w:lang w:val="en-CA"/>
        </w:rPr>
      </w:pPr>
    </w:p>
    <w:p w14:paraId="50A8CB8A" w14:textId="77777777" w:rsidR="009B4DC8" w:rsidRPr="00F947CF" w:rsidRDefault="009B4DC8" w:rsidP="009B4DC8">
      <w:pPr>
        <w:rPr>
          <w:lang w:val="en-CA"/>
        </w:rPr>
      </w:pPr>
      <w:r w:rsidRPr="00F947CF">
        <w:rPr>
          <w:b/>
          <w:u w:val="single"/>
          <w:lang w:val="en-CA"/>
        </w:rPr>
        <w:t>Note</w:t>
      </w:r>
      <w:r w:rsidRPr="00F947CF">
        <w:rPr>
          <w:lang w:val="en-CA"/>
        </w:rPr>
        <w:t xml:space="preserve">: For any validation error, an output file must be generated as per file naming convention, see section </w:t>
      </w:r>
      <w:r w:rsidRPr="00F947CF">
        <w:fldChar w:fldCharType="begin"/>
      </w:r>
      <w:r w:rsidRPr="00F947CF">
        <w:instrText xml:space="preserve"> REF _Ref371068402 \r \h  \* MERGEFORMAT </w:instrText>
      </w:r>
      <w:r w:rsidRPr="00F947CF">
        <w:fldChar w:fldCharType="separate"/>
      </w:r>
      <w:r w:rsidR="00AC40B2" w:rsidRPr="00AC40B2">
        <w:rPr>
          <w:lang w:val="en-CA"/>
        </w:rPr>
        <w:t>4.10.1.3</w:t>
      </w:r>
      <w:r w:rsidRPr="00F947CF">
        <w:fldChar w:fldCharType="end"/>
      </w:r>
      <w:r w:rsidRPr="00F947CF">
        <w:rPr>
          <w:lang w:val="en-CA"/>
        </w:rPr>
        <w:t>.</w:t>
      </w:r>
    </w:p>
    <w:p w14:paraId="5AA20FAB" w14:textId="77777777" w:rsidR="009B4DC8" w:rsidRPr="00F947CF" w:rsidRDefault="009B4DC8" w:rsidP="009B4DC8">
      <w:pPr>
        <w:rPr>
          <w:lang w:val="en-CA"/>
        </w:rPr>
      </w:pPr>
    </w:p>
    <w:p w14:paraId="163FEE03" w14:textId="77777777" w:rsidR="009B4DC8" w:rsidRPr="00F947CF" w:rsidRDefault="009B4DC8" w:rsidP="009B4DC8">
      <w:pPr>
        <w:rPr>
          <w:b/>
          <w:lang w:val="en-CA"/>
        </w:rPr>
      </w:pPr>
      <w:r w:rsidRPr="00F947CF">
        <w:rPr>
          <w:b/>
          <w:lang w:val="en-CA"/>
        </w:rPr>
        <w:t>File level validation:</w:t>
      </w:r>
    </w:p>
    <w:p w14:paraId="2D9AA93B" w14:textId="77777777" w:rsidR="009B4DC8" w:rsidRPr="00F947CF" w:rsidRDefault="009B4DC8" w:rsidP="009B4DC8">
      <w:pPr>
        <w:rPr>
          <w:b/>
          <w:lang w:val="en-CA"/>
        </w:rPr>
      </w:pPr>
      <w:r w:rsidRPr="00F947CF">
        <w:rPr>
          <w:lang w:val="en-CA"/>
        </w:rPr>
        <w:t>Filename is validated to check the right number of characters before extracting the BSS_SOURCE.</w:t>
      </w:r>
    </w:p>
    <w:p w14:paraId="215B027E" w14:textId="77777777" w:rsidR="009B4DC8" w:rsidRPr="00F947CF" w:rsidRDefault="009B4DC8" w:rsidP="009B4DC8">
      <w:pPr>
        <w:rPr>
          <w:b/>
          <w:lang w:val="en-CA"/>
        </w:rPr>
      </w:pPr>
      <w:r w:rsidRPr="00F947CF">
        <w:rPr>
          <w:lang w:val="en-CA"/>
        </w:rPr>
        <w:t xml:space="preserve">If any of the below validation fails then Stop the process and Log appropriate error. An email is sent to predetermined mail recipient by Compuware. Please refer section </w:t>
      </w:r>
      <w:r w:rsidRPr="00F947CF">
        <w:fldChar w:fldCharType="begin"/>
      </w:r>
      <w:r w:rsidRPr="00F947CF">
        <w:instrText xml:space="preserve"> REF _Ref370760907 \r \h  \* MERGEFORMAT </w:instrText>
      </w:r>
      <w:r w:rsidRPr="00F947CF">
        <w:fldChar w:fldCharType="separate"/>
      </w:r>
      <w:r w:rsidR="00AC40B2" w:rsidRPr="00AC40B2">
        <w:rPr>
          <w:lang w:val="en-CA"/>
        </w:rPr>
        <w:t>4.10</w:t>
      </w:r>
      <w:r w:rsidRPr="00F947CF">
        <w:fldChar w:fldCharType="end"/>
      </w:r>
      <w:r w:rsidRPr="00F947CF">
        <w:rPr>
          <w:lang w:val="en-CA"/>
        </w:rPr>
        <w:t xml:space="preserve"> for complete details about filename patterns.</w:t>
      </w:r>
    </w:p>
    <w:p w14:paraId="3B7B6F3F" w14:textId="77777777" w:rsidR="009B4DC8" w:rsidRPr="00F947CF" w:rsidRDefault="009B4DC8" w:rsidP="009B4DC8">
      <w:pPr>
        <w:rPr>
          <w:lang w:val="en-CA"/>
        </w:rPr>
      </w:pPr>
      <w:r w:rsidRPr="00F947CF">
        <w:rPr>
          <w:lang w:val="en-CA"/>
        </w:rPr>
        <w:tab/>
      </w:r>
    </w:p>
    <w:p w14:paraId="096784B4" w14:textId="77777777" w:rsidR="009B4DC8" w:rsidRPr="00F947CF" w:rsidRDefault="009B4DC8" w:rsidP="009B4DC8">
      <w:pPr>
        <w:rPr>
          <w:lang w:val="en-CA"/>
        </w:rPr>
      </w:pPr>
      <w:r w:rsidRPr="00F947CF">
        <w:rPr>
          <w:lang w:val="en-CA"/>
        </w:rPr>
        <w:t>Below validations are performed:</w:t>
      </w:r>
    </w:p>
    <w:p w14:paraId="635AA56F" w14:textId="77777777" w:rsidR="009B4DC8" w:rsidRPr="00F947CF" w:rsidRDefault="009B4DC8" w:rsidP="009B4DC8">
      <w:pPr>
        <w:rPr>
          <w:lang w:val="en-CA"/>
        </w:rPr>
      </w:pPr>
      <w:r w:rsidRPr="00F947CF">
        <w:rPr>
          <w:lang w:val="en-CA"/>
        </w:rPr>
        <w:tab/>
      </w:r>
    </w:p>
    <w:p w14:paraId="27898E6F" w14:textId="77777777" w:rsidR="009B4DC8" w:rsidRPr="00F947CF" w:rsidRDefault="009B4DC8" w:rsidP="00996F09">
      <w:pPr>
        <w:numPr>
          <w:ilvl w:val="0"/>
          <w:numId w:val="30"/>
        </w:numPr>
        <w:rPr>
          <w:lang w:val="en-CA"/>
        </w:rPr>
      </w:pPr>
      <w:r w:rsidRPr="00F947CF">
        <w:rPr>
          <w:lang w:val="en-CA"/>
        </w:rPr>
        <w:t>BSS_SOURCE_ID is validated with BSS_SOURCE Table in GPS Database.</w:t>
      </w:r>
    </w:p>
    <w:p w14:paraId="6329FC82" w14:textId="77777777" w:rsidR="009B4DC8" w:rsidRPr="00F947CF" w:rsidRDefault="009B4DC8" w:rsidP="009B4DC8">
      <w:pPr>
        <w:ind w:left="720"/>
        <w:rPr>
          <w:lang w:val="en-CA"/>
        </w:rPr>
      </w:pPr>
    </w:p>
    <w:p w14:paraId="5CC8EC4E" w14:textId="77777777" w:rsidR="009B4DC8" w:rsidRPr="00F947CF" w:rsidRDefault="009B4DC8" w:rsidP="00996F09">
      <w:pPr>
        <w:pStyle w:val="ListParagraph0"/>
        <w:numPr>
          <w:ilvl w:val="0"/>
          <w:numId w:val="31"/>
        </w:numPr>
        <w:rPr>
          <w:lang w:val="en-CA"/>
        </w:rPr>
      </w:pPr>
      <w:r w:rsidRPr="00F947CF">
        <w:rPr>
          <w:lang w:val="en-CA"/>
        </w:rPr>
        <w:t>Read BSS_SOURCE_ID from the filename.</w:t>
      </w:r>
    </w:p>
    <w:p w14:paraId="231E4773" w14:textId="77777777" w:rsidR="009B4DC8" w:rsidRPr="00F947CF" w:rsidRDefault="009B4DC8" w:rsidP="00996F09">
      <w:pPr>
        <w:pStyle w:val="ListParagraph0"/>
        <w:numPr>
          <w:ilvl w:val="0"/>
          <w:numId w:val="31"/>
        </w:numPr>
        <w:rPr>
          <w:lang w:val="en-CA"/>
        </w:rPr>
      </w:pPr>
      <w:r w:rsidRPr="00F947CF">
        <w:rPr>
          <w:lang w:val="en-CA"/>
        </w:rPr>
        <w:t>Select a record from the BSS_SOURCE table by passing BSS_SOURCE_ID.</w:t>
      </w:r>
    </w:p>
    <w:p w14:paraId="5BA7DBD2"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rsidRPr="00F947CF" w14:paraId="308E355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1A8E759"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7C015ED"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7F1601B5"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A4C6A14" w14:textId="77777777" w:rsidR="009B4DC8" w:rsidRPr="00F947CF" w:rsidRDefault="009B4DC8" w:rsidP="00AE6234">
            <w:pPr>
              <w:rPr>
                <w:b/>
                <w:lang w:val="en-CA"/>
              </w:rPr>
            </w:pPr>
            <w:r w:rsidRPr="00F947CF">
              <w:rPr>
                <w:b/>
                <w:lang w:val="en-CA"/>
              </w:rPr>
              <w:t>Error Code</w:t>
            </w:r>
          </w:p>
        </w:tc>
      </w:tr>
      <w:tr w:rsidR="009B4DC8" w:rsidRPr="00F947CF" w14:paraId="1A146828" w14:textId="77777777" w:rsidTr="00AE6234">
        <w:tc>
          <w:tcPr>
            <w:tcW w:w="903" w:type="dxa"/>
            <w:tcBorders>
              <w:top w:val="single" w:sz="4" w:space="0" w:color="auto"/>
              <w:left w:val="single" w:sz="4" w:space="0" w:color="auto"/>
              <w:bottom w:val="single" w:sz="4" w:space="0" w:color="auto"/>
              <w:right w:val="single" w:sz="4" w:space="0" w:color="auto"/>
            </w:tcBorders>
          </w:tcPr>
          <w:p w14:paraId="5AA12DA9" w14:textId="77777777" w:rsidR="009B4DC8" w:rsidRPr="00F947CF" w:rsidRDefault="009B4DC8" w:rsidP="00996F09">
            <w:pPr>
              <w:numPr>
                <w:ilvl w:val="0"/>
                <w:numId w:val="32"/>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4618B2D" w14:textId="77777777" w:rsidR="009B4DC8" w:rsidRPr="00F947CF" w:rsidRDefault="009B4DC8" w:rsidP="00AE6234">
            <w:pPr>
              <w:rPr>
                <w:lang w:val="en-CA"/>
              </w:rPr>
            </w:pPr>
            <w:r w:rsidRPr="00F947CF">
              <w:rPr>
                <w:lang w:val="en-CA"/>
              </w:rPr>
              <w:t>If BSS Source is valid and present in GPS DB</w:t>
            </w:r>
          </w:p>
        </w:tc>
        <w:tc>
          <w:tcPr>
            <w:tcW w:w="2021" w:type="dxa"/>
            <w:tcBorders>
              <w:top w:val="single" w:sz="4" w:space="0" w:color="auto"/>
              <w:left w:val="single" w:sz="4" w:space="0" w:color="auto"/>
              <w:bottom w:val="single" w:sz="4" w:space="0" w:color="auto"/>
              <w:right w:val="single" w:sz="4" w:space="0" w:color="auto"/>
            </w:tcBorders>
            <w:hideMark/>
          </w:tcPr>
          <w:p w14:paraId="5D2534EF"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76C8AC4" w14:textId="77777777" w:rsidR="009B4DC8" w:rsidRPr="00F947CF" w:rsidRDefault="009B4DC8" w:rsidP="00AE6234">
            <w:pPr>
              <w:rPr>
                <w:lang w:val="en-CA"/>
              </w:rPr>
            </w:pPr>
            <w:r w:rsidRPr="00F947CF">
              <w:rPr>
                <w:lang w:val="en-CA"/>
              </w:rPr>
              <w:t>NA</w:t>
            </w:r>
          </w:p>
        </w:tc>
      </w:tr>
      <w:tr w:rsidR="009B4DC8" w:rsidRPr="00F947CF" w14:paraId="1F720ED1" w14:textId="77777777" w:rsidTr="00AE6234">
        <w:tc>
          <w:tcPr>
            <w:tcW w:w="903" w:type="dxa"/>
            <w:tcBorders>
              <w:top w:val="single" w:sz="4" w:space="0" w:color="auto"/>
              <w:left w:val="single" w:sz="4" w:space="0" w:color="auto"/>
              <w:bottom w:val="single" w:sz="4" w:space="0" w:color="auto"/>
              <w:right w:val="single" w:sz="4" w:space="0" w:color="auto"/>
            </w:tcBorders>
          </w:tcPr>
          <w:p w14:paraId="1BEC900A" w14:textId="77777777" w:rsidR="009B4DC8" w:rsidRPr="00F947CF" w:rsidRDefault="009B4DC8" w:rsidP="00996F09">
            <w:pPr>
              <w:numPr>
                <w:ilvl w:val="0"/>
                <w:numId w:val="32"/>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5D5E8A60" w14:textId="77777777" w:rsidR="009B4DC8" w:rsidRPr="00F947CF" w:rsidRDefault="009B4DC8" w:rsidP="00AE6234">
            <w:pPr>
              <w:rPr>
                <w:lang w:val="en-CA"/>
              </w:rPr>
            </w:pPr>
            <w:r w:rsidRPr="00F947CF">
              <w:rPr>
                <w:lang w:val="en-CA"/>
              </w:rPr>
              <w:t>If GPS is not able to extract the BSS Source from the file name or record not found in the BSS_SOURCE table associated the BSS Source</w:t>
            </w:r>
          </w:p>
        </w:tc>
        <w:tc>
          <w:tcPr>
            <w:tcW w:w="2021" w:type="dxa"/>
            <w:tcBorders>
              <w:top w:val="single" w:sz="4" w:space="0" w:color="auto"/>
              <w:left w:val="single" w:sz="4" w:space="0" w:color="auto"/>
              <w:bottom w:val="single" w:sz="4" w:space="0" w:color="auto"/>
              <w:right w:val="single" w:sz="4" w:space="0" w:color="auto"/>
            </w:tcBorders>
            <w:hideMark/>
          </w:tcPr>
          <w:p w14:paraId="0EEF6E4D"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12674941" w14:textId="77777777" w:rsidR="009B4DC8" w:rsidRPr="00F947CF" w:rsidRDefault="009B4DC8" w:rsidP="00AE6234">
            <w:pPr>
              <w:rPr>
                <w:lang w:val="en-CA"/>
              </w:rPr>
            </w:pPr>
            <w:r w:rsidRPr="00F947CF">
              <w:rPr>
                <w:lang w:val="en-CA"/>
              </w:rPr>
              <w:t>ERRFILE000000</w:t>
            </w:r>
          </w:p>
        </w:tc>
      </w:tr>
    </w:tbl>
    <w:p w14:paraId="24FD650A" w14:textId="77777777" w:rsidR="009B4DC8" w:rsidRPr="00F947CF" w:rsidRDefault="009B4DC8" w:rsidP="009B4DC8">
      <w:pPr>
        <w:ind w:left="720"/>
        <w:rPr>
          <w:lang w:val="en-CA"/>
        </w:rPr>
      </w:pPr>
    </w:p>
    <w:p w14:paraId="2819F81E" w14:textId="77777777" w:rsidR="009B4DC8" w:rsidRPr="00F947CF" w:rsidRDefault="009B4DC8" w:rsidP="00996F09">
      <w:pPr>
        <w:numPr>
          <w:ilvl w:val="0"/>
          <w:numId w:val="30"/>
        </w:numPr>
        <w:rPr>
          <w:lang w:val="en-CA"/>
        </w:rPr>
      </w:pPr>
      <w:r w:rsidRPr="00F947CF">
        <w:rPr>
          <w:lang w:val="en-CA"/>
        </w:rPr>
        <w:t>Record Type is validated. By using spring configuration this validation is performed.</w:t>
      </w:r>
    </w:p>
    <w:p w14:paraId="2FE5C3AB" w14:textId="77777777" w:rsidR="009B4DC8" w:rsidRPr="00F947CF" w:rsidRDefault="009B4DC8" w:rsidP="00996F09">
      <w:pPr>
        <w:pStyle w:val="ListParagraph0"/>
        <w:numPr>
          <w:ilvl w:val="0"/>
          <w:numId w:val="33"/>
        </w:numPr>
        <w:ind w:left="1800"/>
        <w:rPr>
          <w:lang w:val="en-CA"/>
        </w:rPr>
      </w:pPr>
      <w:r w:rsidRPr="00F947CF">
        <w:rPr>
          <w:lang w:val="en-CA"/>
        </w:rPr>
        <w:t>Read the Record Type from the request file.</w:t>
      </w:r>
    </w:p>
    <w:p w14:paraId="1C90364A" w14:textId="77777777" w:rsidR="009B4DC8" w:rsidRPr="00F947CF" w:rsidRDefault="009B4DC8" w:rsidP="009B4DC8">
      <w:pPr>
        <w:pStyle w:val="ListParagraph0"/>
        <w:ind w:left="1440"/>
        <w:rPr>
          <w:lang w:val="en-CA"/>
        </w:rPr>
      </w:pPr>
    </w:p>
    <w:tbl>
      <w:tblPr>
        <w:tblW w:w="8197"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3750"/>
        <w:gridCol w:w="1701"/>
        <w:gridCol w:w="1843"/>
      </w:tblGrid>
      <w:tr w:rsidR="009B4DC8" w:rsidRPr="00F947CF" w14:paraId="196A860E"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637F6D14" w14:textId="77777777" w:rsidR="009B4DC8" w:rsidRPr="00F947CF" w:rsidRDefault="009B4DC8" w:rsidP="00AE6234">
            <w:pPr>
              <w:rPr>
                <w:b/>
                <w:lang w:val="en-CA"/>
              </w:rPr>
            </w:pPr>
            <w:r w:rsidRPr="00F947CF">
              <w:rPr>
                <w:b/>
                <w:lang w:val="en-CA"/>
              </w:rPr>
              <w:t>SI No</w:t>
            </w:r>
          </w:p>
        </w:tc>
        <w:tc>
          <w:tcPr>
            <w:tcW w:w="3750" w:type="dxa"/>
            <w:tcBorders>
              <w:top w:val="single" w:sz="4" w:space="0" w:color="auto"/>
              <w:left w:val="single" w:sz="4" w:space="0" w:color="auto"/>
              <w:bottom w:val="single" w:sz="4" w:space="0" w:color="auto"/>
              <w:right w:val="single" w:sz="4" w:space="0" w:color="auto"/>
            </w:tcBorders>
            <w:hideMark/>
          </w:tcPr>
          <w:p w14:paraId="2A887AF3" w14:textId="77777777" w:rsidR="009B4DC8" w:rsidRPr="00F947CF" w:rsidRDefault="009B4DC8" w:rsidP="00AE6234">
            <w:pPr>
              <w:rPr>
                <w:b/>
                <w:lang w:val="en-CA"/>
              </w:rPr>
            </w:pPr>
            <w:r w:rsidRPr="00F947CF">
              <w:rPr>
                <w:b/>
                <w:lang w:val="en-CA"/>
              </w:rPr>
              <w:t>Steps</w:t>
            </w:r>
          </w:p>
        </w:tc>
        <w:tc>
          <w:tcPr>
            <w:tcW w:w="1701" w:type="dxa"/>
            <w:tcBorders>
              <w:top w:val="single" w:sz="4" w:space="0" w:color="auto"/>
              <w:left w:val="single" w:sz="4" w:space="0" w:color="auto"/>
              <w:bottom w:val="single" w:sz="4" w:space="0" w:color="auto"/>
              <w:right w:val="single" w:sz="4" w:space="0" w:color="auto"/>
            </w:tcBorders>
            <w:hideMark/>
          </w:tcPr>
          <w:p w14:paraId="50E17838" w14:textId="77777777" w:rsidR="009B4DC8" w:rsidRPr="00F947CF" w:rsidRDefault="009B4DC8" w:rsidP="00AE6234">
            <w:pPr>
              <w:rPr>
                <w:b/>
                <w:lang w:val="en-CA"/>
              </w:rPr>
            </w:pPr>
            <w:r w:rsidRPr="00F947CF">
              <w:rPr>
                <w:b/>
                <w:lang w:val="en-CA"/>
              </w:rPr>
              <w:t>Success/Failure</w:t>
            </w:r>
          </w:p>
        </w:tc>
        <w:tc>
          <w:tcPr>
            <w:tcW w:w="1843" w:type="dxa"/>
            <w:tcBorders>
              <w:top w:val="single" w:sz="4" w:space="0" w:color="auto"/>
              <w:left w:val="single" w:sz="4" w:space="0" w:color="auto"/>
              <w:bottom w:val="single" w:sz="4" w:space="0" w:color="auto"/>
              <w:right w:val="single" w:sz="4" w:space="0" w:color="auto"/>
            </w:tcBorders>
            <w:hideMark/>
          </w:tcPr>
          <w:p w14:paraId="74CDE22B" w14:textId="77777777" w:rsidR="009B4DC8" w:rsidRPr="00F947CF" w:rsidRDefault="009B4DC8" w:rsidP="00AE6234">
            <w:pPr>
              <w:rPr>
                <w:b/>
                <w:lang w:val="en-CA"/>
              </w:rPr>
            </w:pPr>
            <w:r w:rsidRPr="00F947CF">
              <w:rPr>
                <w:b/>
                <w:lang w:val="en-CA"/>
              </w:rPr>
              <w:t>Error Code</w:t>
            </w:r>
          </w:p>
        </w:tc>
      </w:tr>
      <w:tr w:rsidR="009B4DC8" w:rsidRPr="00F947CF" w14:paraId="79563B8C"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26A59949" w14:textId="77777777" w:rsidR="009B4DC8" w:rsidRPr="00F947CF" w:rsidRDefault="009B4DC8" w:rsidP="00AE6234">
            <w:pPr>
              <w:rPr>
                <w:lang w:val="en-CA"/>
              </w:rPr>
            </w:pPr>
            <w:r w:rsidRPr="00F947CF">
              <w:rPr>
                <w:lang w:val="en-CA"/>
              </w:rPr>
              <w:t xml:space="preserve">       1.</w:t>
            </w:r>
          </w:p>
        </w:tc>
        <w:tc>
          <w:tcPr>
            <w:tcW w:w="3750" w:type="dxa"/>
            <w:tcBorders>
              <w:top w:val="single" w:sz="4" w:space="0" w:color="auto"/>
              <w:left w:val="single" w:sz="4" w:space="0" w:color="auto"/>
              <w:bottom w:val="single" w:sz="4" w:space="0" w:color="auto"/>
              <w:right w:val="single" w:sz="4" w:space="0" w:color="auto"/>
            </w:tcBorders>
            <w:hideMark/>
          </w:tcPr>
          <w:p w14:paraId="39F642F6" w14:textId="77777777" w:rsidR="009B4DC8" w:rsidRPr="00F947CF" w:rsidRDefault="009B4DC8" w:rsidP="00AE6234">
            <w:pPr>
              <w:rPr>
                <w:lang w:val="en-CA"/>
              </w:rPr>
            </w:pPr>
            <w:r w:rsidRPr="00F947CF">
              <w:rPr>
                <w:lang w:val="en-CA"/>
              </w:rPr>
              <w:t>If Record Type field contains 00.</w:t>
            </w:r>
          </w:p>
        </w:tc>
        <w:tc>
          <w:tcPr>
            <w:tcW w:w="1701" w:type="dxa"/>
            <w:tcBorders>
              <w:top w:val="single" w:sz="4" w:space="0" w:color="auto"/>
              <w:left w:val="single" w:sz="4" w:space="0" w:color="auto"/>
              <w:bottom w:val="single" w:sz="4" w:space="0" w:color="auto"/>
              <w:right w:val="single" w:sz="4" w:space="0" w:color="auto"/>
            </w:tcBorders>
            <w:hideMark/>
          </w:tcPr>
          <w:p w14:paraId="3773AF1C"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6C11938B" w14:textId="77777777" w:rsidR="009B4DC8" w:rsidRPr="00F947CF" w:rsidRDefault="009B4DC8" w:rsidP="00AE6234">
            <w:pPr>
              <w:rPr>
                <w:lang w:val="en-CA"/>
              </w:rPr>
            </w:pPr>
            <w:r w:rsidRPr="00F947CF">
              <w:rPr>
                <w:lang w:val="en-CA"/>
              </w:rPr>
              <w:t>NA</w:t>
            </w:r>
          </w:p>
        </w:tc>
      </w:tr>
      <w:tr w:rsidR="009B4DC8" w:rsidRPr="00F947CF" w14:paraId="741C993D"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7C375408" w14:textId="77777777" w:rsidR="009B4DC8" w:rsidRPr="00F947CF" w:rsidRDefault="009B4DC8" w:rsidP="00AE6234">
            <w:pPr>
              <w:ind w:left="360"/>
              <w:rPr>
                <w:lang w:val="en-CA"/>
              </w:rPr>
            </w:pPr>
            <w:r w:rsidRPr="00F947CF">
              <w:rPr>
                <w:lang w:val="en-CA"/>
              </w:rPr>
              <w:t>2.</w:t>
            </w:r>
          </w:p>
        </w:tc>
        <w:tc>
          <w:tcPr>
            <w:tcW w:w="3750" w:type="dxa"/>
            <w:tcBorders>
              <w:top w:val="single" w:sz="4" w:space="0" w:color="auto"/>
              <w:left w:val="single" w:sz="4" w:space="0" w:color="auto"/>
              <w:bottom w:val="single" w:sz="4" w:space="0" w:color="auto"/>
              <w:right w:val="single" w:sz="4" w:space="0" w:color="auto"/>
            </w:tcBorders>
            <w:hideMark/>
          </w:tcPr>
          <w:p w14:paraId="719F9F94" w14:textId="77777777" w:rsidR="009B4DC8" w:rsidRPr="00F947CF" w:rsidRDefault="009B4DC8" w:rsidP="00AE6234">
            <w:pPr>
              <w:rPr>
                <w:lang w:val="en-CA"/>
              </w:rPr>
            </w:pPr>
            <w:r w:rsidRPr="00F947CF">
              <w:rPr>
                <w:lang w:val="en-CA"/>
              </w:rPr>
              <w:t>If Record Type field contains 01.</w:t>
            </w:r>
          </w:p>
        </w:tc>
        <w:tc>
          <w:tcPr>
            <w:tcW w:w="1701" w:type="dxa"/>
            <w:tcBorders>
              <w:top w:val="single" w:sz="4" w:space="0" w:color="auto"/>
              <w:left w:val="single" w:sz="4" w:space="0" w:color="auto"/>
              <w:bottom w:val="single" w:sz="4" w:space="0" w:color="auto"/>
              <w:right w:val="single" w:sz="4" w:space="0" w:color="auto"/>
            </w:tcBorders>
            <w:hideMark/>
          </w:tcPr>
          <w:p w14:paraId="13B9E788"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5DF3FC22" w14:textId="77777777" w:rsidR="009B4DC8" w:rsidRPr="00F947CF" w:rsidRDefault="009B4DC8" w:rsidP="00AE6234">
            <w:pPr>
              <w:rPr>
                <w:lang w:val="en-CA"/>
              </w:rPr>
            </w:pPr>
            <w:r w:rsidRPr="00F947CF">
              <w:rPr>
                <w:lang w:val="en-CA"/>
              </w:rPr>
              <w:t>NA</w:t>
            </w:r>
          </w:p>
        </w:tc>
      </w:tr>
      <w:tr w:rsidR="009B4DC8" w:rsidRPr="00F947CF" w14:paraId="1A376DCC"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082FA0CA" w14:textId="77777777" w:rsidR="009B4DC8" w:rsidRPr="00F947CF" w:rsidRDefault="009B4DC8" w:rsidP="00AE6234">
            <w:pPr>
              <w:ind w:left="360"/>
              <w:rPr>
                <w:lang w:val="en-CA"/>
              </w:rPr>
            </w:pPr>
            <w:r w:rsidRPr="00F947CF">
              <w:rPr>
                <w:lang w:val="en-CA"/>
              </w:rPr>
              <w:t>3.</w:t>
            </w:r>
          </w:p>
        </w:tc>
        <w:tc>
          <w:tcPr>
            <w:tcW w:w="3750" w:type="dxa"/>
            <w:tcBorders>
              <w:top w:val="single" w:sz="4" w:space="0" w:color="auto"/>
              <w:left w:val="single" w:sz="4" w:space="0" w:color="auto"/>
              <w:bottom w:val="single" w:sz="4" w:space="0" w:color="auto"/>
              <w:right w:val="single" w:sz="4" w:space="0" w:color="auto"/>
            </w:tcBorders>
            <w:hideMark/>
          </w:tcPr>
          <w:p w14:paraId="263820F4" w14:textId="77777777" w:rsidR="009B4DC8" w:rsidRPr="00F947CF" w:rsidRDefault="009B4DC8" w:rsidP="00AE6234">
            <w:pPr>
              <w:rPr>
                <w:lang w:val="en-CA"/>
              </w:rPr>
            </w:pPr>
            <w:r w:rsidRPr="00F947CF">
              <w:rPr>
                <w:lang w:val="en-CA"/>
              </w:rPr>
              <w:t>If Record Type field contains 09.</w:t>
            </w:r>
          </w:p>
        </w:tc>
        <w:tc>
          <w:tcPr>
            <w:tcW w:w="1701" w:type="dxa"/>
            <w:tcBorders>
              <w:top w:val="single" w:sz="4" w:space="0" w:color="auto"/>
              <w:left w:val="single" w:sz="4" w:space="0" w:color="auto"/>
              <w:bottom w:val="single" w:sz="4" w:space="0" w:color="auto"/>
              <w:right w:val="single" w:sz="4" w:space="0" w:color="auto"/>
            </w:tcBorders>
            <w:hideMark/>
          </w:tcPr>
          <w:p w14:paraId="5254F3A0"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201329CD" w14:textId="77777777" w:rsidR="009B4DC8" w:rsidRPr="00F947CF" w:rsidRDefault="009B4DC8" w:rsidP="00AE6234">
            <w:pPr>
              <w:rPr>
                <w:lang w:val="en-CA"/>
              </w:rPr>
            </w:pPr>
            <w:r w:rsidRPr="00F947CF">
              <w:rPr>
                <w:lang w:val="en-CA"/>
              </w:rPr>
              <w:t>NA</w:t>
            </w:r>
          </w:p>
        </w:tc>
      </w:tr>
      <w:tr w:rsidR="009B4DC8" w:rsidRPr="00F947CF" w14:paraId="5BF8F8F3"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5B7BFA28" w14:textId="77777777" w:rsidR="009B4DC8" w:rsidRPr="00F947CF" w:rsidRDefault="009B4DC8" w:rsidP="00AE6234">
            <w:pPr>
              <w:ind w:left="360"/>
              <w:rPr>
                <w:lang w:val="en-CA"/>
              </w:rPr>
            </w:pPr>
            <w:r w:rsidRPr="00F947CF">
              <w:rPr>
                <w:lang w:val="en-CA"/>
              </w:rPr>
              <w:t>4.</w:t>
            </w:r>
          </w:p>
        </w:tc>
        <w:tc>
          <w:tcPr>
            <w:tcW w:w="3750" w:type="dxa"/>
            <w:tcBorders>
              <w:top w:val="single" w:sz="4" w:space="0" w:color="auto"/>
              <w:left w:val="single" w:sz="4" w:space="0" w:color="auto"/>
              <w:bottom w:val="single" w:sz="4" w:space="0" w:color="auto"/>
              <w:right w:val="single" w:sz="4" w:space="0" w:color="auto"/>
            </w:tcBorders>
            <w:hideMark/>
          </w:tcPr>
          <w:p w14:paraId="3E38C293" w14:textId="77777777" w:rsidR="009B4DC8" w:rsidRPr="00F947CF" w:rsidRDefault="009B4DC8" w:rsidP="00AE6234">
            <w:pPr>
              <w:rPr>
                <w:lang w:val="en-CA"/>
              </w:rPr>
            </w:pPr>
            <w:r w:rsidRPr="00F947CF">
              <w:rPr>
                <w:lang w:val="en-CA"/>
              </w:rPr>
              <w:t>If Record Type field contains 99.</w:t>
            </w:r>
          </w:p>
        </w:tc>
        <w:tc>
          <w:tcPr>
            <w:tcW w:w="1701" w:type="dxa"/>
            <w:tcBorders>
              <w:top w:val="single" w:sz="4" w:space="0" w:color="auto"/>
              <w:left w:val="single" w:sz="4" w:space="0" w:color="auto"/>
              <w:bottom w:val="single" w:sz="4" w:space="0" w:color="auto"/>
              <w:right w:val="single" w:sz="4" w:space="0" w:color="auto"/>
            </w:tcBorders>
            <w:hideMark/>
          </w:tcPr>
          <w:p w14:paraId="228D466A"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20D30F26" w14:textId="77777777" w:rsidR="009B4DC8" w:rsidRPr="00F947CF" w:rsidRDefault="009B4DC8" w:rsidP="00AE6234">
            <w:pPr>
              <w:rPr>
                <w:lang w:val="en-CA"/>
              </w:rPr>
            </w:pPr>
            <w:r w:rsidRPr="00F947CF">
              <w:rPr>
                <w:lang w:val="en-CA"/>
              </w:rPr>
              <w:t>NA</w:t>
            </w:r>
          </w:p>
        </w:tc>
      </w:tr>
      <w:tr w:rsidR="009B4DC8" w:rsidRPr="00F947CF" w14:paraId="46F16CC2"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79735B70" w14:textId="77777777" w:rsidR="009B4DC8" w:rsidRPr="00F947CF" w:rsidRDefault="009B4DC8" w:rsidP="00AE6234">
            <w:pPr>
              <w:ind w:left="360"/>
              <w:rPr>
                <w:lang w:val="en-CA"/>
              </w:rPr>
            </w:pPr>
            <w:r w:rsidRPr="00F947CF">
              <w:rPr>
                <w:lang w:val="en-CA"/>
              </w:rPr>
              <w:t>5.</w:t>
            </w:r>
          </w:p>
        </w:tc>
        <w:tc>
          <w:tcPr>
            <w:tcW w:w="3750" w:type="dxa"/>
            <w:tcBorders>
              <w:top w:val="single" w:sz="4" w:space="0" w:color="auto"/>
              <w:left w:val="single" w:sz="4" w:space="0" w:color="auto"/>
              <w:bottom w:val="single" w:sz="4" w:space="0" w:color="auto"/>
              <w:right w:val="single" w:sz="4" w:space="0" w:color="auto"/>
            </w:tcBorders>
            <w:hideMark/>
          </w:tcPr>
          <w:p w14:paraId="5987DDBC" w14:textId="77777777" w:rsidR="009B4DC8" w:rsidRPr="00F947CF" w:rsidRDefault="009B4DC8" w:rsidP="00AE6234">
            <w:pPr>
              <w:rPr>
                <w:lang w:val="en-CA"/>
              </w:rPr>
            </w:pPr>
            <w:r w:rsidRPr="00F947CF">
              <w:rPr>
                <w:lang w:val="en-CA"/>
              </w:rPr>
              <w:t>If Record Type contains any other values.</w:t>
            </w:r>
          </w:p>
        </w:tc>
        <w:tc>
          <w:tcPr>
            <w:tcW w:w="1701" w:type="dxa"/>
            <w:tcBorders>
              <w:top w:val="single" w:sz="4" w:space="0" w:color="auto"/>
              <w:left w:val="single" w:sz="4" w:space="0" w:color="auto"/>
              <w:bottom w:val="single" w:sz="4" w:space="0" w:color="auto"/>
              <w:right w:val="single" w:sz="4" w:space="0" w:color="auto"/>
            </w:tcBorders>
            <w:hideMark/>
          </w:tcPr>
          <w:p w14:paraId="4C524D7D" w14:textId="77777777" w:rsidR="009B4DC8" w:rsidRPr="00F947CF" w:rsidRDefault="009B4DC8" w:rsidP="00AE6234">
            <w:pPr>
              <w:rPr>
                <w:lang w:val="en-CA"/>
              </w:rPr>
            </w:pPr>
            <w:r w:rsidRPr="00F947CF">
              <w:rPr>
                <w:lang w:val="en-CA"/>
              </w:rPr>
              <w:t>Failure</w:t>
            </w:r>
          </w:p>
        </w:tc>
        <w:tc>
          <w:tcPr>
            <w:tcW w:w="1843" w:type="dxa"/>
            <w:tcBorders>
              <w:top w:val="single" w:sz="4" w:space="0" w:color="auto"/>
              <w:left w:val="single" w:sz="4" w:space="0" w:color="auto"/>
              <w:bottom w:val="single" w:sz="4" w:space="0" w:color="auto"/>
              <w:right w:val="single" w:sz="4" w:space="0" w:color="auto"/>
            </w:tcBorders>
            <w:hideMark/>
          </w:tcPr>
          <w:p w14:paraId="0C73863C" w14:textId="5CE8EBEF" w:rsidR="009B4DC8" w:rsidRPr="00F947CF" w:rsidRDefault="009B4DC8" w:rsidP="00AC40B2">
            <w:pPr>
              <w:rPr>
                <w:lang w:val="en-CA"/>
              </w:rPr>
            </w:pPr>
            <w:r w:rsidRPr="00F947CF">
              <w:rPr>
                <w:lang w:val="en-CA"/>
              </w:rPr>
              <w:t>GPSB-</w:t>
            </w:r>
            <w:r w:rsidR="00AC40B2">
              <w:rPr>
                <w:lang w:val="en-CA"/>
              </w:rPr>
              <w:t>XXXX</w:t>
            </w:r>
          </w:p>
        </w:tc>
      </w:tr>
    </w:tbl>
    <w:p w14:paraId="3E045AB2" w14:textId="77777777" w:rsidR="00A8521C" w:rsidRDefault="00A8521C" w:rsidP="009B4DC8">
      <w:pPr>
        <w:rPr>
          <w:b/>
          <w:lang w:val="en-CA"/>
        </w:rPr>
      </w:pPr>
    </w:p>
    <w:p w14:paraId="6BAD2C77" w14:textId="77777777" w:rsidR="009B4DC8" w:rsidRPr="00F947CF" w:rsidRDefault="009B4DC8" w:rsidP="009B4DC8">
      <w:pPr>
        <w:rPr>
          <w:b/>
          <w:lang w:val="en-CA"/>
        </w:rPr>
      </w:pPr>
      <w:r w:rsidRPr="00F947CF">
        <w:rPr>
          <w:b/>
          <w:lang w:val="en-CA"/>
        </w:rPr>
        <w:lastRenderedPageBreak/>
        <w:t>Pre-Header Record validation:</w:t>
      </w:r>
    </w:p>
    <w:p w14:paraId="6D8FAF43" w14:textId="77777777" w:rsidR="009B4DC8" w:rsidRPr="00F947CF" w:rsidRDefault="009B4DC8" w:rsidP="009B4DC8">
      <w:pPr>
        <w:rPr>
          <w:b/>
          <w:lang w:val="en-CA"/>
        </w:rPr>
      </w:pPr>
      <w:r w:rsidRPr="00F947CF">
        <w:rPr>
          <w:b/>
          <w:lang w:val="en-CA"/>
        </w:rPr>
        <w:t>Validate the Card type</w:t>
      </w:r>
    </w:p>
    <w:p w14:paraId="3C439C0B" w14:textId="77777777" w:rsidR="009B4DC8" w:rsidRPr="00F947CF" w:rsidRDefault="009B4DC8" w:rsidP="009B4DC8">
      <w:pPr>
        <w:pStyle w:val="TableText0"/>
        <w:rPr>
          <w:szCs w:val="16"/>
        </w:rPr>
      </w:pPr>
      <w:r w:rsidRPr="00F947CF">
        <w:rPr>
          <w:b/>
          <w:lang w:val="en-CA"/>
        </w:rPr>
        <w:tab/>
      </w:r>
      <w:r w:rsidRPr="00F947CF">
        <w:rPr>
          <w:szCs w:val="16"/>
        </w:rPr>
        <w:t>EDI(1 CHAR space) SNSBELLMOBT  (7 CHAR space)      BELL[MAST/VISA/AMEX] (7 CHAR space)      POST</w:t>
      </w:r>
    </w:p>
    <w:p w14:paraId="0D8A2C86" w14:textId="77777777" w:rsidR="00B051FD" w:rsidRDefault="00B051FD" w:rsidP="009B4DC8">
      <w:pPr>
        <w:rPr>
          <w:b/>
          <w:lang w:val="en-CA"/>
        </w:rPr>
      </w:pPr>
    </w:p>
    <w:p w14:paraId="60750D26" w14:textId="04A24CC7" w:rsidR="009B4DC8" w:rsidRPr="00F947CF" w:rsidRDefault="009B4DC8" w:rsidP="009B4DC8">
      <w:pPr>
        <w:rPr>
          <w:b/>
          <w:lang w:val="en-CA"/>
        </w:rPr>
      </w:pPr>
      <w:r w:rsidRPr="00F947CF">
        <w:rPr>
          <w:b/>
          <w:lang w:val="en-CA"/>
        </w:rPr>
        <w:t>Header Record validation:</w:t>
      </w:r>
    </w:p>
    <w:p w14:paraId="05865701" w14:textId="77777777" w:rsidR="009B4DC8" w:rsidRPr="00F947CF" w:rsidRDefault="009B4DC8" w:rsidP="009B4DC8">
      <w:pPr>
        <w:rPr>
          <w:lang w:val="en-CA"/>
        </w:rPr>
      </w:pPr>
    </w:p>
    <w:p w14:paraId="0DC47FEF" w14:textId="77777777" w:rsidR="009B4DC8" w:rsidRPr="00F947CF" w:rsidRDefault="009B4DC8" w:rsidP="009B4DC8">
      <w:pPr>
        <w:rPr>
          <w:lang w:val="en-CA"/>
        </w:rPr>
      </w:pPr>
      <w:r w:rsidRPr="00F947CF">
        <w:rPr>
          <w:lang w:val="en-CA"/>
        </w:rPr>
        <w:t>Below validations performs for each header records.</w:t>
      </w:r>
    </w:p>
    <w:p w14:paraId="466C9AA3" w14:textId="77777777" w:rsidR="009B4DC8" w:rsidRPr="00F947CF" w:rsidRDefault="009B4DC8" w:rsidP="009B4DC8">
      <w:pPr>
        <w:rPr>
          <w:lang w:val="en-CA"/>
        </w:rPr>
      </w:pPr>
    </w:p>
    <w:p w14:paraId="4F753C80" w14:textId="77777777" w:rsidR="009B4DC8" w:rsidRPr="00F947CF" w:rsidRDefault="009B4DC8" w:rsidP="00996F09">
      <w:pPr>
        <w:numPr>
          <w:ilvl w:val="0"/>
          <w:numId w:val="34"/>
        </w:numPr>
        <w:rPr>
          <w:lang w:val="en-CA"/>
        </w:rPr>
      </w:pPr>
      <w:r w:rsidRPr="00F947CF">
        <w:rPr>
          <w:lang w:val="en-CA"/>
        </w:rPr>
        <w:t>Layout of the header records.</w:t>
      </w:r>
    </w:p>
    <w:p w14:paraId="5F9ED9CF" w14:textId="77777777" w:rsidR="009B4DC8" w:rsidRPr="00F947CF" w:rsidRDefault="009B4DC8" w:rsidP="00996F09">
      <w:pPr>
        <w:pStyle w:val="ListParagraph0"/>
        <w:numPr>
          <w:ilvl w:val="0"/>
          <w:numId w:val="35"/>
        </w:numPr>
        <w:rPr>
          <w:lang w:val="en-CA"/>
        </w:rPr>
      </w:pPr>
      <w:r w:rsidRPr="00F947CF">
        <w:rPr>
          <w:lang w:val="en-CA"/>
        </w:rPr>
        <w:t>The input file is in Fixed Length format, then it should have exact characters as per the specifications for the header record.</w:t>
      </w:r>
    </w:p>
    <w:p w14:paraId="6C16B5D6" w14:textId="77777777" w:rsidR="009B4DC8" w:rsidRPr="00F947CF" w:rsidRDefault="009B4DC8" w:rsidP="00996F09">
      <w:pPr>
        <w:pStyle w:val="ListParagraph0"/>
        <w:numPr>
          <w:ilvl w:val="0"/>
          <w:numId w:val="35"/>
        </w:numPr>
        <w:rPr>
          <w:lang w:val="en-CA"/>
        </w:rPr>
      </w:pPr>
      <w:r w:rsidRPr="00F947CF">
        <w:rPr>
          <w:lang w:val="en-CA"/>
        </w:rPr>
        <w:t>if the terminalID is repeated more than once</w:t>
      </w:r>
    </w:p>
    <w:p w14:paraId="3E4AB234"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F947CF" w14:paraId="3776C0E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2A3381A"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AAC14A9"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16A181B8"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CFA4004" w14:textId="77777777" w:rsidR="009B4DC8" w:rsidRPr="00F947CF" w:rsidRDefault="009B4DC8" w:rsidP="00AE6234">
            <w:pPr>
              <w:rPr>
                <w:b/>
                <w:lang w:val="en-CA"/>
              </w:rPr>
            </w:pPr>
            <w:r w:rsidRPr="00F947CF">
              <w:rPr>
                <w:b/>
                <w:lang w:val="en-CA"/>
              </w:rPr>
              <w:t>Error Code</w:t>
            </w:r>
          </w:p>
        </w:tc>
      </w:tr>
      <w:tr w:rsidR="009B4DC8" w:rsidRPr="00F947CF" w14:paraId="4298966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1D43E61"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669F9DD" w14:textId="77777777" w:rsidR="009B4DC8" w:rsidRPr="00F947CF" w:rsidRDefault="009B4DC8" w:rsidP="00AE6234">
            <w:pPr>
              <w:rPr>
                <w:lang w:val="en-CA"/>
              </w:rPr>
            </w:pPr>
            <w:r w:rsidRPr="00F947CF">
              <w:rPr>
                <w:lang w:val="en-CA"/>
              </w:rPr>
              <w:t>Header layout is valid (including Pre-Header layout validation)</w:t>
            </w:r>
          </w:p>
        </w:tc>
        <w:tc>
          <w:tcPr>
            <w:tcW w:w="2021" w:type="dxa"/>
            <w:tcBorders>
              <w:top w:val="single" w:sz="4" w:space="0" w:color="auto"/>
              <w:left w:val="single" w:sz="4" w:space="0" w:color="auto"/>
              <w:bottom w:val="single" w:sz="4" w:space="0" w:color="auto"/>
              <w:right w:val="single" w:sz="4" w:space="0" w:color="auto"/>
            </w:tcBorders>
            <w:hideMark/>
          </w:tcPr>
          <w:p w14:paraId="4AA358F8"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798F915" w14:textId="77777777" w:rsidR="009B4DC8" w:rsidRPr="00F947CF" w:rsidRDefault="009B4DC8" w:rsidP="00AE6234">
            <w:pPr>
              <w:rPr>
                <w:lang w:val="en-CA"/>
              </w:rPr>
            </w:pPr>
            <w:r w:rsidRPr="00F947CF">
              <w:rPr>
                <w:lang w:val="en-CA"/>
              </w:rPr>
              <w:t>NA</w:t>
            </w:r>
          </w:p>
        </w:tc>
      </w:tr>
      <w:tr w:rsidR="009B4DC8" w:rsidRPr="00F947CF" w14:paraId="7967EDE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2CF16AE"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0DA5F791" w14:textId="75FBE78F" w:rsidR="009B4DC8" w:rsidRPr="00F947CF" w:rsidRDefault="00AC40B2" w:rsidP="00AE6234">
            <w:pPr>
              <w:rPr>
                <w:lang w:val="en-CA"/>
              </w:rPr>
            </w:pPr>
            <w:r w:rsidRPr="00F947CF">
              <w:rPr>
                <w:lang w:val="en-CA"/>
              </w:rPr>
              <w:t>If header layout is not valid (including Pre-Header layout validation)</w:t>
            </w:r>
          </w:p>
          <w:p w14:paraId="33172DCC" w14:textId="77777777" w:rsidR="009B4DC8" w:rsidRPr="00F947CF" w:rsidRDefault="009B4DC8" w:rsidP="00AE6234">
            <w:pPr>
              <w:rPr>
                <w:lang w:val="en-CA"/>
              </w:rPr>
            </w:pPr>
            <w:r w:rsidRPr="00F947CF">
              <w:rPr>
                <w:lang w:val="en-CA"/>
              </w:rPr>
              <w:t>Or if the terminalID is repeated twice or more</w:t>
            </w:r>
          </w:p>
        </w:tc>
        <w:tc>
          <w:tcPr>
            <w:tcW w:w="2021" w:type="dxa"/>
            <w:tcBorders>
              <w:top w:val="single" w:sz="4" w:space="0" w:color="auto"/>
              <w:left w:val="single" w:sz="4" w:space="0" w:color="auto"/>
              <w:bottom w:val="single" w:sz="4" w:space="0" w:color="auto"/>
              <w:right w:val="single" w:sz="4" w:space="0" w:color="auto"/>
            </w:tcBorders>
            <w:hideMark/>
          </w:tcPr>
          <w:p w14:paraId="1B44C6D3"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388C4CB8" w14:textId="77777777" w:rsidR="009B4DC8" w:rsidRPr="00F947CF" w:rsidRDefault="009B4DC8" w:rsidP="00AE6234">
            <w:pPr>
              <w:rPr>
                <w:lang w:val="en-CA"/>
              </w:rPr>
            </w:pPr>
            <w:r w:rsidRPr="00F947CF">
              <w:rPr>
                <w:lang w:val="en-CA"/>
              </w:rPr>
              <w:t>ERRSTRULxxxxxx</w:t>
            </w:r>
          </w:p>
        </w:tc>
      </w:tr>
    </w:tbl>
    <w:p w14:paraId="231FC16B" w14:textId="77777777" w:rsidR="009B4DC8" w:rsidRPr="00F947CF" w:rsidRDefault="009B4DC8" w:rsidP="009B4DC8">
      <w:pPr>
        <w:pStyle w:val="ListParagraph0"/>
        <w:ind w:left="1440"/>
        <w:rPr>
          <w:lang w:val="en-CA"/>
        </w:rPr>
      </w:pPr>
    </w:p>
    <w:p w14:paraId="144BE663" w14:textId="77777777" w:rsidR="009B4DC8" w:rsidRPr="00F947CF" w:rsidRDefault="009B4DC8" w:rsidP="00996F09">
      <w:pPr>
        <w:numPr>
          <w:ilvl w:val="0"/>
          <w:numId w:val="34"/>
        </w:numPr>
        <w:rPr>
          <w:lang w:val="en-CA"/>
        </w:rPr>
      </w:pPr>
      <w:r w:rsidRPr="00F947CF">
        <w:rPr>
          <w:lang w:val="en-CA"/>
        </w:rPr>
        <w:t>Validation of the Sequence number.</w:t>
      </w:r>
    </w:p>
    <w:p w14:paraId="3ED22680" w14:textId="77777777" w:rsidR="009B4DC8" w:rsidRPr="00F947CF" w:rsidRDefault="009B4DC8" w:rsidP="009B4DC8">
      <w:pPr>
        <w:ind w:left="720"/>
        <w:rPr>
          <w:lang w:val="en-CA"/>
        </w:rPr>
      </w:pPr>
    </w:p>
    <w:p w14:paraId="1F1BE1BB" w14:textId="77777777" w:rsidR="009B4DC8" w:rsidRPr="00F947CF" w:rsidRDefault="009B4DC8" w:rsidP="00996F09">
      <w:pPr>
        <w:pStyle w:val="ListParagraph0"/>
        <w:numPr>
          <w:ilvl w:val="0"/>
          <w:numId w:val="36"/>
        </w:numPr>
        <w:rPr>
          <w:lang w:val="en-CA"/>
        </w:rPr>
      </w:pPr>
      <w:r w:rsidRPr="00F947CF">
        <w:rPr>
          <w:lang w:val="en-CA"/>
        </w:rPr>
        <w:t>Read the Sequence number field from Header Record.</w:t>
      </w:r>
    </w:p>
    <w:p w14:paraId="0BAF85A0" w14:textId="77777777" w:rsidR="009B4DC8" w:rsidRPr="00F947CF" w:rsidRDefault="009B4DC8" w:rsidP="00996F09">
      <w:pPr>
        <w:pStyle w:val="ListParagraph0"/>
        <w:numPr>
          <w:ilvl w:val="0"/>
          <w:numId w:val="36"/>
        </w:numPr>
        <w:rPr>
          <w:lang w:val="en-CA"/>
        </w:rPr>
      </w:pPr>
      <w:r w:rsidRPr="00F947CF">
        <w:rPr>
          <w:lang w:val="en-CA"/>
        </w:rPr>
        <w:t>Retrieve the Sequence number from FILE_PMT_SEQUENCE_NUMBER table by passing BSS_SOURCE_ID.</w:t>
      </w:r>
    </w:p>
    <w:p w14:paraId="67A5F190" w14:textId="087B3C13" w:rsidR="009B4DC8" w:rsidRPr="00F947CF" w:rsidRDefault="009B4DC8" w:rsidP="00996F09">
      <w:pPr>
        <w:pStyle w:val="ListParagraph0"/>
        <w:numPr>
          <w:ilvl w:val="0"/>
          <w:numId w:val="36"/>
        </w:numPr>
        <w:rPr>
          <w:lang w:val="en-CA"/>
        </w:rPr>
      </w:pPr>
      <w:r w:rsidRPr="00F947CF">
        <w:rPr>
          <w:lang w:val="en-CA"/>
        </w:rPr>
        <w:t xml:space="preserve">The </w:t>
      </w:r>
      <w:r w:rsidRPr="00F947CF">
        <w:t xml:space="preserve">FILE_PMT_SEQUENCE_NUMBER hosts the sequence for all kind of flows. The FILE_TYPE field will host the file flow, so, it will allow to differentiate which entry </w:t>
      </w:r>
      <w:r w:rsidR="00AC40B2" w:rsidRPr="00F947CF">
        <w:t>corresponds</w:t>
      </w:r>
      <w:r w:rsidRPr="00F947CF">
        <w:t xml:space="preserve"> to which flow</w:t>
      </w:r>
    </w:p>
    <w:p w14:paraId="6431021E"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
        <w:gridCol w:w="2933"/>
        <w:gridCol w:w="2009"/>
        <w:gridCol w:w="1850"/>
      </w:tblGrid>
      <w:tr w:rsidR="009B4DC8" w:rsidRPr="00F947CF" w14:paraId="7FCD6A6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72B2CD0"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E630153"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1736BE39"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2A2C47DB" w14:textId="77777777" w:rsidR="009B4DC8" w:rsidRPr="00F947CF" w:rsidRDefault="009B4DC8" w:rsidP="00AE6234">
            <w:pPr>
              <w:rPr>
                <w:b/>
                <w:lang w:val="en-CA"/>
              </w:rPr>
            </w:pPr>
            <w:r w:rsidRPr="00F947CF">
              <w:rPr>
                <w:b/>
                <w:lang w:val="en-CA"/>
              </w:rPr>
              <w:t>Error Code</w:t>
            </w:r>
          </w:p>
        </w:tc>
      </w:tr>
      <w:tr w:rsidR="009B4DC8" w:rsidRPr="00F947CF" w14:paraId="30EFA86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6780D6C"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6A7A274" w14:textId="77777777" w:rsidR="009B4DC8" w:rsidRPr="00F947CF" w:rsidRDefault="009B4DC8" w:rsidP="00AE6234">
            <w:pPr>
              <w:rPr>
                <w:lang w:val="en-CA"/>
              </w:rPr>
            </w:pPr>
            <w:r w:rsidRPr="00F947CF">
              <w:rPr>
                <w:lang w:val="en-CA"/>
              </w:rPr>
              <w:t xml:space="preserve"> Sequence number from the input file should be +1 against DB Sequence number.</w:t>
            </w:r>
          </w:p>
        </w:tc>
        <w:tc>
          <w:tcPr>
            <w:tcW w:w="2021" w:type="dxa"/>
            <w:tcBorders>
              <w:top w:val="single" w:sz="4" w:space="0" w:color="auto"/>
              <w:left w:val="single" w:sz="4" w:space="0" w:color="auto"/>
              <w:bottom w:val="single" w:sz="4" w:space="0" w:color="auto"/>
              <w:right w:val="single" w:sz="4" w:space="0" w:color="auto"/>
            </w:tcBorders>
            <w:hideMark/>
          </w:tcPr>
          <w:p w14:paraId="28101B27"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0CEE66EF" w14:textId="77777777" w:rsidR="009B4DC8" w:rsidRPr="00F947CF" w:rsidRDefault="009B4DC8" w:rsidP="00AE6234">
            <w:pPr>
              <w:rPr>
                <w:lang w:val="en-CA"/>
              </w:rPr>
            </w:pPr>
            <w:r w:rsidRPr="00F947CF">
              <w:rPr>
                <w:lang w:val="en-CA"/>
              </w:rPr>
              <w:t>NA</w:t>
            </w:r>
          </w:p>
        </w:tc>
      </w:tr>
      <w:tr w:rsidR="009B4DC8" w:rsidRPr="00F947CF" w14:paraId="05C40BB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51C5F7E"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5C884A13" w14:textId="77777777" w:rsidR="009B4DC8" w:rsidRPr="00F947CF" w:rsidRDefault="009B4DC8" w:rsidP="00AE6234">
            <w:pPr>
              <w:rPr>
                <w:lang w:val="en-CA"/>
              </w:rPr>
            </w:pPr>
            <w:r w:rsidRPr="00F947CF">
              <w:rPr>
                <w:lang w:val="en-CA"/>
              </w:rPr>
              <w:t>If Sequence number is not +1 then stop the process. Update the input file name with Error code.</w:t>
            </w:r>
          </w:p>
        </w:tc>
        <w:tc>
          <w:tcPr>
            <w:tcW w:w="2021" w:type="dxa"/>
            <w:tcBorders>
              <w:top w:val="single" w:sz="4" w:space="0" w:color="auto"/>
              <w:left w:val="single" w:sz="4" w:space="0" w:color="auto"/>
              <w:bottom w:val="single" w:sz="4" w:space="0" w:color="auto"/>
              <w:right w:val="single" w:sz="4" w:space="0" w:color="auto"/>
            </w:tcBorders>
            <w:hideMark/>
          </w:tcPr>
          <w:p w14:paraId="738EAAEB"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433FE86A" w14:textId="77777777" w:rsidR="009B4DC8" w:rsidRPr="00F947CF" w:rsidRDefault="009B4DC8" w:rsidP="00AE6234">
            <w:pPr>
              <w:rPr>
                <w:lang w:val="en-CA"/>
              </w:rPr>
            </w:pPr>
            <w:r w:rsidRPr="00F947CF">
              <w:rPr>
                <w:lang w:val="en-CA"/>
              </w:rPr>
              <w:t>ERRSEQULxxxxxx</w:t>
            </w:r>
          </w:p>
        </w:tc>
      </w:tr>
    </w:tbl>
    <w:p w14:paraId="4D014F54" w14:textId="77777777" w:rsidR="009B4DC8" w:rsidRPr="00F947CF" w:rsidRDefault="009B4DC8" w:rsidP="009B4DC8">
      <w:pPr>
        <w:pStyle w:val="ListParagraph0"/>
        <w:ind w:left="1440"/>
        <w:rPr>
          <w:lang w:val="en-CA"/>
        </w:rPr>
      </w:pPr>
    </w:p>
    <w:p w14:paraId="464D350A" w14:textId="77777777" w:rsidR="009B4DC8" w:rsidRPr="00F947CF" w:rsidRDefault="009B4DC8" w:rsidP="009B4DC8">
      <w:pPr>
        <w:ind w:left="1080"/>
        <w:rPr>
          <w:lang w:val="en-CA"/>
        </w:rPr>
      </w:pPr>
    </w:p>
    <w:p w14:paraId="1AF88D36" w14:textId="77777777" w:rsidR="009B4DC8" w:rsidRPr="00F947CF" w:rsidRDefault="009B4DC8" w:rsidP="00996F09">
      <w:pPr>
        <w:numPr>
          <w:ilvl w:val="0"/>
          <w:numId w:val="34"/>
        </w:numPr>
        <w:rPr>
          <w:lang w:val="en-CA"/>
        </w:rPr>
      </w:pPr>
      <w:r w:rsidRPr="00F947CF">
        <w:rPr>
          <w:lang w:val="en-CA"/>
        </w:rPr>
        <w:t>Each Header records in the file should have the Trailer records.</w:t>
      </w:r>
    </w:p>
    <w:p w14:paraId="4C4E1C85" w14:textId="77777777" w:rsidR="009B4DC8" w:rsidRPr="00F947CF" w:rsidRDefault="009B4DC8" w:rsidP="009B4DC8">
      <w:pPr>
        <w:ind w:left="720"/>
        <w:rPr>
          <w:lang w:val="en-CA"/>
        </w:rPr>
      </w:pPr>
    </w:p>
    <w:p w14:paraId="6BA8F43A" w14:textId="77777777" w:rsidR="009B4DC8" w:rsidRPr="00F947CF" w:rsidRDefault="009B4DC8" w:rsidP="00996F09">
      <w:pPr>
        <w:numPr>
          <w:ilvl w:val="0"/>
          <w:numId w:val="34"/>
        </w:numPr>
        <w:rPr>
          <w:lang w:val="en-CA"/>
        </w:rPr>
      </w:pPr>
      <w:r w:rsidRPr="00F947CF">
        <w:rPr>
          <w:lang w:val="en-CA"/>
        </w:rPr>
        <w:t>Validation of the Terminal ID</w:t>
      </w:r>
    </w:p>
    <w:p w14:paraId="4BAE5413" w14:textId="77777777" w:rsidR="009B4DC8" w:rsidRPr="00F947CF" w:rsidRDefault="009B4DC8" w:rsidP="00996F09">
      <w:pPr>
        <w:pStyle w:val="ListParagraph0"/>
        <w:numPr>
          <w:ilvl w:val="0"/>
          <w:numId w:val="36"/>
        </w:numPr>
        <w:rPr>
          <w:lang w:val="en-CA"/>
        </w:rPr>
      </w:pPr>
      <w:r w:rsidRPr="00F947CF">
        <w:rPr>
          <w:lang w:val="en-CA"/>
        </w:rPr>
        <w:t>Read the TerminalID field from the File.</w:t>
      </w:r>
    </w:p>
    <w:p w14:paraId="79DC323E" w14:textId="77777777" w:rsidR="009B4DC8" w:rsidRPr="00F947CF" w:rsidRDefault="009B4DC8" w:rsidP="00996F09">
      <w:pPr>
        <w:pStyle w:val="ListParagraph0"/>
        <w:numPr>
          <w:ilvl w:val="0"/>
          <w:numId w:val="36"/>
        </w:numPr>
        <w:rPr>
          <w:lang w:val="en-CA"/>
        </w:rPr>
      </w:pPr>
      <w:r w:rsidRPr="00F947CF">
        <w:rPr>
          <w:lang w:val="en-CA"/>
        </w:rPr>
        <w:t>While processing the first header Store ProcessorID in PaymentBatchFileTxVO.</w:t>
      </w:r>
    </w:p>
    <w:p w14:paraId="0F807075" w14:textId="77777777" w:rsidR="009B4DC8" w:rsidRPr="00F947CF" w:rsidRDefault="009B4DC8" w:rsidP="00996F09">
      <w:pPr>
        <w:pStyle w:val="ListParagraph0"/>
        <w:numPr>
          <w:ilvl w:val="0"/>
          <w:numId w:val="36"/>
        </w:numPr>
        <w:rPr>
          <w:lang w:val="en-CA"/>
        </w:rPr>
      </w:pPr>
      <w:r w:rsidRPr="00F947CF">
        <w:rPr>
          <w:lang w:val="en-CA"/>
        </w:rPr>
        <w:t>Retrieve the ProcessorID and Merchant Information from the loaded MERCHANT_INFO table by passing TerminalID.</w:t>
      </w:r>
    </w:p>
    <w:p w14:paraId="4D66FC9D"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2870"/>
        <w:gridCol w:w="1945"/>
        <w:gridCol w:w="2000"/>
      </w:tblGrid>
      <w:tr w:rsidR="009B4DC8" w:rsidRPr="00F947CF" w14:paraId="06AB3DE8"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02F5F126" w14:textId="77777777" w:rsidR="009B4DC8" w:rsidRPr="00F947CF" w:rsidRDefault="009B4DC8" w:rsidP="00AE6234">
            <w:pPr>
              <w:rPr>
                <w:b/>
                <w:lang w:val="en-CA"/>
              </w:rPr>
            </w:pPr>
            <w:r w:rsidRPr="00F947CF">
              <w:rPr>
                <w:b/>
                <w:lang w:val="en-CA"/>
              </w:rPr>
              <w:t>SI No</w:t>
            </w:r>
          </w:p>
        </w:tc>
        <w:tc>
          <w:tcPr>
            <w:tcW w:w="2870" w:type="dxa"/>
            <w:tcBorders>
              <w:top w:val="single" w:sz="4" w:space="0" w:color="auto"/>
              <w:left w:val="single" w:sz="4" w:space="0" w:color="auto"/>
              <w:bottom w:val="single" w:sz="4" w:space="0" w:color="auto"/>
              <w:right w:val="single" w:sz="4" w:space="0" w:color="auto"/>
            </w:tcBorders>
            <w:hideMark/>
          </w:tcPr>
          <w:p w14:paraId="3030F7AD" w14:textId="77777777" w:rsidR="009B4DC8" w:rsidRPr="00F947CF" w:rsidRDefault="009B4DC8" w:rsidP="00AE6234">
            <w:pPr>
              <w:rPr>
                <w:b/>
                <w:lang w:val="en-CA"/>
              </w:rPr>
            </w:pPr>
            <w:r w:rsidRPr="00F947CF">
              <w:rPr>
                <w:b/>
                <w:lang w:val="en-CA"/>
              </w:rPr>
              <w:t>Steps</w:t>
            </w:r>
          </w:p>
        </w:tc>
        <w:tc>
          <w:tcPr>
            <w:tcW w:w="1945" w:type="dxa"/>
            <w:tcBorders>
              <w:top w:val="single" w:sz="4" w:space="0" w:color="auto"/>
              <w:left w:val="single" w:sz="4" w:space="0" w:color="auto"/>
              <w:bottom w:val="single" w:sz="4" w:space="0" w:color="auto"/>
              <w:right w:val="single" w:sz="4" w:space="0" w:color="auto"/>
            </w:tcBorders>
            <w:hideMark/>
          </w:tcPr>
          <w:p w14:paraId="619A7C84" w14:textId="77777777" w:rsidR="009B4DC8" w:rsidRPr="00F947CF" w:rsidRDefault="009B4DC8" w:rsidP="00AE6234">
            <w:pPr>
              <w:rPr>
                <w:b/>
                <w:lang w:val="en-CA"/>
              </w:rPr>
            </w:pPr>
            <w:r w:rsidRPr="00F947CF">
              <w:rPr>
                <w:b/>
                <w:lang w:val="en-CA"/>
              </w:rPr>
              <w:t>Success/Failure</w:t>
            </w:r>
          </w:p>
        </w:tc>
        <w:tc>
          <w:tcPr>
            <w:tcW w:w="2000" w:type="dxa"/>
            <w:tcBorders>
              <w:top w:val="single" w:sz="4" w:space="0" w:color="auto"/>
              <w:left w:val="single" w:sz="4" w:space="0" w:color="auto"/>
              <w:bottom w:val="single" w:sz="4" w:space="0" w:color="auto"/>
              <w:right w:val="single" w:sz="4" w:space="0" w:color="auto"/>
            </w:tcBorders>
            <w:hideMark/>
          </w:tcPr>
          <w:p w14:paraId="7EA7CE88" w14:textId="77777777" w:rsidR="009B4DC8" w:rsidRPr="00F947CF" w:rsidRDefault="009B4DC8" w:rsidP="00AE6234">
            <w:pPr>
              <w:rPr>
                <w:b/>
                <w:lang w:val="en-CA"/>
              </w:rPr>
            </w:pPr>
            <w:r w:rsidRPr="00F947CF">
              <w:rPr>
                <w:b/>
                <w:lang w:val="en-CA"/>
              </w:rPr>
              <w:t>Error Code</w:t>
            </w:r>
          </w:p>
        </w:tc>
      </w:tr>
      <w:tr w:rsidR="009B4DC8" w:rsidRPr="00F947CF" w14:paraId="76EBCBEF"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7272A28D" w14:textId="77777777" w:rsidR="009B4DC8" w:rsidRPr="00F947CF" w:rsidRDefault="009B4DC8" w:rsidP="00AE6234">
            <w:pPr>
              <w:ind w:left="360"/>
              <w:rPr>
                <w:lang w:val="en-CA"/>
              </w:rPr>
            </w:pPr>
            <w:r w:rsidRPr="00F947CF">
              <w:rPr>
                <w:lang w:val="en-CA"/>
              </w:rPr>
              <w:t>1.</w:t>
            </w:r>
          </w:p>
        </w:tc>
        <w:tc>
          <w:tcPr>
            <w:tcW w:w="2870" w:type="dxa"/>
            <w:tcBorders>
              <w:top w:val="single" w:sz="4" w:space="0" w:color="auto"/>
              <w:left w:val="single" w:sz="4" w:space="0" w:color="auto"/>
              <w:bottom w:val="single" w:sz="4" w:space="0" w:color="auto"/>
              <w:right w:val="single" w:sz="4" w:space="0" w:color="auto"/>
            </w:tcBorders>
            <w:hideMark/>
          </w:tcPr>
          <w:p w14:paraId="32D3010C" w14:textId="77777777" w:rsidR="009B4DC8" w:rsidRPr="00F947CF" w:rsidRDefault="009B4DC8" w:rsidP="00AE6234">
            <w:pPr>
              <w:rPr>
                <w:lang w:val="en-CA"/>
              </w:rPr>
            </w:pPr>
            <w:r w:rsidRPr="00F947CF">
              <w:rPr>
                <w:lang w:val="en-CA"/>
              </w:rPr>
              <w:t>If record returns from DB.</w:t>
            </w:r>
          </w:p>
        </w:tc>
        <w:tc>
          <w:tcPr>
            <w:tcW w:w="1945" w:type="dxa"/>
            <w:tcBorders>
              <w:top w:val="single" w:sz="4" w:space="0" w:color="auto"/>
              <w:left w:val="single" w:sz="4" w:space="0" w:color="auto"/>
              <w:bottom w:val="single" w:sz="4" w:space="0" w:color="auto"/>
              <w:right w:val="single" w:sz="4" w:space="0" w:color="auto"/>
            </w:tcBorders>
            <w:hideMark/>
          </w:tcPr>
          <w:p w14:paraId="63DBEC91" w14:textId="77777777" w:rsidR="009B4DC8" w:rsidRPr="00F947CF" w:rsidRDefault="009B4DC8" w:rsidP="00AE6234">
            <w:pPr>
              <w:rPr>
                <w:lang w:val="en-CA"/>
              </w:rPr>
            </w:pPr>
            <w:r w:rsidRPr="00F947CF">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070F7442" w14:textId="77777777" w:rsidR="009B4DC8" w:rsidRPr="00F947CF" w:rsidRDefault="009B4DC8" w:rsidP="00AE6234">
            <w:pPr>
              <w:rPr>
                <w:lang w:val="en-CA"/>
              </w:rPr>
            </w:pPr>
            <w:r w:rsidRPr="00F947CF">
              <w:rPr>
                <w:lang w:val="en-CA"/>
              </w:rPr>
              <w:t>NA</w:t>
            </w:r>
          </w:p>
        </w:tc>
      </w:tr>
      <w:tr w:rsidR="009B4DC8" w:rsidRPr="00F947CF" w14:paraId="27FB2ED0"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EFB865C" w14:textId="77777777" w:rsidR="009B4DC8" w:rsidRPr="00F947CF" w:rsidRDefault="009B4DC8" w:rsidP="00AE6234">
            <w:pPr>
              <w:ind w:left="360"/>
              <w:rPr>
                <w:lang w:val="en-CA"/>
              </w:rPr>
            </w:pPr>
            <w:r w:rsidRPr="00F947CF">
              <w:rPr>
                <w:lang w:val="en-CA"/>
              </w:rPr>
              <w:t>2.</w:t>
            </w:r>
          </w:p>
        </w:tc>
        <w:tc>
          <w:tcPr>
            <w:tcW w:w="2870" w:type="dxa"/>
            <w:tcBorders>
              <w:top w:val="single" w:sz="4" w:space="0" w:color="auto"/>
              <w:left w:val="single" w:sz="4" w:space="0" w:color="auto"/>
              <w:bottom w:val="single" w:sz="4" w:space="0" w:color="auto"/>
              <w:right w:val="single" w:sz="4" w:space="0" w:color="auto"/>
            </w:tcBorders>
            <w:hideMark/>
          </w:tcPr>
          <w:p w14:paraId="225E5EE6" w14:textId="77777777" w:rsidR="009B4DC8" w:rsidRPr="00F947CF" w:rsidRDefault="009B4DC8" w:rsidP="00AE6234">
            <w:pPr>
              <w:rPr>
                <w:lang w:val="en-CA"/>
              </w:rPr>
            </w:pPr>
            <w:r w:rsidRPr="00F947CF">
              <w:rPr>
                <w:lang w:val="en-CA"/>
              </w:rPr>
              <w:t>If no record found for the provided TerminalID.</w:t>
            </w:r>
          </w:p>
        </w:tc>
        <w:tc>
          <w:tcPr>
            <w:tcW w:w="1945" w:type="dxa"/>
            <w:tcBorders>
              <w:top w:val="single" w:sz="4" w:space="0" w:color="auto"/>
              <w:left w:val="single" w:sz="4" w:space="0" w:color="auto"/>
              <w:bottom w:val="single" w:sz="4" w:space="0" w:color="auto"/>
              <w:right w:val="single" w:sz="4" w:space="0" w:color="auto"/>
            </w:tcBorders>
            <w:hideMark/>
          </w:tcPr>
          <w:p w14:paraId="196B717A" w14:textId="77777777" w:rsidR="009B4DC8" w:rsidRPr="00F947CF" w:rsidRDefault="009B4DC8" w:rsidP="00AE6234">
            <w:pPr>
              <w:rPr>
                <w:lang w:val="en-CA"/>
              </w:rPr>
            </w:pPr>
            <w:r w:rsidRPr="00F947CF">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49ED1994" w14:textId="77777777" w:rsidR="009B4DC8" w:rsidRPr="00F947CF" w:rsidRDefault="009B4DC8" w:rsidP="00AE6234">
            <w:pPr>
              <w:rPr>
                <w:lang w:val="en-CA"/>
              </w:rPr>
            </w:pPr>
            <w:r w:rsidRPr="00F947CF">
              <w:rPr>
                <w:lang w:val="en-CA"/>
              </w:rPr>
              <w:t>ERRTERMLxxxxxx</w:t>
            </w:r>
          </w:p>
        </w:tc>
      </w:tr>
      <w:tr w:rsidR="009B4DC8" w:rsidRPr="00F947CF" w14:paraId="4F42C6C4"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6A3FB88D" w14:textId="77777777" w:rsidR="009B4DC8" w:rsidRPr="00F947CF" w:rsidRDefault="009B4DC8" w:rsidP="00AE6234">
            <w:pPr>
              <w:ind w:left="360"/>
              <w:rPr>
                <w:lang w:val="en-CA"/>
              </w:rPr>
            </w:pPr>
            <w:r w:rsidRPr="00F947CF">
              <w:rPr>
                <w:lang w:val="en-CA"/>
              </w:rPr>
              <w:t>3.</w:t>
            </w:r>
          </w:p>
        </w:tc>
        <w:tc>
          <w:tcPr>
            <w:tcW w:w="2870" w:type="dxa"/>
            <w:tcBorders>
              <w:top w:val="single" w:sz="4" w:space="0" w:color="auto"/>
              <w:left w:val="single" w:sz="4" w:space="0" w:color="auto"/>
              <w:bottom w:val="single" w:sz="4" w:space="0" w:color="auto"/>
              <w:right w:val="single" w:sz="4" w:space="0" w:color="auto"/>
            </w:tcBorders>
            <w:hideMark/>
          </w:tcPr>
          <w:p w14:paraId="2997F502" w14:textId="77777777" w:rsidR="009B4DC8" w:rsidRPr="00F947CF" w:rsidRDefault="009B4DC8" w:rsidP="00AE6234">
            <w:pPr>
              <w:rPr>
                <w:lang w:val="en-CA"/>
              </w:rPr>
            </w:pPr>
            <w:r w:rsidRPr="00F947CF">
              <w:rPr>
                <w:lang w:val="en-CA"/>
              </w:rPr>
              <w:t xml:space="preserve">Validate the processor ID </w:t>
            </w:r>
            <w:r w:rsidRPr="00F947CF">
              <w:rPr>
                <w:lang w:val="en-CA"/>
              </w:rPr>
              <w:lastRenderedPageBreak/>
              <w:t>against the processerID stored in PaymentBatchFileTxVO.</w:t>
            </w:r>
          </w:p>
        </w:tc>
        <w:tc>
          <w:tcPr>
            <w:tcW w:w="1945" w:type="dxa"/>
            <w:tcBorders>
              <w:top w:val="single" w:sz="4" w:space="0" w:color="auto"/>
              <w:left w:val="single" w:sz="4" w:space="0" w:color="auto"/>
              <w:bottom w:val="single" w:sz="4" w:space="0" w:color="auto"/>
              <w:right w:val="single" w:sz="4" w:space="0" w:color="auto"/>
            </w:tcBorders>
            <w:hideMark/>
          </w:tcPr>
          <w:p w14:paraId="459F03E6" w14:textId="77777777" w:rsidR="009B4DC8" w:rsidRPr="00F947CF" w:rsidRDefault="009B4DC8" w:rsidP="00AE6234">
            <w:pPr>
              <w:rPr>
                <w:lang w:val="en-CA"/>
              </w:rPr>
            </w:pPr>
            <w:r w:rsidRPr="00F947CF">
              <w:rPr>
                <w:lang w:val="en-CA"/>
              </w:rPr>
              <w:lastRenderedPageBreak/>
              <w:t>Success</w:t>
            </w:r>
          </w:p>
        </w:tc>
        <w:tc>
          <w:tcPr>
            <w:tcW w:w="2000" w:type="dxa"/>
            <w:tcBorders>
              <w:top w:val="single" w:sz="4" w:space="0" w:color="auto"/>
              <w:left w:val="single" w:sz="4" w:space="0" w:color="auto"/>
              <w:bottom w:val="single" w:sz="4" w:space="0" w:color="auto"/>
              <w:right w:val="single" w:sz="4" w:space="0" w:color="auto"/>
            </w:tcBorders>
            <w:hideMark/>
          </w:tcPr>
          <w:p w14:paraId="006574E9" w14:textId="77777777" w:rsidR="009B4DC8" w:rsidRPr="00F947CF" w:rsidRDefault="009B4DC8" w:rsidP="00AE6234">
            <w:pPr>
              <w:rPr>
                <w:lang w:val="en-CA"/>
              </w:rPr>
            </w:pPr>
            <w:r w:rsidRPr="00F947CF">
              <w:rPr>
                <w:lang w:val="en-CA"/>
              </w:rPr>
              <w:t>NA</w:t>
            </w:r>
          </w:p>
        </w:tc>
      </w:tr>
      <w:tr w:rsidR="009B4DC8" w:rsidRPr="00F947CF" w14:paraId="16CACAD6"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FD028EB" w14:textId="77777777" w:rsidR="009B4DC8" w:rsidRPr="00F947CF" w:rsidRDefault="009B4DC8" w:rsidP="00AE6234">
            <w:pPr>
              <w:ind w:left="360"/>
              <w:rPr>
                <w:lang w:val="en-CA"/>
              </w:rPr>
            </w:pPr>
            <w:r w:rsidRPr="00F947CF">
              <w:rPr>
                <w:lang w:val="en-CA"/>
              </w:rPr>
              <w:lastRenderedPageBreak/>
              <w:t>4</w:t>
            </w:r>
          </w:p>
        </w:tc>
        <w:tc>
          <w:tcPr>
            <w:tcW w:w="2870" w:type="dxa"/>
            <w:tcBorders>
              <w:top w:val="single" w:sz="4" w:space="0" w:color="auto"/>
              <w:left w:val="single" w:sz="4" w:space="0" w:color="auto"/>
              <w:bottom w:val="single" w:sz="4" w:space="0" w:color="auto"/>
              <w:right w:val="single" w:sz="4" w:space="0" w:color="auto"/>
            </w:tcBorders>
            <w:hideMark/>
          </w:tcPr>
          <w:p w14:paraId="7FBE8DD1" w14:textId="77777777" w:rsidR="009B4DC8" w:rsidRPr="00F947CF" w:rsidRDefault="009B4DC8" w:rsidP="00AE6234">
            <w:pPr>
              <w:rPr>
                <w:lang w:val="en-CA"/>
              </w:rPr>
            </w:pPr>
            <w:r w:rsidRPr="00F947CF">
              <w:rPr>
                <w:lang w:val="en-CA"/>
              </w:rPr>
              <w:t>If the mismatch found in processorID. A batch file must target only one processor.</w:t>
            </w:r>
          </w:p>
        </w:tc>
        <w:tc>
          <w:tcPr>
            <w:tcW w:w="1945" w:type="dxa"/>
            <w:tcBorders>
              <w:top w:val="single" w:sz="4" w:space="0" w:color="auto"/>
              <w:left w:val="single" w:sz="4" w:space="0" w:color="auto"/>
              <w:bottom w:val="single" w:sz="4" w:space="0" w:color="auto"/>
              <w:right w:val="single" w:sz="4" w:space="0" w:color="auto"/>
            </w:tcBorders>
            <w:hideMark/>
          </w:tcPr>
          <w:p w14:paraId="4C5391F2" w14:textId="77777777" w:rsidR="009B4DC8" w:rsidRPr="00F947CF" w:rsidRDefault="009B4DC8" w:rsidP="00AE6234">
            <w:pPr>
              <w:rPr>
                <w:lang w:val="en-CA"/>
              </w:rPr>
            </w:pPr>
            <w:r w:rsidRPr="00F947CF">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3D12D6E4" w14:textId="77777777" w:rsidR="009B4DC8" w:rsidRPr="00F947CF" w:rsidRDefault="009B4DC8" w:rsidP="00AE6234">
            <w:pPr>
              <w:rPr>
                <w:lang w:val="en-CA"/>
              </w:rPr>
            </w:pPr>
            <w:r w:rsidRPr="00F947CF">
              <w:rPr>
                <w:lang w:val="en-CA"/>
              </w:rPr>
              <w:t>ERRPROCLxxxxxxx</w:t>
            </w:r>
          </w:p>
        </w:tc>
      </w:tr>
    </w:tbl>
    <w:p w14:paraId="7CD43DB1" w14:textId="77777777" w:rsidR="009B4DC8" w:rsidRPr="00F947CF" w:rsidRDefault="009B4DC8" w:rsidP="009B4DC8">
      <w:pPr>
        <w:pStyle w:val="ListParagraph0"/>
        <w:ind w:left="1440"/>
        <w:rPr>
          <w:lang w:val="en-CA"/>
        </w:rPr>
      </w:pPr>
    </w:p>
    <w:p w14:paraId="754FBA37" w14:textId="77777777" w:rsidR="009B4DC8" w:rsidRPr="00F947CF" w:rsidRDefault="009B4DC8" w:rsidP="009B4DC8">
      <w:pPr>
        <w:rPr>
          <w:lang w:val="en-CA"/>
        </w:rPr>
      </w:pPr>
    </w:p>
    <w:p w14:paraId="0EA7C70B" w14:textId="77777777" w:rsidR="009B4DC8" w:rsidRPr="00F947CF" w:rsidRDefault="009B4DC8" w:rsidP="009B4DC8">
      <w:pPr>
        <w:rPr>
          <w:b/>
          <w:lang w:val="en-CA"/>
        </w:rPr>
      </w:pPr>
      <w:r w:rsidRPr="00F947CF">
        <w:rPr>
          <w:b/>
          <w:lang w:val="en-CA"/>
        </w:rPr>
        <w:t>Data Record Validation:</w:t>
      </w:r>
    </w:p>
    <w:p w14:paraId="558BBC99" w14:textId="77777777" w:rsidR="009B4DC8" w:rsidRPr="00F947CF" w:rsidRDefault="009B4DC8" w:rsidP="009B4DC8">
      <w:pPr>
        <w:rPr>
          <w:lang w:val="en-CA"/>
        </w:rPr>
      </w:pPr>
    </w:p>
    <w:p w14:paraId="6CCF1DFC" w14:textId="77777777" w:rsidR="009B4DC8" w:rsidRPr="00F947CF" w:rsidRDefault="009B4DC8" w:rsidP="00996F09">
      <w:pPr>
        <w:numPr>
          <w:ilvl w:val="0"/>
          <w:numId w:val="37"/>
        </w:numPr>
        <w:rPr>
          <w:lang w:val="en-CA"/>
        </w:rPr>
      </w:pPr>
      <w:r w:rsidRPr="00F947CF">
        <w:rPr>
          <w:lang w:val="en-CA"/>
        </w:rPr>
        <w:t>Layout of the TX records (for L1 and L3 type records)</w:t>
      </w:r>
    </w:p>
    <w:p w14:paraId="60BE35AB" w14:textId="71199AEE" w:rsidR="009B4DC8" w:rsidRPr="00F947CF" w:rsidRDefault="009B4DC8" w:rsidP="00996F09">
      <w:pPr>
        <w:pStyle w:val="ListParagraph0"/>
        <w:numPr>
          <w:ilvl w:val="0"/>
          <w:numId w:val="35"/>
        </w:numPr>
        <w:rPr>
          <w:lang w:val="en-CA"/>
        </w:rPr>
      </w:pPr>
      <w:r w:rsidRPr="00F947CF">
        <w:rPr>
          <w:lang w:val="en-CA"/>
        </w:rPr>
        <w:t xml:space="preserve">The input file is in Fixed Length format, </w:t>
      </w:r>
      <w:r w:rsidR="00AC40B2" w:rsidRPr="00F947CF">
        <w:rPr>
          <w:lang w:val="en-CA"/>
        </w:rPr>
        <w:t>and then</w:t>
      </w:r>
      <w:r w:rsidRPr="00F947CF">
        <w:rPr>
          <w:lang w:val="en-CA"/>
        </w:rPr>
        <w:t xml:space="preserve"> it should have exact characters as per the specifications for the TX record.</w:t>
      </w:r>
    </w:p>
    <w:p w14:paraId="7C1DDB53" w14:textId="77777777" w:rsidR="009B4DC8" w:rsidRPr="00F947CF"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rsidRPr="00F947CF" w14:paraId="4FF39A5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2074092C"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1E90A6CB"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2E5B6A00"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3FE5AF2" w14:textId="77777777" w:rsidR="009B4DC8" w:rsidRPr="00F947CF" w:rsidRDefault="009B4DC8" w:rsidP="00AE6234">
            <w:pPr>
              <w:rPr>
                <w:b/>
                <w:lang w:val="en-CA"/>
              </w:rPr>
            </w:pPr>
            <w:r w:rsidRPr="00F947CF">
              <w:rPr>
                <w:b/>
                <w:lang w:val="en-CA"/>
              </w:rPr>
              <w:t>Error Code</w:t>
            </w:r>
          </w:p>
        </w:tc>
      </w:tr>
      <w:tr w:rsidR="009B4DC8" w:rsidRPr="00F947CF" w14:paraId="0002AE6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F746CFE"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0863C5E" w14:textId="77777777" w:rsidR="009B4DC8" w:rsidRPr="00F947CF" w:rsidRDefault="009B4DC8" w:rsidP="00AE6234">
            <w:pPr>
              <w:rPr>
                <w:lang w:val="en-CA"/>
              </w:rPr>
            </w:pPr>
            <w:r w:rsidRPr="00F947CF">
              <w:rPr>
                <w:lang w:val="en-CA"/>
              </w:rPr>
              <w:t xml:space="preserve"> Data layout is valid</w:t>
            </w:r>
          </w:p>
        </w:tc>
        <w:tc>
          <w:tcPr>
            <w:tcW w:w="2021" w:type="dxa"/>
            <w:tcBorders>
              <w:top w:val="single" w:sz="4" w:space="0" w:color="auto"/>
              <w:left w:val="single" w:sz="4" w:space="0" w:color="auto"/>
              <w:bottom w:val="single" w:sz="4" w:space="0" w:color="auto"/>
              <w:right w:val="single" w:sz="4" w:space="0" w:color="auto"/>
            </w:tcBorders>
            <w:hideMark/>
          </w:tcPr>
          <w:p w14:paraId="78C6B1CB"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99FBC2B" w14:textId="77777777" w:rsidR="009B4DC8" w:rsidRPr="00F947CF" w:rsidRDefault="009B4DC8" w:rsidP="00AE6234">
            <w:pPr>
              <w:rPr>
                <w:lang w:val="en-CA"/>
              </w:rPr>
            </w:pPr>
            <w:r w:rsidRPr="00F947CF">
              <w:rPr>
                <w:lang w:val="en-CA"/>
              </w:rPr>
              <w:t>NA</w:t>
            </w:r>
          </w:p>
        </w:tc>
      </w:tr>
      <w:tr w:rsidR="009B4DC8" w:rsidRPr="00F947CF" w14:paraId="4B07E05D"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1E8F40B"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0E708F0" w14:textId="77777777" w:rsidR="009B4DC8" w:rsidRPr="00F947CF" w:rsidRDefault="009B4DC8" w:rsidP="00AE6234">
            <w:pPr>
              <w:rPr>
                <w:lang w:val="en-CA"/>
              </w:rPr>
            </w:pPr>
            <w:r w:rsidRPr="00F947CF">
              <w:rPr>
                <w:lang w:val="en-CA"/>
              </w:rPr>
              <w:t>If Data layout is not valid</w:t>
            </w:r>
          </w:p>
        </w:tc>
        <w:tc>
          <w:tcPr>
            <w:tcW w:w="2021" w:type="dxa"/>
            <w:tcBorders>
              <w:top w:val="single" w:sz="4" w:space="0" w:color="auto"/>
              <w:left w:val="single" w:sz="4" w:space="0" w:color="auto"/>
              <w:bottom w:val="single" w:sz="4" w:space="0" w:color="auto"/>
              <w:right w:val="single" w:sz="4" w:space="0" w:color="auto"/>
            </w:tcBorders>
            <w:hideMark/>
          </w:tcPr>
          <w:p w14:paraId="1A4EB6AE"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8C2FA44" w14:textId="77777777" w:rsidR="009B4DC8" w:rsidRPr="00F947CF" w:rsidRDefault="009B4DC8" w:rsidP="00AE6234">
            <w:pPr>
              <w:rPr>
                <w:lang w:val="en-CA"/>
              </w:rPr>
            </w:pPr>
            <w:r w:rsidRPr="00F947CF">
              <w:rPr>
                <w:lang w:val="en-CA"/>
              </w:rPr>
              <w:t>ERRSTRULxxxxxx</w:t>
            </w:r>
          </w:p>
        </w:tc>
      </w:tr>
    </w:tbl>
    <w:p w14:paraId="08372B93" w14:textId="77777777" w:rsidR="009B4DC8" w:rsidRPr="00F947CF" w:rsidRDefault="009B4DC8" w:rsidP="009B4DC8">
      <w:pPr>
        <w:ind w:left="720"/>
        <w:rPr>
          <w:lang w:val="en-CA"/>
        </w:rPr>
      </w:pPr>
    </w:p>
    <w:p w14:paraId="478F6D6F" w14:textId="77777777" w:rsidR="009B4DC8" w:rsidRPr="00F947CF" w:rsidRDefault="009B4DC8" w:rsidP="00996F09">
      <w:pPr>
        <w:numPr>
          <w:ilvl w:val="0"/>
          <w:numId w:val="37"/>
        </w:numPr>
        <w:rPr>
          <w:lang w:val="en-CA"/>
        </w:rPr>
      </w:pPr>
      <w:r w:rsidRPr="00F947CF">
        <w:rPr>
          <w:lang w:val="en-CA"/>
        </w:rPr>
        <w:t xml:space="preserve">Validation of the Detail record Transaction Type. </w:t>
      </w:r>
    </w:p>
    <w:p w14:paraId="64661CA7" w14:textId="4E5A9D40" w:rsidR="009B4DC8" w:rsidRPr="00F947CF" w:rsidRDefault="009B4DC8" w:rsidP="00996F09">
      <w:pPr>
        <w:pStyle w:val="ListParagraph0"/>
        <w:numPr>
          <w:ilvl w:val="0"/>
          <w:numId w:val="35"/>
        </w:numPr>
        <w:rPr>
          <w:lang w:val="en-CA"/>
        </w:rPr>
      </w:pPr>
      <w:r w:rsidRPr="00F947CF">
        <w:rPr>
          <w:lang w:val="en-CA"/>
        </w:rPr>
        <w:t>Read the Reference number (</w:t>
      </w:r>
      <w:r w:rsidRPr="00F947CF">
        <w:rPr>
          <w:rFonts w:ascii="Calibri" w:eastAsia="Calibri" w:hAnsi="Calibri"/>
        </w:rPr>
        <w:t>PCARD-RCV-L1-REF-NO)</w:t>
      </w:r>
      <w:r w:rsidRPr="00F947CF">
        <w:rPr>
          <w:lang w:val="en-CA"/>
        </w:rPr>
        <w:t xml:space="preserve"> from L1 record </w:t>
      </w:r>
      <w:r w:rsidR="00AC40B2" w:rsidRPr="00F947CF">
        <w:rPr>
          <w:lang w:val="en-CA"/>
        </w:rPr>
        <w:t>from the</w:t>
      </w:r>
      <w:r w:rsidRPr="00F947CF">
        <w:rPr>
          <w:lang w:val="en-CA"/>
        </w:rPr>
        <w:t xml:space="preserve"> file.</w:t>
      </w:r>
    </w:p>
    <w:p w14:paraId="3C6630FF" w14:textId="77777777" w:rsidR="009B4DC8" w:rsidRPr="00F947CF" w:rsidRDefault="009B4DC8" w:rsidP="00996F09">
      <w:pPr>
        <w:pStyle w:val="ListParagraph0"/>
        <w:numPr>
          <w:ilvl w:val="0"/>
          <w:numId w:val="35"/>
        </w:numPr>
        <w:rPr>
          <w:lang w:val="en-CA"/>
        </w:rPr>
      </w:pPr>
      <w:r w:rsidRPr="00F947CF">
        <w:rPr>
          <w:lang w:val="en-CA"/>
        </w:rPr>
        <w:t>This filed must match with the field(</w:t>
      </w:r>
      <w:r w:rsidRPr="00F947CF">
        <w:t>PCARD-RCV-L3-REC-TAG</w:t>
      </w:r>
      <w:r w:rsidRPr="00F947CF">
        <w:rPr>
          <w:lang w:val="en-CA"/>
        </w:rPr>
        <w:t>) in L3 record</w:t>
      </w:r>
    </w:p>
    <w:p w14:paraId="377289EB"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rsidRPr="00F947CF" w14:paraId="37F76C2A"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4021C9B3" w14:textId="77777777" w:rsidR="009B4DC8" w:rsidRPr="00F947CF" w:rsidRDefault="009B4DC8" w:rsidP="00AE6234">
            <w:pPr>
              <w:rPr>
                <w:b/>
                <w:lang w:val="en-CA"/>
              </w:rPr>
            </w:pPr>
            <w:r w:rsidRPr="00F947CF">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6B439CE2" w14:textId="77777777" w:rsidR="009B4DC8" w:rsidRPr="00F947CF" w:rsidRDefault="009B4DC8" w:rsidP="00AE6234">
            <w:pPr>
              <w:rPr>
                <w:b/>
                <w:lang w:val="en-CA"/>
              </w:rPr>
            </w:pPr>
            <w:r w:rsidRPr="00F947CF">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1BE68789" w14:textId="77777777" w:rsidR="009B4DC8" w:rsidRPr="00F947CF" w:rsidRDefault="009B4DC8" w:rsidP="00AE6234">
            <w:pPr>
              <w:rPr>
                <w:b/>
                <w:lang w:val="en-CA"/>
              </w:rPr>
            </w:pPr>
            <w:r w:rsidRPr="00F947CF">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75EA48CA" w14:textId="77777777" w:rsidR="009B4DC8" w:rsidRPr="00F947CF" w:rsidRDefault="009B4DC8" w:rsidP="00AE6234">
            <w:pPr>
              <w:rPr>
                <w:b/>
                <w:lang w:val="en-CA"/>
              </w:rPr>
            </w:pPr>
            <w:r w:rsidRPr="00F947CF">
              <w:rPr>
                <w:b/>
                <w:lang w:val="en-CA"/>
              </w:rPr>
              <w:t>Error Code</w:t>
            </w:r>
          </w:p>
        </w:tc>
      </w:tr>
      <w:tr w:rsidR="009B4DC8" w:rsidRPr="00F947CF" w14:paraId="14467986"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29FD479F" w14:textId="77777777" w:rsidR="009B4DC8" w:rsidRPr="00F947CF" w:rsidRDefault="009B4DC8" w:rsidP="00AE6234">
            <w:pPr>
              <w:rPr>
                <w:lang w:val="en-CA"/>
              </w:rPr>
            </w:pPr>
            <w:r w:rsidRPr="00F947CF">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74B179B9" w14:textId="77777777" w:rsidR="009B4DC8" w:rsidRPr="00F947CF" w:rsidRDefault="009B4DC8" w:rsidP="00AE6234">
            <w:pPr>
              <w:rPr>
                <w:lang w:val="en-CA"/>
              </w:rPr>
            </w:pPr>
            <w:r w:rsidRPr="00F947CF">
              <w:rPr>
                <w:lang w:val="en-CA"/>
              </w:rPr>
              <w:t>If Reference number field matches.</w:t>
            </w:r>
          </w:p>
        </w:tc>
        <w:tc>
          <w:tcPr>
            <w:tcW w:w="1996" w:type="dxa"/>
            <w:tcBorders>
              <w:top w:val="single" w:sz="4" w:space="0" w:color="auto"/>
              <w:left w:val="single" w:sz="4" w:space="0" w:color="auto"/>
              <w:bottom w:val="single" w:sz="4" w:space="0" w:color="auto"/>
              <w:right w:val="single" w:sz="4" w:space="0" w:color="auto"/>
            </w:tcBorders>
            <w:hideMark/>
          </w:tcPr>
          <w:p w14:paraId="57979BAD" w14:textId="77777777" w:rsidR="009B4DC8" w:rsidRPr="00F947CF" w:rsidRDefault="009B4DC8" w:rsidP="00AE6234">
            <w:pPr>
              <w:rPr>
                <w:lang w:val="en-CA"/>
              </w:rPr>
            </w:pPr>
            <w:r w:rsidRPr="00F947CF">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6E3C2438" w14:textId="77777777" w:rsidR="009B4DC8" w:rsidRPr="00F947CF" w:rsidRDefault="009B4DC8" w:rsidP="00AE6234">
            <w:pPr>
              <w:rPr>
                <w:lang w:val="en-CA"/>
              </w:rPr>
            </w:pPr>
            <w:r w:rsidRPr="00F947CF">
              <w:rPr>
                <w:lang w:val="en-CA"/>
              </w:rPr>
              <w:t>NA</w:t>
            </w:r>
          </w:p>
        </w:tc>
      </w:tr>
      <w:tr w:rsidR="009B4DC8" w:rsidRPr="00F947CF" w14:paraId="0B79C467"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EB0C2D9" w14:textId="77777777" w:rsidR="009B4DC8" w:rsidRPr="00F947CF" w:rsidRDefault="009B4DC8" w:rsidP="00AE6234">
            <w:pPr>
              <w:ind w:left="360"/>
              <w:rPr>
                <w:lang w:val="en-CA"/>
              </w:rPr>
            </w:pPr>
            <w:r w:rsidRPr="00F947CF">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0E2FEF61" w14:textId="77777777" w:rsidR="009B4DC8" w:rsidRPr="00F947CF" w:rsidRDefault="009B4DC8" w:rsidP="00AE6234">
            <w:pPr>
              <w:rPr>
                <w:lang w:val="en-CA"/>
              </w:rPr>
            </w:pPr>
            <w:r w:rsidRPr="00F947CF">
              <w:rPr>
                <w:lang w:val="en-CA"/>
              </w:rPr>
              <w:t>If Reference number  not matches</w:t>
            </w:r>
          </w:p>
        </w:tc>
        <w:tc>
          <w:tcPr>
            <w:tcW w:w="1996" w:type="dxa"/>
            <w:tcBorders>
              <w:top w:val="single" w:sz="4" w:space="0" w:color="auto"/>
              <w:left w:val="single" w:sz="4" w:space="0" w:color="auto"/>
              <w:bottom w:val="single" w:sz="4" w:space="0" w:color="auto"/>
              <w:right w:val="single" w:sz="4" w:space="0" w:color="auto"/>
            </w:tcBorders>
            <w:hideMark/>
          </w:tcPr>
          <w:p w14:paraId="5FFF08F8" w14:textId="77777777" w:rsidR="009B4DC8" w:rsidRPr="00F947CF" w:rsidRDefault="009B4DC8" w:rsidP="00AE6234">
            <w:pPr>
              <w:rPr>
                <w:lang w:val="en-CA"/>
              </w:rPr>
            </w:pPr>
            <w:r w:rsidRPr="00F947CF">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5607FCCA" w14:textId="77777777" w:rsidR="009B4DC8" w:rsidRPr="00F947CF" w:rsidRDefault="009B4DC8" w:rsidP="00AE6234">
            <w:pPr>
              <w:rPr>
                <w:lang w:val="en-CA"/>
              </w:rPr>
            </w:pPr>
            <w:r w:rsidRPr="00F947CF">
              <w:rPr>
                <w:lang w:val="en-CA"/>
              </w:rPr>
              <w:t>ERRTYPELxxxxxxx</w:t>
            </w:r>
          </w:p>
        </w:tc>
      </w:tr>
    </w:tbl>
    <w:p w14:paraId="59704FED" w14:textId="77777777" w:rsidR="009B4DC8" w:rsidRPr="00F947CF" w:rsidRDefault="009B4DC8" w:rsidP="009B4DC8">
      <w:pPr>
        <w:pStyle w:val="ListParagraph0"/>
        <w:ind w:left="1440"/>
        <w:rPr>
          <w:lang w:val="en-CA"/>
        </w:rPr>
      </w:pPr>
    </w:p>
    <w:p w14:paraId="44B70CE4" w14:textId="77777777" w:rsidR="009B4DC8" w:rsidRPr="00F947CF" w:rsidRDefault="009B4DC8" w:rsidP="009B4DC8">
      <w:pPr>
        <w:ind w:left="720"/>
        <w:rPr>
          <w:lang w:val="en-CA"/>
        </w:rPr>
      </w:pPr>
    </w:p>
    <w:p w14:paraId="3D765FD8" w14:textId="77777777" w:rsidR="009B4DC8" w:rsidRPr="00F947CF" w:rsidRDefault="009B4DC8" w:rsidP="00996F09">
      <w:pPr>
        <w:numPr>
          <w:ilvl w:val="0"/>
          <w:numId w:val="37"/>
        </w:numPr>
        <w:rPr>
          <w:lang w:val="en-CA"/>
        </w:rPr>
      </w:pPr>
      <w:r w:rsidRPr="00F947CF">
        <w:rPr>
          <w:lang w:val="en-CA"/>
        </w:rPr>
        <w:t xml:space="preserve">Validation of the Transaction Type. </w:t>
      </w:r>
    </w:p>
    <w:p w14:paraId="0147B338" w14:textId="77777777" w:rsidR="009B4DC8" w:rsidRPr="00F947CF" w:rsidRDefault="009B4DC8" w:rsidP="00996F09">
      <w:pPr>
        <w:pStyle w:val="ListParagraph0"/>
        <w:numPr>
          <w:ilvl w:val="0"/>
          <w:numId w:val="35"/>
        </w:numPr>
        <w:rPr>
          <w:lang w:val="en-CA"/>
        </w:rPr>
      </w:pPr>
      <w:r w:rsidRPr="00F947CF">
        <w:rPr>
          <w:lang w:val="en-CA"/>
        </w:rPr>
        <w:t>Read the TxType from the file.</w:t>
      </w:r>
    </w:p>
    <w:p w14:paraId="36B32557" w14:textId="77777777" w:rsidR="009B4DC8" w:rsidRPr="00F947CF" w:rsidRDefault="009B4DC8" w:rsidP="00996F09">
      <w:pPr>
        <w:pStyle w:val="ListParagraph0"/>
        <w:numPr>
          <w:ilvl w:val="0"/>
          <w:numId w:val="35"/>
        </w:numPr>
        <w:rPr>
          <w:lang w:val="en-CA"/>
        </w:rPr>
      </w:pPr>
      <w:r w:rsidRPr="00F947CF">
        <w:rPr>
          <w:lang w:val="en-CA"/>
        </w:rPr>
        <w:t>For PCARD all records will be of type purchase and TxType will be empty spaces</w:t>
      </w:r>
    </w:p>
    <w:p w14:paraId="11AC44B7"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rsidRPr="00F947CF" w14:paraId="31A3AFA6"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18D4D1B6" w14:textId="77777777" w:rsidR="009B4DC8" w:rsidRPr="00F947CF" w:rsidRDefault="009B4DC8" w:rsidP="00AE6234">
            <w:pPr>
              <w:rPr>
                <w:b/>
                <w:lang w:val="en-CA"/>
              </w:rPr>
            </w:pPr>
            <w:r w:rsidRPr="00F947CF">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377DF38E" w14:textId="77777777" w:rsidR="009B4DC8" w:rsidRPr="00F947CF" w:rsidRDefault="009B4DC8" w:rsidP="00AE6234">
            <w:pPr>
              <w:rPr>
                <w:b/>
                <w:lang w:val="en-CA"/>
              </w:rPr>
            </w:pPr>
            <w:r w:rsidRPr="00F947CF">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75F57084" w14:textId="77777777" w:rsidR="009B4DC8" w:rsidRPr="00F947CF" w:rsidRDefault="009B4DC8" w:rsidP="00AE6234">
            <w:pPr>
              <w:rPr>
                <w:b/>
                <w:lang w:val="en-CA"/>
              </w:rPr>
            </w:pPr>
            <w:r w:rsidRPr="00F947CF">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63EA614D" w14:textId="77777777" w:rsidR="009B4DC8" w:rsidRPr="00F947CF" w:rsidRDefault="009B4DC8" w:rsidP="00AE6234">
            <w:pPr>
              <w:rPr>
                <w:b/>
                <w:lang w:val="en-CA"/>
              </w:rPr>
            </w:pPr>
            <w:r w:rsidRPr="00F947CF">
              <w:rPr>
                <w:b/>
                <w:lang w:val="en-CA"/>
              </w:rPr>
              <w:t>Error Code</w:t>
            </w:r>
          </w:p>
        </w:tc>
      </w:tr>
      <w:tr w:rsidR="009B4DC8" w:rsidRPr="00F947CF" w14:paraId="06B19EE2"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F9643A0" w14:textId="77777777" w:rsidR="009B4DC8" w:rsidRPr="00F947CF" w:rsidRDefault="009B4DC8" w:rsidP="00AE6234">
            <w:pPr>
              <w:rPr>
                <w:lang w:val="en-CA"/>
              </w:rPr>
            </w:pPr>
            <w:r w:rsidRPr="00F947CF">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72AD4689" w14:textId="77777777" w:rsidR="009B4DC8" w:rsidRPr="00F947CF" w:rsidRDefault="009B4DC8" w:rsidP="00AE6234">
            <w:pPr>
              <w:rPr>
                <w:lang w:val="en-CA"/>
              </w:rPr>
            </w:pPr>
            <w:r w:rsidRPr="00F947CF">
              <w:rPr>
                <w:lang w:val="en-CA"/>
              </w:rPr>
              <w:t>If TxType field contains spaces.</w:t>
            </w:r>
          </w:p>
        </w:tc>
        <w:tc>
          <w:tcPr>
            <w:tcW w:w="1996" w:type="dxa"/>
            <w:tcBorders>
              <w:top w:val="single" w:sz="4" w:space="0" w:color="auto"/>
              <w:left w:val="single" w:sz="4" w:space="0" w:color="auto"/>
              <w:bottom w:val="single" w:sz="4" w:space="0" w:color="auto"/>
              <w:right w:val="single" w:sz="4" w:space="0" w:color="auto"/>
            </w:tcBorders>
            <w:hideMark/>
          </w:tcPr>
          <w:p w14:paraId="7C77E7E2" w14:textId="77777777" w:rsidR="009B4DC8" w:rsidRPr="00F947CF" w:rsidRDefault="009B4DC8" w:rsidP="00AE6234">
            <w:pPr>
              <w:rPr>
                <w:lang w:val="en-CA"/>
              </w:rPr>
            </w:pPr>
            <w:r w:rsidRPr="00F947CF">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1F07BB85" w14:textId="77777777" w:rsidR="009B4DC8" w:rsidRPr="00F947CF" w:rsidRDefault="009B4DC8" w:rsidP="00AE6234">
            <w:pPr>
              <w:rPr>
                <w:lang w:val="en-CA"/>
              </w:rPr>
            </w:pPr>
            <w:r w:rsidRPr="00F947CF">
              <w:rPr>
                <w:lang w:val="en-CA"/>
              </w:rPr>
              <w:t>NA</w:t>
            </w:r>
          </w:p>
        </w:tc>
      </w:tr>
      <w:tr w:rsidR="009B4DC8" w:rsidRPr="00F947CF" w14:paraId="1627376D"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728F51A" w14:textId="77777777" w:rsidR="009B4DC8" w:rsidRPr="00F947CF" w:rsidRDefault="009B4DC8" w:rsidP="00AE6234">
            <w:pPr>
              <w:ind w:left="360"/>
              <w:rPr>
                <w:lang w:val="en-CA"/>
              </w:rPr>
            </w:pPr>
            <w:r w:rsidRPr="00F947CF">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294FDEB5" w14:textId="77777777" w:rsidR="009B4DC8" w:rsidRPr="00F947CF" w:rsidRDefault="009B4DC8" w:rsidP="00AE6234">
            <w:pPr>
              <w:rPr>
                <w:lang w:val="en-CA"/>
              </w:rPr>
            </w:pPr>
            <w:r w:rsidRPr="00F947CF">
              <w:rPr>
                <w:lang w:val="en-CA"/>
              </w:rPr>
              <w:t>If Record Type contains any other values.</w:t>
            </w:r>
          </w:p>
        </w:tc>
        <w:tc>
          <w:tcPr>
            <w:tcW w:w="1996" w:type="dxa"/>
            <w:tcBorders>
              <w:top w:val="single" w:sz="4" w:space="0" w:color="auto"/>
              <w:left w:val="single" w:sz="4" w:space="0" w:color="auto"/>
              <w:bottom w:val="single" w:sz="4" w:space="0" w:color="auto"/>
              <w:right w:val="single" w:sz="4" w:space="0" w:color="auto"/>
            </w:tcBorders>
            <w:hideMark/>
          </w:tcPr>
          <w:p w14:paraId="781F8DAF" w14:textId="77777777" w:rsidR="009B4DC8" w:rsidRPr="00F947CF" w:rsidRDefault="009B4DC8" w:rsidP="00AE6234">
            <w:pPr>
              <w:rPr>
                <w:lang w:val="en-CA"/>
              </w:rPr>
            </w:pPr>
            <w:r w:rsidRPr="00F947CF">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6D8B5ACC" w14:textId="77777777" w:rsidR="009B4DC8" w:rsidRPr="00F947CF" w:rsidRDefault="009B4DC8" w:rsidP="00AE6234">
            <w:pPr>
              <w:rPr>
                <w:lang w:val="en-CA"/>
              </w:rPr>
            </w:pPr>
            <w:r w:rsidRPr="00F947CF">
              <w:rPr>
                <w:lang w:val="en-CA"/>
              </w:rPr>
              <w:t>ERRTYPELxxxxxxx</w:t>
            </w:r>
          </w:p>
        </w:tc>
      </w:tr>
    </w:tbl>
    <w:p w14:paraId="7986190D" w14:textId="77777777" w:rsidR="009B4DC8" w:rsidRPr="00F947CF" w:rsidRDefault="009B4DC8" w:rsidP="009B4DC8">
      <w:pPr>
        <w:pStyle w:val="ListParagraph0"/>
        <w:ind w:left="1440"/>
        <w:rPr>
          <w:lang w:val="en-CA"/>
        </w:rPr>
      </w:pPr>
    </w:p>
    <w:p w14:paraId="287BFA5D" w14:textId="77777777" w:rsidR="009B4DC8" w:rsidRPr="00F947CF" w:rsidRDefault="009B4DC8" w:rsidP="009B4DC8">
      <w:pPr>
        <w:rPr>
          <w:b/>
          <w:lang w:val="en-CA"/>
        </w:rPr>
      </w:pPr>
      <w:r w:rsidRPr="00F947CF">
        <w:rPr>
          <w:b/>
          <w:lang w:val="en-CA"/>
        </w:rPr>
        <w:t>Trailer Record Validation:</w:t>
      </w:r>
    </w:p>
    <w:p w14:paraId="3740982E" w14:textId="77777777" w:rsidR="009B4DC8" w:rsidRPr="00F947CF" w:rsidRDefault="009B4DC8" w:rsidP="009B4DC8">
      <w:pPr>
        <w:rPr>
          <w:lang w:val="en-CA"/>
        </w:rPr>
      </w:pPr>
    </w:p>
    <w:p w14:paraId="441AE0BF" w14:textId="77777777" w:rsidR="009B4DC8" w:rsidRPr="00F947CF" w:rsidRDefault="009B4DC8" w:rsidP="00996F09">
      <w:pPr>
        <w:numPr>
          <w:ilvl w:val="0"/>
          <w:numId w:val="37"/>
        </w:numPr>
        <w:rPr>
          <w:lang w:val="en-CA"/>
        </w:rPr>
      </w:pPr>
      <w:r w:rsidRPr="00F947CF">
        <w:rPr>
          <w:lang w:val="en-CA"/>
        </w:rPr>
        <w:t>Layout of the Trailer records.</w:t>
      </w:r>
    </w:p>
    <w:p w14:paraId="562CD687" w14:textId="73C629C5" w:rsidR="009B4DC8" w:rsidRPr="00F947CF" w:rsidRDefault="009B4DC8" w:rsidP="00996F09">
      <w:pPr>
        <w:pStyle w:val="ListParagraph0"/>
        <w:numPr>
          <w:ilvl w:val="0"/>
          <w:numId w:val="35"/>
        </w:numPr>
        <w:rPr>
          <w:lang w:val="en-CA"/>
        </w:rPr>
      </w:pPr>
      <w:r w:rsidRPr="00F947CF">
        <w:rPr>
          <w:lang w:val="en-CA"/>
        </w:rPr>
        <w:t xml:space="preserve">The input file is in Fixed </w:t>
      </w:r>
      <w:r w:rsidR="00AC40B2" w:rsidRPr="00F947CF">
        <w:rPr>
          <w:lang w:val="en-CA"/>
        </w:rPr>
        <w:t>Length</w:t>
      </w:r>
      <w:r w:rsidRPr="00F947CF">
        <w:rPr>
          <w:lang w:val="en-CA"/>
        </w:rPr>
        <w:t xml:space="preserve"> format then, it should have exact characters as per the specifications for the Trailer record.</w:t>
      </w:r>
    </w:p>
    <w:p w14:paraId="112EDC67" w14:textId="77777777" w:rsidR="009B4DC8" w:rsidRPr="00F947CF"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rsidRPr="00F947CF" w14:paraId="4AEA595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DCA0959"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AD5826F"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4BF9B3C4"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5723F11" w14:textId="77777777" w:rsidR="009B4DC8" w:rsidRPr="00F947CF" w:rsidRDefault="009B4DC8" w:rsidP="00AE6234">
            <w:pPr>
              <w:rPr>
                <w:b/>
                <w:lang w:val="en-CA"/>
              </w:rPr>
            </w:pPr>
            <w:r w:rsidRPr="00F947CF">
              <w:rPr>
                <w:b/>
                <w:lang w:val="en-CA"/>
              </w:rPr>
              <w:t>Error Code</w:t>
            </w:r>
          </w:p>
        </w:tc>
      </w:tr>
      <w:tr w:rsidR="009B4DC8" w:rsidRPr="00F947CF" w14:paraId="11AD775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B7293EF"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15A2012F" w14:textId="77777777" w:rsidR="009B4DC8" w:rsidRPr="00F947CF" w:rsidRDefault="009B4DC8" w:rsidP="00AE6234">
            <w:pPr>
              <w:rPr>
                <w:lang w:val="en-CA"/>
              </w:rPr>
            </w:pPr>
            <w:r w:rsidRPr="00F947CF">
              <w:rPr>
                <w:lang w:val="en-CA"/>
              </w:rPr>
              <w:t>Trailer layout is valid</w:t>
            </w:r>
          </w:p>
        </w:tc>
        <w:tc>
          <w:tcPr>
            <w:tcW w:w="2021" w:type="dxa"/>
            <w:tcBorders>
              <w:top w:val="single" w:sz="4" w:space="0" w:color="auto"/>
              <w:left w:val="single" w:sz="4" w:space="0" w:color="auto"/>
              <w:bottom w:val="single" w:sz="4" w:space="0" w:color="auto"/>
              <w:right w:val="single" w:sz="4" w:space="0" w:color="auto"/>
            </w:tcBorders>
            <w:hideMark/>
          </w:tcPr>
          <w:p w14:paraId="031414E3"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3471ED68" w14:textId="77777777" w:rsidR="009B4DC8" w:rsidRPr="00F947CF" w:rsidRDefault="009B4DC8" w:rsidP="00AE6234">
            <w:pPr>
              <w:rPr>
                <w:lang w:val="en-CA"/>
              </w:rPr>
            </w:pPr>
            <w:r w:rsidRPr="00F947CF">
              <w:rPr>
                <w:lang w:val="en-CA"/>
              </w:rPr>
              <w:t>NA</w:t>
            </w:r>
          </w:p>
        </w:tc>
      </w:tr>
      <w:tr w:rsidR="009B4DC8" w:rsidRPr="00F947CF" w14:paraId="05061B1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6C72250"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07C2044" w14:textId="40701697" w:rsidR="009B4DC8" w:rsidRPr="00F947CF" w:rsidRDefault="009B4DC8" w:rsidP="00AE6234">
            <w:pPr>
              <w:rPr>
                <w:lang w:val="en-CA"/>
              </w:rPr>
            </w:pPr>
            <w:r w:rsidRPr="00F947CF">
              <w:rPr>
                <w:lang w:val="en-CA"/>
              </w:rPr>
              <w:t xml:space="preserve">If Trailer </w:t>
            </w:r>
            <w:r w:rsidR="00AC40B2" w:rsidRPr="00F947CF">
              <w:rPr>
                <w:lang w:val="en-CA"/>
              </w:rPr>
              <w:t>layout</w:t>
            </w:r>
            <w:r w:rsidRPr="00F947CF">
              <w:rPr>
                <w:lang w:val="en-CA"/>
              </w:rPr>
              <w:t xml:space="preserve"> is not </w:t>
            </w:r>
            <w:r w:rsidR="00AC40B2" w:rsidRPr="00F947CF">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14EEBC4E"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25BAA985" w14:textId="77777777" w:rsidR="009B4DC8" w:rsidRPr="00F947CF" w:rsidRDefault="009B4DC8" w:rsidP="00AE6234">
            <w:pPr>
              <w:rPr>
                <w:lang w:val="en-CA"/>
              </w:rPr>
            </w:pPr>
            <w:r w:rsidRPr="00F947CF">
              <w:rPr>
                <w:lang w:val="en-CA"/>
              </w:rPr>
              <w:t>ERRSTRULxxxxxx</w:t>
            </w:r>
          </w:p>
        </w:tc>
      </w:tr>
    </w:tbl>
    <w:p w14:paraId="564A685F" w14:textId="77777777" w:rsidR="009B4DC8" w:rsidRPr="00F947CF" w:rsidRDefault="009B4DC8" w:rsidP="009B4DC8">
      <w:pPr>
        <w:ind w:left="1080"/>
        <w:rPr>
          <w:lang w:val="en-CA"/>
        </w:rPr>
      </w:pPr>
    </w:p>
    <w:p w14:paraId="7F92D9A0" w14:textId="77777777" w:rsidR="009B4DC8" w:rsidRPr="00F947CF" w:rsidRDefault="009B4DC8" w:rsidP="009B4DC8">
      <w:pPr>
        <w:rPr>
          <w:b/>
          <w:lang w:val="en-CA"/>
        </w:rPr>
      </w:pPr>
      <w:r w:rsidRPr="00F947CF">
        <w:rPr>
          <w:b/>
          <w:lang w:val="en-CA"/>
        </w:rPr>
        <w:t>Fixed Length File Format Validation:</w:t>
      </w:r>
    </w:p>
    <w:p w14:paraId="3FB3DC84" w14:textId="77777777" w:rsidR="009B4DC8" w:rsidRPr="00F947CF" w:rsidRDefault="009B4DC8" w:rsidP="009B4DC8">
      <w:pPr>
        <w:tabs>
          <w:tab w:val="left" w:pos="7039"/>
        </w:tabs>
        <w:rPr>
          <w:u w:val="single"/>
          <w:lang w:val="en-CA"/>
        </w:rPr>
      </w:pPr>
      <w:r w:rsidRPr="00F947CF">
        <w:rPr>
          <w:u w:val="single"/>
          <w:lang w:val="en-CA"/>
        </w:rPr>
        <w:t>If the length for each line (header, txL1, txL3 or trailer) is different from specification for PCARD then stop the process</w:t>
      </w:r>
    </w:p>
    <w:p w14:paraId="721F8480" w14:textId="77777777" w:rsidR="009B4DC8" w:rsidRPr="00F947CF" w:rsidRDefault="009B4DC8" w:rsidP="009B4DC8">
      <w:pPr>
        <w:tabs>
          <w:tab w:val="left" w:pos="7039"/>
        </w:tabs>
        <w:rPr>
          <w:u w:val="single"/>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F947CF" w14:paraId="0A24E58B"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3E2B0674" w14:textId="77777777" w:rsidR="009B4DC8" w:rsidRPr="00F947CF" w:rsidRDefault="009B4DC8" w:rsidP="00AE6234">
            <w:pPr>
              <w:rPr>
                <w:b/>
                <w:lang w:val="en-CA"/>
              </w:rPr>
            </w:pPr>
            <w:r w:rsidRPr="00F947CF">
              <w:rPr>
                <w:b/>
                <w:lang w:val="en-CA"/>
              </w:rPr>
              <w:t>SI No</w:t>
            </w:r>
          </w:p>
        </w:tc>
        <w:tc>
          <w:tcPr>
            <w:tcW w:w="2942" w:type="dxa"/>
            <w:tcBorders>
              <w:top w:val="single" w:sz="4" w:space="0" w:color="auto"/>
              <w:left w:val="single" w:sz="4" w:space="0" w:color="auto"/>
              <w:bottom w:val="single" w:sz="4" w:space="0" w:color="auto"/>
              <w:right w:val="single" w:sz="4" w:space="0" w:color="auto"/>
            </w:tcBorders>
            <w:hideMark/>
          </w:tcPr>
          <w:p w14:paraId="13A375D2" w14:textId="77777777" w:rsidR="009B4DC8" w:rsidRPr="00F947CF" w:rsidRDefault="009B4DC8" w:rsidP="00AE6234">
            <w:pPr>
              <w:rPr>
                <w:b/>
                <w:lang w:val="en-CA"/>
              </w:rPr>
            </w:pPr>
            <w:r w:rsidRPr="00F947CF">
              <w:rPr>
                <w:b/>
                <w:lang w:val="en-CA"/>
              </w:rPr>
              <w:t>Steps</w:t>
            </w:r>
          </w:p>
        </w:tc>
        <w:tc>
          <w:tcPr>
            <w:tcW w:w="2010" w:type="dxa"/>
            <w:tcBorders>
              <w:top w:val="single" w:sz="4" w:space="0" w:color="auto"/>
              <w:left w:val="single" w:sz="4" w:space="0" w:color="auto"/>
              <w:bottom w:val="single" w:sz="4" w:space="0" w:color="auto"/>
              <w:right w:val="single" w:sz="4" w:space="0" w:color="auto"/>
            </w:tcBorders>
            <w:hideMark/>
          </w:tcPr>
          <w:p w14:paraId="00EBBF6D" w14:textId="77777777" w:rsidR="009B4DC8" w:rsidRPr="00F947CF" w:rsidRDefault="009B4DC8" w:rsidP="00AE6234">
            <w:pPr>
              <w:rPr>
                <w:b/>
                <w:lang w:val="en-CA"/>
              </w:rPr>
            </w:pPr>
            <w:r w:rsidRPr="00F947CF">
              <w:rPr>
                <w:b/>
                <w:lang w:val="en-CA"/>
              </w:rPr>
              <w:t>Success/Failure</w:t>
            </w:r>
          </w:p>
        </w:tc>
        <w:tc>
          <w:tcPr>
            <w:tcW w:w="1839" w:type="dxa"/>
            <w:tcBorders>
              <w:top w:val="single" w:sz="4" w:space="0" w:color="auto"/>
              <w:left w:val="single" w:sz="4" w:space="0" w:color="auto"/>
              <w:bottom w:val="single" w:sz="4" w:space="0" w:color="auto"/>
              <w:right w:val="single" w:sz="4" w:space="0" w:color="auto"/>
            </w:tcBorders>
            <w:hideMark/>
          </w:tcPr>
          <w:p w14:paraId="6F1B6CAC" w14:textId="77777777" w:rsidR="009B4DC8" w:rsidRPr="00F947CF" w:rsidRDefault="009B4DC8" w:rsidP="00AE6234">
            <w:pPr>
              <w:rPr>
                <w:b/>
                <w:lang w:val="en-CA"/>
              </w:rPr>
            </w:pPr>
            <w:r w:rsidRPr="00F947CF">
              <w:rPr>
                <w:b/>
                <w:lang w:val="en-CA"/>
              </w:rPr>
              <w:t>Error Code</w:t>
            </w:r>
          </w:p>
        </w:tc>
      </w:tr>
      <w:tr w:rsidR="009B4DC8" w:rsidRPr="00F947CF" w14:paraId="6C96AD2A"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4486C975" w14:textId="77777777" w:rsidR="009B4DC8" w:rsidRPr="00F947CF" w:rsidRDefault="009B4DC8" w:rsidP="00AE6234">
            <w:pPr>
              <w:ind w:left="360"/>
              <w:rPr>
                <w:lang w:val="en-CA"/>
              </w:rPr>
            </w:pPr>
            <w:r w:rsidRPr="00F947CF">
              <w:rPr>
                <w:lang w:val="en-CA"/>
              </w:rPr>
              <w:lastRenderedPageBreak/>
              <w:t>1</w:t>
            </w:r>
          </w:p>
        </w:tc>
        <w:tc>
          <w:tcPr>
            <w:tcW w:w="2942" w:type="dxa"/>
            <w:tcBorders>
              <w:top w:val="single" w:sz="4" w:space="0" w:color="auto"/>
              <w:left w:val="single" w:sz="4" w:space="0" w:color="auto"/>
              <w:bottom w:val="single" w:sz="4" w:space="0" w:color="auto"/>
              <w:right w:val="single" w:sz="4" w:space="0" w:color="auto"/>
            </w:tcBorders>
            <w:hideMark/>
          </w:tcPr>
          <w:p w14:paraId="01EB5DAE" w14:textId="7E602B15" w:rsidR="009B4DC8" w:rsidRPr="00F947CF" w:rsidRDefault="009B4DC8" w:rsidP="00AE6234">
            <w:pPr>
              <w:rPr>
                <w:lang w:val="en-CA"/>
              </w:rPr>
            </w:pPr>
            <w:r w:rsidRPr="00F947CF">
              <w:rPr>
                <w:lang w:val="en-CA"/>
              </w:rPr>
              <w:t xml:space="preserve">If Record line length for FL file format is not the </w:t>
            </w:r>
            <w:r w:rsidR="00AC40B2" w:rsidRPr="00F947CF">
              <w:rPr>
                <w:lang w:val="en-CA"/>
              </w:rPr>
              <w:t>correspondent</w:t>
            </w:r>
            <w:r w:rsidRPr="00F947CF">
              <w:rPr>
                <w:lang w:val="en-CA"/>
              </w:rPr>
              <w:t xml:space="preserve"> for header, L1 record , L3 record, and trailer</w:t>
            </w:r>
          </w:p>
        </w:tc>
        <w:tc>
          <w:tcPr>
            <w:tcW w:w="2010" w:type="dxa"/>
            <w:tcBorders>
              <w:top w:val="single" w:sz="4" w:space="0" w:color="auto"/>
              <w:left w:val="single" w:sz="4" w:space="0" w:color="auto"/>
              <w:bottom w:val="single" w:sz="4" w:space="0" w:color="auto"/>
              <w:right w:val="single" w:sz="4" w:space="0" w:color="auto"/>
            </w:tcBorders>
            <w:hideMark/>
          </w:tcPr>
          <w:p w14:paraId="3D759D53" w14:textId="77777777" w:rsidR="009B4DC8" w:rsidRPr="00F947CF" w:rsidRDefault="009B4DC8" w:rsidP="00AE6234">
            <w:pPr>
              <w:rPr>
                <w:lang w:val="en-CA"/>
              </w:rPr>
            </w:pPr>
            <w:r w:rsidRPr="00F947CF">
              <w:rPr>
                <w:lang w:val="en-CA"/>
              </w:rPr>
              <w:t>Failure</w:t>
            </w:r>
          </w:p>
        </w:tc>
        <w:tc>
          <w:tcPr>
            <w:tcW w:w="1839" w:type="dxa"/>
            <w:tcBorders>
              <w:top w:val="single" w:sz="4" w:space="0" w:color="auto"/>
              <w:left w:val="single" w:sz="4" w:space="0" w:color="auto"/>
              <w:bottom w:val="single" w:sz="4" w:space="0" w:color="auto"/>
              <w:right w:val="single" w:sz="4" w:space="0" w:color="auto"/>
            </w:tcBorders>
            <w:hideMark/>
          </w:tcPr>
          <w:p w14:paraId="64214D13" w14:textId="77777777" w:rsidR="009B4DC8" w:rsidRPr="00F947CF" w:rsidRDefault="009B4DC8" w:rsidP="00AE6234">
            <w:pPr>
              <w:rPr>
                <w:lang w:val="en-CA"/>
              </w:rPr>
            </w:pPr>
            <w:r w:rsidRPr="00F947CF">
              <w:rPr>
                <w:lang w:val="en-CA"/>
              </w:rPr>
              <w:t>ERRSTRULxxxxxx</w:t>
            </w:r>
          </w:p>
        </w:tc>
      </w:tr>
    </w:tbl>
    <w:p w14:paraId="6B7E073C" w14:textId="77777777" w:rsidR="009B4DC8" w:rsidRPr="00F947CF" w:rsidRDefault="009B4DC8" w:rsidP="009B4DC8">
      <w:pPr>
        <w:tabs>
          <w:tab w:val="left" w:pos="7039"/>
        </w:tabs>
        <w:rPr>
          <w:u w:val="single"/>
          <w:lang w:val="en-CA"/>
        </w:rPr>
      </w:pPr>
    </w:p>
    <w:p w14:paraId="5CE8870D" w14:textId="77777777" w:rsidR="009B4DC8" w:rsidRPr="00F947CF" w:rsidRDefault="009B4DC8" w:rsidP="009B4DC8">
      <w:pPr>
        <w:rPr>
          <w:lang w:val="en-CA"/>
        </w:rPr>
      </w:pPr>
      <w:r w:rsidRPr="00F947CF">
        <w:rPr>
          <w:lang w:val="en-CA"/>
        </w:rPr>
        <w:t xml:space="preserve">The following error will be logged and added to the batch summary report: </w:t>
      </w:r>
    </w:p>
    <w:p w14:paraId="5F91DA1C" w14:textId="77777777" w:rsidR="009B4DC8" w:rsidRPr="00F947CF" w:rsidRDefault="009B4DC8" w:rsidP="009B4DC8">
      <w:pPr>
        <w:tabs>
          <w:tab w:val="left" w:pos="1390"/>
        </w:tabs>
        <w:rPr>
          <w:lang w:val="en-CA"/>
        </w:rPr>
      </w:pPr>
      <w:r w:rsidRPr="00F947CF">
        <w:rPr>
          <w:lang w:val="en-CA"/>
        </w:rPr>
        <w:t>GPSB-0002: Invalid batch request file structure - &lt;File name with suffix .</w:t>
      </w:r>
      <w:r w:rsidRPr="00F947CF">
        <w:rPr>
          <w:szCs w:val="22"/>
          <w:lang w:val="en-CA"/>
        </w:rPr>
        <w:t>ERRSTRUL999999</w:t>
      </w:r>
      <w:r w:rsidRPr="00F947CF">
        <w:rPr>
          <w:lang w:val="en-CA"/>
        </w:rPr>
        <w:t>&gt;</w:t>
      </w:r>
    </w:p>
    <w:p w14:paraId="79693C96" w14:textId="77777777" w:rsidR="009B4DC8" w:rsidRPr="00F947CF" w:rsidRDefault="009B4DC8" w:rsidP="009B4DC8">
      <w:pPr>
        <w:rPr>
          <w:lang w:val="en-CA"/>
        </w:rPr>
      </w:pPr>
    </w:p>
    <w:p w14:paraId="55462D38" w14:textId="77777777" w:rsidR="009B4DC8" w:rsidRPr="00F947CF" w:rsidRDefault="009B4DC8" w:rsidP="009B4DC8">
      <w:pPr>
        <w:rPr>
          <w:b/>
          <w:lang w:val="en-CA"/>
        </w:rPr>
      </w:pPr>
      <w:r w:rsidRPr="00F947CF">
        <w:rPr>
          <w:b/>
          <w:lang w:val="en-CA"/>
        </w:rPr>
        <w:t>Records Count and Amount Validation (CR0032):</w:t>
      </w:r>
    </w:p>
    <w:p w14:paraId="00419863" w14:textId="77777777" w:rsidR="009B4DC8" w:rsidRPr="00F947CF" w:rsidRDefault="009B4DC8" w:rsidP="00996F09">
      <w:pPr>
        <w:pStyle w:val="ListParagraph0"/>
        <w:numPr>
          <w:ilvl w:val="0"/>
          <w:numId w:val="37"/>
        </w:numPr>
        <w:rPr>
          <w:lang w:val="en-CA"/>
        </w:rPr>
      </w:pPr>
      <w:r w:rsidRPr="00F947CF">
        <w:rPr>
          <w:lang w:val="en-CA"/>
        </w:rPr>
        <w:t>If the number of records per group (header/trailer) is different from the file count in the trailer of BSS Input File, or the total amount of all transactions per Group (header/trailer) s different from the file amount in the trailer. The following error code in the file name is appended with the line number related to the first trailer not matching either count or amount</w:t>
      </w:r>
    </w:p>
    <w:p w14:paraId="6F7FB5AD" w14:textId="77777777" w:rsidR="009B4DC8" w:rsidRPr="00F947CF"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2907"/>
        <w:gridCol w:w="2004"/>
        <w:gridCol w:w="1883"/>
      </w:tblGrid>
      <w:tr w:rsidR="009B4DC8" w:rsidRPr="00F947CF" w14:paraId="23B7D50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1699208"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1A13F914"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0B472246"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2FA9F23" w14:textId="77777777" w:rsidR="009B4DC8" w:rsidRPr="00F947CF" w:rsidRDefault="009B4DC8" w:rsidP="00AE6234">
            <w:pPr>
              <w:rPr>
                <w:b/>
                <w:lang w:val="en-CA"/>
              </w:rPr>
            </w:pPr>
            <w:r w:rsidRPr="00F947CF">
              <w:rPr>
                <w:b/>
                <w:lang w:val="en-CA"/>
              </w:rPr>
              <w:t>Error Code</w:t>
            </w:r>
          </w:p>
        </w:tc>
      </w:tr>
      <w:tr w:rsidR="009B4DC8" w:rsidRPr="00F947CF" w14:paraId="2191C29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E749382"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394BC8E1" w14:textId="77777777" w:rsidR="009B4DC8" w:rsidRPr="00F947CF" w:rsidRDefault="009B4DC8" w:rsidP="00AE6234">
            <w:pPr>
              <w:rPr>
                <w:lang w:val="en-CA"/>
              </w:rPr>
            </w:pPr>
            <w:r w:rsidRPr="00F947CF">
              <w:rPr>
                <w:lang w:val="en-CA"/>
              </w:rPr>
              <w:t>All trailer count and amount are valid</w:t>
            </w:r>
          </w:p>
        </w:tc>
        <w:tc>
          <w:tcPr>
            <w:tcW w:w="2021" w:type="dxa"/>
            <w:tcBorders>
              <w:top w:val="single" w:sz="4" w:space="0" w:color="auto"/>
              <w:left w:val="single" w:sz="4" w:space="0" w:color="auto"/>
              <w:bottom w:val="single" w:sz="4" w:space="0" w:color="auto"/>
              <w:right w:val="single" w:sz="4" w:space="0" w:color="auto"/>
            </w:tcBorders>
            <w:hideMark/>
          </w:tcPr>
          <w:p w14:paraId="2B6633BC"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0ADB7E87" w14:textId="77777777" w:rsidR="009B4DC8" w:rsidRPr="00F947CF" w:rsidRDefault="009B4DC8" w:rsidP="00AE6234">
            <w:pPr>
              <w:rPr>
                <w:lang w:val="en-CA"/>
              </w:rPr>
            </w:pPr>
            <w:r w:rsidRPr="00F947CF">
              <w:rPr>
                <w:lang w:val="en-CA"/>
              </w:rPr>
              <w:t>NA</w:t>
            </w:r>
          </w:p>
        </w:tc>
      </w:tr>
      <w:tr w:rsidR="009B4DC8" w:rsidRPr="00F947CF" w14:paraId="02974C70"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FE38BAC"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07723DC0" w14:textId="77777777" w:rsidR="009B4DC8" w:rsidRPr="00F947CF" w:rsidRDefault="009B4DC8" w:rsidP="00AE6234">
            <w:pPr>
              <w:rPr>
                <w:lang w:val="en-CA"/>
              </w:rPr>
            </w:pPr>
            <w:r w:rsidRPr="00F947CF">
              <w:rPr>
                <w:lang w:val="en-CA"/>
              </w:rPr>
              <w:t>If Trailer count or amount not valid</w:t>
            </w:r>
          </w:p>
        </w:tc>
        <w:tc>
          <w:tcPr>
            <w:tcW w:w="2021" w:type="dxa"/>
            <w:tcBorders>
              <w:top w:val="single" w:sz="4" w:space="0" w:color="auto"/>
              <w:left w:val="single" w:sz="4" w:space="0" w:color="auto"/>
              <w:bottom w:val="single" w:sz="4" w:space="0" w:color="auto"/>
              <w:right w:val="single" w:sz="4" w:space="0" w:color="auto"/>
            </w:tcBorders>
            <w:hideMark/>
          </w:tcPr>
          <w:p w14:paraId="44B79065"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12B3B85" w14:textId="77777777" w:rsidR="009B4DC8" w:rsidRPr="00F947CF" w:rsidRDefault="009B4DC8" w:rsidP="00AE6234">
            <w:pPr>
              <w:rPr>
                <w:lang w:val="en-CA"/>
              </w:rPr>
            </w:pPr>
            <w:r w:rsidRPr="00F947CF">
              <w:rPr>
                <w:rFonts w:cs="Arial"/>
              </w:rPr>
              <w:t>ERRAUDTL999999</w:t>
            </w:r>
          </w:p>
        </w:tc>
      </w:tr>
    </w:tbl>
    <w:p w14:paraId="7C51DE17" w14:textId="77777777" w:rsidR="009B4DC8" w:rsidRPr="00F947CF" w:rsidRDefault="009B4DC8" w:rsidP="000531DA">
      <w:pPr>
        <w:pStyle w:val="Heading3"/>
        <w:numPr>
          <w:ilvl w:val="2"/>
          <w:numId w:val="2"/>
        </w:numPr>
      </w:pPr>
      <w:bookmarkStart w:id="1424" w:name="_Toc415568994"/>
      <w:r w:rsidRPr="00F947CF">
        <w:t>Batch Payment Request Processing</w:t>
      </w:r>
      <w:bookmarkEnd w:id="1424"/>
    </w:p>
    <w:p w14:paraId="0CFEDCB0" w14:textId="48611977" w:rsidR="009B4DC8" w:rsidRPr="00F947CF" w:rsidRDefault="009B4DC8" w:rsidP="009B4DC8">
      <w:pPr>
        <w:rPr>
          <w:lang w:val="en-CA"/>
        </w:rPr>
      </w:pPr>
      <w:r w:rsidRPr="00F947CF">
        <w:rPr>
          <w:lang w:val="en-CA"/>
        </w:rPr>
        <w:t xml:space="preserve">The following diagram highlights the process of File Payment request. </w:t>
      </w:r>
    </w:p>
    <w:p w14:paraId="7CEE0300" w14:textId="21BAE8B8" w:rsidR="009B4DC8" w:rsidRPr="00F947CF" w:rsidRDefault="009B4DC8" w:rsidP="009B4DC8">
      <w:pPr>
        <w:rPr>
          <w:lang w:val="en-CA"/>
        </w:rPr>
      </w:pPr>
      <w:r w:rsidRPr="00F947CF">
        <w:rPr>
          <w:lang w:val="en-CA"/>
        </w:rPr>
        <w:object w:dxaOrig="9360" w:dyaOrig="3360" w14:anchorId="2F05EC83">
          <v:shape id="_x0000_i1050" type="#_x0000_t75" style="width:469.5pt;height:166.5pt" o:ole="">
            <v:imagedata r:id="rId77" o:title=""/>
          </v:shape>
          <o:OLEObject Type="Embed" ProgID="Visio.Drawing.11" ShapeID="_x0000_i1050" DrawAspect="Content" ObjectID="_1489316672" r:id="rId78"/>
        </w:object>
      </w:r>
      <w:r w:rsidRPr="00F947CF">
        <w:rPr>
          <w:lang w:val="en-CA"/>
        </w:rPr>
        <w:t xml:space="preserve">Note that the get GPS TRN is for Payment Transaction. PCARD flow is not implementing </w:t>
      </w:r>
      <w:r w:rsidR="00AC40B2" w:rsidRPr="00F947CF">
        <w:rPr>
          <w:lang w:val="en-CA"/>
        </w:rPr>
        <w:t>ot</w:t>
      </w:r>
      <w:r w:rsidR="00AC40B2">
        <w:rPr>
          <w:lang w:val="en-CA"/>
        </w:rPr>
        <w:t>her</w:t>
      </w:r>
      <w:r w:rsidRPr="00F947CF">
        <w:rPr>
          <w:lang w:val="en-CA"/>
        </w:rPr>
        <w:t xml:space="preserve"> transaction than purchase.</w:t>
      </w:r>
    </w:p>
    <w:p w14:paraId="69DF0C4F" w14:textId="77777777" w:rsidR="009B4DC8" w:rsidRPr="000531DA" w:rsidRDefault="009B4DC8" w:rsidP="000531DA">
      <w:pPr>
        <w:pStyle w:val="Heading3"/>
        <w:numPr>
          <w:ilvl w:val="2"/>
          <w:numId w:val="2"/>
        </w:numPr>
        <w:rPr>
          <w:lang w:val="en-CA"/>
        </w:rPr>
      </w:pPr>
      <w:bookmarkStart w:id="1425" w:name="_Toc415568995"/>
      <w:r w:rsidRPr="000531DA">
        <w:rPr>
          <w:lang w:val="en-CA"/>
        </w:rPr>
        <w:t>Enrichment</w:t>
      </w:r>
      <w:bookmarkEnd w:id="1425"/>
    </w:p>
    <w:p w14:paraId="60E79141" w14:textId="77777777" w:rsidR="009B4DC8" w:rsidRPr="00F947CF" w:rsidRDefault="009B4DC8" w:rsidP="009B4DC8">
      <w:pPr>
        <w:rPr>
          <w:b/>
          <w:lang w:val="en-CA"/>
        </w:rPr>
      </w:pPr>
      <w:r w:rsidRPr="00F947CF">
        <w:rPr>
          <w:b/>
          <w:lang w:val="en-CA"/>
        </w:rPr>
        <w:t>Header Record Enrichment:</w:t>
      </w:r>
    </w:p>
    <w:p w14:paraId="0B525D02" w14:textId="77777777" w:rsidR="009B4DC8" w:rsidRPr="00F947CF" w:rsidRDefault="009B4DC8" w:rsidP="009B4DC8">
      <w:pPr>
        <w:rPr>
          <w:lang w:val="en-CA"/>
        </w:rPr>
      </w:pPr>
      <w:r w:rsidRPr="00F947CF">
        <w:rPr>
          <w:lang w:val="en-CA"/>
        </w:rPr>
        <w:t>While processing header records below enhancement is performed by GPS system.</w:t>
      </w:r>
    </w:p>
    <w:p w14:paraId="749CE4FB" w14:textId="77777777" w:rsidR="009B4DC8" w:rsidRPr="00F947CF" w:rsidRDefault="009B4DC8" w:rsidP="00996F09">
      <w:pPr>
        <w:numPr>
          <w:ilvl w:val="0"/>
          <w:numId w:val="30"/>
        </w:numPr>
        <w:rPr>
          <w:lang w:val="en-CA"/>
        </w:rPr>
      </w:pPr>
      <w:r w:rsidRPr="00F947CF">
        <w:rPr>
          <w:lang w:val="en-CA"/>
        </w:rPr>
        <w:t>Retrieve the StoreID and ApiToken from the loaded MERCHANT_INFO table by passing Terminal ID.</w:t>
      </w:r>
    </w:p>
    <w:p w14:paraId="4209549D" w14:textId="77777777" w:rsidR="009B4DC8" w:rsidRPr="00F947CF"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rsidRPr="00F947CF" w14:paraId="1558E69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AFFE65F" w14:textId="77777777" w:rsidR="009B4DC8" w:rsidRPr="00F947CF" w:rsidRDefault="009B4DC8" w:rsidP="00AE6234">
            <w:pPr>
              <w:rPr>
                <w:b/>
                <w:lang w:val="en-CA"/>
              </w:rPr>
            </w:pPr>
            <w:r w:rsidRPr="00F947CF">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4635B476" w14:textId="77777777" w:rsidR="009B4DC8" w:rsidRPr="00F947CF" w:rsidRDefault="009B4DC8" w:rsidP="00AE6234">
            <w:pPr>
              <w:rPr>
                <w:b/>
                <w:lang w:val="en-CA"/>
              </w:rPr>
            </w:pPr>
            <w:r w:rsidRPr="00F947CF">
              <w:rPr>
                <w:b/>
                <w:lang w:val="en-CA"/>
              </w:rPr>
              <w:t>Steps</w:t>
            </w:r>
          </w:p>
        </w:tc>
      </w:tr>
      <w:tr w:rsidR="009B4DC8" w:rsidRPr="00F947CF" w14:paraId="4094928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E91F809" w14:textId="77777777" w:rsidR="009B4DC8" w:rsidRPr="00F947CF" w:rsidRDefault="009B4DC8" w:rsidP="00AE6234">
            <w:pPr>
              <w:rPr>
                <w:lang w:val="en-CA"/>
              </w:rPr>
            </w:pPr>
            <w:r w:rsidRPr="00F947CF">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10E51CF5" w14:textId="77777777" w:rsidR="009B4DC8" w:rsidRPr="00F947CF" w:rsidRDefault="009B4DC8" w:rsidP="00AE6234">
            <w:pPr>
              <w:rPr>
                <w:lang w:val="en-CA"/>
              </w:rPr>
            </w:pPr>
            <w:r w:rsidRPr="00F947CF">
              <w:rPr>
                <w:lang w:val="en-CA"/>
              </w:rPr>
              <w:t>Create group Tx Id.</w:t>
            </w:r>
          </w:p>
        </w:tc>
      </w:tr>
      <w:tr w:rsidR="009B4DC8" w:rsidRPr="00F947CF" w14:paraId="6B34E21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EC56536" w14:textId="77777777" w:rsidR="009B4DC8" w:rsidRPr="00F947CF" w:rsidRDefault="009B4DC8" w:rsidP="00AE6234">
            <w:pPr>
              <w:ind w:left="360"/>
              <w:rPr>
                <w:lang w:val="en-CA"/>
              </w:rPr>
            </w:pPr>
            <w:r w:rsidRPr="00F947CF">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15C8963F" w14:textId="77777777" w:rsidR="009B4DC8" w:rsidRPr="00F947CF" w:rsidRDefault="009B4DC8" w:rsidP="00AE6234">
            <w:pPr>
              <w:rPr>
                <w:lang w:val="en-CA"/>
              </w:rPr>
            </w:pPr>
            <w:r w:rsidRPr="00F947CF">
              <w:rPr>
                <w:lang w:val="en-CA"/>
              </w:rPr>
              <w:t>Create GroupTxVO. Set below values into VO.</w:t>
            </w:r>
          </w:p>
          <w:p w14:paraId="4B38A941" w14:textId="77777777" w:rsidR="009B4DC8" w:rsidRPr="00F947CF" w:rsidRDefault="009B4DC8" w:rsidP="00996F09">
            <w:pPr>
              <w:pStyle w:val="ListParagraph0"/>
              <w:numPr>
                <w:ilvl w:val="0"/>
                <w:numId w:val="38"/>
              </w:numPr>
              <w:rPr>
                <w:lang w:val="en-CA"/>
              </w:rPr>
            </w:pPr>
            <w:r w:rsidRPr="00F947CF">
              <w:rPr>
                <w:lang w:val="en-CA"/>
              </w:rPr>
              <w:t>group Tx Id,</w:t>
            </w:r>
          </w:p>
          <w:p w14:paraId="57C20F8F" w14:textId="77777777" w:rsidR="009B4DC8" w:rsidRPr="00F947CF" w:rsidRDefault="009B4DC8" w:rsidP="00996F09">
            <w:pPr>
              <w:pStyle w:val="ListParagraph0"/>
              <w:numPr>
                <w:ilvl w:val="0"/>
                <w:numId w:val="38"/>
              </w:numPr>
              <w:rPr>
                <w:lang w:val="en-CA"/>
              </w:rPr>
            </w:pPr>
            <w:r w:rsidRPr="00F947CF">
              <w:rPr>
                <w:lang w:val="en-CA"/>
              </w:rPr>
              <w:t xml:space="preserve">Batch_Tx_Id (read from </w:t>
            </w:r>
            <w:r>
              <w:rPr>
                <w:lang w:val="en-CA"/>
              </w:rPr>
              <w:t>Pcard</w:t>
            </w:r>
            <w:r w:rsidRPr="00F947CF">
              <w:rPr>
                <w:lang w:val="en-CA"/>
              </w:rPr>
              <w:t xml:space="preserve">FileTxVO).  </w:t>
            </w:r>
          </w:p>
          <w:p w14:paraId="4ADBBED6" w14:textId="77777777" w:rsidR="009B4DC8" w:rsidRPr="00F947CF" w:rsidRDefault="009B4DC8" w:rsidP="00996F09">
            <w:pPr>
              <w:pStyle w:val="ListParagraph0"/>
              <w:numPr>
                <w:ilvl w:val="0"/>
                <w:numId w:val="38"/>
              </w:numPr>
              <w:rPr>
                <w:lang w:val="en-CA"/>
              </w:rPr>
            </w:pPr>
            <w:r w:rsidRPr="00F947CF">
              <w:rPr>
                <w:lang w:val="en-CA"/>
              </w:rPr>
              <w:t>Received header into the VO.</w:t>
            </w:r>
          </w:p>
        </w:tc>
      </w:tr>
      <w:tr w:rsidR="009B4DC8" w:rsidRPr="00F947CF" w14:paraId="3A0F6169"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6D1AD92" w14:textId="77777777" w:rsidR="009B4DC8" w:rsidRPr="00F947CF" w:rsidRDefault="009B4DC8" w:rsidP="00AE6234">
            <w:pPr>
              <w:ind w:left="360"/>
              <w:rPr>
                <w:lang w:val="en-CA"/>
              </w:rPr>
            </w:pPr>
            <w:r w:rsidRPr="00F947CF">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14FC9C93" w14:textId="77777777" w:rsidR="009B4DC8" w:rsidRPr="00F947CF" w:rsidRDefault="009B4DC8" w:rsidP="00AE6234">
            <w:pPr>
              <w:rPr>
                <w:lang w:val="en-CA"/>
              </w:rPr>
            </w:pPr>
            <w:r w:rsidRPr="00F947CF">
              <w:rPr>
                <w:lang w:val="en-CA"/>
              </w:rPr>
              <w:t>Read Terminal ID from received header.</w:t>
            </w:r>
          </w:p>
        </w:tc>
      </w:tr>
      <w:tr w:rsidR="009B4DC8" w:rsidRPr="00F947CF" w14:paraId="678A273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B18C0D9" w14:textId="77777777" w:rsidR="009B4DC8" w:rsidRPr="00F947CF" w:rsidRDefault="009B4DC8" w:rsidP="00AE6234">
            <w:pPr>
              <w:ind w:left="360"/>
              <w:rPr>
                <w:lang w:val="en-CA"/>
              </w:rPr>
            </w:pPr>
            <w:r w:rsidRPr="00F947CF">
              <w:rPr>
                <w:lang w:val="en-CA"/>
              </w:rPr>
              <w:t>4.</w:t>
            </w:r>
          </w:p>
        </w:tc>
        <w:tc>
          <w:tcPr>
            <w:tcW w:w="5925" w:type="dxa"/>
            <w:tcBorders>
              <w:top w:val="single" w:sz="4" w:space="0" w:color="auto"/>
              <w:left w:val="single" w:sz="4" w:space="0" w:color="auto"/>
              <w:bottom w:val="single" w:sz="4" w:space="0" w:color="auto"/>
              <w:right w:val="single" w:sz="4" w:space="0" w:color="auto"/>
            </w:tcBorders>
            <w:hideMark/>
          </w:tcPr>
          <w:p w14:paraId="7FAB3E83" w14:textId="77777777" w:rsidR="009B4DC8" w:rsidRPr="00F947CF" w:rsidRDefault="009B4DC8" w:rsidP="00AE6234">
            <w:pPr>
              <w:rPr>
                <w:lang w:val="en-CA"/>
              </w:rPr>
            </w:pPr>
            <w:r w:rsidRPr="00F947CF">
              <w:rPr>
                <w:lang w:val="en-CA"/>
              </w:rPr>
              <w:t>Read StoreID and API Token from the loaded MERCHANT_INFO table by passing TerminalID.</w:t>
            </w:r>
          </w:p>
        </w:tc>
      </w:tr>
      <w:tr w:rsidR="009B4DC8" w:rsidRPr="00F947CF" w14:paraId="6F2B82D5"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A0E6987" w14:textId="77777777" w:rsidR="009B4DC8" w:rsidRPr="00F947CF" w:rsidRDefault="009B4DC8" w:rsidP="00AE6234">
            <w:pPr>
              <w:ind w:left="360"/>
              <w:rPr>
                <w:lang w:val="en-CA"/>
              </w:rPr>
            </w:pPr>
            <w:r w:rsidRPr="00F947CF">
              <w:rPr>
                <w:lang w:val="en-CA"/>
              </w:rPr>
              <w:t>5.</w:t>
            </w:r>
          </w:p>
        </w:tc>
        <w:tc>
          <w:tcPr>
            <w:tcW w:w="5925" w:type="dxa"/>
            <w:tcBorders>
              <w:top w:val="single" w:sz="4" w:space="0" w:color="auto"/>
              <w:left w:val="single" w:sz="4" w:space="0" w:color="auto"/>
              <w:bottom w:val="single" w:sz="4" w:space="0" w:color="auto"/>
              <w:right w:val="single" w:sz="4" w:space="0" w:color="auto"/>
            </w:tcBorders>
            <w:hideMark/>
          </w:tcPr>
          <w:p w14:paraId="55F33B01" w14:textId="77777777" w:rsidR="009B4DC8" w:rsidRPr="00F947CF" w:rsidRDefault="009B4DC8" w:rsidP="00AE6234">
            <w:pPr>
              <w:rPr>
                <w:lang w:val="en-CA"/>
              </w:rPr>
            </w:pPr>
            <w:r w:rsidRPr="00F947CF">
              <w:rPr>
                <w:lang w:val="en-CA"/>
              </w:rPr>
              <w:t>Replace the header record with StoreID and ApiToken.</w:t>
            </w:r>
          </w:p>
        </w:tc>
      </w:tr>
    </w:tbl>
    <w:p w14:paraId="68DD1CD0" w14:textId="77777777" w:rsidR="009B4DC8" w:rsidRPr="00F947CF" w:rsidRDefault="009B4DC8" w:rsidP="009B4DC8">
      <w:pPr>
        <w:rPr>
          <w:b/>
          <w:lang w:val="en-CA"/>
        </w:rPr>
      </w:pPr>
      <w:r w:rsidRPr="00F947CF">
        <w:rPr>
          <w:b/>
          <w:lang w:val="en-CA"/>
        </w:rPr>
        <w:lastRenderedPageBreak/>
        <w:t>Tx Record Enrichment:</w:t>
      </w:r>
    </w:p>
    <w:p w14:paraId="05A74EB4" w14:textId="77777777" w:rsidR="009B4DC8" w:rsidRPr="00F947CF" w:rsidRDefault="009B4DC8" w:rsidP="009B4DC8">
      <w:pPr>
        <w:rPr>
          <w:lang w:val="en-CA"/>
        </w:rPr>
      </w:pPr>
    </w:p>
    <w:p w14:paraId="7E82FB85" w14:textId="707DBF10" w:rsidR="009B4DC8" w:rsidRPr="00F947CF" w:rsidRDefault="009B4DC8" w:rsidP="009B4DC8">
      <w:pPr>
        <w:rPr>
          <w:lang w:val="en-CA"/>
        </w:rPr>
      </w:pPr>
      <w:r w:rsidRPr="00F947CF">
        <w:rPr>
          <w:lang w:val="en-CA"/>
        </w:rPr>
        <w:t xml:space="preserve">Below enhancement </w:t>
      </w:r>
      <w:r w:rsidR="00AC40B2" w:rsidRPr="00F947CF">
        <w:rPr>
          <w:lang w:val="en-CA"/>
        </w:rPr>
        <w:t>are performed</w:t>
      </w:r>
      <w:r w:rsidRPr="00F947CF">
        <w:rPr>
          <w:lang w:val="en-CA"/>
        </w:rPr>
        <w:t xml:space="preserve"> by GPS system for TX records.</w:t>
      </w:r>
    </w:p>
    <w:p w14:paraId="01F81D00" w14:textId="77777777" w:rsidR="009B4DC8" w:rsidRPr="00F947CF" w:rsidRDefault="009B4DC8" w:rsidP="009B4DC8">
      <w:pPr>
        <w:rPr>
          <w:lang w:val="en-CA"/>
        </w:rPr>
      </w:pPr>
    </w:p>
    <w:p w14:paraId="267D29E5" w14:textId="77777777" w:rsidR="009B4DC8" w:rsidRPr="00F947CF" w:rsidRDefault="009B4DC8" w:rsidP="00996F09">
      <w:pPr>
        <w:numPr>
          <w:ilvl w:val="0"/>
          <w:numId w:val="39"/>
        </w:numPr>
        <w:rPr>
          <w:lang w:val="en-CA"/>
        </w:rPr>
      </w:pPr>
      <w:r w:rsidRPr="00F947CF">
        <w:rPr>
          <w:lang w:val="en-CA"/>
        </w:rPr>
        <w:t xml:space="preserve">For PCARD flows, TX type is always Purchase, then Get GPSTRN </w:t>
      </w:r>
    </w:p>
    <w:p w14:paraId="2ABD0612" w14:textId="77777777" w:rsidR="009B4DC8" w:rsidRPr="00F947CF" w:rsidRDefault="009B4DC8" w:rsidP="00996F09">
      <w:pPr>
        <w:numPr>
          <w:ilvl w:val="0"/>
          <w:numId w:val="39"/>
        </w:numPr>
        <w:rPr>
          <w:lang w:val="en-CA"/>
        </w:rPr>
      </w:pPr>
      <w:r w:rsidRPr="00F947CF">
        <w:rPr>
          <w:szCs w:val="22"/>
          <w:lang w:val="en-CA"/>
        </w:rPr>
        <w:t>Persist</w:t>
      </w:r>
      <w:r w:rsidRPr="00F947CF">
        <w:rPr>
          <w:lang w:val="en-CA"/>
        </w:rPr>
        <w:t xml:space="preserve">TX information to enrich processor response file. </w:t>
      </w:r>
    </w:p>
    <w:p w14:paraId="309E9CC8" w14:textId="77777777" w:rsidR="009B4DC8" w:rsidRPr="00F947CF" w:rsidRDefault="009B4DC8" w:rsidP="009B4DC8">
      <w:pPr>
        <w:rPr>
          <w:lang w:val="en-CA"/>
        </w:rPr>
      </w:pPr>
    </w:p>
    <w:p w14:paraId="4FF17FFE" w14:textId="621FF4DB" w:rsidR="009B4DC8" w:rsidRPr="00F947CF" w:rsidRDefault="009B4DC8" w:rsidP="009B4DC8">
      <w:pPr>
        <w:rPr>
          <w:lang w:val="en-CA"/>
        </w:rPr>
      </w:pPr>
      <w:r w:rsidRPr="00F947CF">
        <w:rPr>
          <w:lang w:val="en-CA"/>
        </w:rPr>
        <w:t xml:space="preserve">PCard File mapping establish the mapping between Fixed </w:t>
      </w:r>
      <w:r w:rsidR="00AC40B2" w:rsidRPr="00F947CF">
        <w:rPr>
          <w:lang w:val="en-CA"/>
        </w:rPr>
        <w:t>Length</w:t>
      </w:r>
      <w:r w:rsidRPr="00F947CF">
        <w:rPr>
          <w:lang w:val="en-CA"/>
        </w:rPr>
        <w:t xml:space="preserve"> BSS files’ content and Moneris XML format file content. Refer to this document for more details.</w:t>
      </w:r>
    </w:p>
    <w:p w14:paraId="7EC81D38" w14:textId="77777777" w:rsidR="009B4DC8" w:rsidRPr="00F947CF" w:rsidRDefault="009B4DC8" w:rsidP="009B4DC8">
      <w:pPr>
        <w:rPr>
          <w:lang w:val="en-CA"/>
        </w:rPr>
      </w:pPr>
    </w:p>
    <w:p w14:paraId="5E15E767" w14:textId="77777777" w:rsidR="009B4DC8" w:rsidRPr="00F947CF" w:rsidRDefault="009B4DC8" w:rsidP="009B4DC8">
      <w:pPr>
        <w:rPr>
          <w:b/>
          <w:lang w:val="en-CA"/>
        </w:rPr>
      </w:pPr>
      <w:r w:rsidRPr="00F947CF">
        <w:rPr>
          <w:b/>
          <w:lang w:val="en-CA"/>
        </w:rPr>
        <w:t>Trailer Record Enrichment:</w:t>
      </w:r>
    </w:p>
    <w:p w14:paraId="095B3037" w14:textId="77777777" w:rsidR="009B4DC8" w:rsidRPr="00F947CF" w:rsidRDefault="009B4DC8" w:rsidP="009B4DC8">
      <w:pPr>
        <w:rPr>
          <w:lang w:val="en-CA"/>
        </w:rPr>
      </w:pPr>
    </w:p>
    <w:p w14:paraId="0A5560A3" w14:textId="70866B44" w:rsidR="009B4DC8" w:rsidRPr="00F947CF" w:rsidRDefault="009B4DC8" w:rsidP="00996F09">
      <w:pPr>
        <w:numPr>
          <w:ilvl w:val="0"/>
          <w:numId w:val="39"/>
        </w:numPr>
        <w:rPr>
          <w:lang w:val="en-CA"/>
        </w:rPr>
      </w:pPr>
      <w:r w:rsidRPr="00F947CF">
        <w:rPr>
          <w:lang w:val="en-CA"/>
        </w:rPr>
        <w:t xml:space="preserve">All records between header and trailer are treated as a Group. Entire group (no of </w:t>
      </w:r>
      <w:r w:rsidR="00AC40B2" w:rsidRPr="00F947CF">
        <w:rPr>
          <w:lang w:val="en-CA"/>
        </w:rPr>
        <w:t>transactions</w:t>
      </w:r>
      <w:r w:rsidRPr="00F947CF">
        <w:rPr>
          <w:lang w:val="en-CA"/>
        </w:rPr>
        <w:t>, TerminalId, Batch_TX_ID, header and Trailer record) are persisted in order to put it back in the response file.</w:t>
      </w:r>
    </w:p>
    <w:p w14:paraId="0868F89A" w14:textId="77777777" w:rsidR="009B4DC8" w:rsidRPr="00F947CF"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rsidRPr="00F947CF" w14:paraId="0275B12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E15E5F1" w14:textId="77777777" w:rsidR="009B4DC8" w:rsidRPr="00F947CF" w:rsidRDefault="009B4DC8" w:rsidP="00AE6234">
            <w:pPr>
              <w:rPr>
                <w:b/>
                <w:lang w:val="en-CA"/>
              </w:rPr>
            </w:pPr>
            <w:r w:rsidRPr="00F947CF">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692318A7" w14:textId="77777777" w:rsidR="009B4DC8" w:rsidRPr="00F947CF" w:rsidRDefault="009B4DC8" w:rsidP="00AE6234">
            <w:pPr>
              <w:rPr>
                <w:b/>
                <w:lang w:val="en-CA"/>
              </w:rPr>
            </w:pPr>
            <w:r w:rsidRPr="00F947CF">
              <w:rPr>
                <w:b/>
                <w:lang w:val="en-CA"/>
              </w:rPr>
              <w:t>Steps</w:t>
            </w:r>
          </w:p>
        </w:tc>
      </w:tr>
      <w:tr w:rsidR="009B4DC8" w:rsidRPr="00F947CF" w14:paraId="49D7EFC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81A3A59" w14:textId="77777777" w:rsidR="009B4DC8" w:rsidRPr="00F947CF" w:rsidRDefault="009B4DC8" w:rsidP="00AE6234">
            <w:pPr>
              <w:rPr>
                <w:lang w:val="en-CA"/>
              </w:rPr>
            </w:pPr>
            <w:r w:rsidRPr="00F947CF">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213D5AFA" w14:textId="77777777" w:rsidR="009B4DC8" w:rsidRPr="00F947CF" w:rsidRDefault="009B4DC8" w:rsidP="00AE6234">
            <w:pPr>
              <w:rPr>
                <w:lang w:val="en-CA"/>
              </w:rPr>
            </w:pPr>
            <w:r w:rsidRPr="00F947CF">
              <w:rPr>
                <w:lang w:val="en-CA"/>
              </w:rPr>
              <w:t>Take GroupTxVO which was created when received the header record.</w:t>
            </w:r>
          </w:p>
        </w:tc>
      </w:tr>
      <w:tr w:rsidR="009B4DC8" w:rsidRPr="00F947CF" w14:paraId="67A55DE0"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C167FA7" w14:textId="77777777" w:rsidR="009B4DC8" w:rsidRPr="00F947CF" w:rsidRDefault="009B4DC8" w:rsidP="00AE6234">
            <w:pPr>
              <w:ind w:left="360"/>
              <w:rPr>
                <w:lang w:val="en-CA"/>
              </w:rPr>
            </w:pPr>
            <w:r w:rsidRPr="00F947CF">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062C2C1F" w14:textId="4EFA4C64" w:rsidR="009B4DC8" w:rsidRPr="00F947CF" w:rsidRDefault="009B4DC8" w:rsidP="00AE6234">
            <w:pPr>
              <w:rPr>
                <w:lang w:val="en-CA"/>
              </w:rPr>
            </w:pPr>
            <w:r w:rsidRPr="00F947CF">
              <w:rPr>
                <w:lang w:val="en-CA"/>
              </w:rPr>
              <w:t xml:space="preserve">Count no of </w:t>
            </w:r>
            <w:r w:rsidR="00AC40B2" w:rsidRPr="00F947CF">
              <w:rPr>
                <w:lang w:val="en-CA"/>
              </w:rPr>
              <w:t>transactions</w:t>
            </w:r>
            <w:r w:rsidRPr="00F947CF">
              <w:rPr>
                <w:lang w:val="en-CA"/>
              </w:rPr>
              <w:t xml:space="preserve"> between header and Trailer record.</w:t>
            </w:r>
          </w:p>
        </w:tc>
      </w:tr>
      <w:tr w:rsidR="009B4DC8" w:rsidRPr="00F947CF" w14:paraId="4CC0C40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E0F588E" w14:textId="77777777" w:rsidR="009B4DC8" w:rsidRPr="00F947CF" w:rsidRDefault="009B4DC8" w:rsidP="00AE6234">
            <w:pPr>
              <w:ind w:left="360"/>
              <w:rPr>
                <w:lang w:val="en-CA"/>
              </w:rPr>
            </w:pPr>
            <w:r w:rsidRPr="00F947CF">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3DC514EE" w14:textId="77777777" w:rsidR="009B4DC8" w:rsidRPr="00F947CF" w:rsidRDefault="009B4DC8" w:rsidP="00AE6234">
            <w:pPr>
              <w:rPr>
                <w:lang w:val="en-CA"/>
              </w:rPr>
            </w:pPr>
            <w:r w:rsidRPr="00F947CF">
              <w:rPr>
                <w:lang w:val="en-CA"/>
              </w:rPr>
              <w:t>Store GroupInfo into BATCH_PAYMENT_TEMP table.</w:t>
            </w:r>
          </w:p>
        </w:tc>
      </w:tr>
    </w:tbl>
    <w:p w14:paraId="1A2D2B05" w14:textId="77777777" w:rsidR="009B4DC8" w:rsidRDefault="009B4DC8" w:rsidP="009B4DC8">
      <w:pPr>
        <w:ind w:left="720"/>
        <w:rPr>
          <w:lang w:val="en-CA"/>
        </w:rPr>
      </w:pPr>
    </w:p>
    <w:p w14:paraId="03A162AA" w14:textId="09B19FC0" w:rsidR="00D77B52" w:rsidRDefault="00D77B52" w:rsidP="00D77B52">
      <w:pPr>
        <w:pStyle w:val="Heading3"/>
        <w:numPr>
          <w:ilvl w:val="2"/>
          <w:numId w:val="2"/>
        </w:numPr>
        <w:rPr>
          <w:lang w:val="en-CA"/>
        </w:rPr>
      </w:pPr>
      <w:bookmarkStart w:id="1426" w:name="_Toc415568996"/>
      <w:r>
        <w:rPr>
          <w:lang w:val="en-CA"/>
        </w:rPr>
        <w:t>PCARD - New Layout Format For Moneris – CR0</w:t>
      </w:r>
      <w:r w:rsidR="00806E23">
        <w:rPr>
          <w:lang w:val="en-CA"/>
        </w:rPr>
        <w:t>29</w:t>
      </w:r>
      <w:bookmarkEnd w:id="1426"/>
    </w:p>
    <w:p w14:paraId="6152CF06" w14:textId="77777777" w:rsidR="00D77B52" w:rsidRPr="00704403" w:rsidRDefault="00D77B52" w:rsidP="00A8521C">
      <w:pPr>
        <w:rPr>
          <w:lang w:val="en-CA"/>
        </w:rPr>
      </w:pPr>
      <w:r w:rsidRPr="00704403">
        <w:rPr>
          <w:lang w:val="en-CA"/>
        </w:rPr>
        <w:t>As each PCardPmtTxVO object contains storeID and APIToken, GPS transforms the values as per processor format and write it to the output file, which is a XML file format.</w:t>
      </w:r>
    </w:p>
    <w:p w14:paraId="40DD0D05" w14:textId="77777777" w:rsidR="00D77B52" w:rsidRPr="00704403" w:rsidRDefault="00D77B52" w:rsidP="00D77B52">
      <w:pPr>
        <w:tabs>
          <w:tab w:val="left" w:pos="1128"/>
        </w:tabs>
        <w:ind w:left="720"/>
        <w:rPr>
          <w:lang w:val="en-CA"/>
        </w:rPr>
      </w:pPr>
      <w:r w:rsidRPr="00704403">
        <w:rPr>
          <w:lang w:val="en-CA"/>
        </w:rPr>
        <w:tab/>
      </w:r>
    </w:p>
    <w:p w14:paraId="7B494B9C" w14:textId="1661EFA0" w:rsidR="00D77B52" w:rsidRPr="00704403" w:rsidRDefault="00D77B52" w:rsidP="00A8521C">
      <w:pPr>
        <w:rPr>
          <w:lang w:val="en-CA"/>
        </w:rPr>
      </w:pPr>
      <w:r w:rsidRPr="00704403">
        <w:rPr>
          <w:lang w:val="en-CA"/>
        </w:rPr>
        <w:t xml:space="preserve">PCard File mapping establish the mapping between Fixed </w:t>
      </w:r>
      <w:r w:rsidR="00AC40B2" w:rsidRPr="00704403">
        <w:rPr>
          <w:lang w:val="en-CA"/>
        </w:rPr>
        <w:t>Length</w:t>
      </w:r>
      <w:r w:rsidRPr="00704403">
        <w:rPr>
          <w:lang w:val="en-CA"/>
        </w:rPr>
        <w:t xml:space="preserve"> BSS files’ content and Moneris XML format file content. Refer to this document for more details.</w:t>
      </w:r>
    </w:p>
    <w:p w14:paraId="45E694DC" w14:textId="77777777" w:rsidR="00D77B52" w:rsidRPr="00704403" w:rsidRDefault="00D77B52" w:rsidP="00D77B52">
      <w:pPr>
        <w:ind w:left="720"/>
        <w:rPr>
          <w:lang w:val="en-CA"/>
        </w:rPr>
      </w:pPr>
    </w:p>
    <w:p w14:paraId="39E9990F" w14:textId="77777777" w:rsidR="00D77B52" w:rsidRPr="00704403" w:rsidRDefault="00D77B52" w:rsidP="00D77B52">
      <w:pPr>
        <w:ind w:left="720"/>
        <w:rPr>
          <w:lang w:val="en-CA"/>
        </w:rPr>
      </w:pPr>
      <w:r w:rsidRPr="00704403">
        <w:rPr>
          <w:lang w:val="en-CA"/>
        </w:rPr>
        <w:t>New processor request format is given below:</w:t>
      </w:r>
    </w:p>
    <w:p w14:paraId="51A1A5D2" w14:textId="77777777" w:rsidR="00D77B52" w:rsidRPr="00704403" w:rsidRDefault="00D77B52" w:rsidP="00D77B52">
      <w:pPr>
        <w:ind w:left="720"/>
        <w:rPr>
          <w:lang w:val="en-CA"/>
        </w:rPr>
      </w:pPr>
      <w:r w:rsidRPr="00704403">
        <w:rPr>
          <w:lang w:val="en-CA"/>
        </w:rPr>
        <w:t>&lt;l23_batch&gt;</w:t>
      </w:r>
    </w:p>
    <w:p w14:paraId="41634D2B" w14:textId="77777777" w:rsidR="00D77B52" w:rsidRPr="00704403" w:rsidRDefault="00D77B52" w:rsidP="00D77B52">
      <w:pPr>
        <w:ind w:left="720"/>
        <w:rPr>
          <w:lang w:val="en-CA"/>
        </w:rPr>
      </w:pPr>
      <w:r w:rsidRPr="00704403">
        <w:rPr>
          <w:lang w:val="en-CA"/>
        </w:rPr>
        <w:tab/>
        <w:t>&lt;request&gt;</w:t>
      </w:r>
    </w:p>
    <w:p w14:paraId="19944955" w14:textId="77777777" w:rsidR="00D77B52" w:rsidRPr="00704403" w:rsidRDefault="00D77B52" w:rsidP="00D77B52">
      <w:pPr>
        <w:ind w:left="720"/>
        <w:rPr>
          <w:lang w:val="en-CA"/>
        </w:rPr>
      </w:pPr>
      <w:r w:rsidRPr="00704403">
        <w:rPr>
          <w:lang w:val="en-CA"/>
        </w:rPr>
        <w:tab/>
      </w:r>
      <w:r w:rsidRPr="00704403">
        <w:rPr>
          <w:lang w:val="en-CA"/>
        </w:rPr>
        <w:tab/>
        <w:t>&lt;store_id&gt;store1&lt;/store_id&gt;</w:t>
      </w:r>
    </w:p>
    <w:p w14:paraId="68CE0C21" w14:textId="77777777" w:rsidR="00D77B52" w:rsidRPr="00704403" w:rsidRDefault="00D77B52" w:rsidP="00D77B52">
      <w:pPr>
        <w:ind w:left="720"/>
        <w:rPr>
          <w:lang w:val="en-CA"/>
        </w:rPr>
      </w:pPr>
      <w:r w:rsidRPr="00704403">
        <w:rPr>
          <w:lang w:val="en-CA"/>
        </w:rPr>
        <w:tab/>
      </w:r>
      <w:r w:rsidRPr="00704403">
        <w:rPr>
          <w:lang w:val="en-CA"/>
        </w:rPr>
        <w:tab/>
        <w:t>&lt;api_token&gt;apitoken1&lt;/api_token&gt;</w:t>
      </w:r>
    </w:p>
    <w:p w14:paraId="43B44E6A" w14:textId="77777777" w:rsidR="00D77B52" w:rsidRPr="00704403" w:rsidRDefault="00D77B52" w:rsidP="00D77B52">
      <w:pPr>
        <w:ind w:left="720"/>
        <w:rPr>
          <w:lang w:val="en-CA"/>
        </w:rPr>
      </w:pPr>
      <w:r w:rsidRPr="00704403">
        <w:rPr>
          <w:lang w:val="en-CA"/>
        </w:rPr>
        <w:tab/>
      </w:r>
      <w:r w:rsidRPr="00704403">
        <w:rPr>
          <w:lang w:val="en-CA"/>
        </w:rPr>
        <w:tab/>
        <w:t>&lt;batch_l23purchase&gt;</w:t>
      </w:r>
    </w:p>
    <w:p w14:paraId="77311F1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&lt;order_id&gt;e1111d&lt;/order_id&gt;</w:t>
      </w:r>
    </w:p>
    <w:p w14:paraId="32825C0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&lt;cust_id&gt;12132&lt;/cust_id&gt;</w:t>
      </w:r>
    </w:p>
    <w:p w14:paraId="4E10FB2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&lt;amount&gt;100.00&lt;/amount&gt;</w:t>
      </w:r>
    </w:p>
    <w:p w14:paraId="7C8061C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&lt;pan&gt;42342&lt;/pan&gt;</w:t>
      </w:r>
    </w:p>
    <w:p w14:paraId="64351D1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&lt;expdate&gt;&lt;/expdate&gt;</w:t>
      </w:r>
    </w:p>
    <w:p w14:paraId="64A9BB91"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&lt;crypt_type&gt;&lt;/crypt_type&gt;</w:t>
      </w:r>
    </w:p>
    <w:p w14:paraId="5E8D9D1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&lt;addendum1&gt;</w:t>
      </w:r>
    </w:p>
    <w:p w14:paraId="79CF648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&lt;customer_code&gt;&lt;/customer_code&gt;</w:t>
      </w:r>
    </w:p>
    <w:p w14:paraId="2450503C"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&lt;discount_amount&gt;&lt;/discount_amount&gt;</w:t>
      </w:r>
    </w:p>
    <w:p w14:paraId="3822C25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&lt;freight_amount&gt;&lt;/freight_amount&gt;</w:t>
      </w:r>
    </w:p>
    <w:p w14:paraId="2885AA4B"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&lt;duty_amount&gt;&lt;/duty_amount&gt;</w:t>
      </w:r>
    </w:p>
    <w:p w14:paraId="2AE2C54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&lt;national_tax_amount&gt;&lt;/national_tax_amount&gt;</w:t>
      </w:r>
    </w:p>
    <w:p w14:paraId="58B814C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&lt;other_tax_amount&gt;&lt;/other_tax_amount&gt;</w:t>
      </w:r>
    </w:p>
    <w:p w14:paraId="29030A0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&lt;merchant_vat_no&gt;&lt;/merchant_vat_no&gt;</w:t>
      </w:r>
    </w:p>
    <w:p w14:paraId="74A3F37F"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&lt;customer_vat_no&gt;&lt;/customer_vat_no&gt;</w:t>
      </w:r>
    </w:p>
    <w:p w14:paraId="50C14A3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&lt;destination_zip&gt;&lt;/destination_zip&gt;</w:t>
      </w:r>
    </w:p>
    <w:p w14:paraId="224A172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&lt;ship_from_zip&gt;&lt;/ship_from_zip&gt;</w:t>
      </w:r>
    </w:p>
    <w:p w14:paraId="0F66D27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&lt;/addendum1&gt;</w:t>
      </w:r>
    </w:p>
    <w:p w14:paraId="76A5DC6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540530D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662F5E47" w14:textId="77777777" w:rsidR="00D77B52" w:rsidRPr="00704403" w:rsidRDefault="00D77B52" w:rsidP="00D77B52">
      <w:pPr>
        <w:ind w:left="720"/>
        <w:rPr>
          <w:lang w:val="fr-CA"/>
        </w:rPr>
      </w:pPr>
      <w:r w:rsidRPr="00704403">
        <w:rPr>
          <w:lang w:val="en-CA"/>
        </w:rPr>
        <w:lastRenderedPageBreak/>
        <w:tab/>
      </w:r>
      <w:r w:rsidRPr="00704403">
        <w:rPr>
          <w:lang w:val="en-CA"/>
        </w:rPr>
        <w:tab/>
      </w:r>
      <w:r w:rsidRPr="00704403">
        <w:rPr>
          <w:lang w:val="en-CA"/>
        </w:rPr>
        <w:tab/>
      </w:r>
      <w:r w:rsidRPr="00704403">
        <w:rPr>
          <w:lang w:val="en-CA"/>
        </w:rPr>
        <w:tab/>
      </w:r>
      <w:r w:rsidRPr="00704403">
        <w:rPr>
          <w:lang w:val="fr-CA"/>
        </w:rPr>
        <w:t>&lt;product_code&gt;&lt;/product_code&gt;</w:t>
      </w:r>
    </w:p>
    <w:p w14:paraId="4240B025"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46B259ED"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4330B4CF"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3E954FA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011C929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40300F5B"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0EC9FCDD"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75F6715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0A6611C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08C4178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65C70D3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20524D19" w14:textId="77777777" w:rsidR="00D77B52" w:rsidRPr="00704403" w:rsidRDefault="00D77B52" w:rsidP="00D77B52">
      <w:pPr>
        <w:ind w:left="720"/>
        <w:rPr>
          <w:lang w:val="fr-CA"/>
        </w:rPr>
      </w:pPr>
      <w:r w:rsidRPr="00704403">
        <w:rPr>
          <w:lang w:val="en-CA"/>
        </w:rPr>
        <w:tab/>
      </w:r>
      <w:r w:rsidRPr="00704403">
        <w:rPr>
          <w:lang w:val="en-CA"/>
        </w:rPr>
        <w:tab/>
      </w:r>
      <w:r w:rsidRPr="00704403">
        <w:rPr>
          <w:lang w:val="en-CA"/>
        </w:rPr>
        <w:tab/>
      </w:r>
      <w:r w:rsidRPr="00704403">
        <w:rPr>
          <w:lang w:val="en-CA"/>
        </w:rPr>
        <w:tab/>
      </w:r>
      <w:r w:rsidRPr="00704403">
        <w:rPr>
          <w:lang w:val="fr-CA"/>
        </w:rPr>
        <w:t>&lt;product_code&gt;&lt;/product_code&gt;</w:t>
      </w:r>
    </w:p>
    <w:p w14:paraId="10647D52"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7A285FF8"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79F69B3C"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04AE4D7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2DDE09F9"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3A315D17"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12CD07B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5EAD881D"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424BA6D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6B4B511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43724C19"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12DE4136" w14:textId="77777777" w:rsidR="00D77B52" w:rsidRPr="00704403" w:rsidRDefault="00D77B52" w:rsidP="00D77B52">
      <w:pPr>
        <w:ind w:left="720"/>
        <w:rPr>
          <w:lang w:val="fr-CA"/>
        </w:rPr>
      </w:pPr>
      <w:r w:rsidRPr="00704403">
        <w:rPr>
          <w:lang w:val="en-CA"/>
        </w:rPr>
        <w:tab/>
      </w:r>
      <w:r w:rsidRPr="00704403">
        <w:rPr>
          <w:lang w:val="en-CA"/>
        </w:rPr>
        <w:tab/>
      </w:r>
      <w:r w:rsidRPr="00704403">
        <w:rPr>
          <w:lang w:val="en-CA"/>
        </w:rPr>
        <w:tab/>
      </w:r>
      <w:r w:rsidRPr="00704403">
        <w:rPr>
          <w:lang w:val="en-CA"/>
        </w:rPr>
        <w:tab/>
      </w:r>
      <w:r w:rsidRPr="00704403">
        <w:rPr>
          <w:lang w:val="fr-CA"/>
        </w:rPr>
        <w:t>&lt;product_code&gt;&lt;/product_code&gt;</w:t>
      </w:r>
    </w:p>
    <w:p w14:paraId="73787E32"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708E2C3D"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1944058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61954FD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382469E8"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67FFC6B7"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5A7747B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2D077DF8"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13784CF1"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092C75B9" w14:textId="77777777" w:rsidR="00D77B52" w:rsidRPr="00704403" w:rsidRDefault="00D77B52" w:rsidP="00D77B52">
      <w:pPr>
        <w:ind w:left="720"/>
        <w:rPr>
          <w:lang w:val="en-CA"/>
        </w:rPr>
      </w:pPr>
      <w:r w:rsidRPr="00704403">
        <w:rPr>
          <w:lang w:val="en-CA"/>
        </w:rPr>
        <w:tab/>
      </w:r>
      <w:r w:rsidRPr="00704403">
        <w:rPr>
          <w:lang w:val="en-CA"/>
        </w:rPr>
        <w:tab/>
        <w:t>&lt;batch_l23purchase&gt;</w:t>
      </w:r>
    </w:p>
    <w:p w14:paraId="09ACE837" w14:textId="77777777" w:rsidR="00D77B52" w:rsidRPr="00704403" w:rsidRDefault="00D77B52" w:rsidP="00D77B52">
      <w:pPr>
        <w:ind w:left="720"/>
        <w:rPr>
          <w:lang w:val="en-CA"/>
        </w:rPr>
      </w:pPr>
      <w:r w:rsidRPr="00704403">
        <w:rPr>
          <w:lang w:val="en-CA"/>
        </w:rPr>
        <w:tab/>
        <w:t>&lt;/request&gt;</w:t>
      </w:r>
    </w:p>
    <w:p w14:paraId="49554DB0" w14:textId="77777777" w:rsidR="00D77B52" w:rsidRDefault="00D77B52" w:rsidP="00D77B52">
      <w:pPr>
        <w:rPr>
          <w:lang w:val="en-CA"/>
        </w:rPr>
      </w:pPr>
      <w:r w:rsidRPr="00704403">
        <w:rPr>
          <w:lang w:val="en-CA"/>
        </w:rPr>
        <w:t>&lt;/l23_batch&gt;</w:t>
      </w:r>
    </w:p>
    <w:p w14:paraId="68922C41" w14:textId="77777777" w:rsidR="00D77B52" w:rsidRDefault="00D77B52" w:rsidP="00D77B52">
      <w:pPr>
        <w:rPr>
          <w:lang w:val="en-CA"/>
        </w:rPr>
      </w:pPr>
    </w:p>
    <w:p w14:paraId="01050D99" w14:textId="77777777" w:rsidR="007F0770" w:rsidRDefault="007F0770" w:rsidP="00D77B52">
      <w:pPr>
        <w:rPr>
          <w:lang w:val="en-CA"/>
        </w:rPr>
      </w:pPr>
    </w:p>
    <w:p w14:paraId="39E7667F" w14:textId="77777777" w:rsidR="007F0770" w:rsidRDefault="007F0770" w:rsidP="00D77B52">
      <w:pPr>
        <w:rPr>
          <w:lang w:val="en-CA"/>
        </w:rPr>
      </w:pPr>
    </w:p>
    <w:p w14:paraId="7D53EDA7" w14:textId="77777777" w:rsidR="007F0770" w:rsidRDefault="007F0770" w:rsidP="00D77B52">
      <w:pPr>
        <w:rPr>
          <w:lang w:val="en-CA"/>
        </w:rPr>
      </w:pPr>
    </w:p>
    <w:p w14:paraId="17D10AF8" w14:textId="77777777" w:rsidR="007F0770" w:rsidRDefault="007F0770" w:rsidP="00D77B52">
      <w:pPr>
        <w:rPr>
          <w:lang w:val="en-CA"/>
        </w:rPr>
      </w:pPr>
    </w:p>
    <w:p w14:paraId="499E83C4" w14:textId="77777777" w:rsidR="007F0770" w:rsidRDefault="007F0770" w:rsidP="00D77B52">
      <w:pPr>
        <w:rPr>
          <w:lang w:val="en-CA"/>
        </w:rPr>
      </w:pPr>
    </w:p>
    <w:p w14:paraId="6131CE78" w14:textId="77777777" w:rsidR="007F0770" w:rsidRDefault="007F0770" w:rsidP="00D77B52">
      <w:pPr>
        <w:rPr>
          <w:lang w:val="en-CA"/>
        </w:rPr>
      </w:pPr>
    </w:p>
    <w:p w14:paraId="4ECAAA62" w14:textId="77777777" w:rsidR="007F0770" w:rsidRDefault="007F0770" w:rsidP="00D77B52">
      <w:pPr>
        <w:rPr>
          <w:lang w:val="en-CA"/>
        </w:rPr>
      </w:pPr>
    </w:p>
    <w:p w14:paraId="4FF754CE" w14:textId="77777777" w:rsidR="007F0770" w:rsidRDefault="007F0770" w:rsidP="00D77B52">
      <w:pPr>
        <w:rPr>
          <w:lang w:val="en-CA"/>
        </w:rPr>
      </w:pPr>
    </w:p>
    <w:p w14:paraId="5E7D4F8E" w14:textId="77777777" w:rsidR="007F0770" w:rsidRDefault="007F0770" w:rsidP="00D77B52">
      <w:pPr>
        <w:rPr>
          <w:lang w:val="en-CA"/>
        </w:rPr>
      </w:pPr>
    </w:p>
    <w:p w14:paraId="0861E9EF" w14:textId="77777777" w:rsidR="007F0770" w:rsidRDefault="007F0770" w:rsidP="00D77B52">
      <w:pPr>
        <w:rPr>
          <w:lang w:val="en-CA"/>
        </w:rPr>
      </w:pPr>
    </w:p>
    <w:p w14:paraId="2F582628" w14:textId="77777777" w:rsidR="007F0770" w:rsidRDefault="007F0770" w:rsidP="00D77B52">
      <w:pPr>
        <w:rPr>
          <w:lang w:val="en-CA"/>
        </w:rPr>
      </w:pPr>
    </w:p>
    <w:p w14:paraId="63BC8613" w14:textId="77777777" w:rsidR="007F0770" w:rsidRDefault="007F0770" w:rsidP="00D77B52">
      <w:pPr>
        <w:rPr>
          <w:lang w:val="en-CA"/>
        </w:rPr>
      </w:pPr>
    </w:p>
    <w:p w14:paraId="527073EC" w14:textId="77777777" w:rsidR="007F0770" w:rsidRDefault="007F0770" w:rsidP="00D77B52">
      <w:pPr>
        <w:rPr>
          <w:lang w:val="en-CA"/>
        </w:rPr>
      </w:pPr>
    </w:p>
    <w:p w14:paraId="3F1C0997" w14:textId="77777777" w:rsidR="007F0770" w:rsidRDefault="007F0770" w:rsidP="00D77B52">
      <w:pPr>
        <w:rPr>
          <w:lang w:val="en-CA"/>
        </w:rPr>
      </w:pPr>
    </w:p>
    <w:p w14:paraId="4AB8B937" w14:textId="5BBDBC68" w:rsidR="00D77B52" w:rsidRDefault="00D77B52" w:rsidP="00D77B52">
      <w:pPr>
        <w:pStyle w:val="Heading3"/>
        <w:numPr>
          <w:ilvl w:val="2"/>
          <w:numId w:val="2"/>
        </w:numPr>
        <w:rPr>
          <w:lang w:val="en-CA"/>
        </w:rPr>
      </w:pPr>
      <w:bookmarkStart w:id="1427" w:name="_Toc415568997"/>
      <w:r>
        <w:rPr>
          <w:lang w:val="en-CA"/>
        </w:rPr>
        <w:lastRenderedPageBreak/>
        <w:t>PCARD- New Layout Format From Moneris – CR0</w:t>
      </w:r>
      <w:r w:rsidR="00806E23">
        <w:rPr>
          <w:lang w:val="en-CA"/>
        </w:rPr>
        <w:t>29</w:t>
      </w:r>
      <w:bookmarkEnd w:id="1427"/>
    </w:p>
    <w:p w14:paraId="2BA659A2" w14:textId="77777777" w:rsidR="00D77B52" w:rsidRPr="00DA302B" w:rsidRDefault="00D77B52" w:rsidP="00D77B52">
      <w:pPr>
        <w:rPr>
          <w:lang w:val="en-CA" w:eastAsia="x-none"/>
        </w:rPr>
      </w:pPr>
    </w:p>
    <w:p w14:paraId="27C96FD9" w14:textId="77777777" w:rsidR="00D77B52" w:rsidRPr="00DA302B" w:rsidRDefault="00D77B52" w:rsidP="00D77B52">
      <w:pPr>
        <w:ind w:left="720"/>
        <w:rPr>
          <w:b/>
          <w:lang w:val="en-CA"/>
        </w:rPr>
      </w:pPr>
      <w:r w:rsidRPr="00DA302B">
        <w:rPr>
          <w:b/>
          <w:lang w:val="en-CA"/>
        </w:rPr>
        <w:t>Validation of Records:</w:t>
      </w:r>
    </w:p>
    <w:p w14:paraId="75D4A30F" w14:textId="77777777" w:rsidR="00D77B52" w:rsidRPr="00DA302B" w:rsidRDefault="00D77B52" w:rsidP="00D77B52">
      <w:pPr>
        <w:ind w:left="720"/>
        <w:rPr>
          <w:lang w:val="en-CA"/>
        </w:rPr>
      </w:pPr>
    </w:p>
    <w:p w14:paraId="79805E5F" w14:textId="1A096ACB" w:rsidR="00D77B52" w:rsidRPr="00DA302B" w:rsidRDefault="00D77B52" w:rsidP="00D77B52">
      <w:pPr>
        <w:ind w:left="720"/>
        <w:rPr>
          <w:lang w:val="en-CA"/>
        </w:rPr>
      </w:pPr>
      <w:r w:rsidRPr="00DA302B">
        <w:rPr>
          <w:lang w:val="en-CA"/>
        </w:rPr>
        <w:t xml:space="preserve">PCard File mapping establish the mapping between Fixed </w:t>
      </w:r>
      <w:r w:rsidR="00AC40B2" w:rsidRPr="00DA302B">
        <w:rPr>
          <w:lang w:val="en-CA"/>
        </w:rPr>
        <w:t>Length</w:t>
      </w:r>
      <w:r w:rsidRPr="00DA302B">
        <w:rPr>
          <w:lang w:val="en-CA"/>
        </w:rPr>
        <w:t xml:space="preserve"> BSS files’ content and Moneris XML format file content. Refer to this document for more details.</w:t>
      </w:r>
    </w:p>
    <w:p w14:paraId="4CB16051" w14:textId="77777777" w:rsidR="00D77B52" w:rsidRPr="00DA302B" w:rsidRDefault="00D77B52" w:rsidP="00D77B52">
      <w:pPr>
        <w:ind w:left="720"/>
        <w:rPr>
          <w:lang w:val="en-CA"/>
        </w:rPr>
      </w:pPr>
    </w:p>
    <w:p w14:paraId="4BC8DC5E" w14:textId="77777777" w:rsidR="00D77B52" w:rsidRPr="00DA302B" w:rsidRDefault="00D77B52" w:rsidP="00D77B52">
      <w:pPr>
        <w:ind w:left="720"/>
        <w:rPr>
          <w:lang w:val="en-CA"/>
        </w:rPr>
      </w:pPr>
      <w:r w:rsidRPr="00DA302B">
        <w:rPr>
          <w:lang w:val="en-CA"/>
        </w:rPr>
        <w:t>Response file from Moneris contains only TX records. Each TX records contain StoreID and APIToken. Format of the processor response is XML file format, which is given below.</w:t>
      </w:r>
    </w:p>
    <w:p w14:paraId="73BACCED" w14:textId="77777777" w:rsidR="00D77B52" w:rsidRPr="00DA302B" w:rsidRDefault="00D77B52" w:rsidP="00D77B52">
      <w:pPr>
        <w:ind w:left="720"/>
        <w:rPr>
          <w:lang w:val="en-CA"/>
        </w:rPr>
      </w:pPr>
    </w:p>
    <w:p w14:paraId="60548493" w14:textId="77777777" w:rsidR="00D77B52" w:rsidRPr="00DA302B" w:rsidRDefault="00D77B52" w:rsidP="00D77B52">
      <w:pPr>
        <w:ind w:left="720"/>
        <w:rPr>
          <w:lang w:val="en-CA"/>
        </w:rPr>
      </w:pPr>
      <w:r w:rsidRPr="00DA302B">
        <w:rPr>
          <w:lang w:val="en-CA"/>
        </w:rPr>
        <w:t>&lt;l23_batch&gt;</w:t>
      </w:r>
    </w:p>
    <w:p w14:paraId="256EEB92" w14:textId="77777777" w:rsidR="00D77B52" w:rsidRPr="00DA302B" w:rsidRDefault="00D77B52" w:rsidP="00D77B52">
      <w:pPr>
        <w:ind w:left="720"/>
        <w:rPr>
          <w:lang w:val="en-CA"/>
        </w:rPr>
      </w:pPr>
      <w:r w:rsidRPr="00DA302B">
        <w:rPr>
          <w:lang w:val="en-CA"/>
        </w:rPr>
        <w:tab/>
        <w:t>&lt;response&gt;</w:t>
      </w:r>
    </w:p>
    <w:p w14:paraId="2B5016A8" w14:textId="77777777" w:rsidR="00D77B52" w:rsidRPr="00DA302B" w:rsidRDefault="00D77B52" w:rsidP="00D77B52">
      <w:pPr>
        <w:ind w:left="720"/>
        <w:rPr>
          <w:lang w:val="en-CA"/>
        </w:rPr>
      </w:pPr>
      <w:r w:rsidRPr="00DA302B">
        <w:rPr>
          <w:lang w:val="en-CA"/>
        </w:rPr>
        <w:tab/>
      </w:r>
      <w:r w:rsidRPr="00DA302B">
        <w:rPr>
          <w:lang w:val="en-CA"/>
        </w:rPr>
        <w:tab/>
        <w:t>&lt;orig_request&gt;</w:t>
      </w:r>
    </w:p>
    <w:p w14:paraId="3A8203F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&lt;request&gt;</w:t>
      </w:r>
    </w:p>
    <w:p w14:paraId="28DF323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&lt;store_id&gt;&lt;/store_id&gt;</w:t>
      </w:r>
    </w:p>
    <w:p w14:paraId="15970C47"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&lt;api_token&gt;&lt;/api_token&gt;</w:t>
      </w:r>
    </w:p>
    <w:p w14:paraId="5EBEC98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&lt;batch_l23purchase&gt;</w:t>
      </w:r>
    </w:p>
    <w:p w14:paraId="5845E95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&lt;order_id&gt;&lt;/order_id&gt;</w:t>
      </w:r>
    </w:p>
    <w:p w14:paraId="0D15189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&lt;cust_id&gt;&lt;/cust_id&gt;</w:t>
      </w:r>
    </w:p>
    <w:p w14:paraId="7D5CB02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&lt;amount&gt;&lt;/amount&gt;</w:t>
      </w:r>
    </w:p>
    <w:p w14:paraId="67DF499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&lt;pan&gt;&lt;/pan&gt;</w:t>
      </w:r>
    </w:p>
    <w:p w14:paraId="7C18371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&lt;expdate&gt;&lt;/expdate&gt;</w:t>
      </w:r>
    </w:p>
    <w:p w14:paraId="480687DC"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&lt;crypt_type&gt;&lt;/crypt_type&gt;</w:t>
      </w:r>
    </w:p>
    <w:p w14:paraId="3D96CB3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&lt;addendum1&gt;</w:t>
      </w:r>
    </w:p>
    <w:p w14:paraId="5CFF54C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&lt;customer_code&gt;&lt;/customer_code&gt;</w:t>
      </w:r>
    </w:p>
    <w:p w14:paraId="4A640E90"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&lt;discount_amount&gt;&lt;/discount_amount&gt;</w:t>
      </w:r>
    </w:p>
    <w:p w14:paraId="7B8F93F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&lt;freight_amount&gt;&lt;/freight_amount&gt;</w:t>
      </w:r>
    </w:p>
    <w:p w14:paraId="4E2C228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&lt;duty_amount&gt;&lt;/duty_amount&gt;</w:t>
      </w:r>
    </w:p>
    <w:p w14:paraId="0E36618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&lt;national_tax_amount&gt;&lt;/national_tax_amount&gt;</w:t>
      </w:r>
    </w:p>
    <w:p w14:paraId="5747430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&lt;other_tax_amount&gt;&lt;/other_tax_amount&gt;</w:t>
      </w:r>
    </w:p>
    <w:p w14:paraId="63E2D04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&lt;merchant_vat_no&gt;&lt;/merchant_vat_no&gt;</w:t>
      </w:r>
    </w:p>
    <w:p w14:paraId="0F5D6693"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&lt;customer_vat_no&gt;&lt;/customer_vat_no&gt;</w:t>
      </w:r>
    </w:p>
    <w:p w14:paraId="0D34D80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&lt;destination_zip&gt;&lt;/destination_zip&gt;</w:t>
      </w:r>
    </w:p>
    <w:p w14:paraId="3F4FD74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&lt;ship_from_zip&gt;&lt;/ship_from_zip&gt;</w:t>
      </w:r>
    </w:p>
    <w:p w14:paraId="7502F07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&lt;/addendum1&gt;</w:t>
      </w:r>
    </w:p>
    <w:p w14:paraId="0CCF38F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04C8C5E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255DF469"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2076156C"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6D208954"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1441451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27045AA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6D165D3B"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0E0392D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3A2576C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4A49C7D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0B847B5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747D8D1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0F9A207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26DD4EBA"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1321FDF4"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1A183EF4"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2F33CACB" w14:textId="77777777" w:rsidR="00D77B52" w:rsidRPr="00DA302B" w:rsidRDefault="00D77B52" w:rsidP="00D77B52">
      <w:pPr>
        <w:ind w:left="720"/>
        <w:rPr>
          <w:lang w:val="en-CA"/>
        </w:rPr>
      </w:pPr>
      <w:r w:rsidRPr="00DA302B">
        <w:rPr>
          <w:lang w:val="en-CA"/>
        </w:rPr>
        <w:lastRenderedPageBreak/>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70F79167"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64921D7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54807003"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5E55F58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22B874F0"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196AE69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351C182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11D8457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30EE059B"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3659CC33"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2DFB7F8B"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2458C81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7D0211D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537286D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6BABF95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3F89558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12A2C42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094B06A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1E4ACDEC"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&lt;batch_l23purchase&gt;</w:t>
      </w:r>
    </w:p>
    <w:p w14:paraId="36CA926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&lt;/request&gt;</w:t>
      </w:r>
    </w:p>
    <w:p w14:paraId="145E5D32" w14:textId="77777777" w:rsidR="00D77B52" w:rsidRPr="00DA302B" w:rsidRDefault="00D77B52" w:rsidP="00D77B52">
      <w:pPr>
        <w:ind w:left="720"/>
        <w:rPr>
          <w:lang w:val="en-CA"/>
        </w:rPr>
      </w:pPr>
      <w:r w:rsidRPr="00DA302B">
        <w:rPr>
          <w:lang w:val="en-CA"/>
        </w:rPr>
        <w:tab/>
      </w:r>
      <w:r w:rsidRPr="00DA302B">
        <w:rPr>
          <w:lang w:val="en-CA"/>
        </w:rPr>
        <w:tab/>
        <w:t>&lt;/orig_request&gt;</w:t>
      </w:r>
    </w:p>
    <w:p w14:paraId="032A055C" w14:textId="77777777" w:rsidR="00D77B52" w:rsidRPr="00DA302B" w:rsidRDefault="00D77B52" w:rsidP="00D77B52">
      <w:pPr>
        <w:ind w:left="720"/>
        <w:rPr>
          <w:lang w:val="en-CA"/>
        </w:rPr>
      </w:pPr>
      <w:r w:rsidRPr="00DA302B">
        <w:rPr>
          <w:lang w:val="en-CA"/>
        </w:rPr>
        <w:tab/>
      </w:r>
      <w:r w:rsidRPr="00DA302B">
        <w:rPr>
          <w:lang w:val="en-CA"/>
        </w:rPr>
        <w:tab/>
        <w:t>&lt;receipt&gt;</w:t>
      </w:r>
    </w:p>
    <w:p w14:paraId="7E1C44C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&lt;ReceiptId&gt;&lt;/ReceiptId&gt;</w:t>
      </w:r>
    </w:p>
    <w:p w14:paraId="1D86920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&lt;ReferenceNum&gt;&lt;/ReferenceNum&gt;</w:t>
      </w:r>
    </w:p>
    <w:p w14:paraId="4E9C24BA"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fr-CA"/>
        </w:rPr>
        <w:t>&lt;ResponseCode&gt;&lt;/ResponseCode&gt;</w:t>
      </w:r>
    </w:p>
    <w:p w14:paraId="5739D0C8"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t>&lt;ISO&gt;&lt;/ISO&gt;</w:t>
      </w:r>
    </w:p>
    <w:p w14:paraId="600B60FF"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t>&lt;AuthCode&gt;&lt;/AuthCode&gt;</w:t>
      </w:r>
    </w:p>
    <w:p w14:paraId="2F94F665"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en-CA"/>
        </w:rPr>
        <w:t>&lt;TransTime&gt;&lt;/TransTime&gt;</w:t>
      </w:r>
    </w:p>
    <w:p w14:paraId="00BD5FC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&lt;TransDate&gt;&lt;/TransDate&gt;</w:t>
      </w:r>
    </w:p>
    <w:p w14:paraId="7C101C0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&lt;TransType&gt;&lt;/TransType&gt;</w:t>
      </w:r>
    </w:p>
    <w:p w14:paraId="110FFE0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&lt;Complete&gt;&lt;/Complete&gt;</w:t>
      </w:r>
    </w:p>
    <w:p w14:paraId="2D9039E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&lt;Message&gt;&lt;/Message&gt;</w:t>
      </w:r>
    </w:p>
    <w:p w14:paraId="110A9FC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&lt;TransAmount&gt;&lt;/TransAmount&gt;</w:t>
      </w:r>
    </w:p>
    <w:p w14:paraId="5FA039A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&lt;CardType&gt;&lt;/CardType&gt;</w:t>
      </w:r>
    </w:p>
    <w:p w14:paraId="20CFD95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&lt;TransID&gt;&lt;/TransID&gt;</w:t>
      </w:r>
    </w:p>
    <w:p w14:paraId="60D292A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&lt;TimedOut&gt;&lt;/TimedOut&gt;</w:t>
      </w:r>
    </w:p>
    <w:p w14:paraId="0950467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&lt;BankTotals&gt;&lt;/BankTotals&gt;</w:t>
      </w:r>
    </w:p>
    <w:p w14:paraId="67AD09F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&lt;Ticket&gt;&lt;/Ticket&gt;</w:t>
      </w:r>
    </w:p>
    <w:p w14:paraId="7465344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&lt;CorporateCard&gt;&lt;/CorporateCard&gt;</w:t>
      </w:r>
    </w:p>
    <w:p w14:paraId="6993944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&lt;MessageId&gt;&lt;/MessageId&gt;</w:t>
      </w:r>
    </w:p>
    <w:p w14:paraId="5DAC7E2C" w14:textId="77777777" w:rsidR="00D77B52" w:rsidRPr="00DA302B" w:rsidRDefault="00D77B52" w:rsidP="00D77B52">
      <w:pPr>
        <w:ind w:left="720"/>
        <w:rPr>
          <w:lang w:val="en-CA"/>
        </w:rPr>
      </w:pPr>
      <w:r w:rsidRPr="00DA302B">
        <w:rPr>
          <w:lang w:val="en-CA"/>
        </w:rPr>
        <w:tab/>
      </w:r>
      <w:r w:rsidRPr="00DA302B">
        <w:rPr>
          <w:lang w:val="en-CA"/>
        </w:rPr>
        <w:tab/>
        <w:t>&lt;/receipt&gt;</w:t>
      </w:r>
    </w:p>
    <w:p w14:paraId="3D714D07" w14:textId="77777777" w:rsidR="00D77B52" w:rsidRPr="00DA302B" w:rsidRDefault="00D77B52" w:rsidP="00D77B52">
      <w:pPr>
        <w:ind w:left="720"/>
        <w:rPr>
          <w:lang w:val="en-CA"/>
        </w:rPr>
      </w:pPr>
      <w:r w:rsidRPr="00DA302B">
        <w:rPr>
          <w:lang w:val="en-CA"/>
        </w:rPr>
        <w:tab/>
        <w:t>&lt;response&gt;</w:t>
      </w:r>
      <w:r w:rsidRPr="00DA302B">
        <w:rPr>
          <w:lang w:val="en-CA"/>
        </w:rPr>
        <w:tab/>
      </w:r>
    </w:p>
    <w:p w14:paraId="3EA4E6BA" w14:textId="77777777" w:rsidR="00D77B52" w:rsidRDefault="00D77B52" w:rsidP="00D77B52">
      <w:pPr>
        <w:rPr>
          <w:lang w:val="en-CA"/>
        </w:rPr>
      </w:pPr>
      <w:r w:rsidRPr="00DA302B">
        <w:rPr>
          <w:lang w:val="en-CA"/>
        </w:rPr>
        <w:t>&lt;/l23_batch&gt;</w:t>
      </w:r>
    </w:p>
    <w:p w14:paraId="68BBB1D0" w14:textId="77777777" w:rsidR="00D77B52" w:rsidRPr="00F947CF" w:rsidRDefault="00D77B52" w:rsidP="009B4DC8">
      <w:pPr>
        <w:ind w:left="720"/>
        <w:rPr>
          <w:lang w:val="en-CA"/>
        </w:rPr>
      </w:pPr>
    </w:p>
    <w:p w14:paraId="51D81690" w14:textId="77777777" w:rsidR="009B4DC8" w:rsidRPr="00F947CF" w:rsidRDefault="009B4DC8" w:rsidP="000531DA">
      <w:pPr>
        <w:pStyle w:val="Heading3"/>
        <w:numPr>
          <w:ilvl w:val="2"/>
          <w:numId w:val="2"/>
        </w:numPr>
      </w:pPr>
      <w:bookmarkStart w:id="1428" w:name="_Toc415568998"/>
      <w:r w:rsidRPr="00F947CF">
        <w:lastRenderedPageBreak/>
        <w:t>Sequence Diagrams for PCARD</w:t>
      </w:r>
      <w:bookmarkEnd w:id="1428"/>
    </w:p>
    <w:p w14:paraId="69E6718B" w14:textId="77777777" w:rsidR="009B4DC8" w:rsidRPr="000531DA" w:rsidRDefault="009B4DC8" w:rsidP="000531DA">
      <w:pPr>
        <w:pStyle w:val="Heading4"/>
        <w:numPr>
          <w:ilvl w:val="3"/>
          <w:numId w:val="2"/>
        </w:numPr>
        <w:rPr>
          <w:lang w:val="en-CA"/>
        </w:rPr>
      </w:pPr>
      <w:r w:rsidRPr="000531DA">
        <w:rPr>
          <w:lang w:val="en-CA"/>
        </w:rPr>
        <w:t>Pcard Header Record Validation</w:t>
      </w:r>
    </w:p>
    <w:p w14:paraId="489EDC87" w14:textId="77777777" w:rsidR="009B4DC8" w:rsidRPr="00F947CF" w:rsidRDefault="009B4DC8" w:rsidP="009B4DC8">
      <w:pPr>
        <w:rPr>
          <w:lang w:val="en-CA"/>
        </w:rPr>
      </w:pPr>
      <w:r w:rsidRPr="00F947CF">
        <w:rPr>
          <w:lang w:val="en-CA"/>
        </w:rPr>
        <w:object w:dxaOrig="9360" w:dyaOrig="8370" w14:anchorId="114F33B0">
          <v:shape id="_x0000_i1051" type="#_x0000_t75" style="width:469.5pt;height:417.75pt" o:ole="">
            <v:imagedata r:id="rId79" o:title=""/>
          </v:shape>
          <o:OLEObject Type="Embed" ProgID="Visio.Drawing.11" ShapeID="_x0000_i1051" DrawAspect="Content" ObjectID="_1489316673" r:id="rId80"/>
        </w:object>
      </w:r>
    </w:p>
    <w:p w14:paraId="117F0AA0" w14:textId="77777777" w:rsidR="009B4DC8" w:rsidRPr="00F947CF" w:rsidRDefault="009B4DC8" w:rsidP="009B4DC8">
      <w:pPr>
        <w:ind w:left="-567"/>
        <w:rPr>
          <w:lang w:val="en-CA"/>
        </w:rPr>
      </w:pPr>
    </w:p>
    <w:p w14:paraId="51C75EF6" w14:textId="77777777" w:rsidR="009B4DC8" w:rsidRPr="00F947CF" w:rsidRDefault="009B4DC8" w:rsidP="009B4DC8">
      <w:pPr>
        <w:ind w:left="-567"/>
        <w:rPr>
          <w:lang w:val="en-CA"/>
        </w:rPr>
      </w:pPr>
    </w:p>
    <w:p w14:paraId="6892DE1A" w14:textId="77777777" w:rsidR="009B4DC8" w:rsidRPr="00F947CF" w:rsidRDefault="009B4DC8" w:rsidP="009B4DC8">
      <w:pPr>
        <w:ind w:left="-567"/>
        <w:rPr>
          <w:lang w:val="en-CA"/>
        </w:rPr>
      </w:pPr>
    </w:p>
    <w:p w14:paraId="655F8A5F" w14:textId="77777777" w:rsidR="009B4DC8" w:rsidRPr="00F947CF" w:rsidRDefault="009B4DC8" w:rsidP="009B4DC8">
      <w:pPr>
        <w:ind w:left="-567"/>
        <w:rPr>
          <w:lang w:val="en-CA"/>
        </w:rPr>
      </w:pPr>
    </w:p>
    <w:p w14:paraId="1D4C532D" w14:textId="77777777" w:rsidR="009B4DC8" w:rsidRPr="00F947CF" w:rsidRDefault="009B4DC8" w:rsidP="009B4DC8">
      <w:pPr>
        <w:ind w:left="-567"/>
        <w:rPr>
          <w:lang w:val="en-CA"/>
        </w:rPr>
      </w:pPr>
    </w:p>
    <w:p w14:paraId="141FB812" w14:textId="77777777" w:rsidR="009B4DC8" w:rsidRPr="00F947CF" w:rsidRDefault="009B4DC8" w:rsidP="009B4DC8">
      <w:pPr>
        <w:ind w:left="-567"/>
        <w:rPr>
          <w:lang w:val="en-CA"/>
        </w:rPr>
      </w:pPr>
    </w:p>
    <w:p w14:paraId="1FE55266" w14:textId="77777777" w:rsidR="009B4DC8" w:rsidRPr="00F947CF" w:rsidRDefault="009B4DC8" w:rsidP="009B4DC8">
      <w:pPr>
        <w:ind w:left="-567"/>
        <w:rPr>
          <w:lang w:val="en-CA"/>
        </w:rPr>
      </w:pPr>
    </w:p>
    <w:p w14:paraId="3B96CDF3" w14:textId="77777777" w:rsidR="009B4DC8" w:rsidRPr="00F947CF" w:rsidRDefault="009B4DC8" w:rsidP="009B4DC8">
      <w:pPr>
        <w:ind w:left="-567"/>
        <w:rPr>
          <w:lang w:val="en-CA"/>
        </w:rPr>
      </w:pPr>
    </w:p>
    <w:p w14:paraId="2367B447" w14:textId="77777777" w:rsidR="009B4DC8" w:rsidRPr="00F947CF" w:rsidRDefault="009B4DC8" w:rsidP="009B4DC8">
      <w:pPr>
        <w:ind w:left="-567"/>
        <w:rPr>
          <w:lang w:val="en-CA"/>
        </w:rPr>
      </w:pPr>
    </w:p>
    <w:p w14:paraId="5C7BC8D4" w14:textId="77777777" w:rsidR="009B4DC8" w:rsidRPr="00F947CF" w:rsidRDefault="009B4DC8" w:rsidP="009B4DC8">
      <w:pPr>
        <w:widowControl/>
        <w:spacing w:line="240" w:lineRule="auto"/>
        <w:rPr>
          <w:rFonts w:ascii="Arial" w:hAnsi="Arial"/>
          <w:lang w:val="en-CA"/>
        </w:rPr>
      </w:pPr>
      <w:r w:rsidRPr="00F947CF">
        <w:rPr>
          <w:lang w:val="en-CA"/>
        </w:rPr>
        <w:br w:type="page"/>
      </w:r>
    </w:p>
    <w:p w14:paraId="13D46055" w14:textId="77777777" w:rsidR="009B4DC8" w:rsidRPr="000531DA" w:rsidRDefault="009B4DC8" w:rsidP="000531DA">
      <w:pPr>
        <w:pStyle w:val="Heading4"/>
        <w:numPr>
          <w:ilvl w:val="3"/>
          <w:numId w:val="2"/>
        </w:numPr>
        <w:rPr>
          <w:lang w:val="en-CA"/>
        </w:rPr>
      </w:pPr>
      <w:r w:rsidRPr="000531DA">
        <w:rPr>
          <w:lang w:val="en-CA"/>
        </w:rPr>
        <w:lastRenderedPageBreak/>
        <w:t>PCard Header Record Processing</w:t>
      </w:r>
    </w:p>
    <w:p w14:paraId="55806542" w14:textId="77777777" w:rsidR="009B4DC8" w:rsidRPr="00F947CF" w:rsidRDefault="009B4DC8" w:rsidP="009B4DC8">
      <w:pPr>
        <w:rPr>
          <w:lang w:val="en-CA"/>
        </w:rPr>
      </w:pPr>
    </w:p>
    <w:p w14:paraId="39B980A6" w14:textId="77777777" w:rsidR="009B4DC8" w:rsidRPr="00F947CF" w:rsidRDefault="009B4DC8" w:rsidP="009B4DC8">
      <w:pPr>
        <w:rPr>
          <w:b/>
          <w:lang w:val="en-CA"/>
        </w:rPr>
      </w:pPr>
      <w:r w:rsidRPr="00F947CF">
        <w:rPr>
          <w:lang w:val="en-CA"/>
        </w:rPr>
        <w:object w:dxaOrig="9345" w:dyaOrig="5145" w14:anchorId="267E8F1A">
          <v:shape id="_x0000_i1052" type="#_x0000_t75" style="width:468pt;height:256.5pt" o:ole="">
            <v:imagedata r:id="rId81" o:title=""/>
          </v:shape>
          <o:OLEObject Type="Embed" ProgID="Visio.Drawing.11" ShapeID="_x0000_i1052" DrawAspect="Content" ObjectID="_1489316674" r:id="rId82"/>
        </w:object>
      </w:r>
    </w:p>
    <w:p w14:paraId="1C893AD2" w14:textId="77777777" w:rsidR="009B4DC8" w:rsidRPr="00F947CF" w:rsidRDefault="009B4DC8" w:rsidP="009B4DC8">
      <w:pPr>
        <w:rPr>
          <w:lang w:val="en-CA"/>
        </w:rPr>
      </w:pPr>
    </w:p>
    <w:p w14:paraId="57A24DF3" w14:textId="77777777" w:rsidR="009B4DC8" w:rsidRPr="000531DA" w:rsidRDefault="009B4DC8" w:rsidP="000531DA">
      <w:pPr>
        <w:pStyle w:val="Heading4"/>
        <w:numPr>
          <w:ilvl w:val="3"/>
          <w:numId w:val="2"/>
        </w:numPr>
        <w:rPr>
          <w:lang w:val="en-CA"/>
        </w:rPr>
      </w:pPr>
      <w:r w:rsidRPr="000531DA">
        <w:rPr>
          <w:lang w:val="en-CA"/>
        </w:rPr>
        <w:t>PCard  Line Item Record Processing</w:t>
      </w:r>
    </w:p>
    <w:p w14:paraId="08953DF2" w14:textId="77777777" w:rsidR="009B4DC8" w:rsidRPr="00F947CF" w:rsidRDefault="009B4DC8" w:rsidP="009B4DC8">
      <w:pPr>
        <w:ind w:left="720"/>
        <w:rPr>
          <w:lang w:val="en-CA"/>
        </w:rPr>
      </w:pPr>
    </w:p>
    <w:p w14:paraId="60761825" w14:textId="77777777" w:rsidR="009B4DC8" w:rsidRPr="00F947CF" w:rsidRDefault="009B4DC8" w:rsidP="009B4DC8">
      <w:pPr>
        <w:rPr>
          <w:lang w:val="en-CA"/>
        </w:rPr>
      </w:pPr>
      <w:r w:rsidRPr="00F947CF">
        <w:rPr>
          <w:lang w:val="en-CA"/>
        </w:rPr>
        <w:object w:dxaOrig="9360" w:dyaOrig="5580" w14:anchorId="604499B5">
          <v:shape id="_x0000_i1053" type="#_x0000_t75" style="width:469.5pt;height:279.75pt" o:ole="">
            <v:imagedata r:id="rId83" o:title=""/>
          </v:shape>
          <o:OLEObject Type="Embed" ProgID="Visio.Drawing.11" ShapeID="_x0000_i1053" DrawAspect="Content" ObjectID="_1489316675" r:id="rId84"/>
        </w:object>
      </w:r>
    </w:p>
    <w:p w14:paraId="2D893C3A" w14:textId="77777777" w:rsidR="009B4DC8" w:rsidRPr="000531DA" w:rsidRDefault="009B4DC8" w:rsidP="000531DA">
      <w:pPr>
        <w:pStyle w:val="Heading4"/>
        <w:numPr>
          <w:ilvl w:val="3"/>
          <w:numId w:val="2"/>
        </w:numPr>
        <w:rPr>
          <w:lang w:val="en-CA"/>
        </w:rPr>
      </w:pPr>
      <w:r w:rsidRPr="000531DA">
        <w:rPr>
          <w:lang w:val="en-CA"/>
        </w:rPr>
        <w:lastRenderedPageBreak/>
        <w:t>PCard  Detail Item Record Processing</w:t>
      </w:r>
    </w:p>
    <w:p w14:paraId="04D84F6C" w14:textId="77777777" w:rsidR="009B4DC8" w:rsidRPr="00F947CF" w:rsidRDefault="009B4DC8" w:rsidP="009B4DC8">
      <w:pPr>
        <w:rPr>
          <w:lang w:val="en-CA"/>
        </w:rPr>
      </w:pPr>
    </w:p>
    <w:p w14:paraId="796B873F" w14:textId="77777777" w:rsidR="009B4DC8" w:rsidRDefault="009B4DC8" w:rsidP="009B4DC8">
      <w:pPr>
        <w:rPr>
          <w:lang w:val="en-CA"/>
        </w:rPr>
      </w:pPr>
      <w:r w:rsidRPr="00F947CF">
        <w:rPr>
          <w:lang w:val="en-CA"/>
        </w:rPr>
        <w:object w:dxaOrig="9360" w:dyaOrig="5580" w14:anchorId="42C9969C">
          <v:shape id="_x0000_i1054" type="#_x0000_t75" style="width:469.5pt;height:279.75pt" o:ole="">
            <v:imagedata r:id="rId85" o:title=""/>
          </v:shape>
          <o:OLEObject Type="Embed" ProgID="Visio.Drawing.11" ShapeID="_x0000_i1054" DrawAspect="Content" ObjectID="_1489316676" r:id="rId86"/>
        </w:object>
      </w:r>
    </w:p>
    <w:p w14:paraId="2D3071C0" w14:textId="77777777" w:rsidR="009B4DC8" w:rsidRPr="000531DA" w:rsidRDefault="009B4DC8" w:rsidP="000531DA">
      <w:pPr>
        <w:pStyle w:val="Heading4"/>
        <w:numPr>
          <w:ilvl w:val="3"/>
          <w:numId w:val="2"/>
        </w:numPr>
        <w:rPr>
          <w:lang w:val="en-CA"/>
        </w:rPr>
      </w:pPr>
      <w:r w:rsidRPr="000531DA">
        <w:rPr>
          <w:lang w:val="en-CA"/>
        </w:rPr>
        <w:t>PCard Trailer Record Processing</w:t>
      </w:r>
    </w:p>
    <w:p w14:paraId="3688A1F3" w14:textId="77777777" w:rsidR="009B4DC8" w:rsidRPr="00F947CF" w:rsidRDefault="009B4DC8" w:rsidP="009B4DC8">
      <w:pPr>
        <w:rPr>
          <w:lang w:val="en-CA"/>
        </w:rPr>
      </w:pPr>
    </w:p>
    <w:p w14:paraId="32B9C0E5" w14:textId="77777777" w:rsidR="009B4DC8" w:rsidRPr="00F947CF" w:rsidRDefault="009B4DC8" w:rsidP="009B4DC8">
      <w:pPr>
        <w:rPr>
          <w:lang w:val="en-CA"/>
        </w:rPr>
      </w:pPr>
      <w:r w:rsidRPr="00F947CF">
        <w:rPr>
          <w:lang w:val="en-CA"/>
        </w:rPr>
        <w:object w:dxaOrig="9360" w:dyaOrig="5745" w14:anchorId="4AA3C10D">
          <v:shape id="_x0000_i1055" type="#_x0000_t75" style="width:469.5pt;height:285.75pt" o:ole="">
            <v:imagedata r:id="rId87" o:title=""/>
          </v:shape>
          <o:OLEObject Type="Embed" ProgID="Visio.Drawing.11" ShapeID="_x0000_i1055" DrawAspect="Content" ObjectID="_1489316677" r:id="rId88"/>
        </w:object>
      </w:r>
    </w:p>
    <w:p w14:paraId="1B29CDF6" w14:textId="77777777" w:rsidR="009B4DC8" w:rsidRPr="000531DA" w:rsidRDefault="009B4DC8" w:rsidP="000531DA">
      <w:pPr>
        <w:pStyle w:val="Heading4"/>
        <w:numPr>
          <w:ilvl w:val="3"/>
          <w:numId w:val="2"/>
        </w:numPr>
        <w:rPr>
          <w:lang w:val="en-CA"/>
        </w:rPr>
      </w:pPr>
      <w:r w:rsidRPr="000531DA">
        <w:rPr>
          <w:lang w:val="en-CA"/>
        </w:rPr>
        <w:t>Response File Validation</w:t>
      </w:r>
    </w:p>
    <w:p w14:paraId="2DCF15C2" w14:textId="77777777" w:rsidR="009B4DC8" w:rsidRPr="00F947CF" w:rsidRDefault="009B4DC8" w:rsidP="009B4DC8">
      <w:pPr>
        <w:rPr>
          <w:lang w:val="en-CA"/>
        </w:rPr>
      </w:pPr>
      <w:r w:rsidRPr="00F947CF">
        <w:rPr>
          <w:lang w:val="en-CA"/>
        </w:rPr>
        <w:object w:dxaOrig="9345" w:dyaOrig="5310" w14:anchorId="0731FC86">
          <v:shape id="_x0000_i1056" type="#_x0000_t75" style="width:468pt;height:265.5pt" o:ole="">
            <v:imagedata r:id="rId89" o:title=""/>
          </v:shape>
          <o:OLEObject Type="Embed" ProgID="Visio.Drawing.11" ShapeID="_x0000_i1056" DrawAspect="Content" ObjectID="_1489316678" r:id="rId90"/>
        </w:object>
      </w:r>
    </w:p>
    <w:p w14:paraId="7C828093" w14:textId="77777777" w:rsidR="009B4DC8" w:rsidRPr="000531DA" w:rsidRDefault="009B4DC8" w:rsidP="000531DA">
      <w:pPr>
        <w:pStyle w:val="Heading4"/>
        <w:numPr>
          <w:ilvl w:val="3"/>
          <w:numId w:val="2"/>
        </w:numPr>
        <w:rPr>
          <w:lang w:val="en-CA"/>
        </w:rPr>
      </w:pPr>
      <w:r w:rsidRPr="000531DA">
        <w:rPr>
          <w:lang w:val="en-CA"/>
        </w:rPr>
        <w:t>Response File Processing</w:t>
      </w:r>
    </w:p>
    <w:p w14:paraId="358B8415" w14:textId="77777777" w:rsidR="009B4DC8" w:rsidRPr="00F947CF" w:rsidRDefault="009B4DC8" w:rsidP="009B4DC8">
      <w:pPr>
        <w:rPr>
          <w:lang w:val="en-CA"/>
        </w:rPr>
      </w:pPr>
    </w:p>
    <w:p w14:paraId="7501BC94" w14:textId="4456FD0F" w:rsidR="00280A1A" w:rsidRDefault="009B4DC8" w:rsidP="009B4DC8">
      <w:pPr>
        <w:widowControl/>
        <w:spacing w:line="240" w:lineRule="auto"/>
        <w:rPr>
          <w:lang w:val="en-CA"/>
        </w:rPr>
      </w:pPr>
      <w:r w:rsidRPr="00F947CF">
        <w:rPr>
          <w:lang w:val="en-CA"/>
        </w:rPr>
        <w:object w:dxaOrig="9360" w:dyaOrig="7200" w14:anchorId="23B14A44">
          <v:shape id="_x0000_i1057" type="#_x0000_t75" style="width:377.25pt;height:288.75pt" o:ole="">
            <v:imagedata r:id="rId91" o:title=""/>
          </v:shape>
          <o:OLEObject Type="Embed" ProgID="Visio.Drawing.11" ShapeID="_x0000_i1057" DrawAspect="Content" ObjectID="_1489316679" r:id="rId92"/>
        </w:object>
      </w:r>
      <w:r w:rsidR="00280A1A">
        <w:rPr>
          <w:lang w:val="en-CA"/>
        </w:rPr>
        <w:br w:type="page"/>
      </w:r>
    </w:p>
    <w:p w14:paraId="5A38D1F2" w14:textId="77777777" w:rsidR="00AE6234" w:rsidRDefault="00AE6234" w:rsidP="009B4DC8">
      <w:pPr>
        <w:widowControl/>
        <w:spacing w:line="240" w:lineRule="auto"/>
        <w:rPr>
          <w:lang w:val="en-CA"/>
        </w:rPr>
      </w:pPr>
    </w:p>
    <w:p w14:paraId="37FFC96C" w14:textId="77777777" w:rsidR="00AE6234" w:rsidRPr="00F3536A" w:rsidRDefault="00AE6234" w:rsidP="00AE6234">
      <w:pPr>
        <w:pStyle w:val="Heading3"/>
        <w:numPr>
          <w:ilvl w:val="2"/>
          <w:numId w:val="2"/>
        </w:numPr>
        <w:rPr>
          <w:lang w:val="en-CA"/>
        </w:rPr>
      </w:pPr>
      <w:bookmarkStart w:id="1429" w:name="_Toc415568999"/>
      <w:r w:rsidRPr="00F3536A">
        <w:rPr>
          <w:lang w:val="en-CA"/>
        </w:rPr>
        <w:t>Class Diagram Layers for PCARD flow</w:t>
      </w:r>
      <w:bookmarkEnd w:id="1429"/>
    </w:p>
    <w:p w14:paraId="6ADEF38C" w14:textId="77777777" w:rsidR="00AE6234" w:rsidRDefault="00AE6234" w:rsidP="00AE6234">
      <w:pPr>
        <w:rPr>
          <w:highlight w:val="lightGray"/>
          <w:lang w:val="en-CA"/>
        </w:rPr>
      </w:pPr>
    </w:p>
    <w:p w14:paraId="06322E5C" w14:textId="77777777" w:rsidR="00AE6234" w:rsidRDefault="00AE6234" w:rsidP="00AE6234">
      <w:pPr>
        <w:rPr>
          <w:highlight w:val="lightGray"/>
        </w:rPr>
      </w:pPr>
      <w:r w:rsidRPr="007E3C18">
        <w:rPr>
          <w:highlight w:val="lightGray"/>
        </w:rPr>
        <w:object w:dxaOrig="8400" w:dyaOrig="12225" w14:anchorId="4715B743">
          <v:shape id="_x0000_i1058" type="#_x0000_t75" style="width:398.25pt;height:582pt" o:ole="">
            <v:imagedata r:id="rId93" o:title=""/>
          </v:shape>
          <o:OLEObject Type="Embed" ProgID="Visio.Drawing.11" ShapeID="_x0000_i1058" DrawAspect="Content" ObjectID="_1489316680" r:id="rId94"/>
        </w:object>
      </w:r>
    </w:p>
    <w:p w14:paraId="4E29337F" w14:textId="77777777" w:rsidR="00AE6234" w:rsidRDefault="00AE6234" w:rsidP="00AE6234">
      <w:pPr>
        <w:rPr>
          <w:highlight w:val="lightGray"/>
        </w:rPr>
      </w:pPr>
    </w:p>
    <w:p w14:paraId="1DA97232" w14:textId="77777777" w:rsidR="00AE6234" w:rsidRPr="00AE2AFD" w:rsidRDefault="00AE6234" w:rsidP="00AE6234">
      <w:pPr>
        <w:rPr>
          <w:lang w:val="en-CA"/>
        </w:rPr>
      </w:pPr>
      <w:r w:rsidRPr="00AE2AFD">
        <w:rPr>
          <w:lang w:val="en-CA"/>
        </w:rPr>
        <w:lastRenderedPageBreak/>
        <w:t>Validation and Processing explained below are detailed in the SRS and Avalanche CR29 File mapping v1.8. No Charge Back processing to be implemented as per CR29 scope.</w:t>
      </w:r>
    </w:p>
    <w:p w14:paraId="088EA097" w14:textId="77777777" w:rsidR="00AE6234" w:rsidRPr="00AE2AFD" w:rsidRDefault="00AE6234" w:rsidP="00AE6234">
      <w:pPr>
        <w:ind w:firstLine="720"/>
        <w:rPr>
          <w:lang w:val="en-CA"/>
        </w:rPr>
      </w:pPr>
    </w:p>
    <w:p w14:paraId="62B36BB6" w14:textId="77777777" w:rsidR="00AE6234" w:rsidRPr="00AE2AFD" w:rsidRDefault="00AE6234" w:rsidP="00AE6234">
      <w:pPr>
        <w:ind w:firstLine="720"/>
        <w:rPr>
          <w:lang w:val="en-CA"/>
        </w:rPr>
      </w:pPr>
      <w:r w:rsidRPr="00AE2AFD">
        <w:rPr>
          <w:lang w:val="en-CA"/>
        </w:rPr>
        <w:t xml:space="preserve">The PCard flow’s business layer is comprised of the following Business objects: </w:t>
      </w:r>
    </w:p>
    <w:p w14:paraId="1838216D" w14:textId="77777777" w:rsidR="00AE6234" w:rsidRPr="00AE2AFD" w:rsidRDefault="00AE6234" w:rsidP="00AE6234">
      <w:pPr>
        <w:rPr>
          <w:lang w:val="en-CA"/>
        </w:rPr>
      </w:pPr>
    </w:p>
    <w:p w14:paraId="3C671330" w14:textId="77777777" w:rsidR="00AE6234" w:rsidRPr="00AE2AFD" w:rsidRDefault="00AE6234" w:rsidP="00996F09">
      <w:pPr>
        <w:numPr>
          <w:ilvl w:val="0"/>
          <w:numId w:val="21"/>
        </w:numPr>
        <w:ind w:left="1080"/>
        <w:rPr>
          <w:lang w:val="en-CA"/>
        </w:rPr>
      </w:pPr>
      <w:r w:rsidRPr="00AE2AFD">
        <w:rPr>
          <w:b/>
          <w:lang w:val="en-CA"/>
        </w:rPr>
        <w:t>PCardValidationBO</w:t>
      </w:r>
      <w:r w:rsidRPr="00AE2AFD">
        <w:rPr>
          <w:lang w:val="en-CA"/>
        </w:rPr>
        <w:t xml:space="preserve"> – Provides all the business logic for validation. Operations performed by this class are given below.</w:t>
      </w:r>
    </w:p>
    <w:p w14:paraId="5957E1F1" w14:textId="77777777" w:rsidR="00AE6234" w:rsidRPr="00AE2AFD" w:rsidRDefault="00AE6234" w:rsidP="00AE6234">
      <w:pPr>
        <w:pStyle w:val="ListParagraph0"/>
        <w:ind w:left="2880"/>
        <w:rPr>
          <w:lang w:val="en-CA"/>
        </w:rPr>
      </w:pPr>
    </w:p>
    <w:p w14:paraId="1B83BBA9" w14:textId="77777777" w:rsidR="00AE6234" w:rsidRPr="00AE2AFD" w:rsidRDefault="00AE6234" w:rsidP="00996F09">
      <w:pPr>
        <w:pStyle w:val="ListParagraph0"/>
        <w:numPr>
          <w:ilvl w:val="0"/>
          <w:numId w:val="22"/>
        </w:numPr>
        <w:rPr>
          <w:lang w:val="en-CA"/>
        </w:rPr>
      </w:pPr>
      <w:r w:rsidRPr="00AE2AFD">
        <w:rPr>
          <w:lang w:val="en-CA"/>
        </w:rPr>
        <w:t>Validate the record type. Valid values are 00, 01 and 99.</w:t>
      </w:r>
    </w:p>
    <w:p w14:paraId="27C30575" w14:textId="77777777" w:rsidR="00AE6234" w:rsidRPr="00AE2AFD" w:rsidRDefault="00AE6234" w:rsidP="00996F09">
      <w:pPr>
        <w:pStyle w:val="ListParagraph0"/>
        <w:numPr>
          <w:ilvl w:val="0"/>
          <w:numId w:val="22"/>
        </w:numPr>
        <w:rPr>
          <w:lang w:val="en-CA"/>
        </w:rPr>
      </w:pPr>
      <w:r w:rsidRPr="00AE2AFD">
        <w:rPr>
          <w:lang w:val="en-CA"/>
        </w:rPr>
        <w:t>File format validations</w:t>
      </w:r>
    </w:p>
    <w:p w14:paraId="7FB522C8" w14:textId="77777777" w:rsidR="00AE6234" w:rsidRPr="00AE2AFD" w:rsidRDefault="00AE6234" w:rsidP="00996F09">
      <w:pPr>
        <w:pStyle w:val="ListParagraph0"/>
        <w:numPr>
          <w:ilvl w:val="0"/>
          <w:numId w:val="22"/>
        </w:numPr>
        <w:rPr>
          <w:lang w:val="en-CA"/>
        </w:rPr>
      </w:pPr>
      <w:r w:rsidRPr="00AE2AFD">
        <w:rPr>
          <w:lang w:val="en-CA"/>
        </w:rPr>
        <w:t xml:space="preserve">Header, Trailer validation </w:t>
      </w:r>
    </w:p>
    <w:p w14:paraId="63044538" w14:textId="77777777" w:rsidR="00AE6234" w:rsidRPr="00AE2AFD" w:rsidRDefault="00AE6234" w:rsidP="00996F09">
      <w:pPr>
        <w:pStyle w:val="ListParagraph0"/>
        <w:numPr>
          <w:ilvl w:val="0"/>
          <w:numId w:val="22"/>
        </w:numPr>
        <w:rPr>
          <w:lang w:val="en-CA"/>
        </w:rPr>
      </w:pPr>
      <w:r w:rsidRPr="00AE2AFD">
        <w:rPr>
          <w:lang w:val="en-CA"/>
        </w:rPr>
        <w:t>Header, L3 record and Trailer validation</w:t>
      </w:r>
    </w:p>
    <w:p w14:paraId="35E06B35" w14:textId="77777777" w:rsidR="00AE6234" w:rsidRPr="00AE2AFD" w:rsidRDefault="00AE6234" w:rsidP="00996F09">
      <w:pPr>
        <w:pStyle w:val="ListParagraph0"/>
        <w:numPr>
          <w:ilvl w:val="0"/>
          <w:numId w:val="22"/>
        </w:numPr>
        <w:rPr>
          <w:lang w:val="en-CA"/>
        </w:rPr>
      </w:pPr>
      <w:r w:rsidRPr="00AE2AFD">
        <w:rPr>
          <w:lang w:val="en-CA"/>
        </w:rPr>
        <w:t>Header, L3,L1 records and Trailer validation</w:t>
      </w:r>
    </w:p>
    <w:p w14:paraId="7D7D9F60" w14:textId="77777777" w:rsidR="00AE6234" w:rsidRPr="00AE2AFD" w:rsidRDefault="00AE6234" w:rsidP="00996F09">
      <w:pPr>
        <w:pStyle w:val="ListParagraph0"/>
        <w:numPr>
          <w:ilvl w:val="0"/>
          <w:numId w:val="22"/>
        </w:numPr>
        <w:rPr>
          <w:lang w:val="en-CA"/>
        </w:rPr>
      </w:pPr>
      <w:r w:rsidRPr="00AE2AFD">
        <w:rPr>
          <w:lang w:val="en-CA"/>
        </w:rPr>
        <w:t>Header, L3, L1,L1 and Trailer validation</w:t>
      </w:r>
    </w:p>
    <w:p w14:paraId="57581EE2" w14:textId="77777777" w:rsidR="00AE6234" w:rsidRPr="00AE2AFD" w:rsidRDefault="00AE6234" w:rsidP="00996F09">
      <w:pPr>
        <w:pStyle w:val="ListParagraph0"/>
        <w:numPr>
          <w:ilvl w:val="0"/>
          <w:numId w:val="22"/>
        </w:numPr>
        <w:rPr>
          <w:lang w:val="en-CA"/>
        </w:rPr>
      </w:pPr>
      <w:r w:rsidRPr="00AE2AFD">
        <w:rPr>
          <w:lang w:val="en-CA"/>
        </w:rPr>
        <w:t>Input file is Fixed Length format then validate exact number characters in each line.</w:t>
      </w:r>
    </w:p>
    <w:p w14:paraId="6AA5AB6D" w14:textId="77777777" w:rsidR="00AE6234" w:rsidRPr="00AE2AFD" w:rsidRDefault="00AE6234" w:rsidP="00996F09">
      <w:pPr>
        <w:pStyle w:val="ListParagraph0"/>
        <w:numPr>
          <w:ilvl w:val="0"/>
          <w:numId w:val="22"/>
        </w:numPr>
        <w:rPr>
          <w:lang w:val="en-CA"/>
        </w:rPr>
      </w:pPr>
      <w:r w:rsidRPr="00AE2AFD">
        <w:rPr>
          <w:lang w:val="en-CA"/>
        </w:rPr>
        <w:t>Validate the unique Pre-Header per file (determining which credit card will be targeting the requested transaction in the file, Amex, Master or Visa)</w:t>
      </w:r>
    </w:p>
    <w:p w14:paraId="70AE60F1" w14:textId="77777777" w:rsidR="00AE6234" w:rsidRPr="00AE2AFD" w:rsidRDefault="00AE6234" w:rsidP="00996F09">
      <w:pPr>
        <w:pStyle w:val="ListParagraph0"/>
        <w:numPr>
          <w:ilvl w:val="0"/>
          <w:numId w:val="22"/>
        </w:numPr>
        <w:rPr>
          <w:lang w:val="en-CA"/>
        </w:rPr>
      </w:pPr>
      <w:r w:rsidRPr="00AE2AFD">
        <w:rPr>
          <w:lang w:val="en-CA"/>
        </w:rPr>
        <w:t>Validate each Header record have corresponding Trailer record.</w:t>
      </w:r>
    </w:p>
    <w:p w14:paraId="6CC9F06A" w14:textId="77777777" w:rsidR="00AE6234" w:rsidRPr="00AE2AFD" w:rsidRDefault="00AE6234" w:rsidP="00996F09">
      <w:pPr>
        <w:pStyle w:val="ListParagraph0"/>
        <w:numPr>
          <w:ilvl w:val="0"/>
          <w:numId w:val="22"/>
        </w:numPr>
        <w:rPr>
          <w:lang w:val="en-CA"/>
        </w:rPr>
      </w:pPr>
      <w:r w:rsidRPr="00AE2AFD">
        <w:rPr>
          <w:lang w:val="en-CA"/>
        </w:rPr>
        <w:t>TxType is purchase transaction. No need to determine TxType as in PACC flow</w:t>
      </w:r>
    </w:p>
    <w:p w14:paraId="1A18FDE2" w14:textId="77777777" w:rsidR="00AE6234" w:rsidRPr="00AE2AFD" w:rsidRDefault="00AE6234" w:rsidP="00996F09">
      <w:pPr>
        <w:pStyle w:val="ListParagraph0"/>
        <w:numPr>
          <w:ilvl w:val="0"/>
          <w:numId w:val="22"/>
        </w:numPr>
        <w:rPr>
          <w:lang w:val="en-CA"/>
        </w:rPr>
      </w:pPr>
      <w:r w:rsidRPr="00AE2AFD">
        <w:rPr>
          <w:lang w:val="en-CA"/>
        </w:rPr>
        <w:t>Retrieve the sequence number from PMT_SEQUENCE_NUMBER table by passing BSS_SOURCE_ID for the specific PCARD flow batch id  (There will be three (3) PCard flows as per scope of CR36)</w:t>
      </w:r>
    </w:p>
    <w:p w14:paraId="4BD085D1" w14:textId="77777777" w:rsidR="00AE6234" w:rsidRPr="00AE2AFD" w:rsidRDefault="00AE6234" w:rsidP="00996F09">
      <w:pPr>
        <w:pStyle w:val="ListParagraph0"/>
        <w:numPr>
          <w:ilvl w:val="0"/>
          <w:numId w:val="22"/>
        </w:numPr>
        <w:rPr>
          <w:lang w:val="en-CA"/>
        </w:rPr>
      </w:pPr>
      <w:r w:rsidRPr="00AE2AFD">
        <w:rPr>
          <w:lang w:val="en-CA"/>
        </w:rPr>
        <w:t>Validate the sequence number.</w:t>
      </w:r>
    </w:p>
    <w:p w14:paraId="19AA7E0B" w14:textId="77777777" w:rsidR="00AE6234" w:rsidRPr="00AE2AFD" w:rsidRDefault="00AE6234" w:rsidP="00996F09">
      <w:pPr>
        <w:pStyle w:val="ListParagraph0"/>
        <w:numPr>
          <w:ilvl w:val="0"/>
          <w:numId w:val="22"/>
        </w:numPr>
        <w:rPr>
          <w:lang w:val="en-CA"/>
        </w:rPr>
      </w:pPr>
      <w:r w:rsidRPr="00AE2AFD">
        <w:rPr>
          <w:lang w:val="en-CA"/>
        </w:rPr>
        <w:t>Retrieve the MerchantID from MERCHANT_INFO table by passing TERMINAL_ID.</w:t>
      </w:r>
    </w:p>
    <w:p w14:paraId="3CB21AAD" w14:textId="77777777" w:rsidR="00AE6234" w:rsidRPr="00AE2AFD" w:rsidRDefault="00AE6234" w:rsidP="00996F09">
      <w:pPr>
        <w:pStyle w:val="ListParagraph0"/>
        <w:numPr>
          <w:ilvl w:val="0"/>
          <w:numId w:val="22"/>
        </w:numPr>
        <w:rPr>
          <w:lang w:val="en-CA"/>
        </w:rPr>
      </w:pPr>
      <w:r w:rsidRPr="00AE2AFD">
        <w:rPr>
          <w:lang w:val="en-CA"/>
        </w:rPr>
        <w:t>Validate the MerchantID.</w:t>
      </w:r>
    </w:p>
    <w:p w14:paraId="17B63EE9" w14:textId="77777777" w:rsidR="00AE6234" w:rsidRPr="00AE2AFD" w:rsidRDefault="00AE6234" w:rsidP="00996F09">
      <w:pPr>
        <w:pStyle w:val="ListParagraph0"/>
        <w:numPr>
          <w:ilvl w:val="0"/>
          <w:numId w:val="22"/>
        </w:numPr>
        <w:rPr>
          <w:lang w:val="en-CA"/>
        </w:rPr>
      </w:pPr>
      <w:r w:rsidRPr="00AE2AFD">
        <w:rPr>
          <w:lang w:val="en-CA"/>
        </w:rPr>
        <w:t>Validate the processorID.</w:t>
      </w:r>
    </w:p>
    <w:p w14:paraId="45981EE0" w14:textId="77777777" w:rsidR="00AE6234" w:rsidRPr="00AE2AFD" w:rsidRDefault="00AE6234" w:rsidP="00AE6234">
      <w:pPr>
        <w:ind w:left="1080"/>
        <w:rPr>
          <w:lang w:val="en-CA"/>
        </w:rPr>
      </w:pPr>
    </w:p>
    <w:p w14:paraId="77E553FC" w14:textId="77777777" w:rsidR="00AE6234" w:rsidRPr="00AE2AFD" w:rsidRDefault="00AE6234" w:rsidP="00996F09">
      <w:pPr>
        <w:numPr>
          <w:ilvl w:val="0"/>
          <w:numId w:val="21"/>
        </w:numPr>
        <w:ind w:left="1080"/>
        <w:rPr>
          <w:lang w:val="en-CA"/>
        </w:rPr>
      </w:pPr>
      <w:r w:rsidRPr="00AE2AFD">
        <w:rPr>
          <w:b/>
          <w:lang w:val="en-CA"/>
        </w:rPr>
        <w:t>PCardProcessingBO</w:t>
      </w:r>
      <w:r w:rsidRPr="00AE2AFD">
        <w:rPr>
          <w:lang w:val="en-CA"/>
        </w:rPr>
        <w:t xml:space="preserve"> – provides all the business logics for handling payment processing. Operations performed by this class are given below.</w:t>
      </w:r>
    </w:p>
    <w:p w14:paraId="33D3D7DE" w14:textId="77777777" w:rsidR="00AE6234" w:rsidRPr="00AE2AFD" w:rsidRDefault="00AE6234" w:rsidP="00AE6234">
      <w:pPr>
        <w:ind w:left="2160"/>
        <w:rPr>
          <w:lang w:val="en-CA"/>
        </w:rPr>
      </w:pPr>
    </w:p>
    <w:p w14:paraId="610D3A16" w14:textId="77777777" w:rsidR="00AE6234" w:rsidRPr="00AE2AFD" w:rsidRDefault="00AE6234" w:rsidP="00996F09">
      <w:pPr>
        <w:numPr>
          <w:ilvl w:val="0"/>
          <w:numId w:val="23"/>
        </w:numPr>
        <w:rPr>
          <w:lang w:val="en-CA"/>
        </w:rPr>
      </w:pPr>
      <w:r w:rsidRPr="00AE2AFD">
        <w:rPr>
          <w:lang w:val="en-CA"/>
        </w:rPr>
        <w:t>Retrieve the MerchantID for enrichment.</w:t>
      </w:r>
    </w:p>
    <w:p w14:paraId="537A410C" w14:textId="77777777" w:rsidR="00AE6234" w:rsidRPr="00AE2AFD" w:rsidRDefault="00AE6234" w:rsidP="00996F09">
      <w:pPr>
        <w:numPr>
          <w:ilvl w:val="0"/>
          <w:numId w:val="23"/>
        </w:numPr>
        <w:rPr>
          <w:lang w:val="en-CA"/>
        </w:rPr>
      </w:pPr>
      <w:r w:rsidRPr="00AE2AFD">
        <w:rPr>
          <w:lang w:val="en-CA"/>
        </w:rPr>
        <w:t>GetGPSTRN for each transaction from GPSCore.</w:t>
      </w:r>
    </w:p>
    <w:p w14:paraId="141E4826" w14:textId="31A8AC11" w:rsidR="00AE6234" w:rsidRPr="00AE2AFD" w:rsidRDefault="00AE6234" w:rsidP="00996F09">
      <w:pPr>
        <w:numPr>
          <w:ilvl w:val="0"/>
          <w:numId w:val="23"/>
        </w:numPr>
        <w:rPr>
          <w:lang w:val="en-CA"/>
        </w:rPr>
      </w:pPr>
      <w:r w:rsidRPr="00AE2AFD">
        <w:rPr>
          <w:lang w:val="en-CA"/>
        </w:rPr>
        <w:t xml:space="preserve">Persist the Group information into BATCH_PAYMENT_TEMP table. </w:t>
      </w:r>
    </w:p>
    <w:p w14:paraId="68C284A9" w14:textId="77777777" w:rsidR="00AE6234" w:rsidRPr="00AE2AFD" w:rsidRDefault="00AE6234" w:rsidP="00996F09">
      <w:pPr>
        <w:numPr>
          <w:ilvl w:val="0"/>
          <w:numId w:val="23"/>
        </w:numPr>
        <w:rPr>
          <w:lang w:val="en-CA"/>
        </w:rPr>
      </w:pPr>
      <w:r w:rsidRPr="00AE2AFD">
        <w:rPr>
          <w:lang w:val="en-CA"/>
        </w:rPr>
        <w:t>Persist the TX information into the DB.  PCARD will persist the same information PACC flow persists. Below fields are persisted by GPS batch system while processing TX:</w:t>
      </w:r>
    </w:p>
    <w:p w14:paraId="096843B4" w14:textId="77777777" w:rsidR="00AE6234" w:rsidRPr="00AE2AFD" w:rsidRDefault="00AE6234" w:rsidP="00AE6234">
      <w:pPr>
        <w:ind w:left="1440"/>
        <w:rPr>
          <w:lang w:val="en-CA"/>
        </w:rPr>
      </w:pPr>
    </w:p>
    <w:tbl>
      <w:tblPr>
        <w:tblStyle w:val="TableGrid"/>
        <w:tblW w:w="0" w:type="auto"/>
        <w:tblInd w:w="1440" w:type="dxa"/>
        <w:tblLook w:val="04A0" w:firstRow="1" w:lastRow="0" w:firstColumn="1" w:lastColumn="0" w:noHBand="0" w:noVBand="1"/>
      </w:tblPr>
      <w:tblGrid>
        <w:gridCol w:w="4276"/>
        <w:gridCol w:w="3860"/>
      </w:tblGrid>
      <w:tr w:rsidR="00AE6234" w:rsidRPr="00AE2AFD" w14:paraId="00C0DF20"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7FFA10FA" w14:textId="77777777" w:rsidR="00AE6234" w:rsidRPr="00AE2AFD" w:rsidRDefault="00AE6234" w:rsidP="00AE6234">
            <w:pPr>
              <w:pStyle w:val="ListParagraph0"/>
              <w:ind w:left="0"/>
              <w:rPr>
                <w:rFonts w:asciiTheme="minorHAnsi" w:hAnsiTheme="minorHAnsi" w:cstheme="minorBidi"/>
                <w:b/>
                <w:bCs/>
              </w:rPr>
            </w:pPr>
            <w:r w:rsidRPr="00AE2AFD">
              <w:rPr>
                <w:rFonts w:asciiTheme="minorHAnsi" w:hAnsiTheme="minorHAnsi" w:cstheme="minorBidi"/>
                <w:b/>
                <w:bCs/>
              </w:rPr>
              <w:t>Field to persist</w:t>
            </w:r>
          </w:p>
        </w:tc>
        <w:tc>
          <w:tcPr>
            <w:tcW w:w="3860" w:type="dxa"/>
            <w:tcBorders>
              <w:top w:val="single" w:sz="4" w:space="0" w:color="auto"/>
              <w:left w:val="single" w:sz="4" w:space="0" w:color="auto"/>
              <w:bottom w:val="single" w:sz="4" w:space="0" w:color="auto"/>
              <w:right w:val="single" w:sz="4" w:space="0" w:color="auto"/>
            </w:tcBorders>
            <w:hideMark/>
          </w:tcPr>
          <w:p w14:paraId="376A36B0" w14:textId="77777777" w:rsidR="00AE6234" w:rsidRPr="00AE2AFD" w:rsidRDefault="00AE6234" w:rsidP="00AE6234">
            <w:pPr>
              <w:pStyle w:val="ListParagraph0"/>
              <w:ind w:left="0"/>
              <w:rPr>
                <w:rFonts w:asciiTheme="minorHAnsi" w:hAnsiTheme="minorHAnsi" w:cstheme="minorBidi"/>
                <w:b/>
                <w:bCs/>
              </w:rPr>
            </w:pPr>
            <w:r w:rsidRPr="00AE2AFD">
              <w:rPr>
                <w:rFonts w:asciiTheme="minorHAnsi" w:hAnsiTheme="minorHAnsi" w:cstheme="minorBidi"/>
                <w:b/>
                <w:bCs/>
              </w:rPr>
              <w:t>Origin of the information (Field) to persist from IDD PCARD document</w:t>
            </w:r>
          </w:p>
        </w:tc>
      </w:tr>
      <w:tr w:rsidR="00AE6234" w:rsidRPr="00AE2AFD" w14:paraId="72C0A9DB"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023C724C" w14:textId="77777777" w:rsidR="00AE6234" w:rsidRPr="00AE2AFD" w:rsidRDefault="00AE6234" w:rsidP="00996F09">
            <w:pPr>
              <w:numPr>
                <w:ilvl w:val="0"/>
                <w:numId w:val="24"/>
              </w:numPr>
              <w:ind w:left="360"/>
              <w:rPr>
                <w:rFonts w:ascii="Calibri" w:eastAsiaTheme="minorHAnsi" w:hAnsi="Calibri"/>
                <w:sz w:val="22"/>
                <w:szCs w:val="22"/>
              </w:rPr>
            </w:pPr>
            <w:r w:rsidRPr="00AE2AFD">
              <w:t>GPSTRN</w:t>
            </w:r>
          </w:p>
        </w:tc>
        <w:tc>
          <w:tcPr>
            <w:tcW w:w="3860" w:type="dxa"/>
            <w:tcBorders>
              <w:top w:val="single" w:sz="4" w:space="0" w:color="auto"/>
              <w:left w:val="single" w:sz="4" w:space="0" w:color="auto"/>
              <w:bottom w:val="single" w:sz="4" w:space="0" w:color="auto"/>
              <w:right w:val="single" w:sz="4" w:space="0" w:color="auto"/>
            </w:tcBorders>
            <w:hideMark/>
          </w:tcPr>
          <w:p w14:paraId="63F96C67" w14:textId="77777777" w:rsidR="00AE6234" w:rsidRPr="00AE2AFD" w:rsidRDefault="00AE6234" w:rsidP="00AE6234">
            <w:r w:rsidRPr="00AE2AFD">
              <w:t>PCARD-SND-L1-GPS-TRAN-ID</w:t>
            </w:r>
          </w:p>
        </w:tc>
      </w:tr>
      <w:tr w:rsidR="00AE6234" w:rsidRPr="00AE2AFD" w14:paraId="6D42A973"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4412081" w14:textId="77777777" w:rsidR="00AE6234" w:rsidRPr="00AE2AFD" w:rsidRDefault="00AE6234" w:rsidP="00996F09">
            <w:pPr>
              <w:numPr>
                <w:ilvl w:val="0"/>
                <w:numId w:val="24"/>
              </w:numPr>
              <w:ind w:left="360"/>
              <w:rPr>
                <w:rFonts w:ascii="Calibri" w:eastAsiaTheme="minorHAnsi" w:hAnsi="Calibri"/>
                <w:sz w:val="22"/>
                <w:szCs w:val="22"/>
              </w:rPr>
            </w:pPr>
            <w:r w:rsidRPr="00AE2AFD">
              <w:t>BSS_SOURCE</w:t>
            </w:r>
          </w:p>
        </w:tc>
        <w:tc>
          <w:tcPr>
            <w:tcW w:w="3860" w:type="dxa"/>
            <w:tcBorders>
              <w:top w:val="single" w:sz="4" w:space="0" w:color="auto"/>
              <w:left w:val="single" w:sz="4" w:space="0" w:color="auto"/>
              <w:bottom w:val="single" w:sz="4" w:space="0" w:color="auto"/>
              <w:right w:val="single" w:sz="4" w:space="0" w:color="auto"/>
            </w:tcBorders>
            <w:hideMark/>
          </w:tcPr>
          <w:p w14:paraId="3188EEEC" w14:textId="77777777" w:rsidR="00AE6234" w:rsidRPr="00AE2AFD" w:rsidRDefault="00AE6234" w:rsidP="00AE6234">
            <w:r w:rsidRPr="00AE2AFD">
              <w:t>Derived from file name and should match in BSS SOURCE table</w:t>
            </w:r>
          </w:p>
        </w:tc>
      </w:tr>
      <w:tr w:rsidR="00AE6234" w:rsidRPr="00AE2AFD" w14:paraId="4EDC1C30"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316B9930" w14:textId="77777777" w:rsidR="00AE6234" w:rsidRPr="00AE2AFD" w:rsidRDefault="00AE6234" w:rsidP="00996F09">
            <w:pPr>
              <w:numPr>
                <w:ilvl w:val="0"/>
                <w:numId w:val="24"/>
              </w:numPr>
              <w:ind w:left="360"/>
              <w:rPr>
                <w:rFonts w:ascii="Calibri" w:eastAsiaTheme="minorHAnsi" w:hAnsi="Calibri"/>
                <w:sz w:val="22"/>
                <w:szCs w:val="22"/>
              </w:rPr>
            </w:pPr>
            <w:r w:rsidRPr="00AE2AFD">
              <w:t>FileName</w:t>
            </w:r>
          </w:p>
        </w:tc>
        <w:tc>
          <w:tcPr>
            <w:tcW w:w="3860" w:type="dxa"/>
            <w:tcBorders>
              <w:top w:val="single" w:sz="4" w:space="0" w:color="auto"/>
              <w:left w:val="single" w:sz="4" w:space="0" w:color="auto"/>
              <w:bottom w:val="single" w:sz="4" w:space="0" w:color="auto"/>
              <w:right w:val="single" w:sz="4" w:space="0" w:color="auto"/>
            </w:tcBorders>
            <w:hideMark/>
          </w:tcPr>
          <w:p w14:paraId="07E09C62" w14:textId="77777777" w:rsidR="00AE6234" w:rsidRPr="00AE2AFD" w:rsidRDefault="00AE6234" w:rsidP="00AE6234">
            <w:r w:rsidRPr="00AE2AFD">
              <w:t>Input file name</w:t>
            </w:r>
          </w:p>
        </w:tc>
      </w:tr>
      <w:tr w:rsidR="00AE6234" w:rsidRPr="00AE2AFD" w14:paraId="6AE7FA79"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D324D4E" w14:textId="77777777" w:rsidR="00AE6234" w:rsidRPr="00AE2AFD" w:rsidRDefault="00AE6234" w:rsidP="00996F09">
            <w:pPr>
              <w:numPr>
                <w:ilvl w:val="0"/>
                <w:numId w:val="24"/>
              </w:numPr>
              <w:ind w:left="360"/>
              <w:rPr>
                <w:rFonts w:ascii="Calibri" w:eastAsiaTheme="minorHAnsi" w:hAnsi="Calibri"/>
                <w:sz w:val="22"/>
                <w:szCs w:val="22"/>
              </w:rPr>
            </w:pPr>
            <w:r w:rsidRPr="00AE2AFD">
              <w:t>BSS_TX_ID</w:t>
            </w:r>
          </w:p>
        </w:tc>
        <w:tc>
          <w:tcPr>
            <w:tcW w:w="3860" w:type="dxa"/>
            <w:tcBorders>
              <w:top w:val="single" w:sz="4" w:space="0" w:color="auto"/>
              <w:left w:val="single" w:sz="4" w:space="0" w:color="auto"/>
              <w:bottom w:val="single" w:sz="4" w:space="0" w:color="auto"/>
              <w:right w:val="single" w:sz="4" w:space="0" w:color="auto"/>
            </w:tcBorders>
            <w:hideMark/>
          </w:tcPr>
          <w:p w14:paraId="3DCC8A72" w14:textId="77777777" w:rsidR="00AE6234" w:rsidRPr="00AE2AFD" w:rsidRDefault="00AE6234" w:rsidP="00AE6234">
            <w:r w:rsidRPr="00AE2AFD">
              <w:t>PCARD-SND-L3-REF-NUM ,PCARD-SND-L1-REF-NO</w:t>
            </w:r>
          </w:p>
        </w:tc>
      </w:tr>
      <w:tr w:rsidR="00AE6234" w:rsidRPr="00AE2AFD" w14:paraId="14241C3B"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080E399" w14:textId="77777777" w:rsidR="00AE6234" w:rsidRPr="00AE2AFD" w:rsidRDefault="00AE6234" w:rsidP="00996F09">
            <w:pPr>
              <w:numPr>
                <w:ilvl w:val="0"/>
                <w:numId w:val="24"/>
              </w:numPr>
              <w:ind w:left="360"/>
              <w:rPr>
                <w:rFonts w:ascii="Calibri" w:eastAsiaTheme="minorHAnsi" w:hAnsi="Calibri"/>
                <w:sz w:val="22"/>
                <w:szCs w:val="22"/>
              </w:rPr>
            </w:pPr>
            <w:r w:rsidRPr="00AE2AFD">
              <w:t>TX_TYPE</w:t>
            </w:r>
          </w:p>
        </w:tc>
        <w:tc>
          <w:tcPr>
            <w:tcW w:w="3860" w:type="dxa"/>
            <w:tcBorders>
              <w:top w:val="single" w:sz="4" w:space="0" w:color="auto"/>
              <w:left w:val="single" w:sz="4" w:space="0" w:color="auto"/>
              <w:bottom w:val="single" w:sz="4" w:space="0" w:color="auto"/>
              <w:right w:val="single" w:sz="4" w:space="0" w:color="auto"/>
            </w:tcBorders>
            <w:hideMark/>
          </w:tcPr>
          <w:p w14:paraId="4BA85726" w14:textId="77777777" w:rsidR="00AE6234" w:rsidRPr="00AE2AFD" w:rsidRDefault="00AE6234" w:rsidP="00AE6234">
            <w:r w:rsidRPr="00AE2AFD">
              <w:t>PCARD-SND--L1-TRANS-TYPE</w:t>
            </w:r>
          </w:p>
        </w:tc>
      </w:tr>
      <w:tr w:rsidR="00AE6234" w:rsidRPr="00AE2AFD" w14:paraId="44A258A3"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485BCB97" w14:textId="77777777" w:rsidR="00AE6234" w:rsidRPr="00AE2AFD" w:rsidRDefault="00AE6234" w:rsidP="00996F09">
            <w:pPr>
              <w:numPr>
                <w:ilvl w:val="0"/>
                <w:numId w:val="24"/>
              </w:numPr>
              <w:ind w:left="360"/>
              <w:rPr>
                <w:rFonts w:ascii="Calibri" w:eastAsiaTheme="minorHAnsi" w:hAnsi="Calibri"/>
                <w:sz w:val="22"/>
                <w:szCs w:val="22"/>
              </w:rPr>
            </w:pPr>
            <w:r w:rsidRPr="00AE2AFD">
              <w:t>CONTEXT_ATTRIBUTES</w:t>
            </w:r>
          </w:p>
        </w:tc>
        <w:tc>
          <w:tcPr>
            <w:tcW w:w="3860" w:type="dxa"/>
            <w:tcBorders>
              <w:top w:val="single" w:sz="4" w:space="0" w:color="auto"/>
              <w:left w:val="single" w:sz="4" w:space="0" w:color="auto"/>
              <w:bottom w:val="single" w:sz="4" w:space="0" w:color="auto"/>
              <w:right w:val="single" w:sz="4" w:space="0" w:color="auto"/>
            </w:tcBorders>
            <w:hideMark/>
          </w:tcPr>
          <w:p w14:paraId="049E36A0" w14:textId="77777777" w:rsidR="00AE6234" w:rsidRPr="00AE2AFD" w:rsidRDefault="00AE6234" w:rsidP="00AE6234">
            <w:r w:rsidRPr="00AE2AFD">
              <w:t>PCARD-SND-HDR-TERMINAL-ID</w:t>
            </w:r>
          </w:p>
        </w:tc>
      </w:tr>
      <w:tr w:rsidR="00AE6234" w:rsidRPr="00AE2AFD" w14:paraId="3E3588E4"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32F4E1E" w14:textId="77777777" w:rsidR="00AE6234" w:rsidRPr="00AE2AFD" w:rsidRDefault="00AE6234" w:rsidP="00996F09">
            <w:pPr>
              <w:numPr>
                <w:ilvl w:val="0"/>
                <w:numId w:val="24"/>
              </w:numPr>
              <w:ind w:left="360"/>
              <w:rPr>
                <w:rFonts w:ascii="Calibri" w:eastAsiaTheme="minorHAnsi" w:hAnsi="Calibri"/>
                <w:sz w:val="22"/>
                <w:szCs w:val="22"/>
              </w:rPr>
            </w:pPr>
            <w:r w:rsidRPr="00AE2AFD">
              <w:t>PROCESSOR_ID</w:t>
            </w:r>
          </w:p>
        </w:tc>
        <w:tc>
          <w:tcPr>
            <w:tcW w:w="3860" w:type="dxa"/>
            <w:tcBorders>
              <w:top w:val="single" w:sz="4" w:space="0" w:color="auto"/>
              <w:left w:val="single" w:sz="4" w:space="0" w:color="auto"/>
              <w:bottom w:val="single" w:sz="4" w:space="0" w:color="auto"/>
              <w:right w:val="single" w:sz="4" w:space="0" w:color="auto"/>
            </w:tcBorders>
            <w:hideMark/>
          </w:tcPr>
          <w:p w14:paraId="68D493C3" w14:textId="77777777" w:rsidR="00AE6234" w:rsidRPr="00AE2AFD" w:rsidRDefault="00AE6234" w:rsidP="00AE6234">
            <w:r w:rsidRPr="00AE2AFD">
              <w:t>Derived from Merchant info using Terminal_id</w:t>
            </w:r>
          </w:p>
        </w:tc>
      </w:tr>
      <w:tr w:rsidR="00AE6234" w:rsidRPr="00AE2AFD" w14:paraId="64362529"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6D15FA2" w14:textId="77777777" w:rsidR="00AE6234" w:rsidRPr="00AE2AFD" w:rsidRDefault="00AE6234" w:rsidP="00996F09">
            <w:pPr>
              <w:numPr>
                <w:ilvl w:val="0"/>
                <w:numId w:val="24"/>
              </w:numPr>
              <w:ind w:left="360"/>
              <w:rPr>
                <w:rFonts w:ascii="Calibri" w:eastAsiaTheme="minorHAnsi" w:hAnsi="Calibri"/>
                <w:sz w:val="22"/>
                <w:szCs w:val="22"/>
              </w:rPr>
            </w:pPr>
            <w:r w:rsidRPr="00AE2AFD">
              <w:t>AMOUNT</w:t>
            </w:r>
          </w:p>
        </w:tc>
        <w:tc>
          <w:tcPr>
            <w:tcW w:w="3860" w:type="dxa"/>
            <w:tcBorders>
              <w:top w:val="single" w:sz="4" w:space="0" w:color="auto"/>
              <w:left w:val="single" w:sz="4" w:space="0" w:color="auto"/>
              <w:bottom w:val="single" w:sz="4" w:space="0" w:color="auto"/>
              <w:right w:val="single" w:sz="4" w:space="0" w:color="auto"/>
            </w:tcBorders>
            <w:hideMark/>
          </w:tcPr>
          <w:p w14:paraId="494E844C" w14:textId="77777777" w:rsidR="00AE6234" w:rsidRPr="00AE2AFD" w:rsidRDefault="00AE6234" w:rsidP="00AE6234">
            <w:r w:rsidRPr="00AE2AFD">
              <w:t>PCARD-SND-L3-TX-AMT</w:t>
            </w:r>
          </w:p>
        </w:tc>
      </w:tr>
      <w:tr w:rsidR="00AE6234" w:rsidRPr="00AE2AFD" w14:paraId="2AC3A998"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0C3C6FAA" w14:textId="77777777" w:rsidR="00AE6234" w:rsidRPr="00AE2AFD" w:rsidRDefault="00AE6234" w:rsidP="00996F09">
            <w:pPr>
              <w:numPr>
                <w:ilvl w:val="0"/>
                <w:numId w:val="24"/>
              </w:numPr>
              <w:ind w:left="360"/>
              <w:rPr>
                <w:rFonts w:ascii="Calibri" w:eastAsiaTheme="minorHAnsi" w:hAnsi="Calibri"/>
                <w:sz w:val="22"/>
                <w:szCs w:val="22"/>
              </w:rPr>
            </w:pPr>
            <w:r w:rsidRPr="00AE2AFD">
              <w:t>ACCOUNT_NUMBER</w:t>
            </w:r>
          </w:p>
        </w:tc>
        <w:tc>
          <w:tcPr>
            <w:tcW w:w="3860" w:type="dxa"/>
            <w:tcBorders>
              <w:top w:val="single" w:sz="4" w:space="0" w:color="auto"/>
              <w:left w:val="single" w:sz="4" w:space="0" w:color="auto"/>
              <w:bottom w:val="single" w:sz="4" w:space="0" w:color="auto"/>
              <w:right w:val="single" w:sz="4" w:space="0" w:color="auto"/>
            </w:tcBorders>
            <w:hideMark/>
          </w:tcPr>
          <w:p w14:paraId="0594711A" w14:textId="77777777" w:rsidR="00AE6234" w:rsidRPr="00AE2AFD" w:rsidRDefault="00AE6234" w:rsidP="00AE6234">
            <w:r w:rsidRPr="00AE2AFD">
              <w:t>PCARD-SND-L1-ACCT-NO</w:t>
            </w:r>
          </w:p>
        </w:tc>
      </w:tr>
      <w:tr w:rsidR="00AE6234" w:rsidRPr="00AE2AFD" w14:paraId="78BF3324"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F4DFA12" w14:textId="77777777" w:rsidR="00AE6234" w:rsidRPr="00AE2AFD" w:rsidRDefault="00AE6234" w:rsidP="00996F09">
            <w:pPr>
              <w:numPr>
                <w:ilvl w:val="0"/>
                <w:numId w:val="24"/>
              </w:numPr>
              <w:ind w:left="360"/>
              <w:rPr>
                <w:rFonts w:ascii="Calibri" w:eastAsiaTheme="minorHAnsi" w:hAnsi="Calibri"/>
                <w:sz w:val="22"/>
                <w:szCs w:val="22"/>
              </w:rPr>
            </w:pPr>
            <w:r w:rsidRPr="00AE2AFD">
              <w:t>BATCH_ONLINE_FLAG</w:t>
            </w:r>
          </w:p>
        </w:tc>
        <w:tc>
          <w:tcPr>
            <w:tcW w:w="3860" w:type="dxa"/>
            <w:tcBorders>
              <w:top w:val="single" w:sz="4" w:space="0" w:color="auto"/>
              <w:left w:val="single" w:sz="4" w:space="0" w:color="auto"/>
              <w:bottom w:val="single" w:sz="4" w:space="0" w:color="auto"/>
              <w:right w:val="single" w:sz="4" w:space="0" w:color="auto"/>
            </w:tcBorders>
            <w:hideMark/>
          </w:tcPr>
          <w:p w14:paraId="5D7F53D0" w14:textId="77777777" w:rsidR="00AE6234" w:rsidRPr="00AE2AFD" w:rsidRDefault="00AE6234" w:rsidP="00AE6234">
            <w:r w:rsidRPr="00AE2AFD">
              <w:t>B - Batch , O - Online</w:t>
            </w:r>
          </w:p>
        </w:tc>
      </w:tr>
    </w:tbl>
    <w:p w14:paraId="5A19F173" w14:textId="77777777" w:rsidR="00AE6234" w:rsidRPr="00AE2AFD" w:rsidRDefault="00AE6234" w:rsidP="00AE6234">
      <w:pPr>
        <w:ind w:left="1440"/>
        <w:rPr>
          <w:lang w:val="en-CA"/>
        </w:rPr>
      </w:pPr>
    </w:p>
    <w:p w14:paraId="3050AEE8" w14:textId="77777777" w:rsidR="00AE6234" w:rsidRPr="00AE2AFD" w:rsidRDefault="00AE6234" w:rsidP="00996F09">
      <w:pPr>
        <w:numPr>
          <w:ilvl w:val="0"/>
          <w:numId w:val="23"/>
        </w:numPr>
        <w:rPr>
          <w:lang w:val="en-CA"/>
        </w:rPr>
      </w:pPr>
      <w:r w:rsidRPr="00AE2AFD">
        <w:rPr>
          <w:lang w:val="en-CA"/>
        </w:rPr>
        <w:t xml:space="preserve">Updating the TX information into the DB while processing the response file. Below fields are </w:t>
      </w:r>
      <w:r w:rsidRPr="00AE2AFD">
        <w:rPr>
          <w:lang w:val="en-CA"/>
        </w:rPr>
        <w:lastRenderedPageBreak/>
        <w:t>updated.</w:t>
      </w:r>
    </w:p>
    <w:p w14:paraId="2252C3DD" w14:textId="77777777" w:rsidR="00AE6234" w:rsidRPr="00AE2AFD" w:rsidRDefault="00AE6234" w:rsidP="00996F09">
      <w:pPr>
        <w:numPr>
          <w:ilvl w:val="1"/>
          <w:numId w:val="25"/>
        </w:numPr>
        <w:rPr>
          <w:lang w:val="en-CA"/>
        </w:rPr>
      </w:pPr>
      <w:r w:rsidRPr="00AE2AFD">
        <w:rPr>
          <w:lang w:val="en-CA"/>
        </w:rPr>
        <w:t>REFRENCE_NUMBER</w:t>
      </w:r>
    </w:p>
    <w:p w14:paraId="5C30B6FF" w14:textId="77777777" w:rsidR="00AE6234" w:rsidRPr="00AE2AFD" w:rsidRDefault="00AE6234" w:rsidP="00996F09">
      <w:pPr>
        <w:numPr>
          <w:ilvl w:val="1"/>
          <w:numId w:val="25"/>
        </w:numPr>
        <w:rPr>
          <w:lang w:val="en-CA"/>
        </w:rPr>
      </w:pPr>
      <w:r w:rsidRPr="00AE2AFD">
        <w:rPr>
          <w:lang w:val="en-CA"/>
        </w:rPr>
        <w:t>GPS_CODE</w:t>
      </w:r>
    </w:p>
    <w:p w14:paraId="53E939F0" w14:textId="77777777" w:rsidR="00AE6234" w:rsidRPr="00AE2AFD" w:rsidRDefault="00AE6234" w:rsidP="00996F09">
      <w:pPr>
        <w:numPr>
          <w:ilvl w:val="1"/>
          <w:numId w:val="25"/>
        </w:numPr>
        <w:rPr>
          <w:lang w:val="en-CA"/>
        </w:rPr>
      </w:pPr>
      <w:r w:rsidRPr="00AE2AFD">
        <w:rPr>
          <w:lang w:val="en-CA"/>
        </w:rPr>
        <w:t>AUTH_CODE</w:t>
      </w:r>
    </w:p>
    <w:p w14:paraId="35609C35" w14:textId="77777777" w:rsidR="00AE6234" w:rsidRPr="00AE2AFD" w:rsidRDefault="00AE6234" w:rsidP="00996F09">
      <w:pPr>
        <w:numPr>
          <w:ilvl w:val="1"/>
          <w:numId w:val="25"/>
        </w:numPr>
        <w:rPr>
          <w:lang w:val="en-CA"/>
        </w:rPr>
      </w:pPr>
      <w:r w:rsidRPr="00AE2AFD">
        <w:rPr>
          <w:lang w:val="en-CA"/>
        </w:rPr>
        <w:t>TXN_NUMBER</w:t>
      </w:r>
    </w:p>
    <w:p w14:paraId="565565EF" w14:textId="77777777" w:rsidR="00AE6234" w:rsidRPr="00AE2AFD" w:rsidRDefault="00AE6234" w:rsidP="00AE6234">
      <w:pPr>
        <w:ind w:left="2520"/>
        <w:rPr>
          <w:lang w:val="en-CA"/>
        </w:rPr>
      </w:pPr>
    </w:p>
    <w:p w14:paraId="25346302" w14:textId="77777777" w:rsidR="00AE6234" w:rsidRDefault="00AE6234" w:rsidP="00AE6234">
      <w:pPr>
        <w:rPr>
          <w:highlight w:val="lightGray"/>
        </w:rPr>
      </w:pPr>
      <w:r w:rsidRPr="00AE2AFD">
        <w:rPr>
          <w:lang w:val="en-CA"/>
        </w:rPr>
        <w:t>PCardReportGenerationBO – provides the business logic for handling for report generation.</w:t>
      </w:r>
    </w:p>
    <w:p w14:paraId="65C70DC1" w14:textId="77777777" w:rsidR="00AE6234" w:rsidRPr="00515491" w:rsidRDefault="00AE6234" w:rsidP="00AE6234">
      <w:pPr>
        <w:pStyle w:val="Heading3"/>
        <w:numPr>
          <w:ilvl w:val="2"/>
          <w:numId w:val="2"/>
        </w:numPr>
        <w:rPr>
          <w:lang w:val="en-CA"/>
        </w:rPr>
      </w:pPr>
      <w:bookmarkStart w:id="1430" w:name="_Toc415569000"/>
      <w:r w:rsidRPr="00515491">
        <w:rPr>
          <w:lang w:val="en-CA"/>
        </w:rPr>
        <w:t>GPS Batch Value Objects for PCARD flow</w:t>
      </w:r>
      <w:bookmarkEnd w:id="1430"/>
    </w:p>
    <w:p w14:paraId="206790A3" w14:textId="77777777" w:rsidR="00AE6234" w:rsidRDefault="00AE6234" w:rsidP="00AE6234">
      <w:pPr>
        <w:rPr>
          <w:highlight w:val="lightGray"/>
          <w:lang w:val="en-CA"/>
        </w:rPr>
      </w:pPr>
    </w:p>
    <w:p w14:paraId="402489CB" w14:textId="77777777" w:rsidR="00AE6234" w:rsidRDefault="00AE6234" w:rsidP="00AE6234">
      <w:pPr>
        <w:rPr>
          <w:lang w:val="en-CA"/>
        </w:rPr>
      </w:pPr>
      <w:r w:rsidRPr="007E3C18">
        <w:rPr>
          <w:highlight w:val="lightGray"/>
        </w:rPr>
        <w:object w:dxaOrig="9345" w:dyaOrig="7785" w14:anchorId="272455E4">
          <v:shape id="_x0000_i1059" type="#_x0000_t75" style="width:468pt;height:390.75pt" o:ole="">
            <v:imagedata r:id="rId95" o:title=""/>
          </v:shape>
          <o:OLEObject Type="Embed" ProgID="Visio.Drawing.11" ShapeID="_x0000_i1059" DrawAspect="Content" ObjectID="_1489316681" r:id="rId96"/>
        </w:object>
      </w:r>
    </w:p>
    <w:p w14:paraId="5C19065B" w14:textId="77777777" w:rsidR="00AE6234" w:rsidRDefault="00AE6234" w:rsidP="009B4DC8">
      <w:pPr>
        <w:widowControl/>
        <w:spacing w:line="240" w:lineRule="auto"/>
        <w:rPr>
          <w:rFonts w:ascii="Arial" w:hAnsi="Arial"/>
          <w:b/>
          <w:lang w:val="en-CA"/>
        </w:rPr>
      </w:pPr>
    </w:p>
    <w:p w14:paraId="5C356157" w14:textId="77777777" w:rsidR="000531DA" w:rsidRDefault="000531DA" w:rsidP="000531DA">
      <w:pPr>
        <w:ind w:left="720"/>
        <w:rPr>
          <w:lang w:val="en-CA"/>
        </w:rPr>
      </w:pPr>
    </w:p>
    <w:p w14:paraId="0B1A3B9B" w14:textId="77777777" w:rsidR="000531DA" w:rsidRDefault="000531DA" w:rsidP="009B4DC8">
      <w:pPr>
        <w:widowControl/>
        <w:spacing w:line="240" w:lineRule="auto"/>
        <w:rPr>
          <w:rFonts w:ascii="Arial" w:hAnsi="Arial"/>
          <w:b/>
          <w:lang w:val="en-CA"/>
        </w:rPr>
      </w:pPr>
    </w:p>
    <w:p w14:paraId="7501BF2D" w14:textId="77777777" w:rsidR="00280A1A" w:rsidRDefault="00280A1A" w:rsidP="00280A1A">
      <w:pPr>
        <w:rPr>
          <w:lang w:val="en-CA"/>
        </w:rPr>
      </w:pPr>
      <w:bookmarkStart w:id="1431" w:name="_Toc370837459"/>
      <w:bookmarkStart w:id="1432" w:name="_Toc370919763"/>
      <w:bookmarkStart w:id="1433" w:name="_Toc370921668"/>
      <w:bookmarkStart w:id="1434" w:name="_Toc379900460"/>
      <w:bookmarkStart w:id="1435" w:name="_Toc379900461"/>
      <w:bookmarkStart w:id="1436" w:name="_Toc370132014"/>
      <w:bookmarkStart w:id="1437" w:name="_Toc370132201"/>
      <w:bookmarkStart w:id="1438" w:name="_Toc370132561"/>
      <w:bookmarkEnd w:id="1420"/>
      <w:bookmarkEnd w:id="1421"/>
      <w:bookmarkEnd w:id="1431"/>
      <w:bookmarkEnd w:id="1432"/>
      <w:bookmarkEnd w:id="1433"/>
      <w:bookmarkEnd w:id="1434"/>
      <w:bookmarkEnd w:id="1435"/>
      <w:bookmarkEnd w:id="1436"/>
      <w:bookmarkEnd w:id="1437"/>
      <w:bookmarkEnd w:id="1438"/>
    </w:p>
    <w:p w14:paraId="7501BF2E" w14:textId="77777777" w:rsidR="00280A1A" w:rsidRDefault="00280A1A" w:rsidP="00280A1A">
      <w:pPr>
        <w:widowControl/>
        <w:spacing w:line="240" w:lineRule="auto"/>
      </w:pPr>
      <w:bookmarkStart w:id="1439" w:name="_Ref377286171"/>
    </w:p>
    <w:p w14:paraId="7501C0E2" w14:textId="6749A048" w:rsidR="00280A1A" w:rsidRDefault="00280A1A" w:rsidP="00280A1A">
      <w:pPr>
        <w:rPr>
          <w:lang w:val="en-CA"/>
        </w:rPr>
      </w:pPr>
    </w:p>
    <w:p w14:paraId="17FE3271" w14:textId="446B0CD5" w:rsidR="004D678F" w:rsidRPr="004D678F" w:rsidRDefault="00677A54" w:rsidP="004D678F">
      <w:pPr>
        <w:pStyle w:val="Heading2"/>
        <w:numPr>
          <w:ilvl w:val="1"/>
          <w:numId w:val="2"/>
        </w:numPr>
      </w:pPr>
      <w:bookmarkStart w:id="1440" w:name="_Toc415569001"/>
      <w:bookmarkStart w:id="1441" w:name="_Toc381364258"/>
      <w:r>
        <w:rPr>
          <w:lang w:val="en-CA"/>
        </w:rPr>
        <w:t>Common functionalities</w:t>
      </w:r>
      <w:r w:rsidR="004D678F" w:rsidRPr="004D678F">
        <w:rPr>
          <w:lang w:val="en-CA"/>
        </w:rPr>
        <w:t xml:space="preserve"> for PACC and PCARD</w:t>
      </w:r>
      <w:bookmarkEnd w:id="1440"/>
    </w:p>
    <w:p w14:paraId="0DE1D5AC" w14:textId="77777777" w:rsidR="004D678F" w:rsidRDefault="004D678F" w:rsidP="004D678F">
      <w:pPr>
        <w:pStyle w:val="Heading3"/>
        <w:numPr>
          <w:ilvl w:val="2"/>
          <w:numId w:val="2"/>
        </w:numPr>
      </w:pPr>
      <w:bookmarkStart w:id="1442" w:name="_Toc415569002"/>
      <w:r>
        <w:t>Interim functionality</w:t>
      </w:r>
      <w:bookmarkEnd w:id="1442"/>
    </w:p>
    <w:p w14:paraId="2BCED8F0" w14:textId="77777777" w:rsidR="004D678F" w:rsidRDefault="004D678F" w:rsidP="004D678F">
      <w:pPr>
        <w:rPr>
          <w:lang w:val="en-CA"/>
        </w:rPr>
      </w:pPr>
      <w:r w:rsidRPr="00806E23">
        <w:rPr>
          <w:lang w:val="en-CA"/>
        </w:rPr>
        <w:t>The Interim functionality is only valid for PACC flow. PCARD flow is not receiving refund requests</w:t>
      </w:r>
    </w:p>
    <w:p w14:paraId="39654488" w14:textId="77777777" w:rsidR="004D678F" w:rsidRDefault="004D678F" w:rsidP="004D678F">
      <w:pPr>
        <w:rPr>
          <w:lang w:val="en-CA"/>
        </w:rPr>
      </w:pPr>
    </w:p>
    <w:p w14:paraId="7D02EAF9" w14:textId="77777777" w:rsidR="004D678F" w:rsidRDefault="004D678F" w:rsidP="004D678F">
      <w:pPr>
        <w:rPr>
          <w:lang w:val="en-CA"/>
        </w:rPr>
      </w:pPr>
      <w:r>
        <w:rPr>
          <w:lang w:val="en-CA"/>
        </w:rPr>
        <w:t xml:space="preserve">The Interim functionality in the batch is basically to transform a Refund transaction to Independent refund if GPSTRN equals ‘INTERIM’. </w:t>
      </w:r>
    </w:p>
    <w:p w14:paraId="73FD3CED" w14:textId="77777777" w:rsidR="004D678F" w:rsidRDefault="004D678F" w:rsidP="004D678F">
      <w:pPr>
        <w:rPr>
          <w:lang w:val="en-CA"/>
        </w:rPr>
      </w:pPr>
    </w:p>
    <w:p w14:paraId="551754A5" w14:textId="77777777" w:rsidR="004D678F" w:rsidRDefault="004D678F" w:rsidP="004D678F">
      <w:r>
        <w:t>If GPSTRN == ‘INTERIM’, and TxType == ‘RFND’ then</w:t>
      </w:r>
    </w:p>
    <w:p w14:paraId="7B172437" w14:textId="77777777" w:rsidR="004D678F" w:rsidRDefault="004D678F" w:rsidP="004D678F">
      <w:pPr>
        <w:ind w:firstLine="720"/>
      </w:pPr>
      <w:r>
        <w:t>Transform the Refund transaction to Independent Refund by generating a new GPSTRN</w:t>
      </w:r>
    </w:p>
    <w:p w14:paraId="41D54FDC" w14:textId="77777777" w:rsidR="004D678F" w:rsidRDefault="004D678F" w:rsidP="004D678F">
      <w:pPr>
        <w:ind w:left="1440"/>
        <w:rPr>
          <w:rFonts w:ascii="TTE279E3B8t00" w:hAnsi="TTE279E3B8t00"/>
          <w:sz w:val="18"/>
          <w:szCs w:val="18"/>
          <w:lang w:eastAsia="en-CA"/>
        </w:rPr>
      </w:pPr>
      <w:r>
        <w:rPr>
          <w:rFonts w:ascii="TTE279E3B8t00" w:hAnsi="TTE279E3B8t00"/>
          <w:sz w:val="18"/>
          <w:szCs w:val="18"/>
          <w:lang w:eastAsia="en-CA"/>
        </w:rPr>
        <w:t>ind_refund, order_id, amount, pan, exp_date, crypt_type</w:t>
      </w:r>
    </w:p>
    <w:p w14:paraId="2F658AC2" w14:textId="77777777" w:rsidR="004D678F" w:rsidRDefault="004D678F" w:rsidP="004D678F">
      <w:pPr>
        <w:rPr>
          <w:rFonts w:ascii="TTE279E3B8t00" w:hAnsi="TTE279E3B8t00"/>
          <w:sz w:val="18"/>
          <w:szCs w:val="18"/>
          <w:lang w:eastAsia="en-CA"/>
        </w:rPr>
      </w:pPr>
    </w:p>
    <w:p w14:paraId="6588F42A" w14:textId="77777777" w:rsidR="004D678F" w:rsidRDefault="004D678F" w:rsidP="004D678F">
      <w:r>
        <w:rPr>
          <w:rFonts w:ascii="TTE279E3B8t00" w:hAnsi="TTE279E3B8t00"/>
          <w:sz w:val="18"/>
          <w:szCs w:val="18"/>
          <w:lang w:eastAsia="en-CA"/>
        </w:rPr>
        <w:t>In the response, the GPSTRN value generated will be returned instead of INTERIM</w:t>
      </w:r>
    </w:p>
    <w:p w14:paraId="520BD83B" w14:textId="77777777" w:rsidR="004D678F" w:rsidRDefault="004D678F" w:rsidP="004D678F"/>
    <w:p w14:paraId="2B733BA2" w14:textId="77777777" w:rsidR="004D678F" w:rsidRDefault="004D678F" w:rsidP="004D678F">
      <w:r>
        <w:rPr>
          <w:lang w:val="en-CA"/>
        </w:rPr>
        <w:t xml:space="preserve">If GPSTRN is “INTERIM”, then the persistTxnInfo GPSCore call to persist transaction on response will persist transactions type as </w:t>
      </w:r>
      <w:r>
        <w:t>INTERIM-INDR</w:t>
      </w:r>
    </w:p>
    <w:p w14:paraId="7EC3746A" w14:textId="77777777" w:rsidR="004D678F" w:rsidRDefault="004D678F" w:rsidP="004D678F">
      <w:pPr>
        <w:rPr>
          <w:lang w:val="en-CA"/>
        </w:rPr>
      </w:pPr>
    </w:p>
    <w:p w14:paraId="2B55FA0C" w14:textId="77777777" w:rsidR="004D678F" w:rsidRDefault="004D678F" w:rsidP="004D678F">
      <w:pPr>
        <w:rPr>
          <w:lang w:val="en-CA"/>
        </w:rPr>
      </w:pPr>
      <w:r>
        <w:rPr>
          <w:lang w:val="en-CA"/>
        </w:rPr>
        <w:t>Note: the TransType returned in response will be same as received in the request from BSS</w:t>
      </w:r>
    </w:p>
    <w:p w14:paraId="1C667BA6" w14:textId="77777777" w:rsidR="004D678F" w:rsidRDefault="004D678F" w:rsidP="004D678F">
      <w:pPr>
        <w:rPr>
          <w:lang w:val="en-CA"/>
        </w:rPr>
      </w:pPr>
    </w:p>
    <w:p w14:paraId="22A24841" w14:textId="77777777" w:rsidR="004D678F" w:rsidRDefault="004D678F" w:rsidP="004D678F">
      <w:pPr>
        <w:pStyle w:val="Heading3"/>
        <w:numPr>
          <w:ilvl w:val="2"/>
          <w:numId w:val="2"/>
        </w:numPr>
      </w:pPr>
      <w:bookmarkStart w:id="1443" w:name="_Toc415569003"/>
      <w:r>
        <w:t>CustomerID rules in Fixed Length format</w:t>
      </w:r>
      <w:bookmarkEnd w:id="1443"/>
    </w:p>
    <w:p w14:paraId="46BA9AE3" w14:textId="77777777" w:rsidR="004D678F" w:rsidRPr="007F0676" w:rsidRDefault="004D678F" w:rsidP="004D678F">
      <w:pPr>
        <w:rPr>
          <w:lang w:val="en-CA"/>
        </w:rPr>
      </w:pPr>
      <w:r w:rsidRPr="007F0676">
        <w:rPr>
          <w:lang w:val="en-CA"/>
        </w:rPr>
        <w:t>As per CR0036, The customerID in the FL format is located in BPOT-BAN-ACCOUNT field of TX Details. It needs to be extracted in order to be inserted in the database.</w:t>
      </w:r>
    </w:p>
    <w:p w14:paraId="7FD4D5EB" w14:textId="77777777" w:rsidR="004D678F" w:rsidRDefault="004D678F" w:rsidP="004D678F">
      <w:pPr>
        <w:rPr>
          <w:lang w:val="en-CA"/>
        </w:rPr>
      </w:pPr>
      <w:r w:rsidRPr="007F0676">
        <w:rPr>
          <w:lang w:val="en-CA"/>
        </w:rPr>
        <w:t>This BPOT-BAN-ACCOUNT represents either the BPOT or the BAN number which is 14 characters long. After extracting the value, spaces need to be trimmed before to be inserted in the database.</w:t>
      </w:r>
    </w:p>
    <w:p w14:paraId="231FA84F" w14:textId="77777777" w:rsidR="004D678F" w:rsidRDefault="004D678F" w:rsidP="004D678F">
      <w:pPr>
        <w:rPr>
          <w:lang w:val="en-CA"/>
        </w:rPr>
      </w:pPr>
    </w:p>
    <w:p w14:paraId="1088B5FE" w14:textId="77777777" w:rsidR="004D678F" w:rsidRDefault="004D678F" w:rsidP="004D678F">
      <w:pPr>
        <w:rPr>
          <w:lang w:val="en-CA"/>
        </w:rPr>
      </w:pPr>
      <w:r w:rsidRPr="00806E23">
        <w:rPr>
          <w:lang w:val="en-CA"/>
        </w:rPr>
        <w:t xml:space="preserve">For PCARD,  </w:t>
      </w:r>
      <w:r w:rsidRPr="00806E23">
        <w:t>PCARD-SND-L1-CUST-CD</w:t>
      </w:r>
      <w:r w:rsidRPr="00806E23">
        <w:rPr>
          <w:lang w:val="en-CA"/>
        </w:rPr>
        <w:t xml:space="preserve">  represents either the BPOT or the BAN number which is 14 characters long. After extracting the value, spaces need to be trimmed.</w:t>
      </w:r>
    </w:p>
    <w:p w14:paraId="67BA9C33" w14:textId="77777777" w:rsidR="004D678F" w:rsidRDefault="004D678F" w:rsidP="004D678F">
      <w:pPr>
        <w:rPr>
          <w:lang w:val="en-CA"/>
        </w:rPr>
      </w:pPr>
    </w:p>
    <w:p w14:paraId="7D0742F0" w14:textId="77777777" w:rsidR="004D678F" w:rsidRPr="007F0676" w:rsidRDefault="004D678F" w:rsidP="004D678F">
      <w:pPr>
        <w:pStyle w:val="Heading3"/>
        <w:numPr>
          <w:ilvl w:val="2"/>
          <w:numId w:val="2"/>
        </w:numPr>
        <w:rPr>
          <w:lang w:val="en-CA"/>
        </w:rPr>
      </w:pPr>
      <w:bookmarkStart w:id="1444" w:name="_Toc415569004"/>
      <w:r w:rsidRPr="007F0676">
        <w:rPr>
          <w:lang w:val="en-CA"/>
        </w:rPr>
        <w:t>File Sequence Number per File Flow (Type)</w:t>
      </w:r>
      <w:bookmarkEnd w:id="1444"/>
    </w:p>
    <w:p w14:paraId="1A9FFF67" w14:textId="2EDDC338" w:rsidR="004D678F" w:rsidRPr="007F0676" w:rsidRDefault="004D678F" w:rsidP="004D678F">
      <w:pPr>
        <w:rPr>
          <w:lang w:val="en-CA"/>
        </w:rPr>
      </w:pPr>
      <w:r w:rsidRPr="007F0676">
        <w:rPr>
          <w:lang w:val="en-CA"/>
        </w:rPr>
        <w:t>As per CR0036, there’s a sequence number by file flow (type). Meaning a BSS can have multiple file flow, and each file flow has his own sequence number. For this release only EDIRIS has multiple file flow. Therefore a BSSSourceVO must have a list reference to FilePmtSeqNumberVO</w:t>
      </w:r>
    </w:p>
    <w:p w14:paraId="0715E2D2" w14:textId="77777777" w:rsidR="004D678F" w:rsidRDefault="004D678F" w:rsidP="004D678F">
      <w:pPr>
        <w:rPr>
          <w:highlight w:val="yellow"/>
          <w:lang w:val="en-CA"/>
        </w:rPr>
      </w:pPr>
    </w:p>
    <w:p w14:paraId="6DAB41F1" w14:textId="77777777" w:rsidR="004D678F" w:rsidRDefault="004D678F" w:rsidP="004D678F">
      <w:r w:rsidRPr="00806E23">
        <w:t xml:space="preserve">File Sequence Number per file flow is applicable also for PCARD flow. </w:t>
      </w:r>
    </w:p>
    <w:p w14:paraId="5E0DA878" w14:textId="77777777" w:rsidR="004D678F" w:rsidRDefault="004D678F" w:rsidP="004D678F">
      <w:pPr>
        <w:rPr>
          <w:highlight w:val="yellow"/>
          <w:lang w:val="en-CA"/>
        </w:rPr>
      </w:pPr>
    </w:p>
    <w:p w14:paraId="4D04EF6A" w14:textId="5CA3867F" w:rsidR="004D678F" w:rsidRPr="007F0676" w:rsidRDefault="004D678F" w:rsidP="004D678F">
      <w:pPr>
        <w:rPr>
          <w:lang w:val="en-CA"/>
        </w:rPr>
      </w:pPr>
      <w:r w:rsidRPr="007F0676">
        <w:rPr>
          <w:lang w:val="en-CA"/>
        </w:rPr>
        <w:t xml:space="preserve">The filetype is located in the file name itself, it needs to be extracted and set in the FilePmtSeqNumberVO in order to determine the associated sequence number from the database.  If the filesequence number is not found as per input </w:t>
      </w:r>
      <w:r w:rsidR="00AC40B2" w:rsidRPr="007F0676">
        <w:rPr>
          <w:lang w:val="en-CA"/>
        </w:rPr>
        <w:t>in</w:t>
      </w:r>
      <w:r w:rsidRPr="007F0676">
        <w:rPr>
          <w:lang w:val="en-CA"/>
        </w:rPr>
        <w:t xml:space="preserve"> the filename, the following exception is thrown and the process is stopped:</w:t>
      </w:r>
    </w:p>
    <w:p w14:paraId="51619DF5" w14:textId="77777777" w:rsidR="004D678F" w:rsidRPr="007F0676" w:rsidRDefault="004D678F" w:rsidP="004D678F">
      <w:pPr>
        <w:rPr>
          <w:lang w:val="en-CA"/>
        </w:rPr>
      </w:pPr>
    </w:p>
    <w:p w14:paraId="28F5A1C9" w14:textId="77777777" w:rsidR="004D678F" w:rsidRPr="007F0676" w:rsidRDefault="004D678F" w:rsidP="004D678F">
      <w:pPr>
        <w:rPr>
          <w:lang w:val="en-CA"/>
        </w:rPr>
      </w:pPr>
      <w:r w:rsidRPr="007F0676">
        <w:rPr>
          <w:lang w:val="en-CA"/>
        </w:rPr>
        <w:t>The new file naming is as follow:</w:t>
      </w:r>
    </w:p>
    <w:p w14:paraId="724C776E" w14:textId="77777777" w:rsidR="004D678F" w:rsidRPr="007F0676" w:rsidRDefault="004D678F" w:rsidP="004D678F">
      <w:pPr>
        <w:rPr>
          <w:lang w:val="en-CA"/>
        </w:rPr>
      </w:pPr>
    </w:p>
    <w:p w14:paraId="7A8EA7E0" w14:textId="77777777" w:rsidR="004D678F" w:rsidRPr="007F0676" w:rsidRDefault="004D678F" w:rsidP="004D678F">
      <w:r w:rsidRPr="007F0676">
        <w:t xml:space="preserve">gpspxxBSS_SOURCEp.FILE_FLOW.BSS_IDENTIFIER.csv </w:t>
      </w:r>
    </w:p>
    <w:p w14:paraId="4DCB3263" w14:textId="77777777" w:rsidR="004D678F" w:rsidRPr="007F0676" w:rsidRDefault="004D678F" w:rsidP="004D678F"/>
    <w:p w14:paraId="0758DD1B" w14:textId="233FA752" w:rsidR="004D678F" w:rsidRPr="00946471" w:rsidRDefault="004D678F" w:rsidP="004D678F">
      <w:r w:rsidRPr="00946471">
        <w:t xml:space="preserve">For </w:t>
      </w:r>
      <w:r w:rsidR="00AC40B2" w:rsidRPr="00946471">
        <w:t>example:</w:t>
      </w:r>
    </w:p>
    <w:p w14:paraId="7726FFD0" w14:textId="77777777" w:rsidR="004D678F" w:rsidRPr="00946471" w:rsidRDefault="004D678F" w:rsidP="004D678F">
      <w:pPr>
        <w:ind w:left="720"/>
      </w:pPr>
      <w:r w:rsidRPr="00946471">
        <w:t>gpspxxbwsingleviewp.file001.20131010110234.csv (for Single View)</w:t>
      </w:r>
    </w:p>
    <w:p w14:paraId="2E30D8CE" w14:textId="77777777" w:rsidR="004D678F" w:rsidRPr="00946471" w:rsidRDefault="004D678F" w:rsidP="004D678F">
      <w:pPr>
        <w:ind w:left="720"/>
      </w:pPr>
      <w:r w:rsidRPr="00946471">
        <w:t>gpspxxmaxpagingp.pacc001.req.fl (for Max Paging)</w:t>
      </w:r>
    </w:p>
    <w:p w14:paraId="22FA359F" w14:textId="77777777" w:rsidR="004D678F" w:rsidRPr="00946471" w:rsidRDefault="004D678F" w:rsidP="004D678F">
      <w:pPr>
        <w:ind w:left="720"/>
      </w:pPr>
      <w:r w:rsidRPr="00946471">
        <w:t>gpspxxfundsinp.PACBC.abcxyz (For EDIRIS)</w:t>
      </w:r>
    </w:p>
    <w:p w14:paraId="73E7E5FB" w14:textId="77777777" w:rsidR="004D678F" w:rsidRDefault="004D678F" w:rsidP="004D678F"/>
    <w:p w14:paraId="226ECA7E" w14:textId="77777777" w:rsidR="004D678F" w:rsidRDefault="004D678F" w:rsidP="004D678F">
      <w:r>
        <w:t xml:space="preserve">For more details regarding the file naming convention, refer to section </w:t>
      </w:r>
      <w:r>
        <w:fldChar w:fldCharType="begin"/>
      </w:r>
      <w:r>
        <w:instrText xml:space="preserve"> REF _Ref379465350 \r \h </w:instrText>
      </w:r>
      <w:r>
        <w:fldChar w:fldCharType="separate"/>
      </w:r>
      <w:r w:rsidR="00AC40B2">
        <w:t>4.10.1</w:t>
      </w:r>
      <w:r>
        <w:fldChar w:fldCharType="end"/>
      </w:r>
    </w:p>
    <w:p w14:paraId="0F5B0471" w14:textId="77777777" w:rsidR="004D678F" w:rsidRDefault="004D678F" w:rsidP="004D678F"/>
    <w:p w14:paraId="31C60D29" w14:textId="77777777" w:rsidR="004D678F" w:rsidRDefault="004D678F" w:rsidP="004D678F">
      <w:r w:rsidRPr="007F0676">
        <w:t>The regular expression for File Naming Validation needs to be adjusted in order to handle file flow.</w:t>
      </w:r>
    </w:p>
    <w:p w14:paraId="4255338A" w14:textId="77777777" w:rsidR="004D678F" w:rsidRDefault="004D678F" w:rsidP="004D678F">
      <w:pPr>
        <w:pStyle w:val="Heading3"/>
        <w:numPr>
          <w:ilvl w:val="2"/>
          <w:numId w:val="2"/>
        </w:numPr>
        <w:rPr>
          <w:lang w:val="en-CA"/>
        </w:rPr>
      </w:pPr>
      <w:bookmarkStart w:id="1445" w:name="_Toc415569005"/>
      <w:r>
        <w:rPr>
          <w:lang w:val="en-CA"/>
        </w:rPr>
        <w:t>Batch Payment Files in error</w:t>
      </w:r>
      <w:bookmarkEnd w:id="1445"/>
    </w:p>
    <w:p w14:paraId="59A6FAE4" w14:textId="77777777" w:rsidR="004D678F" w:rsidRDefault="004D678F" w:rsidP="004D678F">
      <w:pPr>
        <w:rPr>
          <w:lang w:val="en-CA"/>
        </w:rPr>
      </w:pPr>
      <w:r w:rsidRPr="007F0676">
        <w:rPr>
          <w:lang w:val="en-CA"/>
        </w:rPr>
        <w:t>As per CR0032, it’s not all BSS that need to receive batch payment files in error (</w:t>
      </w:r>
      <w:r w:rsidRPr="007F0676">
        <w:rPr>
          <w:rFonts w:cs="Arial"/>
        </w:rPr>
        <w:t>ERRXXXXL999999)</w:t>
      </w:r>
      <w:r w:rsidRPr="007F0676">
        <w:rPr>
          <w:lang w:val="en-CA"/>
        </w:rPr>
        <w:t xml:space="preserve">, such as EDIRIS. Therefore, a new functionality is added to check which BSS needs to receive batch file in error and for which file flow. </w:t>
      </w:r>
      <w:r w:rsidRPr="00F3536A">
        <w:rPr>
          <w:lang w:val="en-CA"/>
        </w:rPr>
        <w:t xml:space="preserve">This is applicable also for CR29, PCARD flow implementation. So, PCARD implementation shall </w:t>
      </w:r>
      <w:r w:rsidRPr="00F3536A">
        <w:rPr>
          <w:lang w:val="en-CA"/>
        </w:rPr>
        <w:lastRenderedPageBreak/>
        <w:t>consider CR32 design, to reuse classes/logic or inherit the design specifications to replicate this same batch error file returning criteria.</w:t>
      </w:r>
    </w:p>
    <w:p w14:paraId="75F3DAC9" w14:textId="77777777" w:rsidR="004D678F" w:rsidRDefault="004D678F" w:rsidP="004D678F">
      <w:pPr>
        <w:rPr>
          <w:highlight w:val="yellow"/>
          <w:lang w:val="en-CA"/>
        </w:rPr>
      </w:pPr>
    </w:p>
    <w:p w14:paraId="271D48AF" w14:textId="77777777" w:rsidR="004D678F" w:rsidRPr="007F0676" w:rsidRDefault="004D678F" w:rsidP="004D678F">
      <w:pPr>
        <w:rPr>
          <w:lang w:val="en-CA"/>
        </w:rPr>
      </w:pPr>
      <w:r w:rsidRPr="007F0676">
        <w:rPr>
          <w:lang w:val="en-CA"/>
        </w:rPr>
        <w:t xml:space="preserve">A new column is added in FILE_PMT_SEQUENCE_NUMBER table called ERROR_FILE_REQUIRED as per Database Model in section </w:t>
      </w:r>
      <w:r w:rsidRPr="007F0676">
        <w:fldChar w:fldCharType="begin"/>
      </w:r>
      <w:r w:rsidRPr="007F0676">
        <w:instrText xml:space="preserve"> REF _Ref377798972 \r \h  \* MERGEFORMAT </w:instrText>
      </w:r>
      <w:r w:rsidRPr="007F0676">
        <w:fldChar w:fldCharType="separate"/>
      </w:r>
      <w:r w:rsidR="00AC40B2" w:rsidRPr="00AC40B2">
        <w:rPr>
          <w:lang w:val="en-CA"/>
        </w:rPr>
        <w:t>9</w:t>
      </w:r>
      <w:r w:rsidRPr="007F0676">
        <w:fldChar w:fldCharType="end"/>
      </w:r>
      <w:r w:rsidRPr="007F0676">
        <w:rPr>
          <w:lang w:val="en-CA"/>
        </w:rPr>
        <w:t xml:space="preserve">. Note, only EDIRIS is not requiring error file. </w:t>
      </w:r>
    </w:p>
    <w:p w14:paraId="297A1833" w14:textId="5DAE1E18" w:rsidR="004D678F" w:rsidRDefault="004D678F" w:rsidP="004D678F">
      <w:pPr>
        <w:rPr>
          <w:lang w:val="en-CA"/>
        </w:rPr>
      </w:pPr>
      <w:r w:rsidRPr="007F0676">
        <w:rPr>
          <w:lang w:val="en-CA"/>
        </w:rPr>
        <w:t>A new variable is added in FilePmtSequenceNumberVO called errorFileRequired</w:t>
      </w:r>
      <w:r w:rsidR="00176669">
        <w:rPr>
          <w:lang w:val="en-CA"/>
        </w:rPr>
        <w:t>.</w:t>
      </w:r>
    </w:p>
    <w:p w14:paraId="4BFF1FF6" w14:textId="77777777" w:rsidR="004D678F" w:rsidRDefault="004D678F" w:rsidP="004D678F">
      <w:pPr>
        <w:rPr>
          <w:lang w:val="en-CA"/>
        </w:rPr>
      </w:pPr>
    </w:p>
    <w:p w14:paraId="157A0C7E" w14:textId="1AE89CEF" w:rsidR="004D678F" w:rsidRDefault="004D678F" w:rsidP="004D678F">
      <w:pPr>
        <w:rPr>
          <w:rFonts w:cs="Arial"/>
        </w:rPr>
      </w:pPr>
      <w:r>
        <w:rPr>
          <w:lang w:val="en-CA"/>
        </w:rPr>
        <w:t>In case of error for a BSS/FileType not requiring the files in error, the file  must not be put in the bss/outbound folder, but only archived inside the following folder /</w:t>
      </w:r>
      <w:r>
        <w:rPr>
          <w:b/>
          <w:lang w:val="en-CA"/>
        </w:rPr>
        <w:t xml:space="preserve">pmt/archive/bss/unsentErrorFiles/ </w:t>
      </w:r>
      <w:r>
        <w:rPr>
          <w:lang w:val="en-CA"/>
        </w:rPr>
        <w:t>by appending</w:t>
      </w:r>
      <w:r>
        <w:rPr>
          <w:rFonts w:cs="Arial"/>
        </w:rPr>
        <w:t xml:space="preserve">ERRXXXXL999999 to the file. In other words, before putting a file in error in </w:t>
      </w:r>
      <w:r>
        <w:rPr>
          <w:lang w:val="en-CA"/>
        </w:rPr>
        <w:t>/</w:t>
      </w:r>
      <w:r>
        <w:rPr>
          <w:b/>
          <w:lang w:val="en-CA"/>
        </w:rPr>
        <w:t>pmt/bss/outbound</w:t>
      </w:r>
      <w:r>
        <w:rPr>
          <w:lang w:val="en-CA"/>
        </w:rPr>
        <w:t xml:space="preserve">/, a check </w:t>
      </w:r>
      <w:r w:rsidR="00AC40B2">
        <w:rPr>
          <w:lang w:val="en-CA"/>
        </w:rPr>
        <w:t>needs</w:t>
      </w:r>
      <w:r w:rsidR="00AC40B2">
        <w:rPr>
          <w:u w:val="single"/>
          <w:lang w:val="en-CA"/>
        </w:rPr>
        <w:t xml:space="preserve"> to</w:t>
      </w:r>
      <w:r>
        <w:rPr>
          <w:u w:val="single"/>
          <w:lang w:val="en-CA"/>
        </w:rPr>
        <w:t xml:space="preserve"> be done on the BSS_Source and what is the value for the ERROR_FILE_REQUIRED flag in </w:t>
      </w:r>
      <w:r>
        <w:rPr>
          <w:lang w:val="en-CA"/>
        </w:rPr>
        <w:t>FilePmtSequenceNumberVO. If this flag is set to true, then the file in error will be put in /</w:t>
      </w:r>
      <w:r>
        <w:rPr>
          <w:b/>
          <w:lang w:val="en-CA"/>
        </w:rPr>
        <w:t>pmt/bss/outbound</w:t>
      </w:r>
      <w:r>
        <w:rPr>
          <w:lang w:val="en-CA"/>
        </w:rPr>
        <w:t>/, else in /</w:t>
      </w:r>
      <w:r>
        <w:rPr>
          <w:b/>
          <w:lang w:val="en-CA"/>
        </w:rPr>
        <w:t>pmt/archive/bss/unsentErrorFiles</w:t>
      </w:r>
      <w:r>
        <w:rPr>
          <w:lang w:val="en-CA"/>
        </w:rPr>
        <w:t xml:space="preserve"> folder</w:t>
      </w:r>
      <w:r>
        <w:rPr>
          <w:u w:val="single"/>
          <w:lang w:val="en-CA"/>
        </w:rPr>
        <w:t>.</w:t>
      </w:r>
    </w:p>
    <w:p w14:paraId="063DF560" w14:textId="77777777" w:rsidR="004D678F" w:rsidRDefault="004D678F" w:rsidP="004D678F">
      <w:pPr>
        <w:rPr>
          <w:rFonts w:cs="Arial"/>
        </w:rPr>
      </w:pPr>
    </w:p>
    <w:p w14:paraId="11FB0ED0" w14:textId="77777777" w:rsidR="004D678F" w:rsidRPr="00A8521C" w:rsidRDefault="004D678F" w:rsidP="004D678F">
      <w:pPr>
        <w:rPr>
          <w:lang w:val="en-CA"/>
        </w:rPr>
      </w:pPr>
      <w:r w:rsidRPr="00A8521C">
        <w:rPr>
          <w:lang w:val="en-CA"/>
        </w:rPr>
        <w:t>An error is logged and an alert is sent to MAS Team as per any other scenario when an error needs to be reported to the BSS.</w:t>
      </w:r>
    </w:p>
    <w:p w14:paraId="6773F81C" w14:textId="77777777" w:rsidR="004D678F" w:rsidRPr="00A8521C" w:rsidRDefault="004D678F" w:rsidP="004D678F">
      <w:pPr>
        <w:pStyle w:val="Heading3"/>
        <w:numPr>
          <w:ilvl w:val="2"/>
          <w:numId w:val="2"/>
        </w:numPr>
        <w:rPr>
          <w:lang w:val="en-CA"/>
        </w:rPr>
      </w:pPr>
      <w:bookmarkStart w:id="1446" w:name="_Toc415569006"/>
      <w:r w:rsidRPr="00A8521C">
        <w:rPr>
          <w:lang w:val="en-CA"/>
        </w:rPr>
        <w:t>Audit and Controls on Batch request File</w:t>
      </w:r>
      <w:bookmarkEnd w:id="1446"/>
    </w:p>
    <w:p w14:paraId="67022D00" w14:textId="6F04ECCE" w:rsidR="004D678F" w:rsidRPr="00A8521C" w:rsidRDefault="004D678F" w:rsidP="004D678F">
      <w:pPr>
        <w:widowControl/>
        <w:spacing w:line="240" w:lineRule="auto"/>
        <w:rPr>
          <w:rFonts w:cs="Arial"/>
        </w:rPr>
      </w:pPr>
      <w:r w:rsidRPr="00A8521C">
        <w:rPr>
          <w:lang w:val="en-CA"/>
        </w:rPr>
        <w:t xml:space="preserve">As per CR0032, </w:t>
      </w:r>
      <w:r w:rsidRPr="00A8521C">
        <w:rPr>
          <w:rFonts w:cs="Arial"/>
        </w:rPr>
        <w:t xml:space="preserve">Validate that the number of request transactions and the total amount of those transactions for each header/trailer group of records match the FILE_COUNT and FILE_AMOUNT contained in the corresponding trailer record. Therefore the following </w:t>
      </w:r>
      <w:r w:rsidR="00AC40B2" w:rsidRPr="00A8521C">
        <w:rPr>
          <w:rFonts w:cs="Arial"/>
        </w:rPr>
        <w:t>modi</w:t>
      </w:r>
      <w:r w:rsidR="00AC40B2">
        <w:rPr>
          <w:rFonts w:cs="Arial"/>
        </w:rPr>
        <w:t>fi</w:t>
      </w:r>
      <w:r w:rsidR="00AC40B2" w:rsidRPr="00A8521C">
        <w:rPr>
          <w:rFonts w:cs="Arial"/>
        </w:rPr>
        <w:t>cations</w:t>
      </w:r>
      <w:r w:rsidRPr="00A8521C">
        <w:rPr>
          <w:rFonts w:cs="Arial"/>
        </w:rPr>
        <w:t xml:space="preserve"> are needed:</w:t>
      </w:r>
    </w:p>
    <w:p w14:paraId="5985493E" w14:textId="77777777" w:rsidR="004D678F" w:rsidRPr="00A8521C" w:rsidRDefault="004D678F" w:rsidP="004D678F">
      <w:pPr>
        <w:widowControl/>
        <w:spacing w:line="240" w:lineRule="auto"/>
        <w:rPr>
          <w:rFonts w:cs="Arial"/>
          <w:lang w:val="en-CA"/>
        </w:rPr>
      </w:pPr>
    </w:p>
    <w:p w14:paraId="6957AD1B" w14:textId="77777777" w:rsidR="004D678F" w:rsidRPr="00A8521C" w:rsidRDefault="004D678F" w:rsidP="004D678F">
      <w:pPr>
        <w:widowControl/>
        <w:spacing w:line="240" w:lineRule="auto"/>
        <w:rPr>
          <w:rFonts w:cs="Arial"/>
        </w:rPr>
      </w:pPr>
      <w:r w:rsidRPr="00A8521C">
        <w:rPr>
          <w:rFonts w:cs="Arial"/>
        </w:rPr>
        <w:t xml:space="preserve">The following table BATCH_PAYMENT_GROUP is modified to add a new column called GROUP_AMOUNT which represents the total amount for each group associated to a MerchantID (TerminalID) in the batch payment file. See section </w:t>
      </w:r>
      <w:r w:rsidRPr="00A8521C">
        <w:fldChar w:fldCharType="begin"/>
      </w:r>
      <w:r w:rsidRPr="00A8521C">
        <w:instrText xml:space="preserve"> REF _Ref377803873 \r \h  \* MERGEFORMAT </w:instrText>
      </w:r>
      <w:r w:rsidRPr="00A8521C">
        <w:fldChar w:fldCharType="separate"/>
      </w:r>
      <w:r w:rsidR="00AC40B2" w:rsidRPr="00AC40B2">
        <w:rPr>
          <w:rFonts w:cs="Arial"/>
        </w:rPr>
        <w:t>9</w:t>
      </w:r>
      <w:r w:rsidRPr="00A8521C">
        <w:fldChar w:fldCharType="end"/>
      </w:r>
      <w:r w:rsidRPr="00A8521C">
        <w:rPr>
          <w:rFonts w:cs="Arial"/>
        </w:rPr>
        <w:t>.</w:t>
      </w:r>
    </w:p>
    <w:p w14:paraId="6398DFFD" w14:textId="77777777" w:rsidR="004D678F" w:rsidRPr="00A8521C" w:rsidRDefault="004D678F" w:rsidP="004D678F">
      <w:pPr>
        <w:widowControl/>
        <w:spacing w:line="240" w:lineRule="auto"/>
        <w:rPr>
          <w:rFonts w:cs="Arial"/>
        </w:rPr>
      </w:pPr>
    </w:p>
    <w:p w14:paraId="7AD5DE6C" w14:textId="77777777" w:rsidR="004D678F" w:rsidRPr="00A8521C" w:rsidRDefault="004D678F" w:rsidP="004D678F">
      <w:pPr>
        <w:widowControl/>
        <w:spacing w:line="240" w:lineRule="auto"/>
        <w:rPr>
          <w:lang w:val="en-CA"/>
        </w:rPr>
      </w:pPr>
      <w:r w:rsidRPr="00A8521C">
        <w:t xml:space="preserve">In </w:t>
      </w:r>
      <w:r w:rsidRPr="00A8521C">
        <w:rPr>
          <w:lang w:val="en-CA"/>
        </w:rPr>
        <w:t xml:space="preserve">BatchPaymentGroupVO, add the following variable. </w:t>
      </w:r>
    </w:p>
    <w:p w14:paraId="79C2DC8D" w14:textId="77777777" w:rsidR="004D678F" w:rsidRPr="00A8521C" w:rsidRDefault="004D678F" w:rsidP="004D678F">
      <w:pPr>
        <w:widowControl/>
        <w:spacing w:line="240" w:lineRule="auto"/>
        <w:ind w:firstLine="720"/>
        <w:rPr>
          <w:lang w:val="en-CA"/>
        </w:rPr>
      </w:pPr>
      <w:r w:rsidRPr="00A8521C">
        <w:rPr>
          <w:bCs/>
          <w:lang w:val="en-CA"/>
        </w:rPr>
        <w:t>private</w:t>
      </w:r>
      <w:r w:rsidRPr="00A8521C">
        <w:rPr>
          <w:lang w:val="en-CA"/>
        </w:rPr>
        <w:t xml:space="preserve"> float groupAmount;</w:t>
      </w:r>
    </w:p>
    <w:p w14:paraId="43940F13" w14:textId="77777777" w:rsidR="004D678F" w:rsidRPr="00A8521C" w:rsidRDefault="004D678F" w:rsidP="004D678F">
      <w:pPr>
        <w:widowControl/>
        <w:spacing w:line="240" w:lineRule="auto"/>
        <w:ind w:firstLine="720"/>
        <w:rPr>
          <w:lang w:val="en-CA"/>
        </w:rPr>
      </w:pPr>
    </w:p>
    <w:p w14:paraId="22131D80" w14:textId="77777777" w:rsidR="004D678F" w:rsidRPr="00A8521C" w:rsidRDefault="004D678F" w:rsidP="004D678F">
      <w:pPr>
        <w:widowControl/>
        <w:spacing w:line="240" w:lineRule="auto"/>
        <w:rPr>
          <w:lang w:val="en-CA"/>
        </w:rPr>
      </w:pPr>
      <w:r w:rsidRPr="00A8521C">
        <w:rPr>
          <w:lang w:val="en-CA"/>
        </w:rPr>
        <w:t>In BatchPaymentTxVO, add the following variables:</w:t>
      </w:r>
    </w:p>
    <w:p w14:paraId="525F89EC" w14:textId="77777777" w:rsidR="004D678F" w:rsidRPr="00A8521C" w:rsidRDefault="004D678F" w:rsidP="00996F09">
      <w:pPr>
        <w:pStyle w:val="ListParagraph0"/>
        <w:widowControl/>
        <w:numPr>
          <w:ilvl w:val="0"/>
          <w:numId w:val="55"/>
        </w:numPr>
        <w:spacing w:line="240" w:lineRule="auto"/>
      </w:pPr>
      <w:r w:rsidRPr="00A8521C">
        <w:rPr>
          <w:b/>
          <w:bCs/>
          <w:lang w:val="en-CA"/>
        </w:rPr>
        <w:t xml:space="preserve">Private int </w:t>
      </w:r>
      <w:r w:rsidRPr="00A8521C">
        <w:rPr>
          <w:lang w:val="en-CA"/>
        </w:rPr>
        <w:t>pmtReqAuthCnt; ; // represents the total number of transactions and it’s updated on every Pmt Tx record</w:t>
      </w:r>
    </w:p>
    <w:p w14:paraId="363AF515" w14:textId="77777777" w:rsidR="004D678F" w:rsidRPr="00A8521C" w:rsidRDefault="004D678F" w:rsidP="00996F09">
      <w:pPr>
        <w:pStyle w:val="ListParagraph0"/>
        <w:widowControl/>
        <w:numPr>
          <w:ilvl w:val="0"/>
          <w:numId w:val="55"/>
        </w:numPr>
        <w:spacing w:line="240" w:lineRule="auto"/>
      </w:pPr>
      <w:r w:rsidRPr="00A8521C">
        <w:rPr>
          <w:b/>
          <w:bCs/>
          <w:lang w:val="en-CA"/>
        </w:rPr>
        <w:t xml:space="preserve">Private float </w:t>
      </w:r>
      <w:r w:rsidRPr="00A8521C">
        <w:rPr>
          <w:lang w:val="en-CA"/>
        </w:rPr>
        <w:t>pmtReqAuthAmt; // represents the total amount for all transactions and it’s updated on every Pmt Tx record</w:t>
      </w:r>
    </w:p>
    <w:p w14:paraId="33C9063A" w14:textId="77777777" w:rsidR="004D678F" w:rsidRPr="00A8521C" w:rsidRDefault="004D678F" w:rsidP="004D678F">
      <w:pPr>
        <w:widowControl/>
        <w:spacing w:line="240" w:lineRule="auto"/>
      </w:pPr>
    </w:p>
    <w:p w14:paraId="4200AE32" w14:textId="77777777" w:rsidR="004D678F" w:rsidRPr="00A8521C" w:rsidRDefault="004D678F" w:rsidP="004D678F">
      <w:pPr>
        <w:widowControl/>
        <w:spacing w:line="240" w:lineRule="auto"/>
      </w:pPr>
      <w:r w:rsidRPr="00A8521C">
        <w:t>In the PmtValidationBOImpl, for each payment transaction record:</w:t>
      </w:r>
    </w:p>
    <w:p w14:paraId="2F2786D0" w14:textId="5DEF8347" w:rsidR="004D678F" w:rsidRPr="00A8521C" w:rsidRDefault="00AC40B2" w:rsidP="00996F09">
      <w:pPr>
        <w:pStyle w:val="ListParagraph0"/>
        <w:widowControl/>
        <w:numPr>
          <w:ilvl w:val="0"/>
          <w:numId w:val="56"/>
        </w:numPr>
        <w:spacing w:line="240" w:lineRule="auto"/>
        <w:rPr>
          <w:lang w:val="en-CA"/>
        </w:rPr>
      </w:pPr>
      <w:r w:rsidRPr="00A8521C">
        <w:t>Update</w:t>
      </w:r>
      <w:r w:rsidR="004D678F" w:rsidRPr="00A8521C">
        <w:t xml:space="preserve"> the </w:t>
      </w:r>
      <w:r w:rsidR="004D678F" w:rsidRPr="00A8521C">
        <w:rPr>
          <w:lang w:val="en-CA"/>
        </w:rPr>
        <w:t>BatchPaymentGroupVO.numTx by incrementng 1, as well as BatchPaymentTxVO. pmtReqAuthCnt</w:t>
      </w:r>
    </w:p>
    <w:p w14:paraId="1A6B9A74" w14:textId="43A3DE22" w:rsidR="004D678F" w:rsidRPr="00A8521C" w:rsidRDefault="00AC40B2" w:rsidP="00996F09">
      <w:pPr>
        <w:pStyle w:val="ListParagraph0"/>
        <w:widowControl/>
        <w:numPr>
          <w:ilvl w:val="0"/>
          <w:numId w:val="56"/>
        </w:numPr>
        <w:spacing w:line="240" w:lineRule="auto"/>
        <w:rPr>
          <w:lang w:val="en-CA"/>
        </w:rPr>
      </w:pPr>
      <w:r w:rsidRPr="00A8521C">
        <w:rPr>
          <w:lang w:val="en-CA"/>
        </w:rPr>
        <w:t>Add</w:t>
      </w:r>
      <w:r w:rsidR="004D678F" w:rsidRPr="00A8521C">
        <w:rPr>
          <w:lang w:val="en-CA"/>
        </w:rPr>
        <w:t xml:space="preserve"> the amount of each transaction to BatchPaymentGroupVO.groupAmount and BatchPaymentTxVO. pmtReqAuthAmt</w:t>
      </w:r>
    </w:p>
    <w:p w14:paraId="2D111328" w14:textId="77777777" w:rsidR="004D678F" w:rsidRDefault="004D678F" w:rsidP="004D678F">
      <w:pPr>
        <w:widowControl/>
        <w:spacing w:line="240" w:lineRule="auto"/>
        <w:rPr>
          <w:color w:val="000000"/>
          <w:lang w:val="en-CA"/>
        </w:rPr>
      </w:pPr>
    </w:p>
    <w:p w14:paraId="0318B628" w14:textId="77777777" w:rsidR="004D678F" w:rsidRDefault="004D678F" w:rsidP="004D678F">
      <w:pPr>
        <w:widowControl/>
        <w:spacing w:line="240" w:lineRule="auto"/>
        <w:rPr>
          <w:color w:val="000000"/>
          <w:lang w:val="en-CA"/>
        </w:rPr>
      </w:pPr>
      <w:r>
        <w:rPr>
          <w:color w:val="000000"/>
          <w:lang w:val="en-CA"/>
        </w:rPr>
        <w:t>If the record is a trailer when reading the file:</w:t>
      </w:r>
    </w:p>
    <w:p w14:paraId="6610E117" w14:textId="77777777" w:rsidR="004D678F" w:rsidRDefault="004D678F" w:rsidP="004D678F">
      <w:pPr>
        <w:widowControl/>
        <w:spacing w:line="240" w:lineRule="auto"/>
        <w:rPr>
          <w:color w:val="000000"/>
          <w:lang w:val="en-CA"/>
        </w:rPr>
      </w:pPr>
    </w:p>
    <w:p w14:paraId="309810EA" w14:textId="77777777" w:rsidR="004D678F" w:rsidRDefault="004D678F" w:rsidP="00996F09">
      <w:pPr>
        <w:pStyle w:val="ListParagraph0"/>
        <w:widowControl/>
        <w:numPr>
          <w:ilvl w:val="0"/>
          <w:numId w:val="57"/>
        </w:numPr>
        <w:spacing w:line="240" w:lineRule="auto"/>
        <w:rPr>
          <w:color w:val="000000"/>
          <w:lang w:val="en-CA"/>
        </w:rPr>
      </w:pPr>
      <w:r>
        <w:rPr>
          <w:color w:val="000000"/>
          <w:lang w:val="en-CA"/>
        </w:rPr>
        <w:t>Extract the FILE_COUNT field and validate it against BatchPaymentGroupVO.numTx , if the value between these 2 fields is different than:</w:t>
      </w:r>
    </w:p>
    <w:p w14:paraId="54CDBE84" w14:textId="519BD26A" w:rsidR="004D678F" w:rsidRDefault="00AC40B2" w:rsidP="00996F09">
      <w:pPr>
        <w:pStyle w:val="ListParagraph0"/>
        <w:widowControl/>
        <w:numPr>
          <w:ilvl w:val="0"/>
          <w:numId w:val="58"/>
        </w:numPr>
        <w:spacing w:line="240" w:lineRule="auto"/>
        <w:rPr>
          <w:color w:val="000000"/>
          <w:lang w:val="en-CA"/>
        </w:rPr>
      </w:pPr>
      <w:r>
        <w:rPr>
          <w:color w:val="000000"/>
          <w:lang w:val="en-CA"/>
        </w:rPr>
        <w:t>Stop</w:t>
      </w:r>
      <w:r w:rsidR="004D678F">
        <w:rPr>
          <w:color w:val="000000"/>
          <w:lang w:val="en-CA"/>
        </w:rPr>
        <w:t xml:space="preserve"> the process and log the following error GPSB-0530. Description of the error is in section </w:t>
      </w:r>
      <w:r w:rsidR="004D678F">
        <w:rPr>
          <w:color w:val="000000"/>
          <w:lang w:val="en-CA"/>
        </w:rPr>
        <w:fldChar w:fldCharType="begin"/>
      </w:r>
      <w:r w:rsidR="004D678F">
        <w:rPr>
          <w:color w:val="000000"/>
          <w:lang w:val="en-CA"/>
        </w:rPr>
        <w:instrText xml:space="preserve"> REF _Ref377805438 \r \h </w:instrText>
      </w:r>
      <w:r w:rsidR="004D678F">
        <w:rPr>
          <w:color w:val="000000"/>
          <w:lang w:val="en-CA"/>
        </w:rPr>
      </w:r>
      <w:r w:rsidR="004D678F">
        <w:rPr>
          <w:color w:val="000000"/>
          <w:lang w:val="en-CA"/>
        </w:rPr>
        <w:fldChar w:fldCharType="separate"/>
      </w:r>
      <w:r>
        <w:rPr>
          <w:color w:val="000000"/>
          <w:lang w:val="en-CA"/>
        </w:rPr>
        <w:t>10.3.4</w:t>
      </w:r>
      <w:r w:rsidR="004D678F">
        <w:rPr>
          <w:color w:val="000000"/>
          <w:lang w:val="en-CA"/>
        </w:rPr>
        <w:fldChar w:fldCharType="end"/>
      </w:r>
    </w:p>
    <w:p w14:paraId="7412C22A" w14:textId="042D7D76" w:rsidR="004D678F" w:rsidRDefault="00AC40B2" w:rsidP="00996F09">
      <w:pPr>
        <w:pStyle w:val="ListParagraph0"/>
        <w:widowControl/>
        <w:numPr>
          <w:ilvl w:val="0"/>
          <w:numId w:val="58"/>
        </w:numPr>
        <w:spacing w:line="240" w:lineRule="auto"/>
        <w:rPr>
          <w:color w:val="000000"/>
          <w:lang w:val="en-CA"/>
        </w:rPr>
      </w:pPr>
      <w:r>
        <w:rPr>
          <w:color w:val="000000"/>
          <w:lang w:val="en-CA"/>
        </w:rPr>
        <w:t>O</w:t>
      </w:r>
      <w:r w:rsidR="004D678F">
        <w:rPr>
          <w:color w:val="000000"/>
          <w:lang w:val="en-CA"/>
        </w:rPr>
        <w:t xml:space="preserve">utput the file by appending  the following error: </w:t>
      </w:r>
      <w:r w:rsidR="004D678F">
        <w:rPr>
          <w:rFonts w:cs="Arial"/>
        </w:rPr>
        <w:t xml:space="preserve">ERRAUDTL999999 where 9999999 represent the line number of the trailer where it needs to be extracted from </w:t>
      </w:r>
      <w:r w:rsidR="004D678F">
        <w:rPr>
          <w:rFonts w:ascii="Consolas" w:hAnsi="Consolas" w:cs="Consolas"/>
          <w:color w:val="000000"/>
          <w:lang w:val="en-CA"/>
        </w:rPr>
        <w:t>paymentBatchTxVO.getRowCount()</w:t>
      </w:r>
    </w:p>
    <w:p w14:paraId="0EAFBAE6" w14:textId="77777777" w:rsidR="004D678F" w:rsidRDefault="004D678F" w:rsidP="00996F09">
      <w:pPr>
        <w:pStyle w:val="ListParagraph0"/>
        <w:widowControl/>
        <w:numPr>
          <w:ilvl w:val="0"/>
          <w:numId w:val="58"/>
        </w:numPr>
        <w:spacing w:line="240" w:lineRule="auto"/>
        <w:rPr>
          <w:lang w:val="en-CA"/>
        </w:rPr>
      </w:pPr>
      <w:r>
        <w:rPr>
          <w:lang w:val="en-CA"/>
        </w:rPr>
        <w:t>An alert is sent to MAS team.</w:t>
      </w:r>
    </w:p>
    <w:p w14:paraId="06A1C3C7" w14:textId="77777777" w:rsidR="004D678F" w:rsidRDefault="004D678F" w:rsidP="004D678F">
      <w:pPr>
        <w:widowControl/>
        <w:spacing w:line="240" w:lineRule="auto"/>
        <w:rPr>
          <w:lang w:val="en-CA"/>
        </w:rPr>
      </w:pPr>
      <w:r>
        <w:rPr>
          <w:lang w:val="en-CA"/>
        </w:rPr>
        <w:t>Else continue the process</w:t>
      </w:r>
    </w:p>
    <w:p w14:paraId="29705F02" w14:textId="77777777" w:rsidR="004D678F" w:rsidRDefault="004D678F" w:rsidP="00996F09">
      <w:pPr>
        <w:pStyle w:val="ListParagraph0"/>
        <w:widowControl/>
        <w:numPr>
          <w:ilvl w:val="0"/>
          <w:numId w:val="57"/>
        </w:numPr>
        <w:spacing w:line="240" w:lineRule="auto"/>
        <w:rPr>
          <w:color w:val="000000"/>
          <w:lang w:val="en-CA"/>
        </w:rPr>
      </w:pPr>
      <w:r>
        <w:rPr>
          <w:color w:val="000000"/>
          <w:lang w:val="en-CA"/>
        </w:rPr>
        <w:t>Extract the FILE_AMOUNT field and validate it against BatchPaymentGroupVO.groupAmount , if the value between these 2 fields is different than:</w:t>
      </w:r>
    </w:p>
    <w:p w14:paraId="56F99170" w14:textId="1A44E2E6" w:rsidR="004D678F" w:rsidRDefault="00AC40B2" w:rsidP="00996F09">
      <w:pPr>
        <w:pStyle w:val="ListParagraph0"/>
        <w:widowControl/>
        <w:numPr>
          <w:ilvl w:val="0"/>
          <w:numId w:val="58"/>
        </w:numPr>
        <w:spacing w:line="240" w:lineRule="auto"/>
        <w:rPr>
          <w:color w:val="000000"/>
          <w:lang w:val="en-CA"/>
        </w:rPr>
      </w:pPr>
      <w:r>
        <w:rPr>
          <w:color w:val="000000"/>
          <w:lang w:val="en-CA"/>
        </w:rPr>
        <w:t>Stop</w:t>
      </w:r>
      <w:r w:rsidR="004D678F">
        <w:rPr>
          <w:color w:val="000000"/>
          <w:lang w:val="en-CA"/>
        </w:rPr>
        <w:t xml:space="preserve"> the process and log the following error GPSB-0531. Description of the error is in section </w:t>
      </w:r>
      <w:r w:rsidR="004D678F">
        <w:rPr>
          <w:color w:val="000000"/>
          <w:lang w:val="en-CA"/>
        </w:rPr>
        <w:fldChar w:fldCharType="begin"/>
      </w:r>
      <w:r w:rsidR="004D678F">
        <w:rPr>
          <w:color w:val="000000"/>
          <w:lang w:val="en-CA"/>
        </w:rPr>
        <w:instrText xml:space="preserve"> REF _Ref377805438 \r \h </w:instrText>
      </w:r>
      <w:r w:rsidR="004D678F">
        <w:rPr>
          <w:color w:val="000000"/>
          <w:lang w:val="en-CA"/>
        </w:rPr>
      </w:r>
      <w:r w:rsidR="004D678F">
        <w:rPr>
          <w:color w:val="000000"/>
          <w:lang w:val="en-CA"/>
        </w:rPr>
        <w:fldChar w:fldCharType="separate"/>
      </w:r>
      <w:r>
        <w:rPr>
          <w:color w:val="000000"/>
          <w:lang w:val="en-CA"/>
        </w:rPr>
        <w:t>10.3.4</w:t>
      </w:r>
      <w:r w:rsidR="004D678F">
        <w:rPr>
          <w:color w:val="000000"/>
          <w:lang w:val="en-CA"/>
        </w:rPr>
        <w:fldChar w:fldCharType="end"/>
      </w:r>
    </w:p>
    <w:p w14:paraId="3F4D5AFE" w14:textId="77777777" w:rsidR="004D678F" w:rsidRDefault="004D678F" w:rsidP="00996F09">
      <w:pPr>
        <w:pStyle w:val="ListParagraph0"/>
        <w:widowControl/>
        <w:numPr>
          <w:ilvl w:val="0"/>
          <w:numId w:val="58"/>
        </w:numPr>
        <w:spacing w:line="240" w:lineRule="auto"/>
        <w:rPr>
          <w:color w:val="000000"/>
          <w:lang w:val="en-CA"/>
        </w:rPr>
      </w:pPr>
      <w:r>
        <w:rPr>
          <w:color w:val="000000"/>
          <w:lang w:val="en-CA"/>
        </w:rPr>
        <w:t xml:space="preserve">output the file by adding the following </w:t>
      </w:r>
      <w:r>
        <w:rPr>
          <w:rFonts w:cs="Arial"/>
        </w:rPr>
        <w:t xml:space="preserve">ERRAUDTL999999 where 9999999 represents the line number of the trailer where it needs to be extracted from </w:t>
      </w:r>
      <w:r>
        <w:rPr>
          <w:rFonts w:ascii="Consolas" w:hAnsi="Consolas" w:cs="Consolas"/>
          <w:color w:val="000000"/>
          <w:lang w:val="en-CA"/>
        </w:rPr>
        <w:t>paymentBatchTxVO.getRowCount()</w:t>
      </w:r>
    </w:p>
    <w:p w14:paraId="15A88BEE" w14:textId="77777777" w:rsidR="004D678F" w:rsidRDefault="004D678F" w:rsidP="00996F09">
      <w:pPr>
        <w:pStyle w:val="ListParagraph0"/>
        <w:widowControl/>
        <w:numPr>
          <w:ilvl w:val="0"/>
          <w:numId w:val="58"/>
        </w:numPr>
        <w:spacing w:line="240" w:lineRule="auto"/>
        <w:rPr>
          <w:lang w:val="en-CA"/>
        </w:rPr>
      </w:pPr>
      <w:r>
        <w:rPr>
          <w:lang w:val="en-CA"/>
        </w:rPr>
        <w:lastRenderedPageBreak/>
        <w:t>An alert is sent to MAS team.</w:t>
      </w:r>
    </w:p>
    <w:p w14:paraId="7E0CF223" w14:textId="77777777" w:rsidR="004D678F" w:rsidRDefault="004D678F" w:rsidP="004D678F">
      <w:pPr>
        <w:pStyle w:val="ListParagraph0"/>
        <w:widowControl/>
        <w:spacing w:line="240" w:lineRule="auto"/>
        <w:ind w:left="1080"/>
        <w:rPr>
          <w:color w:val="000000"/>
          <w:lang w:val="en-CA"/>
        </w:rPr>
      </w:pPr>
    </w:p>
    <w:p w14:paraId="51B23042" w14:textId="651E3869" w:rsidR="004D678F" w:rsidRDefault="004D678F" w:rsidP="004D678F">
      <w:pPr>
        <w:widowControl/>
        <w:spacing w:line="240" w:lineRule="auto"/>
        <w:rPr>
          <w:lang w:val="en-CA"/>
        </w:rPr>
      </w:pPr>
      <w:r w:rsidRPr="00F3536A">
        <w:rPr>
          <w:lang w:val="en-CA"/>
        </w:rPr>
        <w:t>As per CR29, only for PCARD flow, if a file level error is encountered in a file received from EDIRIS, then GPS should produce error file</w:t>
      </w:r>
      <w:r w:rsidR="00F3536A" w:rsidRPr="00F3536A">
        <w:rPr>
          <w:lang w:val="en-CA"/>
        </w:rPr>
        <w:t xml:space="preserve"> </w:t>
      </w:r>
      <w:r w:rsidRPr="00F3536A">
        <w:rPr>
          <w:lang w:val="en-CA"/>
        </w:rPr>
        <w:t xml:space="preserve">but it will not be </w:t>
      </w:r>
      <w:r w:rsidR="00AC40B2" w:rsidRPr="00F3536A">
        <w:rPr>
          <w:lang w:val="en-CA"/>
        </w:rPr>
        <w:t>transmitted</w:t>
      </w:r>
      <w:r w:rsidRPr="00F3536A">
        <w:rPr>
          <w:lang w:val="en-CA"/>
        </w:rPr>
        <w:t xml:space="preserve"> to EDIRIS. Alerts shall be raised, via email and/or telephone. This is aligned with section 4.3.8, as per CR32 requirement</w:t>
      </w:r>
    </w:p>
    <w:p w14:paraId="3BF24472" w14:textId="77777777" w:rsidR="004D678F" w:rsidRDefault="004D678F" w:rsidP="004D678F">
      <w:pPr>
        <w:widowControl/>
        <w:spacing w:line="240" w:lineRule="auto"/>
        <w:rPr>
          <w:lang w:val="en-CA"/>
        </w:rPr>
      </w:pPr>
    </w:p>
    <w:p w14:paraId="0DCDBDF5" w14:textId="2F5D075E" w:rsidR="004D678F" w:rsidRDefault="004D678F" w:rsidP="004D678F">
      <w:pPr>
        <w:widowControl/>
        <w:spacing w:line="240" w:lineRule="auto"/>
        <w:rPr>
          <w:lang w:val="en-CA"/>
        </w:rPr>
      </w:pPr>
      <w:r>
        <w:rPr>
          <w:lang w:val="en-CA"/>
        </w:rPr>
        <w:t xml:space="preserve">An additional logic is built to generate results validation in Batch </w:t>
      </w:r>
      <w:r w:rsidR="00AC40B2">
        <w:rPr>
          <w:lang w:val="en-CA"/>
        </w:rPr>
        <w:t>Summary</w:t>
      </w:r>
      <w:r>
        <w:rPr>
          <w:lang w:val="en-CA"/>
        </w:rPr>
        <w:t xml:space="preserve"> reports. </w:t>
      </w:r>
    </w:p>
    <w:p w14:paraId="28FD05EB" w14:textId="77777777" w:rsidR="004D678F" w:rsidRDefault="004D678F" w:rsidP="004D678F">
      <w:pPr>
        <w:pStyle w:val="Heading3"/>
        <w:numPr>
          <w:ilvl w:val="2"/>
          <w:numId w:val="2"/>
        </w:numPr>
        <w:rPr>
          <w:lang w:val="en-CA"/>
        </w:rPr>
      </w:pPr>
      <w:bookmarkStart w:id="1447" w:name="_Toc415569007"/>
      <w:r>
        <w:rPr>
          <w:lang w:val="en-CA"/>
        </w:rPr>
        <w:t>Audit and Controls on Batch request File after Transformation</w:t>
      </w:r>
      <w:bookmarkEnd w:id="1447"/>
    </w:p>
    <w:p w14:paraId="0DD8DEC4" w14:textId="77777777" w:rsidR="004D678F" w:rsidRDefault="004D678F" w:rsidP="004D678F">
      <w:pPr>
        <w:rPr>
          <w:lang w:val="en-CA"/>
        </w:rPr>
      </w:pPr>
      <w:r>
        <w:rPr>
          <w:lang w:val="en-CA"/>
        </w:rPr>
        <w:t>As per CR0032, once file is transformed, a validation needs to be performed on the total number of records and the total amount of the whole file against the one provided as input by the BSS. Therefore, while processing every record transaction in BSS Request File:</w:t>
      </w:r>
    </w:p>
    <w:p w14:paraId="53E6C93D" w14:textId="77777777" w:rsidR="004D678F" w:rsidRPr="009B0982" w:rsidRDefault="004D678F" w:rsidP="00996F09">
      <w:pPr>
        <w:pStyle w:val="ListParagraph0"/>
        <w:widowControl/>
        <w:numPr>
          <w:ilvl w:val="0"/>
          <w:numId w:val="56"/>
        </w:numPr>
        <w:spacing w:line="240" w:lineRule="auto"/>
        <w:rPr>
          <w:lang w:val="en-CA"/>
        </w:rPr>
      </w:pPr>
      <w:r w:rsidRPr="009B0982">
        <w:rPr>
          <w:lang w:val="en-CA"/>
        </w:rPr>
        <w:t>accumulate the number of record in BatchPaymentTxVO.pmtReqAuthCnt</w:t>
      </w:r>
    </w:p>
    <w:p w14:paraId="57C3004D" w14:textId="77777777" w:rsidR="004D678F" w:rsidRPr="009B0982" w:rsidRDefault="004D678F" w:rsidP="00996F09">
      <w:pPr>
        <w:pStyle w:val="ListParagraph0"/>
        <w:widowControl/>
        <w:numPr>
          <w:ilvl w:val="0"/>
          <w:numId w:val="56"/>
        </w:numPr>
        <w:spacing w:line="240" w:lineRule="auto"/>
        <w:rPr>
          <w:lang w:val="en-CA"/>
        </w:rPr>
      </w:pPr>
      <w:r w:rsidRPr="009B0982">
        <w:rPr>
          <w:lang w:val="en-CA"/>
        </w:rPr>
        <w:t>accumulate the total amount in BatchPaymentTxVO.pmtReqAuthAmt</w:t>
      </w:r>
    </w:p>
    <w:p w14:paraId="6EEF6D53" w14:textId="77777777" w:rsidR="004D678F" w:rsidRPr="009B0982" w:rsidRDefault="004D678F" w:rsidP="004D678F">
      <w:pPr>
        <w:pStyle w:val="ListParagraph0"/>
        <w:widowControl/>
        <w:spacing w:line="240" w:lineRule="auto"/>
        <w:rPr>
          <w:lang w:val="en-CA"/>
        </w:rPr>
      </w:pPr>
    </w:p>
    <w:p w14:paraId="724203CF" w14:textId="77777777" w:rsidR="004D678F" w:rsidRPr="009B0982" w:rsidRDefault="004D678F" w:rsidP="004D678F">
      <w:pPr>
        <w:pStyle w:val="ListParagraph0"/>
        <w:widowControl/>
        <w:spacing w:line="240" w:lineRule="auto"/>
        <w:ind w:left="0"/>
        <w:rPr>
          <w:lang w:val="en-CA"/>
        </w:rPr>
      </w:pPr>
      <w:r w:rsidRPr="009B0982">
        <w:rPr>
          <w:lang w:val="en-CA"/>
        </w:rPr>
        <w:t xml:space="preserve">Once process is finished, store BatchPaymentTxVO.pmtReqAuthCnt in PMT_BATCH_TX_INFO table, NUM_TX column. Store BatchPaymentTxVO.pmtReqAuthAmt in PMT_BATCH_TX_INFO table, TOTAL_AMOUNT column. See Section </w:t>
      </w:r>
      <w:r w:rsidRPr="009B0982">
        <w:rPr>
          <w:lang w:val="en-CA"/>
        </w:rPr>
        <w:fldChar w:fldCharType="begin"/>
      </w:r>
      <w:r w:rsidRPr="009B0982">
        <w:rPr>
          <w:lang w:val="en-CA"/>
        </w:rPr>
        <w:instrText xml:space="preserve"> REF _Ref378060503 \r \h </w:instrText>
      </w:r>
      <w:r w:rsidRPr="009B0982">
        <w:rPr>
          <w:lang w:val="en-CA"/>
        </w:rPr>
      </w:r>
      <w:r w:rsidRPr="009B0982">
        <w:rPr>
          <w:lang w:val="en-CA"/>
        </w:rPr>
        <w:fldChar w:fldCharType="separate"/>
      </w:r>
      <w:r w:rsidR="00AC40B2">
        <w:rPr>
          <w:lang w:val="en-CA"/>
        </w:rPr>
        <w:t>9</w:t>
      </w:r>
      <w:r w:rsidRPr="009B0982">
        <w:rPr>
          <w:lang w:val="en-CA"/>
        </w:rPr>
        <w:fldChar w:fldCharType="end"/>
      </w:r>
      <w:r w:rsidRPr="009B0982">
        <w:rPr>
          <w:lang w:val="en-CA"/>
        </w:rPr>
        <w:t xml:space="preserve"> for Database Schema</w:t>
      </w:r>
    </w:p>
    <w:p w14:paraId="69990360" w14:textId="77777777" w:rsidR="004D678F" w:rsidRDefault="004D678F" w:rsidP="004D678F">
      <w:pPr>
        <w:pStyle w:val="ListParagraph0"/>
        <w:widowControl/>
        <w:spacing w:line="240" w:lineRule="auto"/>
        <w:ind w:left="0"/>
        <w:rPr>
          <w:color w:val="0000C0"/>
          <w:lang w:val="en-CA"/>
        </w:rPr>
      </w:pPr>
    </w:p>
    <w:p w14:paraId="2E23585C" w14:textId="77777777" w:rsidR="004D678F" w:rsidRDefault="004D678F" w:rsidP="004D678F">
      <w:pPr>
        <w:pStyle w:val="ListParagraph0"/>
        <w:widowControl/>
        <w:spacing w:line="240" w:lineRule="auto"/>
        <w:ind w:left="0"/>
      </w:pPr>
      <w:r w:rsidRPr="00F3536A">
        <w:rPr>
          <w:lang w:val="en-CA"/>
        </w:rPr>
        <w:t xml:space="preserve">In the same sense, for PCARD, analogous process shall happen. In principle, BatchFile </w:t>
      </w:r>
      <w:r w:rsidRPr="00F3536A">
        <w:t>VO classes could be reused for PCARD implementation. But in case of any change during construction phase, SDS will be updated accordingly.</w:t>
      </w:r>
    </w:p>
    <w:p w14:paraId="1D019D23" w14:textId="77777777" w:rsidR="004D678F" w:rsidRDefault="004D678F" w:rsidP="004D678F">
      <w:pPr>
        <w:pStyle w:val="ListParagraph0"/>
        <w:widowControl/>
        <w:spacing w:line="240" w:lineRule="auto"/>
        <w:ind w:left="0"/>
        <w:rPr>
          <w:color w:val="000000"/>
          <w:lang w:val="en-CA"/>
        </w:rPr>
      </w:pPr>
    </w:p>
    <w:p w14:paraId="61F607C7" w14:textId="64DF3157" w:rsidR="004D678F" w:rsidRDefault="004D678F" w:rsidP="004D678F">
      <w:pPr>
        <w:pStyle w:val="ListParagraph0"/>
        <w:widowControl/>
        <w:spacing w:line="240" w:lineRule="auto"/>
        <w:ind w:left="0"/>
        <w:rPr>
          <w:color w:val="000000"/>
          <w:lang w:val="en-CA"/>
        </w:rPr>
      </w:pPr>
      <w:r>
        <w:rPr>
          <w:color w:val="000000"/>
          <w:lang w:val="en-CA"/>
        </w:rPr>
        <w:t xml:space="preserve">Create a new DAO called BatchPaymentTxInfoDao and its implementation. It </w:t>
      </w:r>
      <w:r w:rsidR="00AC40B2">
        <w:rPr>
          <w:color w:val="000000"/>
          <w:lang w:val="en-CA"/>
        </w:rPr>
        <w:t>contains</w:t>
      </w:r>
      <w:r>
        <w:rPr>
          <w:color w:val="000000"/>
          <w:lang w:val="en-CA"/>
        </w:rPr>
        <w:t xml:space="preserve"> the following methods:</w:t>
      </w:r>
    </w:p>
    <w:p w14:paraId="369542BF" w14:textId="77777777" w:rsidR="004D678F" w:rsidRPr="00A8521C" w:rsidRDefault="004D678F" w:rsidP="00996F09">
      <w:pPr>
        <w:pStyle w:val="ListParagraph0"/>
        <w:widowControl/>
        <w:numPr>
          <w:ilvl w:val="0"/>
          <w:numId w:val="59"/>
        </w:numPr>
        <w:autoSpaceDE w:val="0"/>
        <w:autoSpaceDN w:val="0"/>
        <w:adjustRightInd w:val="0"/>
        <w:spacing w:line="240" w:lineRule="auto"/>
        <w:rPr>
          <w:i/>
          <w:lang w:val="en-CA"/>
        </w:rPr>
      </w:pPr>
      <w:r w:rsidRPr="00A8521C">
        <w:rPr>
          <w:bCs/>
          <w:i/>
          <w:lang w:val="en-CA"/>
        </w:rPr>
        <w:t>public</w:t>
      </w:r>
      <w:r w:rsidRPr="00A8521C">
        <w:rPr>
          <w:i/>
          <w:lang w:val="en-CA"/>
        </w:rPr>
        <w:t>&lt; PaymentBatchFileTxVO &gt; findBatchPaymentTxInfo(BatchTxID);</w:t>
      </w:r>
    </w:p>
    <w:p w14:paraId="172E70FB" w14:textId="77777777" w:rsidR="004D678F" w:rsidRPr="00A8521C" w:rsidRDefault="004D678F" w:rsidP="00996F09">
      <w:pPr>
        <w:pStyle w:val="ListParagraph0"/>
        <w:widowControl/>
        <w:numPr>
          <w:ilvl w:val="0"/>
          <w:numId w:val="59"/>
        </w:numPr>
        <w:tabs>
          <w:tab w:val="left" w:pos="2072"/>
        </w:tabs>
        <w:spacing w:line="240" w:lineRule="auto"/>
        <w:rPr>
          <w:i/>
          <w:lang w:val="en-CA"/>
        </w:rPr>
      </w:pPr>
      <w:r w:rsidRPr="00A8521C">
        <w:rPr>
          <w:bCs/>
          <w:i/>
          <w:lang w:val="en-CA"/>
        </w:rPr>
        <w:t>public</w:t>
      </w:r>
      <w:r w:rsidRPr="00A8521C">
        <w:rPr>
          <w:i/>
          <w:lang w:val="en-CA"/>
        </w:rPr>
        <w:t xml:space="preserve"> void insertBatchPaymentTxInfo (PaymentBatchFileTxVO paymentBatchFileTxVO);</w:t>
      </w:r>
    </w:p>
    <w:p w14:paraId="6BB10D9F" w14:textId="77777777" w:rsidR="004D678F" w:rsidRDefault="004D678F" w:rsidP="004D678F">
      <w:pPr>
        <w:pStyle w:val="ListParagraph0"/>
        <w:rPr>
          <w:lang w:val="en-CA"/>
        </w:rPr>
      </w:pPr>
    </w:p>
    <w:p w14:paraId="02646EB2" w14:textId="77777777" w:rsidR="004D678F" w:rsidRDefault="004D678F" w:rsidP="004D678F">
      <w:pPr>
        <w:rPr>
          <w:lang w:val="en-CA"/>
        </w:rPr>
      </w:pPr>
      <w:r>
        <w:rPr>
          <w:lang w:val="en-CA"/>
        </w:rPr>
        <w:t xml:space="preserve">After the file is transformed to Processor Format, the batch processing needs to read the file transformed, count all records in it and accumulate the amount for each Tx Record. </w:t>
      </w:r>
    </w:p>
    <w:p w14:paraId="61F765B9" w14:textId="59114400" w:rsidR="004D678F" w:rsidRDefault="004D678F" w:rsidP="004D678F">
      <w:pPr>
        <w:rPr>
          <w:lang w:val="en-CA"/>
        </w:rPr>
      </w:pPr>
      <w:r>
        <w:rPr>
          <w:lang w:val="en-CA"/>
        </w:rPr>
        <w:t xml:space="preserve">Note that the filename must be kept with .tmp </w:t>
      </w:r>
      <w:r w:rsidR="00AC40B2">
        <w:rPr>
          <w:lang w:val="en-CA"/>
        </w:rPr>
        <w:t>extension</w:t>
      </w:r>
      <w:r>
        <w:rPr>
          <w:lang w:val="en-CA"/>
        </w:rPr>
        <w:t xml:space="preserve"> until the validation is complete.</w:t>
      </w:r>
    </w:p>
    <w:p w14:paraId="6B0659DA" w14:textId="77777777" w:rsidR="004D678F" w:rsidRDefault="004D678F" w:rsidP="004D678F">
      <w:pPr>
        <w:pStyle w:val="ListParagraph0"/>
        <w:rPr>
          <w:lang w:val="en-CA"/>
        </w:rPr>
      </w:pPr>
    </w:p>
    <w:p w14:paraId="6DB1E366" w14:textId="44037DEB" w:rsidR="004D678F" w:rsidRDefault="00AC40B2" w:rsidP="004D678F">
      <w:pPr>
        <w:rPr>
          <w:i/>
          <w:color w:val="000000"/>
          <w:lang w:val="en-CA"/>
        </w:rPr>
      </w:pPr>
      <w:r>
        <w:rPr>
          <w:lang w:val="en-CA"/>
        </w:rPr>
        <w:t xml:space="preserve">Another step must be added at the end of the batch request flow for this validation, read line by line, accumulate the number of records in </w:t>
      </w:r>
      <w:r>
        <w:rPr>
          <w:color w:val="000000"/>
          <w:lang w:val="en-CA"/>
        </w:rPr>
        <w:t xml:space="preserve">PaymentBatchFileTxVO.numRecordsOutPut and the amount in PaymentBatchFileTxVO.totalAmountOutput. </w:t>
      </w:r>
      <w:r w:rsidR="004D678F">
        <w:rPr>
          <w:color w:val="000000"/>
          <w:lang w:val="en-CA"/>
        </w:rPr>
        <w:t>Then validate:</w:t>
      </w:r>
    </w:p>
    <w:p w14:paraId="5C6DACC6" w14:textId="77777777" w:rsidR="004D678F" w:rsidRPr="009B0982" w:rsidRDefault="004D678F" w:rsidP="00996F09">
      <w:pPr>
        <w:pStyle w:val="ListParagraph0"/>
        <w:numPr>
          <w:ilvl w:val="0"/>
          <w:numId w:val="59"/>
        </w:numPr>
        <w:rPr>
          <w:lang w:val="en-CA"/>
        </w:rPr>
      </w:pPr>
      <w:r w:rsidRPr="009B0982">
        <w:rPr>
          <w:i/>
          <w:lang w:val="en-CA"/>
        </w:rPr>
        <w:t xml:space="preserve">PaymentBatchFileTxVO.numRecordsOutPut </w:t>
      </w:r>
      <w:r w:rsidRPr="009B0982">
        <w:rPr>
          <w:lang w:val="en-CA"/>
        </w:rPr>
        <w:t>against</w:t>
      </w:r>
      <w:r w:rsidRPr="009B0982">
        <w:rPr>
          <w:i/>
          <w:lang w:val="en-CA"/>
        </w:rPr>
        <w:t xml:space="preserve"> PaymentBatchFileTxVO.pmtReqAuthCnt</w:t>
      </w:r>
    </w:p>
    <w:p w14:paraId="768A1758" w14:textId="77777777" w:rsidR="004D678F" w:rsidRPr="009B0982" w:rsidRDefault="004D678F" w:rsidP="00996F09">
      <w:pPr>
        <w:pStyle w:val="ListParagraph0"/>
        <w:numPr>
          <w:ilvl w:val="0"/>
          <w:numId w:val="48"/>
        </w:numPr>
        <w:rPr>
          <w:lang w:val="en-CA"/>
        </w:rPr>
      </w:pPr>
      <w:r w:rsidRPr="009B0982">
        <w:rPr>
          <w:lang w:val="en-CA"/>
        </w:rPr>
        <w:t>If it fails, stop the process and log the following error GPSB-0532 and an Alert is sent to MAS Team</w:t>
      </w:r>
    </w:p>
    <w:p w14:paraId="2AAE8EFE" w14:textId="77777777" w:rsidR="004D678F" w:rsidRPr="009B0982" w:rsidRDefault="004D678F" w:rsidP="00996F09">
      <w:pPr>
        <w:pStyle w:val="ListParagraph0"/>
        <w:numPr>
          <w:ilvl w:val="0"/>
          <w:numId w:val="59"/>
        </w:numPr>
        <w:rPr>
          <w:lang w:val="en-CA"/>
        </w:rPr>
      </w:pPr>
      <w:r w:rsidRPr="009B0982">
        <w:rPr>
          <w:i/>
          <w:lang w:val="en-CA"/>
        </w:rPr>
        <w:t xml:space="preserve">PaymentBatchFileTxVO.totalAmountOutPut </w:t>
      </w:r>
      <w:r w:rsidRPr="009B0982">
        <w:rPr>
          <w:lang w:val="en-CA"/>
        </w:rPr>
        <w:t>against</w:t>
      </w:r>
      <w:r w:rsidRPr="009B0982">
        <w:rPr>
          <w:i/>
          <w:lang w:val="en-CA"/>
        </w:rPr>
        <w:t xml:space="preserve"> PaymentBatchFileTxVO.pmtReqAuthAmt</w:t>
      </w:r>
    </w:p>
    <w:p w14:paraId="05B08211" w14:textId="5D3C4296" w:rsidR="004D678F" w:rsidRDefault="004D678F" w:rsidP="004D678F">
      <w:pPr>
        <w:ind w:left="360"/>
        <w:rPr>
          <w:lang w:val="en-CA"/>
        </w:rPr>
      </w:pPr>
      <w:r>
        <w:rPr>
          <w:lang w:val="en-CA"/>
        </w:rPr>
        <w:t xml:space="preserve">If it fails, stop the process and log the following error GPSB-0533, and Email Alert is sent to MAS </w:t>
      </w:r>
      <w:r w:rsidR="00AC40B2">
        <w:rPr>
          <w:lang w:val="en-CA"/>
        </w:rPr>
        <w:t>Team</w:t>
      </w:r>
    </w:p>
    <w:p w14:paraId="5F7A66D8" w14:textId="77777777" w:rsidR="004D678F" w:rsidRDefault="004D678F" w:rsidP="004D678F">
      <w:pPr>
        <w:pStyle w:val="ListParagraph0"/>
        <w:rPr>
          <w:lang w:val="en-CA"/>
        </w:rPr>
      </w:pPr>
    </w:p>
    <w:p w14:paraId="75C84DCC" w14:textId="069D5C46" w:rsidR="004D678F" w:rsidRDefault="004D678F" w:rsidP="004D678F">
      <w:pPr>
        <w:widowControl/>
        <w:spacing w:line="240" w:lineRule="auto"/>
        <w:rPr>
          <w:lang w:val="en-CA"/>
        </w:rPr>
      </w:pPr>
      <w:r>
        <w:rPr>
          <w:lang w:val="en-CA"/>
        </w:rPr>
        <w:t xml:space="preserve">An additional logic is built to generate results validation in Batch </w:t>
      </w:r>
      <w:r w:rsidR="00AC40B2">
        <w:rPr>
          <w:lang w:val="en-CA"/>
        </w:rPr>
        <w:t>Summary</w:t>
      </w:r>
      <w:r>
        <w:rPr>
          <w:lang w:val="en-CA"/>
        </w:rPr>
        <w:t xml:space="preserve"> reports. </w:t>
      </w:r>
    </w:p>
    <w:p w14:paraId="7730B366" w14:textId="77777777" w:rsidR="00F3536A" w:rsidRDefault="00F3536A" w:rsidP="004D678F">
      <w:pPr>
        <w:pStyle w:val="ListParagraph0"/>
        <w:rPr>
          <w:lang w:val="en-CA"/>
        </w:rPr>
      </w:pPr>
    </w:p>
    <w:p w14:paraId="3F6E70F8" w14:textId="77777777" w:rsidR="004D678F" w:rsidRDefault="004D678F" w:rsidP="004D678F">
      <w:pPr>
        <w:pStyle w:val="Heading3"/>
        <w:numPr>
          <w:ilvl w:val="2"/>
          <w:numId w:val="2"/>
        </w:numPr>
        <w:rPr>
          <w:lang w:val="en-CA"/>
        </w:rPr>
      </w:pPr>
      <w:bookmarkStart w:id="1448" w:name="_Toc415569008"/>
      <w:r>
        <w:rPr>
          <w:lang w:val="en-CA"/>
        </w:rPr>
        <w:t>Audit and Controls on Batch Response File</w:t>
      </w:r>
      <w:bookmarkEnd w:id="1448"/>
    </w:p>
    <w:p w14:paraId="0AF0A76C" w14:textId="3C2F7EF2" w:rsidR="004D678F" w:rsidRDefault="004D678F" w:rsidP="004D678F">
      <w:pPr>
        <w:rPr>
          <w:lang w:val="en-CA"/>
        </w:rPr>
      </w:pPr>
      <w:r>
        <w:rPr>
          <w:lang w:val="en-CA"/>
        </w:rPr>
        <w:t xml:space="preserve">On File Response validation, GPS needs to validate that the number of transactions is exactly as per input file. </w:t>
      </w:r>
    </w:p>
    <w:p w14:paraId="4D539F18" w14:textId="77777777" w:rsidR="004D678F" w:rsidRDefault="004D678F" w:rsidP="004D678F">
      <w:pPr>
        <w:rPr>
          <w:lang w:val="en-CA"/>
        </w:rPr>
      </w:pPr>
    </w:p>
    <w:p w14:paraId="1C0B32CA" w14:textId="77777777" w:rsidR="004D678F" w:rsidRPr="009B0982" w:rsidRDefault="004D678F" w:rsidP="004D678F">
      <w:pPr>
        <w:rPr>
          <w:lang w:val="en-CA"/>
        </w:rPr>
      </w:pPr>
      <w:r w:rsidRPr="009B0982">
        <w:rPr>
          <w:lang w:val="en-CA"/>
        </w:rPr>
        <w:t>Also the total amount for all transactions need to be validated against the total amount of BSS input file persisted in the database. Therefore, while reading the file, accumulate the total number of transactions as well as all the total amount in pmtReqAuthCnt and pmtReqAuthAmt respectively in PaymentBatchFileTxVO</w:t>
      </w:r>
    </w:p>
    <w:p w14:paraId="74A82567" w14:textId="77777777" w:rsidR="004D678F" w:rsidRPr="009B0982" w:rsidRDefault="004D678F" w:rsidP="004D678F">
      <w:pPr>
        <w:rPr>
          <w:lang w:val="en-CA"/>
        </w:rPr>
      </w:pPr>
      <w:r w:rsidRPr="009B0982">
        <w:rPr>
          <w:lang w:val="en-CA"/>
        </w:rPr>
        <w:t>Compare  pmtReqAuthCnt against the value NUM_TX stored in PMT_BATCH_TX_INFO Table database.</w:t>
      </w:r>
    </w:p>
    <w:p w14:paraId="71AFDF32" w14:textId="77777777" w:rsidR="004D678F" w:rsidRPr="009B0982" w:rsidRDefault="004D678F" w:rsidP="004D678F">
      <w:pPr>
        <w:rPr>
          <w:lang w:val="en-CA"/>
        </w:rPr>
      </w:pPr>
    </w:p>
    <w:p w14:paraId="031267E5" w14:textId="77777777" w:rsidR="004D678F" w:rsidRPr="009B0982" w:rsidRDefault="004D678F" w:rsidP="004D678F">
      <w:pPr>
        <w:rPr>
          <w:lang w:val="en-CA"/>
        </w:rPr>
      </w:pPr>
    </w:p>
    <w:p w14:paraId="742870DD" w14:textId="77777777" w:rsidR="004D678F" w:rsidRPr="009B0982" w:rsidRDefault="004D678F" w:rsidP="004D678F">
      <w:pPr>
        <w:rPr>
          <w:lang w:val="en-CA"/>
        </w:rPr>
      </w:pPr>
      <w:r w:rsidRPr="009B0982">
        <w:rPr>
          <w:lang w:val="en-CA"/>
        </w:rPr>
        <w:t xml:space="preserve">If the number of transactions in response file is less than Request file, continue the process and log a warning GPSB-0536. An alert, is sent to MAS Team. </w:t>
      </w:r>
    </w:p>
    <w:p w14:paraId="4E7EC2BA" w14:textId="77777777" w:rsidR="004D678F" w:rsidRPr="009B0982" w:rsidRDefault="004D678F" w:rsidP="004D678F">
      <w:pPr>
        <w:rPr>
          <w:lang w:val="en-CA"/>
        </w:rPr>
      </w:pPr>
    </w:p>
    <w:p w14:paraId="70012E50" w14:textId="77777777" w:rsidR="004D678F" w:rsidRPr="009B0982" w:rsidRDefault="004D678F" w:rsidP="004D678F">
      <w:pPr>
        <w:rPr>
          <w:lang w:val="en-CA"/>
        </w:rPr>
      </w:pPr>
      <w:r w:rsidRPr="009B0982">
        <w:rPr>
          <w:lang w:val="en-CA"/>
        </w:rPr>
        <w:t xml:space="preserve">If the number of transactions in response file is more than Request file, stop the process and log an error GPSB-0535. An alert, is sent to MAS Team. </w:t>
      </w:r>
    </w:p>
    <w:p w14:paraId="785A9D9B" w14:textId="77777777" w:rsidR="004D678F" w:rsidRPr="009B0982" w:rsidRDefault="004D678F" w:rsidP="004D678F">
      <w:pPr>
        <w:rPr>
          <w:lang w:val="en-CA"/>
        </w:rPr>
      </w:pPr>
    </w:p>
    <w:p w14:paraId="475D4EC0" w14:textId="77777777" w:rsidR="004D678F" w:rsidRPr="009B0982" w:rsidRDefault="004D678F" w:rsidP="004D678F">
      <w:pPr>
        <w:rPr>
          <w:lang w:val="en-CA"/>
        </w:rPr>
      </w:pPr>
      <w:r w:rsidRPr="009B0982">
        <w:rPr>
          <w:lang w:val="en-CA"/>
        </w:rPr>
        <w:t>If the total amount of all transactions in the response file is different than the total amount of request file, continue the process, log a warning GPSB-0536 and email is sent to MAS Team.</w:t>
      </w:r>
    </w:p>
    <w:p w14:paraId="61A2F6F0" w14:textId="77777777" w:rsidR="004D678F" w:rsidRPr="009B0982" w:rsidRDefault="004D678F" w:rsidP="004D678F">
      <w:pPr>
        <w:rPr>
          <w:lang w:val="en-CA"/>
        </w:rPr>
      </w:pPr>
    </w:p>
    <w:p w14:paraId="43E83133" w14:textId="2725A563" w:rsidR="004D678F" w:rsidRPr="009B0982" w:rsidRDefault="004D678F" w:rsidP="004D678F">
      <w:pPr>
        <w:rPr>
          <w:lang w:val="en-CA"/>
        </w:rPr>
      </w:pPr>
      <w:r w:rsidRPr="009B0982">
        <w:rPr>
          <w:lang w:val="en-CA"/>
        </w:rPr>
        <w:t xml:space="preserve">This </w:t>
      </w:r>
      <w:r w:rsidR="00AC40B2" w:rsidRPr="009B0982">
        <w:rPr>
          <w:lang w:val="en-CA"/>
        </w:rPr>
        <w:t>comparison</w:t>
      </w:r>
      <w:r w:rsidRPr="009B0982">
        <w:rPr>
          <w:lang w:val="en-CA"/>
        </w:rPr>
        <w:t xml:space="preserve"> results i</w:t>
      </w:r>
      <w:r w:rsidR="00176669">
        <w:rPr>
          <w:lang w:val="en-CA"/>
        </w:rPr>
        <w:t>s highlighted in the Batch Summa</w:t>
      </w:r>
      <w:r w:rsidRPr="009B0982">
        <w:rPr>
          <w:lang w:val="en-CA"/>
        </w:rPr>
        <w:t>ry</w:t>
      </w:r>
      <w:r w:rsidR="00176669">
        <w:rPr>
          <w:lang w:val="en-CA"/>
        </w:rPr>
        <w:t xml:space="preserve"> Report.</w:t>
      </w:r>
    </w:p>
    <w:p w14:paraId="3DB44D77" w14:textId="77777777" w:rsidR="004D678F" w:rsidRDefault="004D678F" w:rsidP="004D678F">
      <w:pPr>
        <w:rPr>
          <w:color w:val="0000C0"/>
          <w:u w:val="single"/>
          <w:lang w:val="en-CA"/>
        </w:rPr>
      </w:pPr>
    </w:p>
    <w:p w14:paraId="490CA333" w14:textId="77777777" w:rsidR="004D678F" w:rsidRPr="00F3536A" w:rsidRDefault="004D678F" w:rsidP="004D678F">
      <w:pPr>
        <w:rPr>
          <w:lang w:val="en-CA"/>
        </w:rPr>
      </w:pPr>
      <w:r w:rsidRPr="00F3536A">
        <w:rPr>
          <w:lang w:val="en-CA"/>
        </w:rPr>
        <w:t xml:space="preserve">For PCARD, the following criteria shall be implemented: </w:t>
      </w:r>
    </w:p>
    <w:p w14:paraId="04DDB49F" w14:textId="77777777" w:rsidR="004D678F" w:rsidRPr="00F3536A" w:rsidRDefault="004D678F" w:rsidP="00996F09">
      <w:pPr>
        <w:pStyle w:val="ListParagraph0"/>
        <w:numPr>
          <w:ilvl w:val="0"/>
          <w:numId w:val="20"/>
        </w:numPr>
        <w:rPr>
          <w:lang w:val="en-CA"/>
        </w:rPr>
      </w:pPr>
      <w:r w:rsidRPr="00F3536A">
        <w:rPr>
          <w:lang w:val="en-CA"/>
        </w:rPr>
        <w:t>For situations where a transaction record is missing in the Moneris response file, the response file sent back to BSS by GPS will also be missing that transaction record</w:t>
      </w:r>
    </w:p>
    <w:p w14:paraId="4866EA1D" w14:textId="452C9EE9" w:rsidR="004D678F" w:rsidRPr="00F3536A" w:rsidRDefault="004D678F" w:rsidP="00996F09">
      <w:pPr>
        <w:pStyle w:val="ListParagraph0"/>
        <w:numPr>
          <w:ilvl w:val="0"/>
          <w:numId w:val="20"/>
        </w:numPr>
      </w:pPr>
      <w:r w:rsidRPr="00F3536A">
        <w:rPr>
          <w:lang w:val="en-CA"/>
        </w:rPr>
        <w:t>For situations where a transaction record is added in the Moneris response file, (</w:t>
      </w:r>
      <w:r w:rsidR="00AC40B2" w:rsidRPr="00F3536A">
        <w:rPr>
          <w:lang w:val="en-CA"/>
        </w:rPr>
        <w:t>i.e.</w:t>
      </w:r>
      <w:r w:rsidRPr="00F3536A">
        <w:rPr>
          <w:lang w:val="en-CA"/>
        </w:rPr>
        <w:t xml:space="preserve"> unexpected in the response as not present in the request file) GPS will abort the processing</w:t>
      </w:r>
    </w:p>
    <w:p w14:paraId="2F3036C6" w14:textId="77777777" w:rsidR="004D678F" w:rsidRPr="00F3536A" w:rsidRDefault="004D678F" w:rsidP="00996F09">
      <w:pPr>
        <w:pStyle w:val="ListParagraph0"/>
        <w:numPr>
          <w:ilvl w:val="0"/>
          <w:numId w:val="20"/>
        </w:numPr>
      </w:pPr>
      <w:r w:rsidRPr="00F3536A">
        <w:rPr>
          <w:lang w:val="en-CA"/>
        </w:rPr>
        <w:t>For situations where a transaction record in the Moneris response file has a GPS_TRN not matching an equivalent request transaction record, GPS will abort the processing</w:t>
      </w:r>
    </w:p>
    <w:p w14:paraId="67B21468" w14:textId="77777777" w:rsidR="004D678F" w:rsidRPr="00F3536A" w:rsidRDefault="004D678F" w:rsidP="004D678F">
      <w:pPr>
        <w:rPr>
          <w:u w:val="single"/>
        </w:rPr>
      </w:pPr>
    </w:p>
    <w:p w14:paraId="35C5C8C0" w14:textId="77777777" w:rsidR="004D678F" w:rsidRPr="00F3536A" w:rsidRDefault="004D678F" w:rsidP="004D678F">
      <w:pPr>
        <w:rPr>
          <w:u w:val="single"/>
        </w:rPr>
      </w:pPr>
      <w:r w:rsidRPr="00F3536A">
        <w:rPr>
          <w:u w:val="single"/>
        </w:rPr>
        <w:t>As per CR38, if Moneris responses could include NULL values in specific fields, GPS Batch will replace the NULL values with other values during the transformation of the response file.</w:t>
      </w:r>
    </w:p>
    <w:p w14:paraId="7FB347F6" w14:textId="77777777" w:rsidR="004D678F" w:rsidRPr="00F3536A" w:rsidRDefault="004D678F" w:rsidP="004D678F">
      <w:pPr>
        <w:rPr>
          <w:u w:val="single"/>
        </w:rPr>
      </w:pPr>
    </w:p>
    <w:p w14:paraId="1BDC9CE2" w14:textId="77777777" w:rsidR="004D678F" w:rsidRPr="00F3536A" w:rsidRDefault="004D678F" w:rsidP="004D678F">
      <w:pPr>
        <w:rPr>
          <w:u w:val="single"/>
        </w:rPr>
      </w:pPr>
      <w:r w:rsidRPr="00F3536A">
        <w:rPr>
          <w:u w:val="single"/>
        </w:rPr>
        <w:t>The following mapping rules shall be applied:</w:t>
      </w:r>
    </w:p>
    <w:p w14:paraId="797B4EF5" w14:textId="77777777" w:rsidR="004D678F" w:rsidRPr="00F3536A" w:rsidRDefault="004D678F" w:rsidP="004D678F">
      <w:pPr>
        <w:rPr>
          <w:u w:val="single"/>
        </w:rPr>
      </w:pPr>
    </w:p>
    <w:p w14:paraId="0A910A70" w14:textId="77777777" w:rsidR="004D678F" w:rsidRPr="00F3536A" w:rsidRDefault="004D678F" w:rsidP="004D678F">
      <w:pPr>
        <w:rPr>
          <w:rFonts w:cs="Arial"/>
          <w:u w:val="single"/>
        </w:rPr>
      </w:pPr>
      <w:r w:rsidRPr="00F3536A">
        <w:rPr>
          <w:rFonts w:cs="Arial"/>
          <w:u w:val="single"/>
        </w:rPr>
        <w:t>For regular payment request (i.e. excluding PCARD)</w:t>
      </w:r>
    </w:p>
    <w:p w14:paraId="794A20B5" w14:textId="77777777" w:rsidR="004D678F" w:rsidRPr="00F3536A" w:rsidRDefault="004D678F" w:rsidP="004D678F">
      <w:pPr>
        <w:ind w:firstLine="720"/>
        <w:rPr>
          <w:rFonts w:cs="Arial"/>
          <w:b/>
          <w:u w:val="single"/>
        </w:rPr>
      </w:pPr>
    </w:p>
    <w:tbl>
      <w:tblPr>
        <w:tblW w:w="9629" w:type="dxa"/>
        <w:tblCellMar>
          <w:left w:w="0" w:type="dxa"/>
          <w:right w:w="0" w:type="dxa"/>
        </w:tblCellMar>
        <w:tblLook w:val="04A0" w:firstRow="1" w:lastRow="0" w:firstColumn="1" w:lastColumn="0" w:noHBand="0" w:noVBand="1"/>
      </w:tblPr>
      <w:tblGrid>
        <w:gridCol w:w="2442"/>
        <w:gridCol w:w="1816"/>
        <w:gridCol w:w="1602"/>
        <w:gridCol w:w="2169"/>
        <w:gridCol w:w="1600"/>
      </w:tblGrid>
      <w:tr w:rsidR="004D678F" w:rsidRPr="00F3536A" w14:paraId="39259F99" w14:textId="77777777" w:rsidTr="0052699A">
        <w:tc>
          <w:tcPr>
            <w:tcW w:w="132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D5BE89" w14:textId="77777777" w:rsidR="004D678F" w:rsidRPr="00F3536A" w:rsidRDefault="004D678F" w:rsidP="0052699A">
            <w:pPr>
              <w:rPr>
                <w:rFonts w:ascii="Calibri" w:eastAsia="Calibri" w:hAnsi="Calibri" w:cs="Calibri"/>
                <w:b/>
                <w:bCs/>
                <w:sz w:val="22"/>
                <w:szCs w:val="22"/>
              </w:rPr>
            </w:pPr>
            <w:r w:rsidRPr="00F3536A">
              <w:rPr>
                <w:b/>
                <w:bCs/>
              </w:rPr>
              <w:t xml:space="preserve">Moneris fields which may contain the 4 character “null” which are to be returned by GPS as part of the response. </w:t>
            </w:r>
          </w:p>
        </w:tc>
        <w:tc>
          <w:tcPr>
            <w:tcW w:w="736"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41FB4E22" w14:textId="77777777" w:rsidR="004D678F" w:rsidRPr="00F3536A" w:rsidRDefault="004D678F" w:rsidP="0052699A">
            <w:pPr>
              <w:rPr>
                <w:rFonts w:ascii="Calibri" w:eastAsia="Calibri" w:hAnsi="Calibri" w:cs="Calibri"/>
                <w:b/>
                <w:bCs/>
                <w:sz w:val="22"/>
                <w:szCs w:val="22"/>
              </w:rPr>
            </w:pPr>
            <w:r w:rsidRPr="00F3536A">
              <w:rPr>
                <w:b/>
                <w:bCs/>
              </w:rPr>
              <w:t>GPS to BSS Element</w:t>
            </w:r>
          </w:p>
        </w:tc>
        <w:tc>
          <w:tcPr>
            <w:tcW w:w="884"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0F14950" w14:textId="77777777" w:rsidR="004D678F" w:rsidRPr="00F3536A" w:rsidRDefault="004D678F" w:rsidP="0052699A">
            <w:pPr>
              <w:rPr>
                <w:rFonts w:ascii="Calibri" w:eastAsia="Calibri" w:hAnsi="Calibri" w:cs="Calibri"/>
                <w:b/>
                <w:bCs/>
                <w:sz w:val="22"/>
                <w:szCs w:val="22"/>
              </w:rPr>
            </w:pPr>
            <w:r w:rsidRPr="00F3536A">
              <w:rPr>
                <w:b/>
                <w:bCs/>
              </w:rPr>
              <w:t>GPS Mapping to BSS (Online)</w:t>
            </w:r>
          </w:p>
        </w:tc>
        <w:tc>
          <w:tcPr>
            <w:tcW w:w="1178" w:type="pct"/>
            <w:tcBorders>
              <w:top w:val="single" w:sz="8" w:space="0" w:color="000000"/>
              <w:left w:val="nil"/>
              <w:bottom w:val="single" w:sz="8" w:space="0" w:color="000000"/>
              <w:right w:val="single" w:sz="8" w:space="0" w:color="000000"/>
            </w:tcBorders>
            <w:hideMark/>
          </w:tcPr>
          <w:p w14:paraId="23966F89" w14:textId="77777777" w:rsidR="004D678F" w:rsidRPr="00F3536A" w:rsidRDefault="004D678F" w:rsidP="0052699A">
            <w:pPr>
              <w:rPr>
                <w:b/>
                <w:bCs/>
              </w:rPr>
            </w:pPr>
            <w:r w:rsidRPr="00F3536A">
              <w:rPr>
                <w:b/>
                <w:bCs/>
              </w:rPr>
              <w:t>GPS Mapping to BSS (Batch CSV)</w:t>
            </w:r>
          </w:p>
        </w:tc>
        <w:tc>
          <w:tcPr>
            <w:tcW w:w="882" w:type="pct"/>
            <w:tcBorders>
              <w:top w:val="single" w:sz="8" w:space="0" w:color="000000"/>
              <w:left w:val="nil"/>
              <w:bottom w:val="single" w:sz="8" w:space="0" w:color="000000"/>
              <w:right w:val="single" w:sz="8" w:space="0" w:color="000000"/>
            </w:tcBorders>
            <w:hideMark/>
          </w:tcPr>
          <w:p w14:paraId="5D419CB4" w14:textId="77777777" w:rsidR="004D678F" w:rsidRPr="00F3536A" w:rsidRDefault="004D678F" w:rsidP="0052699A">
            <w:pPr>
              <w:rPr>
                <w:b/>
                <w:bCs/>
              </w:rPr>
            </w:pPr>
            <w:r w:rsidRPr="00F3536A">
              <w:rPr>
                <w:b/>
                <w:bCs/>
              </w:rPr>
              <w:t>GPS Mapping to BSS (Batch FL)</w:t>
            </w:r>
          </w:p>
        </w:tc>
      </w:tr>
      <w:tr w:rsidR="004D678F" w:rsidRPr="00F3536A" w14:paraId="0BD3F7F0"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368943C" w14:textId="77777777" w:rsidR="004D678F" w:rsidRPr="00F3536A" w:rsidRDefault="004D678F" w:rsidP="0052699A">
            <w:pPr>
              <w:rPr>
                <w:rFonts w:ascii="Calibri" w:eastAsia="Calibri" w:hAnsi="Calibri" w:cs="Calibri"/>
                <w:sz w:val="22"/>
                <w:szCs w:val="22"/>
              </w:rPr>
            </w:pPr>
            <w:r w:rsidRPr="00F3536A">
              <w:t>Receiptid</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0E0BB1F8" w14:textId="77777777" w:rsidR="004D678F" w:rsidRPr="00F3536A" w:rsidRDefault="004D678F" w:rsidP="0052699A">
            <w:pPr>
              <w:rPr>
                <w:rFonts w:ascii="Calibri" w:eastAsia="Calibri" w:hAnsi="Calibri" w:cs="Calibri"/>
                <w:sz w:val="22"/>
                <w:szCs w:val="22"/>
              </w:rPr>
            </w:pPr>
            <w:r w:rsidRPr="00F3536A">
              <w:t>GPSTRN</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71B7276B" w14:textId="77777777" w:rsidR="004D678F" w:rsidRPr="00F3536A" w:rsidRDefault="004D678F" w:rsidP="0052699A">
            <w:pPr>
              <w:rPr>
                <w:rFonts w:ascii="Calibri" w:eastAsia="Calibri" w:hAnsi="Calibri" w:cs="Calibri"/>
                <w:sz w:val="22"/>
                <w:szCs w:val="22"/>
              </w:rPr>
            </w:pPr>
            <w:r w:rsidRPr="00F3536A">
              <w:t>GPSTRN value sent to Moneris as part of the request</w:t>
            </w:r>
          </w:p>
        </w:tc>
        <w:tc>
          <w:tcPr>
            <w:tcW w:w="1178" w:type="pct"/>
            <w:tcBorders>
              <w:top w:val="nil"/>
              <w:left w:val="nil"/>
              <w:bottom w:val="single" w:sz="8" w:space="0" w:color="000000"/>
              <w:right w:val="single" w:sz="8" w:space="0" w:color="000000"/>
            </w:tcBorders>
            <w:hideMark/>
          </w:tcPr>
          <w:p w14:paraId="1A703A25" w14:textId="77777777" w:rsidR="004D678F" w:rsidRPr="00F3536A" w:rsidRDefault="004D678F" w:rsidP="0052699A">
            <w:r w:rsidRPr="00F3536A">
              <w:t>N/A – Due to Batch Failure as per CR-032</w:t>
            </w:r>
          </w:p>
        </w:tc>
        <w:tc>
          <w:tcPr>
            <w:tcW w:w="882" w:type="pct"/>
            <w:tcBorders>
              <w:top w:val="nil"/>
              <w:left w:val="nil"/>
              <w:bottom w:val="single" w:sz="8" w:space="0" w:color="000000"/>
              <w:right w:val="single" w:sz="8" w:space="0" w:color="000000"/>
            </w:tcBorders>
            <w:hideMark/>
          </w:tcPr>
          <w:p w14:paraId="5E736419" w14:textId="77777777" w:rsidR="004D678F" w:rsidRPr="00F3536A" w:rsidRDefault="004D678F" w:rsidP="0052699A">
            <w:r w:rsidRPr="00F3536A">
              <w:t>N/A – Due to Batch Failure as per CR-032</w:t>
            </w:r>
          </w:p>
        </w:tc>
      </w:tr>
      <w:tr w:rsidR="004D678F" w:rsidRPr="00F3536A" w14:paraId="146FBC77"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DDB7865" w14:textId="77777777" w:rsidR="004D678F" w:rsidRPr="00F3536A" w:rsidRDefault="004D678F" w:rsidP="0052699A">
            <w:pPr>
              <w:rPr>
                <w:rFonts w:ascii="Calibri" w:eastAsia="Calibri" w:hAnsi="Calibri" w:cs="Calibri"/>
                <w:sz w:val="22"/>
                <w:szCs w:val="22"/>
              </w:rPr>
            </w:pPr>
            <w:r w:rsidRPr="00F3536A">
              <w:t>AuthCode</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47A69C19" w14:textId="77777777" w:rsidR="004D678F" w:rsidRPr="00F3536A" w:rsidRDefault="004D678F" w:rsidP="0052699A">
            <w:pPr>
              <w:rPr>
                <w:rFonts w:ascii="Calibri" w:eastAsia="Calibri" w:hAnsi="Calibri" w:cs="Calibri"/>
                <w:sz w:val="22"/>
                <w:szCs w:val="22"/>
              </w:rPr>
            </w:pPr>
            <w:r w:rsidRPr="00F3536A">
              <w:t>AuthCode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5DBF4A04" w14:textId="77777777" w:rsidR="004D678F" w:rsidRPr="00F3536A" w:rsidRDefault="004D678F" w:rsidP="0052699A">
            <w:pPr>
              <w:rPr>
                <w:rFonts w:ascii="Calibri" w:eastAsia="Calibri" w:hAnsi="Calibri" w:cs="Calibri"/>
                <w:sz w:val="22"/>
                <w:szCs w:val="22"/>
              </w:rPr>
            </w:pPr>
            <w:r w:rsidRPr="00F3536A">
              <w:t>‘000000’ (Note this is a 8 character field, but CC companies today only send 6 digits for this value)</w:t>
            </w:r>
          </w:p>
        </w:tc>
        <w:tc>
          <w:tcPr>
            <w:tcW w:w="1178" w:type="pct"/>
            <w:tcBorders>
              <w:top w:val="nil"/>
              <w:left w:val="nil"/>
              <w:bottom w:val="single" w:sz="8" w:space="0" w:color="000000"/>
              <w:right w:val="single" w:sz="8" w:space="0" w:color="000000"/>
            </w:tcBorders>
            <w:hideMark/>
          </w:tcPr>
          <w:p w14:paraId="0E875A9E" w14:textId="77777777" w:rsidR="004D678F" w:rsidRPr="00F3536A" w:rsidRDefault="004D678F" w:rsidP="0052699A">
            <w:r w:rsidRPr="00F3536A">
              <w:t>‘000000’</w:t>
            </w:r>
          </w:p>
        </w:tc>
        <w:tc>
          <w:tcPr>
            <w:tcW w:w="882" w:type="pct"/>
            <w:tcBorders>
              <w:top w:val="nil"/>
              <w:left w:val="nil"/>
              <w:bottom w:val="single" w:sz="8" w:space="0" w:color="000000"/>
              <w:right w:val="single" w:sz="8" w:space="0" w:color="000000"/>
            </w:tcBorders>
            <w:hideMark/>
          </w:tcPr>
          <w:p w14:paraId="79AC06BC" w14:textId="77777777" w:rsidR="004D678F" w:rsidRPr="00F3536A" w:rsidRDefault="004D678F" w:rsidP="0052699A">
            <w:r w:rsidRPr="00F3536A">
              <w:t>‘</w:t>
            </w:r>
            <w:r w:rsidRPr="00F3536A">
              <w:rPr>
                <w:b/>
              </w:rPr>
              <w:t>00</w:t>
            </w:r>
            <w:r w:rsidRPr="00F3536A">
              <w:t>000000’</w:t>
            </w:r>
          </w:p>
          <w:p w14:paraId="578B41FF" w14:textId="77777777" w:rsidR="004D678F" w:rsidRPr="00F3536A" w:rsidRDefault="004D678F" w:rsidP="0052699A">
            <w:r w:rsidRPr="00F3536A">
              <w:t>Note Leading Zero’s for FL padding</w:t>
            </w:r>
          </w:p>
        </w:tc>
      </w:tr>
      <w:tr w:rsidR="004D678F" w:rsidRPr="00F3536A" w14:paraId="6846380D"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D9DD921" w14:textId="77777777" w:rsidR="004D678F" w:rsidRPr="00F3536A" w:rsidRDefault="004D678F" w:rsidP="0052699A">
            <w:pPr>
              <w:rPr>
                <w:rFonts w:ascii="Calibri" w:eastAsia="Calibri" w:hAnsi="Calibri" w:cs="Calibri"/>
                <w:sz w:val="22"/>
                <w:szCs w:val="22"/>
              </w:rPr>
            </w:pPr>
            <w:r w:rsidRPr="00F3536A">
              <w:t>ReferenceNum</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4B9F8DCC" w14:textId="77777777" w:rsidR="004D678F" w:rsidRPr="00F3536A" w:rsidRDefault="004D678F" w:rsidP="0052699A">
            <w:pPr>
              <w:rPr>
                <w:rFonts w:ascii="Calibri" w:eastAsia="Calibri" w:hAnsi="Calibri" w:cs="Calibri"/>
                <w:sz w:val="22"/>
                <w:szCs w:val="22"/>
              </w:rPr>
            </w:pPr>
            <w:r w:rsidRPr="00F3536A">
              <w:t>RefNum</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430F9789" w14:textId="77777777" w:rsidR="004D678F" w:rsidRPr="00F3536A" w:rsidRDefault="004D678F" w:rsidP="0052699A">
            <w:pPr>
              <w:rPr>
                <w:rFonts w:ascii="Calibri" w:eastAsia="Calibri" w:hAnsi="Calibri" w:cs="Calibri"/>
                <w:sz w:val="22"/>
                <w:szCs w:val="22"/>
              </w:rPr>
            </w:pPr>
            <w:r w:rsidRPr="00F3536A">
              <w:t>‘0000000000’</w:t>
            </w:r>
          </w:p>
        </w:tc>
        <w:tc>
          <w:tcPr>
            <w:tcW w:w="1178" w:type="pct"/>
            <w:tcBorders>
              <w:top w:val="nil"/>
              <w:left w:val="nil"/>
              <w:bottom w:val="single" w:sz="8" w:space="0" w:color="000000"/>
              <w:right w:val="single" w:sz="8" w:space="0" w:color="000000"/>
            </w:tcBorders>
            <w:hideMark/>
          </w:tcPr>
          <w:p w14:paraId="48354719" w14:textId="77777777" w:rsidR="004D678F" w:rsidRPr="00F3536A" w:rsidRDefault="004D678F" w:rsidP="0052699A">
            <w:r w:rsidRPr="00F3536A">
              <w:t>‘0000000000’</w:t>
            </w:r>
          </w:p>
        </w:tc>
        <w:tc>
          <w:tcPr>
            <w:tcW w:w="882" w:type="pct"/>
            <w:tcBorders>
              <w:top w:val="nil"/>
              <w:left w:val="nil"/>
              <w:bottom w:val="single" w:sz="8" w:space="0" w:color="000000"/>
              <w:right w:val="single" w:sz="8" w:space="0" w:color="000000"/>
            </w:tcBorders>
            <w:hideMark/>
          </w:tcPr>
          <w:p w14:paraId="3EF56C3D" w14:textId="77777777" w:rsidR="004D678F" w:rsidRPr="00F3536A" w:rsidRDefault="004D678F" w:rsidP="0052699A">
            <w:r w:rsidRPr="00F3536A">
              <w:t>‘000000’</w:t>
            </w:r>
          </w:p>
        </w:tc>
      </w:tr>
      <w:tr w:rsidR="004D678F" w:rsidRPr="00055E50" w14:paraId="73B5E7AE"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8E12708" w14:textId="77777777" w:rsidR="004D678F" w:rsidRPr="00F3536A" w:rsidRDefault="004D678F" w:rsidP="0052699A">
            <w:pPr>
              <w:rPr>
                <w:rFonts w:ascii="Calibri" w:eastAsia="Calibri" w:hAnsi="Calibri" w:cs="Calibri"/>
                <w:sz w:val="22"/>
                <w:szCs w:val="22"/>
              </w:rPr>
            </w:pPr>
            <w:r w:rsidRPr="00F3536A">
              <w:t>ResponseCode *</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20A355B8" w14:textId="77777777" w:rsidR="004D678F" w:rsidRPr="00F3536A" w:rsidRDefault="004D678F" w:rsidP="0052699A">
            <w:pPr>
              <w:rPr>
                <w:rFonts w:ascii="Calibri" w:eastAsia="Calibri" w:hAnsi="Calibri" w:cs="Calibri"/>
                <w:sz w:val="22"/>
                <w:szCs w:val="22"/>
              </w:rPr>
            </w:pPr>
            <w:r w:rsidRPr="00F3536A">
              <w:t>GPSCode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351C3854" w14:textId="77777777" w:rsidR="004D678F" w:rsidRPr="00F3536A" w:rsidRDefault="004D678F" w:rsidP="0052699A">
            <w:pPr>
              <w:jc w:val="center"/>
              <w:rPr>
                <w:rFonts w:ascii="Calibri" w:eastAsia="Calibri" w:hAnsi="Calibri" w:cs="Calibri"/>
                <w:sz w:val="22"/>
                <w:szCs w:val="22"/>
              </w:rPr>
            </w:pPr>
            <w:r w:rsidRPr="00F3536A">
              <w:t>0295</w:t>
            </w:r>
          </w:p>
        </w:tc>
        <w:tc>
          <w:tcPr>
            <w:tcW w:w="1178" w:type="pct"/>
            <w:tcBorders>
              <w:top w:val="nil"/>
              <w:left w:val="nil"/>
              <w:bottom w:val="single" w:sz="8" w:space="0" w:color="000000"/>
              <w:right w:val="single" w:sz="8" w:space="0" w:color="000000"/>
            </w:tcBorders>
            <w:hideMark/>
          </w:tcPr>
          <w:p w14:paraId="16A9C91B" w14:textId="77777777" w:rsidR="004D678F" w:rsidRPr="00F3536A" w:rsidRDefault="004D678F" w:rsidP="0052699A">
            <w:pPr>
              <w:jc w:val="center"/>
            </w:pPr>
            <w:r w:rsidRPr="00F3536A">
              <w:t>0295</w:t>
            </w:r>
          </w:p>
        </w:tc>
        <w:tc>
          <w:tcPr>
            <w:tcW w:w="882" w:type="pct"/>
            <w:tcBorders>
              <w:top w:val="nil"/>
              <w:left w:val="nil"/>
              <w:bottom w:val="single" w:sz="8" w:space="0" w:color="000000"/>
              <w:right w:val="single" w:sz="8" w:space="0" w:color="000000"/>
            </w:tcBorders>
          </w:tcPr>
          <w:p w14:paraId="0A94DB71" w14:textId="77777777" w:rsidR="004D678F" w:rsidRPr="00F3536A" w:rsidRDefault="004D678F" w:rsidP="0052699A">
            <w:pPr>
              <w:rPr>
                <w:lang w:val="fr-CA"/>
              </w:rPr>
            </w:pPr>
            <w:r w:rsidRPr="00F3536A">
              <w:rPr>
                <w:lang w:val="fr-CA"/>
              </w:rPr>
              <w:t>Reject Code: = ‘ ‘(blank)</w:t>
            </w:r>
          </w:p>
          <w:p w14:paraId="0BB32E3C" w14:textId="77777777" w:rsidR="004D678F" w:rsidRPr="00F3536A" w:rsidRDefault="004D678F" w:rsidP="0052699A">
            <w:pPr>
              <w:rPr>
                <w:lang w:val="fr-CA"/>
              </w:rPr>
            </w:pPr>
            <w:r w:rsidRPr="00F3536A">
              <w:rPr>
                <w:lang w:val="fr-CA"/>
              </w:rPr>
              <w:t>Response Code: = ‘R’</w:t>
            </w:r>
          </w:p>
          <w:p w14:paraId="74015F67" w14:textId="77777777" w:rsidR="004D678F" w:rsidRPr="00F3536A" w:rsidRDefault="004D678F" w:rsidP="0052699A">
            <w:pPr>
              <w:rPr>
                <w:lang w:val="fr-CA"/>
              </w:rPr>
            </w:pPr>
          </w:p>
        </w:tc>
      </w:tr>
      <w:tr w:rsidR="004D678F" w:rsidRPr="00F3536A" w14:paraId="2B856D80"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485E264" w14:textId="77777777" w:rsidR="004D678F" w:rsidRPr="00F3536A" w:rsidRDefault="004D678F" w:rsidP="0052699A">
            <w:pPr>
              <w:rPr>
                <w:rFonts w:ascii="Calibri" w:eastAsia="Calibri" w:hAnsi="Calibri" w:cs="Calibri"/>
                <w:sz w:val="22"/>
                <w:szCs w:val="22"/>
              </w:rPr>
            </w:pPr>
            <w:r w:rsidRPr="00F3536A">
              <w:t>TransType</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3F4AEA9F" w14:textId="77777777" w:rsidR="004D678F" w:rsidRPr="00F3536A" w:rsidRDefault="004D678F" w:rsidP="0052699A">
            <w:pPr>
              <w:rPr>
                <w:rFonts w:ascii="Calibri" w:eastAsia="Calibri" w:hAnsi="Calibri" w:cs="Calibri"/>
                <w:sz w:val="22"/>
                <w:szCs w:val="22"/>
              </w:rPr>
            </w:pPr>
            <w:r w:rsidRPr="00F3536A">
              <w:t>TransType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3817BCDD" w14:textId="77777777" w:rsidR="004D678F" w:rsidRPr="00F3536A" w:rsidRDefault="004D678F" w:rsidP="0052699A">
            <w:pPr>
              <w:rPr>
                <w:rFonts w:ascii="Calibri" w:eastAsia="Calibri" w:hAnsi="Calibri" w:cs="Calibri"/>
                <w:sz w:val="22"/>
                <w:szCs w:val="22"/>
              </w:rPr>
            </w:pPr>
            <w:r w:rsidRPr="00F3536A">
              <w:t xml:space="preserve">TransType value from the BSS request </w:t>
            </w:r>
          </w:p>
        </w:tc>
        <w:tc>
          <w:tcPr>
            <w:tcW w:w="1178" w:type="pct"/>
            <w:tcBorders>
              <w:top w:val="nil"/>
              <w:left w:val="nil"/>
              <w:bottom w:val="single" w:sz="8" w:space="0" w:color="000000"/>
              <w:right w:val="single" w:sz="8" w:space="0" w:color="000000"/>
            </w:tcBorders>
            <w:hideMark/>
          </w:tcPr>
          <w:p w14:paraId="01B541BB" w14:textId="77777777" w:rsidR="004D678F" w:rsidRPr="00F3536A" w:rsidRDefault="004D678F" w:rsidP="0052699A">
            <w:r w:rsidRPr="00F3536A">
              <w:t>TransType value from the BSS request file</w:t>
            </w:r>
          </w:p>
        </w:tc>
        <w:tc>
          <w:tcPr>
            <w:tcW w:w="882" w:type="pct"/>
            <w:tcBorders>
              <w:top w:val="nil"/>
              <w:left w:val="nil"/>
              <w:bottom w:val="single" w:sz="8" w:space="0" w:color="000000"/>
              <w:right w:val="single" w:sz="8" w:space="0" w:color="000000"/>
            </w:tcBorders>
            <w:hideMark/>
          </w:tcPr>
          <w:p w14:paraId="21A75570" w14:textId="77777777" w:rsidR="004D678F" w:rsidRPr="00F3536A" w:rsidRDefault="004D678F" w:rsidP="0052699A">
            <w:r w:rsidRPr="00F3536A">
              <w:t>TransType value from the BSS request file</w:t>
            </w:r>
          </w:p>
        </w:tc>
      </w:tr>
      <w:tr w:rsidR="004D678F" w:rsidRPr="00F3536A" w14:paraId="48AB1F4C" w14:textId="77777777" w:rsidTr="0052699A">
        <w:tc>
          <w:tcPr>
            <w:tcW w:w="1320"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14:paraId="38C6A0BE" w14:textId="77777777" w:rsidR="004D678F" w:rsidRPr="00F3536A" w:rsidRDefault="004D678F" w:rsidP="0052699A">
            <w:pPr>
              <w:rPr>
                <w:rFonts w:ascii="Calibri" w:eastAsia="Calibri" w:hAnsi="Calibri" w:cs="Calibri"/>
                <w:sz w:val="22"/>
                <w:szCs w:val="22"/>
              </w:rPr>
            </w:pPr>
            <w:r w:rsidRPr="00F3536A">
              <w:t>TransAmount</w:t>
            </w:r>
          </w:p>
        </w:tc>
        <w:tc>
          <w:tcPr>
            <w:tcW w:w="736" w:type="pct"/>
            <w:tcBorders>
              <w:top w:val="nil"/>
              <w:left w:val="nil"/>
              <w:bottom w:val="single" w:sz="4" w:space="0" w:color="auto"/>
              <w:right w:val="single" w:sz="8" w:space="0" w:color="000000"/>
            </w:tcBorders>
            <w:tcMar>
              <w:top w:w="0" w:type="dxa"/>
              <w:left w:w="108" w:type="dxa"/>
              <w:bottom w:w="0" w:type="dxa"/>
              <w:right w:w="108" w:type="dxa"/>
            </w:tcMar>
            <w:hideMark/>
          </w:tcPr>
          <w:p w14:paraId="37115950" w14:textId="77777777" w:rsidR="004D678F" w:rsidRPr="00F3536A" w:rsidRDefault="004D678F" w:rsidP="0052699A">
            <w:pPr>
              <w:rPr>
                <w:rFonts w:ascii="Calibri" w:eastAsia="Calibri" w:hAnsi="Calibri" w:cs="Calibri"/>
                <w:sz w:val="22"/>
                <w:szCs w:val="22"/>
              </w:rPr>
            </w:pPr>
            <w:r w:rsidRPr="00F3536A">
              <w:t>TransAmount</w:t>
            </w:r>
          </w:p>
        </w:tc>
        <w:tc>
          <w:tcPr>
            <w:tcW w:w="884" w:type="pct"/>
            <w:tcBorders>
              <w:top w:val="nil"/>
              <w:left w:val="nil"/>
              <w:bottom w:val="single" w:sz="4" w:space="0" w:color="auto"/>
              <w:right w:val="single" w:sz="8" w:space="0" w:color="000000"/>
            </w:tcBorders>
            <w:tcMar>
              <w:top w:w="0" w:type="dxa"/>
              <w:left w:w="108" w:type="dxa"/>
              <w:bottom w:w="0" w:type="dxa"/>
              <w:right w:w="108" w:type="dxa"/>
            </w:tcMar>
            <w:hideMark/>
          </w:tcPr>
          <w:p w14:paraId="2F9C260F" w14:textId="77777777" w:rsidR="004D678F" w:rsidRPr="00F3536A" w:rsidRDefault="004D678F" w:rsidP="0052699A">
            <w:pPr>
              <w:rPr>
                <w:rFonts w:ascii="Calibri" w:eastAsia="Calibri" w:hAnsi="Calibri" w:cs="Calibri"/>
                <w:sz w:val="22"/>
                <w:szCs w:val="22"/>
              </w:rPr>
            </w:pPr>
            <w:r w:rsidRPr="00F3536A">
              <w:t>TransAmount value from the BSS request</w:t>
            </w:r>
          </w:p>
        </w:tc>
        <w:tc>
          <w:tcPr>
            <w:tcW w:w="1178" w:type="pct"/>
            <w:tcBorders>
              <w:top w:val="nil"/>
              <w:left w:val="nil"/>
              <w:bottom w:val="single" w:sz="4" w:space="0" w:color="auto"/>
              <w:right w:val="single" w:sz="8" w:space="0" w:color="000000"/>
            </w:tcBorders>
            <w:hideMark/>
          </w:tcPr>
          <w:p w14:paraId="146CD8AE" w14:textId="77777777" w:rsidR="004D678F" w:rsidRPr="00F3536A" w:rsidRDefault="004D678F" w:rsidP="0052699A">
            <w:r w:rsidRPr="00F3536A">
              <w:t>TransAmount value from the BSS request file</w:t>
            </w:r>
          </w:p>
        </w:tc>
        <w:tc>
          <w:tcPr>
            <w:tcW w:w="882" w:type="pct"/>
            <w:tcBorders>
              <w:top w:val="nil"/>
              <w:left w:val="nil"/>
              <w:bottom w:val="single" w:sz="4" w:space="0" w:color="auto"/>
              <w:right w:val="single" w:sz="8" w:space="0" w:color="000000"/>
            </w:tcBorders>
            <w:hideMark/>
          </w:tcPr>
          <w:p w14:paraId="2EC14CC6" w14:textId="77777777" w:rsidR="004D678F" w:rsidRPr="00F3536A" w:rsidRDefault="004D678F" w:rsidP="0052699A">
            <w:pPr>
              <w:rPr>
                <w:strike/>
              </w:rPr>
            </w:pPr>
            <w:r w:rsidRPr="00F3536A">
              <w:t>TransAmount value from the BSS request file</w:t>
            </w:r>
          </w:p>
        </w:tc>
      </w:tr>
      <w:tr w:rsidR="004D678F" w:rsidRPr="00F3536A" w14:paraId="4A9F4E0D"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DC7881" w14:textId="77777777" w:rsidR="004D678F" w:rsidRPr="00F3536A" w:rsidRDefault="004D678F" w:rsidP="0052699A">
            <w:pPr>
              <w:rPr>
                <w:rFonts w:ascii="Calibri" w:eastAsia="Calibri" w:hAnsi="Calibri" w:cs="Calibri"/>
                <w:sz w:val="22"/>
                <w:szCs w:val="22"/>
              </w:rPr>
            </w:pPr>
            <w:r w:rsidRPr="00F3536A">
              <w:t>CardType</w:t>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07DB29" w14:textId="77777777" w:rsidR="004D678F" w:rsidRPr="00F3536A" w:rsidRDefault="004D678F" w:rsidP="0052699A">
            <w:pPr>
              <w:rPr>
                <w:rFonts w:ascii="Calibri" w:eastAsia="Calibri" w:hAnsi="Calibri" w:cs="Calibri"/>
                <w:sz w:val="22"/>
                <w:szCs w:val="22"/>
              </w:rPr>
            </w:pPr>
            <w:r w:rsidRPr="00F3536A">
              <w:t>CardType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F75C2" w14:textId="77777777" w:rsidR="004D678F" w:rsidRPr="00F3536A" w:rsidRDefault="004D678F" w:rsidP="0052699A">
            <w:r w:rsidRPr="00F3536A">
              <w:t>N/A – Not sent in Online feed</w:t>
            </w:r>
          </w:p>
          <w:p w14:paraId="0705605B" w14:textId="77777777" w:rsidR="004D678F" w:rsidRPr="00F3536A" w:rsidRDefault="004D678F" w:rsidP="0052699A">
            <w:pPr>
              <w:rPr>
                <w:rFonts w:ascii="Calibri" w:eastAsia="Calibri" w:hAnsi="Calibri" w:cs="Calibri"/>
                <w:sz w:val="22"/>
                <w:szCs w:val="22"/>
              </w:rPr>
            </w:pPr>
          </w:p>
        </w:tc>
        <w:tc>
          <w:tcPr>
            <w:tcW w:w="1178" w:type="pct"/>
            <w:tcBorders>
              <w:top w:val="single" w:sz="4" w:space="0" w:color="auto"/>
              <w:left w:val="single" w:sz="4" w:space="0" w:color="auto"/>
              <w:bottom w:val="single" w:sz="4" w:space="0" w:color="auto"/>
              <w:right w:val="single" w:sz="4" w:space="0" w:color="auto"/>
            </w:tcBorders>
          </w:tcPr>
          <w:p w14:paraId="744E4478" w14:textId="77777777" w:rsidR="004D678F" w:rsidRPr="00F3536A" w:rsidRDefault="004D678F" w:rsidP="0052699A">
            <w:r w:rsidRPr="00F3536A">
              <w:t>N/A – Not sent in Batch Feed</w:t>
            </w:r>
          </w:p>
          <w:p w14:paraId="79A59F62" w14:textId="77777777" w:rsidR="004D678F" w:rsidRPr="00F3536A" w:rsidRDefault="004D678F" w:rsidP="0052699A"/>
          <w:p w14:paraId="61E0731A" w14:textId="77777777" w:rsidR="004D678F" w:rsidRPr="00F3536A" w:rsidRDefault="004D678F" w:rsidP="0052699A"/>
        </w:tc>
        <w:tc>
          <w:tcPr>
            <w:tcW w:w="882" w:type="pct"/>
            <w:tcBorders>
              <w:top w:val="single" w:sz="4" w:space="0" w:color="auto"/>
              <w:left w:val="single" w:sz="4" w:space="0" w:color="auto"/>
              <w:bottom w:val="single" w:sz="4" w:space="0" w:color="auto"/>
              <w:right w:val="single" w:sz="4" w:space="0" w:color="auto"/>
            </w:tcBorders>
            <w:hideMark/>
          </w:tcPr>
          <w:p w14:paraId="7AAC9A10" w14:textId="77777777" w:rsidR="004D678F" w:rsidRPr="00F3536A" w:rsidRDefault="004D678F" w:rsidP="0052699A">
            <w:r w:rsidRPr="00F3536A">
              <w:lastRenderedPageBreak/>
              <w:t>Original CardType value from the BSS request file</w:t>
            </w:r>
          </w:p>
        </w:tc>
      </w:tr>
      <w:tr w:rsidR="004D678F" w:rsidRPr="00F3536A" w14:paraId="65320C17"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821453" w14:textId="77777777" w:rsidR="004D678F" w:rsidRPr="00F3536A" w:rsidRDefault="004D678F" w:rsidP="0052699A">
            <w:r w:rsidRPr="00F3536A">
              <w:rPr>
                <w:rFonts w:ascii="Helvetica" w:hAnsi="Helvetica" w:cs="Helvetica"/>
                <w:lang w:val="en-CA" w:eastAsia="en-CA"/>
              </w:rPr>
              <w:lastRenderedPageBreak/>
              <w:t>CvdResultCode*</w:t>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2988F" w14:textId="77777777" w:rsidR="004D678F" w:rsidRPr="00F3536A" w:rsidRDefault="004D678F" w:rsidP="0052699A">
            <w:r w:rsidRPr="00F3536A">
              <w:t>CCVResponseCode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368B6" w14:textId="77777777" w:rsidR="004D678F" w:rsidRPr="00F3536A" w:rsidRDefault="004D678F" w:rsidP="0052699A">
            <w:r w:rsidRPr="00F3536A">
              <w:t>Only if BSS request ask for CVS validation: Map to “P”</w:t>
            </w:r>
          </w:p>
        </w:tc>
        <w:tc>
          <w:tcPr>
            <w:tcW w:w="1178" w:type="pct"/>
            <w:tcBorders>
              <w:top w:val="single" w:sz="4" w:space="0" w:color="auto"/>
              <w:left w:val="single" w:sz="4" w:space="0" w:color="auto"/>
              <w:bottom w:val="single" w:sz="4" w:space="0" w:color="auto"/>
              <w:right w:val="single" w:sz="4" w:space="0" w:color="auto"/>
            </w:tcBorders>
            <w:hideMark/>
          </w:tcPr>
          <w:p w14:paraId="19C4E1E4" w14:textId="77777777" w:rsidR="004D678F" w:rsidRPr="00F3536A" w:rsidRDefault="004D678F" w:rsidP="0052699A">
            <w:r w:rsidRPr="00F3536A">
              <w:t xml:space="preserve"> N/A</w:t>
            </w:r>
          </w:p>
        </w:tc>
        <w:tc>
          <w:tcPr>
            <w:tcW w:w="882" w:type="pct"/>
            <w:tcBorders>
              <w:top w:val="single" w:sz="4" w:space="0" w:color="auto"/>
              <w:left w:val="single" w:sz="4" w:space="0" w:color="auto"/>
              <w:bottom w:val="single" w:sz="4" w:space="0" w:color="auto"/>
              <w:right w:val="single" w:sz="4" w:space="0" w:color="auto"/>
            </w:tcBorders>
            <w:hideMark/>
          </w:tcPr>
          <w:p w14:paraId="311A9E27" w14:textId="77777777" w:rsidR="004D678F" w:rsidRPr="00F3536A" w:rsidRDefault="004D678F" w:rsidP="0052699A">
            <w:r w:rsidRPr="00F3536A">
              <w:t xml:space="preserve"> N/A</w:t>
            </w:r>
          </w:p>
        </w:tc>
      </w:tr>
      <w:tr w:rsidR="004D678F" w:rsidRPr="00F3536A" w14:paraId="605FA7F5"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06CAF6" w14:textId="77777777" w:rsidR="004D678F" w:rsidRPr="00F3536A" w:rsidRDefault="004D678F" w:rsidP="0052699A">
            <w:pPr>
              <w:tabs>
                <w:tab w:val="right" w:pos="2176"/>
              </w:tabs>
            </w:pPr>
            <w:r w:rsidRPr="00F3536A">
              <w:rPr>
                <w:rFonts w:ascii="Helvetica" w:hAnsi="Helvetica" w:cs="Helvetica"/>
                <w:lang w:val="en-CA" w:eastAsia="en-CA"/>
              </w:rPr>
              <w:t>AvsResultCode*</w:t>
            </w:r>
            <w:r w:rsidRPr="00F3536A">
              <w:rPr>
                <w:rFonts w:ascii="Helvetica" w:hAnsi="Helvetica" w:cs="Helvetica"/>
                <w:lang w:val="en-CA" w:eastAsia="en-CA"/>
              </w:rPr>
              <w:tab/>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A51BD4" w14:textId="77777777" w:rsidR="004D678F" w:rsidRPr="00F3536A" w:rsidRDefault="004D678F" w:rsidP="0052699A">
            <w:r w:rsidRPr="00F3536A">
              <w:t>AVResponseCode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97366" w14:textId="77777777" w:rsidR="004D678F" w:rsidRPr="00F3536A" w:rsidRDefault="004D678F" w:rsidP="0052699A">
            <w:r w:rsidRPr="00F3536A">
              <w:t>Only if BSS request ask for Address validation:  Map to “R”</w:t>
            </w:r>
          </w:p>
        </w:tc>
        <w:tc>
          <w:tcPr>
            <w:tcW w:w="1178" w:type="pct"/>
            <w:tcBorders>
              <w:top w:val="single" w:sz="4" w:space="0" w:color="auto"/>
              <w:left w:val="single" w:sz="4" w:space="0" w:color="auto"/>
              <w:bottom w:val="single" w:sz="4" w:space="0" w:color="auto"/>
              <w:right w:val="single" w:sz="4" w:space="0" w:color="auto"/>
            </w:tcBorders>
            <w:hideMark/>
          </w:tcPr>
          <w:p w14:paraId="793CF2A8" w14:textId="77777777" w:rsidR="004D678F" w:rsidRPr="00F3536A" w:rsidRDefault="004D678F" w:rsidP="0052699A">
            <w:r w:rsidRPr="00F3536A">
              <w:t>N/A</w:t>
            </w:r>
          </w:p>
        </w:tc>
        <w:tc>
          <w:tcPr>
            <w:tcW w:w="882" w:type="pct"/>
            <w:tcBorders>
              <w:top w:val="single" w:sz="4" w:space="0" w:color="auto"/>
              <w:left w:val="single" w:sz="4" w:space="0" w:color="auto"/>
              <w:bottom w:val="single" w:sz="4" w:space="0" w:color="auto"/>
              <w:right w:val="single" w:sz="4" w:space="0" w:color="auto"/>
            </w:tcBorders>
            <w:hideMark/>
          </w:tcPr>
          <w:p w14:paraId="323618BC" w14:textId="77777777" w:rsidR="004D678F" w:rsidRPr="00F3536A" w:rsidRDefault="004D678F" w:rsidP="0052699A">
            <w:r w:rsidRPr="00F3536A">
              <w:t>N/A</w:t>
            </w:r>
          </w:p>
        </w:tc>
      </w:tr>
    </w:tbl>
    <w:p w14:paraId="50BB3CAB" w14:textId="77777777" w:rsidR="004D678F" w:rsidRPr="00F3536A" w:rsidRDefault="004D678F" w:rsidP="004D678F">
      <w:pPr>
        <w:rPr>
          <w:rFonts w:cs="Arial"/>
        </w:rPr>
      </w:pPr>
    </w:p>
    <w:p w14:paraId="3A133DB8" w14:textId="77777777" w:rsidR="004D678F" w:rsidRPr="00F3536A" w:rsidRDefault="004D678F" w:rsidP="004D678F">
      <w:pPr>
        <w:ind w:left="360"/>
        <w:rPr>
          <w:rFonts w:cs="Arial"/>
        </w:rPr>
      </w:pPr>
    </w:p>
    <w:p w14:paraId="0F338E45" w14:textId="77777777" w:rsidR="004D678F" w:rsidRPr="00F3536A" w:rsidRDefault="004D678F" w:rsidP="004D678F">
      <w:pPr>
        <w:rPr>
          <w:rFonts w:cs="Arial"/>
          <w:u w:val="single"/>
        </w:rPr>
      </w:pPr>
      <w:r w:rsidRPr="00F3536A">
        <w:rPr>
          <w:rFonts w:cs="Arial"/>
          <w:u w:val="single"/>
        </w:rPr>
        <w:t>For Purchase Card (PCARD), the following NULL mapping rule shall apply:</w:t>
      </w:r>
    </w:p>
    <w:p w14:paraId="47E5990D" w14:textId="77777777" w:rsidR="004D678F" w:rsidRPr="00F3536A" w:rsidRDefault="004D678F" w:rsidP="004D678F">
      <w:pPr>
        <w:rPr>
          <w:rFonts w:cs="Arial"/>
        </w:rPr>
      </w:pPr>
    </w:p>
    <w:tbl>
      <w:tblPr>
        <w:tblW w:w="7999" w:type="dxa"/>
        <w:tblCellMar>
          <w:left w:w="0" w:type="dxa"/>
          <w:right w:w="0" w:type="dxa"/>
        </w:tblCellMar>
        <w:tblLook w:val="04A0" w:firstRow="1" w:lastRow="0" w:firstColumn="1" w:lastColumn="0" w:noHBand="0" w:noVBand="1"/>
      </w:tblPr>
      <w:tblGrid>
        <w:gridCol w:w="2864"/>
        <w:gridCol w:w="2545"/>
        <w:gridCol w:w="2590"/>
      </w:tblGrid>
      <w:tr w:rsidR="004D678F" w:rsidRPr="00F3536A" w14:paraId="7E702C46" w14:textId="77777777" w:rsidTr="0052699A">
        <w:tc>
          <w:tcPr>
            <w:tcW w:w="179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2D531A" w14:textId="77777777" w:rsidR="004D678F" w:rsidRPr="00F3536A" w:rsidRDefault="004D678F" w:rsidP="0052699A">
            <w:pPr>
              <w:rPr>
                <w:rFonts w:ascii="Calibri" w:eastAsia="Calibri" w:hAnsi="Calibri" w:cs="Calibri"/>
                <w:b/>
                <w:bCs/>
                <w:sz w:val="22"/>
                <w:szCs w:val="22"/>
              </w:rPr>
            </w:pPr>
            <w:r w:rsidRPr="00F3536A">
              <w:rPr>
                <w:b/>
                <w:bCs/>
              </w:rPr>
              <w:t>Moneris fields which may contain the 4 character “null” which are to be returned by GPS as part of the response.</w:t>
            </w:r>
          </w:p>
        </w:tc>
        <w:tc>
          <w:tcPr>
            <w:tcW w:w="1591"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BD9DBF2" w14:textId="77777777" w:rsidR="004D678F" w:rsidRPr="00F3536A" w:rsidRDefault="004D678F" w:rsidP="0052699A">
            <w:pPr>
              <w:rPr>
                <w:rFonts w:ascii="Calibri" w:eastAsia="Calibri" w:hAnsi="Calibri" w:cs="Calibri"/>
                <w:b/>
                <w:bCs/>
                <w:sz w:val="22"/>
                <w:szCs w:val="22"/>
              </w:rPr>
            </w:pPr>
            <w:r w:rsidRPr="00F3536A">
              <w:rPr>
                <w:b/>
                <w:bCs/>
              </w:rPr>
              <w:t>GPS to BSS Element</w:t>
            </w:r>
          </w:p>
        </w:tc>
        <w:tc>
          <w:tcPr>
            <w:tcW w:w="1619"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FD7A20A" w14:textId="77777777" w:rsidR="004D678F" w:rsidRPr="00F3536A" w:rsidRDefault="004D678F" w:rsidP="0052699A">
            <w:pPr>
              <w:rPr>
                <w:rFonts w:ascii="Calibri" w:eastAsia="Calibri" w:hAnsi="Calibri" w:cs="Calibri"/>
                <w:b/>
                <w:bCs/>
                <w:sz w:val="22"/>
                <w:szCs w:val="22"/>
              </w:rPr>
            </w:pPr>
            <w:r w:rsidRPr="00F3536A">
              <w:rPr>
                <w:b/>
                <w:bCs/>
              </w:rPr>
              <w:t>GPS Mapping to BSS (PCARD)</w:t>
            </w:r>
          </w:p>
        </w:tc>
      </w:tr>
      <w:tr w:rsidR="004D678F" w:rsidRPr="00F3536A" w14:paraId="05F34010" w14:textId="77777777" w:rsidTr="0052699A">
        <w:tc>
          <w:tcPr>
            <w:tcW w:w="179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5F870C" w14:textId="77777777" w:rsidR="004D678F" w:rsidRPr="00F3536A" w:rsidRDefault="004D678F" w:rsidP="0052699A">
            <w:pPr>
              <w:rPr>
                <w:rFonts w:ascii="Calibri" w:eastAsia="Calibri" w:hAnsi="Calibri" w:cs="Calibri"/>
                <w:sz w:val="22"/>
                <w:szCs w:val="22"/>
              </w:rPr>
            </w:pPr>
            <w:r w:rsidRPr="00F3536A">
              <w:t>Receiptid</w:t>
            </w:r>
          </w:p>
        </w:tc>
        <w:tc>
          <w:tcPr>
            <w:tcW w:w="1591" w:type="pct"/>
            <w:tcBorders>
              <w:top w:val="nil"/>
              <w:left w:val="nil"/>
              <w:bottom w:val="single" w:sz="8" w:space="0" w:color="000000"/>
              <w:right w:val="single" w:sz="8" w:space="0" w:color="000000"/>
            </w:tcBorders>
            <w:tcMar>
              <w:top w:w="0" w:type="dxa"/>
              <w:left w:w="108" w:type="dxa"/>
              <w:bottom w:w="0" w:type="dxa"/>
              <w:right w:w="108" w:type="dxa"/>
            </w:tcMar>
            <w:hideMark/>
          </w:tcPr>
          <w:p w14:paraId="5BCC965F" w14:textId="77777777" w:rsidR="004D678F" w:rsidRPr="00F3536A" w:rsidRDefault="004D678F" w:rsidP="0052699A">
            <w:pPr>
              <w:rPr>
                <w:rFonts w:ascii="Calibri" w:eastAsia="Calibri" w:hAnsi="Calibri" w:cs="Calibri"/>
                <w:sz w:val="22"/>
                <w:szCs w:val="22"/>
              </w:rPr>
            </w:pPr>
            <w:r w:rsidRPr="00F3536A">
              <w:t>PCARD-RCV-L1-GPS-TRAN-ID</w:t>
            </w:r>
          </w:p>
        </w:tc>
        <w:tc>
          <w:tcPr>
            <w:tcW w:w="1619" w:type="pct"/>
            <w:tcBorders>
              <w:top w:val="nil"/>
              <w:left w:val="nil"/>
              <w:bottom w:val="single" w:sz="8" w:space="0" w:color="000000"/>
              <w:right w:val="single" w:sz="8" w:space="0" w:color="000000"/>
            </w:tcBorders>
            <w:tcMar>
              <w:top w:w="0" w:type="dxa"/>
              <w:left w:w="108" w:type="dxa"/>
              <w:bottom w:w="0" w:type="dxa"/>
              <w:right w:w="108" w:type="dxa"/>
            </w:tcMar>
            <w:hideMark/>
          </w:tcPr>
          <w:p w14:paraId="52B1B17F" w14:textId="77777777" w:rsidR="004D678F" w:rsidRPr="00F3536A" w:rsidRDefault="004D678F" w:rsidP="0052699A">
            <w:pPr>
              <w:rPr>
                <w:rFonts w:ascii="Calibri" w:eastAsia="Calibri" w:hAnsi="Calibri" w:cs="Calibri"/>
                <w:sz w:val="22"/>
                <w:szCs w:val="22"/>
              </w:rPr>
            </w:pPr>
            <w:r w:rsidRPr="00F3536A">
              <w:t>N/A – Due to Batch Failure as per CR-029</w:t>
            </w:r>
          </w:p>
        </w:tc>
      </w:tr>
      <w:tr w:rsidR="004D678F" w:rsidRPr="00F3536A" w14:paraId="151AE1E1" w14:textId="77777777" w:rsidTr="0052699A">
        <w:tc>
          <w:tcPr>
            <w:tcW w:w="179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ED6101" w14:textId="77777777" w:rsidR="004D678F" w:rsidRPr="00F3536A" w:rsidRDefault="004D678F" w:rsidP="0052699A">
            <w:pPr>
              <w:rPr>
                <w:rFonts w:ascii="Calibri" w:eastAsia="Calibri" w:hAnsi="Calibri" w:cs="Calibri"/>
                <w:sz w:val="22"/>
                <w:szCs w:val="22"/>
              </w:rPr>
            </w:pPr>
            <w:r w:rsidRPr="00F3536A">
              <w:t>AuthCode</w:t>
            </w:r>
          </w:p>
        </w:tc>
        <w:tc>
          <w:tcPr>
            <w:tcW w:w="1591" w:type="pct"/>
            <w:tcBorders>
              <w:top w:val="nil"/>
              <w:left w:val="nil"/>
              <w:bottom w:val="single" w:sz="8" w:space="0" w:color="000000"/>
              <w:right w:val="single" w:sz="8" w:space="0" w:color="000000"/>
            </w:tcBorders>
            <w:tcMar>
              <w:top w:w="0" w:type="dxa"/>
              <w:left w:w="108" w:type="dxa"/>
              <w:bottom w:w="0" w:type="dxa"/>
              <w:right w:w="108" w:type="dxa"/>
            </w:tcMar>
            <w:hideMark/>
          </w:tcPr>
          <w:p w14:paraId="30AF503C" w14:textId="77777777" w:rsidR="004D678F" w:rsidRPr="00F3536A" w:rsidRDefault="004D678F" w:rsidP="0052699A">
            <w:pPr>
              <w:rPr>
                <w:rFonts w:ascii="Calibri" w:eastAsia="Calibri" w:hAnsi="Calibri" w:cs="Calibri"/>
                <w:sz w:val="22"/>
                <w:szCs w:val="22"/>
              </w:rPr>
            </w:pPr>
            <w:r w:rsidRPr="00F3536A">
              <w:t>PCARD-RCV-L1-AUTH-CODE</w:t>
            </w:r>
          </w:p>
        </w:tc>
        <w:tc>
          <w:tcPr>
            <w:tcW w:w="1619" w:type="pct"/>
            <w:tcBorders>
              <w:top w:val="nil"/>
              <w:left w:val="nil"/>
              <w:bottom w:val="single" w:sz="8" w:space="0" w:color="000000"/>
              <w:right w:val="single" w:sz="8" w:space="0" w:color="000000"/>
            </w:tcBorders>
            <w:tcMar>
              <w:top w:w="0" w:type="dxa"/>
              <w:left w:w="108" w:type="dxa"/>
              <w:bottom w:w="0" w:type="dxa"/>
              <w:right w:w="108" w:type="dxa"/>
            </w:tcMar>
          </w:tcPr>
          <w:p w14:paraId="50A5E4B7" w14:textId="77777777" w:rsidR="004D678F" w:rsidRPr="00F3536A" w:rsidRDefault="004D678F" w:rsidP="0052699A">
            <w:r w:rsidRPr="00F3536A">
              <w:t xml:space="preserve">‘000000  ’ </w:t>
            </w:r>
          </w:p>
          <w:p w14:paraId="07440EEF" w14:textId="77777777" w:rsidR="004D678F" w:rsidRPr="00F3536A" w:rsidRDefault="004D678F" w:rsidP="0052699A"/>
          <w:p w14:paraId="58FDA11E" w14:textId="77777777" w:rsidR="004D678F" w:rsidRPr="00F3536A" w:rsidRDefault="004D678F" w:rsidP="0052699A">
            <w:pPr>
              <w:rPr>
                <w:rFonts w:ascii="Calibri" w:eastAsia="Calibri" w:hAnsi="Calibri" w:cs="Calibri"/>
                <w:sz w:val="22"/>
                <w:szCs w:val="22"/>
              </w:rPr>
            </w:pPr>
            <w:r w:rsidRPr="00F3536A">
              <w:t>Note:  2 rightmost spaces to fill out field</w:t>
            </w:r>
          </w:p>
        </w:tc>
      </w:tr>
      <w:tr w:rsidR="004D678F" w:rsidRPr="00F3536A" w14:paraId="272422C7" w14:textId="77777777" w:rsidTr="0052699A">
        <w:tc>
          <w:tcPr>
            <w:tcW w:w="1790"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14:paraId="43583062" w14:textId="77777777" w:rsidR="004D678F" w:rsidRPr="00F3536A" w:rsidRDefault="004D678F" w:rsidP="0052699A">
            <w:pPr>
              <w:rPr>
                <w:rFonts w:ascii="Calibri" w:eastAsia="Calibri" w:hAnsi="Calibri" w:cs="Calibri"/>
                <w:sz w:val="22"/>
                <w:szCs w:val="22"/>
              </w:rPr>
            </w:pPr>
            <w:r w:rsidRPr="00F3536A">
              <w:t>*ResponseCode</w:t>
            </w:r>
          </w:p>
        </w:tc>
        <w:tc>
          <w:tcPr>
            <w:tcW w:w="1591" w:type="pct"/>
            <w:tcBorders>
              <w:top w:val="nil"/>
              <w:left w:val="nil"/>
              <w:bottom w:val="single" w:sz="4" w:space="0" w:color="auto"/>
              <w:right w:val="single" w:sz="8" w:space="0" w:color="000000"/>
            </w:tcBorders>
            <w:tcMar>
              <w:top w:w="0" w:type="dxa"/>
              <w:left w:w="108" w:type="dxa"/>
              <w:bottom w:w="0" w:type="dxa"/>
              <w:right w:w="108" w:type="dxa"/>
            </w:tcMar>
            <w:hideMark/>
          </w:tcPr>
          <w:p w14:paraId="2944E98F" w14:textId="77777777" w:rsidR="004D678F" w:rsidRPr="00F3536A" w:rsidRDefault="004D678F" w:rsidP="0052699A">
            <w:r w:rsidRPr="00F3536A">
              <w:t xml:space="preserve">PCARD-RCV_L1-RESULT-CODE </w:t>
            </w:r>
          </w:p>
        </w:tc>
        <w:tc>
          <w:tcPr>
            <w:tcW w:w="1619" w:type="pct"/>
            <w:tcBorders>
              <w:top w:val="nil"/>
              <w:left w:val="nil"/>
              <w:bottom w:val="single" w:sz="4" w:space="0" w:color="auto"/>
              <w:right w:val="single" w:sz="8" w:space="0" w:color="000000"/>
            </w:tcBorders>
            <w:tcMar>
              <w:top w:w="0" w:type="dxa"/>
              <w:left w:w="108" w:type="dxa"/>
              <w:bottom w:w="0" w:type="dxa"/>
              <w:right w:w="108" w:type="dxa"/>
            </w:tcMar>
            <w:hideMark/>
          </w:tcPr>
          <w:p w14:paraId="53C0D124" w14:textId="77777777" w:rsidR="004D678F" w:rsidRPr="00F3536A" w:rsidRDefault="004D678F" w:rsidP="0052699A">
            <w:pPr>
              <w:rPr>
                <w:rFonts w:ascii="Calibri" w:eastAsia="Calibri" w:hAnsi="Calibri" w:cs="Calibri"/>
                <w:sz w:val="22"/>
                <w:szCs w:val="22"/>
              </w:rPr>
            </w:pPr>
            <w:r w:rsidRPr="00F3536A">
              <w:t>“R”</w:t>
            </w:r>
          </w:p>
        </w:tc>
      </w:tr>
      <w:tr w:rsidR="004D678F" w:rsidRPr="00F3536A" w14:paraId="74C11388"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56F7D2" w14:textId="77777777" w:rsidR="004D678F" w:rsidRPr="00F3536A" w:rsidRDefault="004D678F" w:rsidP="0052699A">
            <w:r w:rsidRPr="00F3536A">
              <w:t>TransAmount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E10BA" w14:textId="77777777" w:rsidR="004D678F" w:rsidRPr="00F3536A" w:rsidRDefault="004D678F" w:rsidP="0052699A">
            <w:r w:rsidRPr="00F3536A">
              <w:t>PCARD-RCV-L1-AMOUNT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847675" w14:textId="77777777" w:rsidR="004D678F" w:rsidRPr="00F3536A" w:rsidRDefault="004D678F" w:rsidP="0052699A">
            <w:r w:rsidRPr="00F3536A">
              <w:t>TransAmount value from the BSS request file</w:t>
            </w:r>
          </w:p>
        </w:tc>
      </w:tr>
      <w:tr w:rsidR="004D678F" w:rsidRPr="00F3536A" w14:paraId="505D1BA6"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174EFB" w14:textId="77777777" w:rsidR="004D678F" w:rsidRPr="00F3536A" w:rsidRDefault="004D678F" w:rsidP="0052699A">
            <w:r w:rsidRPr="00F3536A">
              <w:t>Ext_amount</w:t>
            </w:r>
          </w:p>
          <w:p w14:paraId="4F3DBAE4" w14:textId="77777777" w:rsidR="004D678F" w:rsidRPr="00F3536A" w:rsidRDefault="004D678F" w:rsidP="0052699A"/>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379027" w14:textId="77777777" w:rsidR="004D678F" w:rsidRPr="00F3536A" w:rsidRDefault="004D678F" w:rsidP="0052699A">
            <w:r w:rsidRPr="00F3536A">
              <w:t>PCARD-RCV-L3-EXT-ITM-AMT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1DB0C" w14:textId="77777777" w:rsidR="004D678F" w:rsidRPr="00F3536A" w:rsidRDefault="004D678F" w:rsidP="0052699A">
            <w:r w:rsidRPr="00F3536A">
              <w:t>Ext_amount value from the BSS request file</w:t>
            </w:r>
          </w:p>
        </w:tc>
      </w:tr>
      <w:tr w:rsidR="004D678F" w:rsidRPr="00F3536A" w14:paraId="70756181"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A834D" w14:textId="77777777" w:rsidR="004D678F" w:rsidRPr="00F3536A" w:rsidRDefault="004D678F" w:rsidP="0052699A">
            <w:r w:rsidRPr="00F3536A">
              <w:t>other_tax_amount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8BEC34" w14:textId="77777777" w:rsidR="004D678F" w:rsidRPr="00F3536A" w:rsidRDefault="004D678F" w:rsidP="0052699A">
            <w:r w:rsidRPr="00F3536A">
              <w:t>PCARD-RCV-L3-TAX-AMT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F14875" w14:textId="77777777" w:rsidR="004D678F" w:rsidRPr="00F3536A" w:rsidRDefault="004D678F" w:rsidP="0052699A">
            <w:r w:rsidRPr="00F3536A">
              <w:t>other_tax_amount value from the BSS request file</w:t>
            </w:r>
          </w:p>
        </w:tc>
      </w:tr>
      <w:tr w:rsidR="004D678F" w:rsidRPr="00F3536A" w14:paraId="43CF9254"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A8A1F" w14:textId="77777777" w:rsidR="004D678F" w:rsidRPr="00F3536A" w:rsidRDefault="004D678F" w:rsidP="0052699A">
            <w:r w:rsidRPr="00F3536A">
              <w:t>national_tax_amount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01B5A2" w14:textId="77777777" w:rsidR="004D678F" w:rsidRPr="00F3536A" w:rsidRDefault="004D678F" w:rsidP="0052699A">
            <w:r w:rsidRPr="00F3536A">
              <w:t>PCARD-RCV-L1-TAX-AMT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A1D0AE" w14:textId="77777777" w:rsidR="004D678F" w:rsidRPr="00F3536A" w:rsidRDefault="004D678F" w:rsidP="0052699A">
            <w:r w:rsidRPr="00F3536A">
              <w:t>other_tax_amount value from the BSS request file</w:t>
            </w:r>
          </w:p>
        </w:tc>
      </w:tr>
    </w:tbl>
    <w:p w14:paraId="0D2D88BF" w14:textId="77777777" w:rsidR="004D678F" w:rsidRPr="00F3536A" w:rsidRDefault="004D678F" w:rsidP="004D678F">
      <w:pPr>
        <w:rPr>
          <w:rFonts w:cs="Arial"/>
        </w:rPr>
      </w:pPr>
    </w:p>
    <w:p w14:paraId="26E3ADE7" w14:textId="77777777" w:rsidR="004D678F" w:rsidRPr="00F3536A" w:rsidRDefault="004D678F" w:rsidP="004D678F">
      <w:pPr>
        <w:rPr>
          <w:rFonts w:cs="Arial"/>
        </w:rPr>
      </w:pPr>
      <w:r w:rsidRPr="00F3536A">
        <w:rPr>
          <w:rFonts w:cs="Arial"/>
        </w:rPr>
        <w:t>*This is already covered as per the latest mapping document (ref. PEATS31278 Avalanche_Summarized Response Code mapping Dec 16 V1.4.docx)</w:t>
      </w:r>
    </w:p>
    <w:p w14:paraId="07933856" w14:textId="77777777" w:rsidR="004D678F" w:rsidRDefault="004D678F" w:rsidP="004D678F">
      <w:pPr>
        <w:rPr>
          <w:color w:val="0000C0"/>
          <w:u w:val="single"/>
          <w:lang w:val="en-CA"/>
        </w:rPr>
      </w:pPr>
    </w:p>
    <w:p w14:paraId="35E4DE4F" w14:textId="6ED4CAFA" w:rsidR="004D678F" w:rsidRPr="00B74CA7" w:rsidRDefault="004D678F" w:rsidP="004D678F">
      <w:pPr>
        <w:pStyle w:val="Heading3"/>
        <w:numPr>
          <w:ilvl w:val="2"/>
          <w:numId w:val="2"/>
        </w:numPr>
        <w:rPr>
          <w:lang w:val="en-CA"/>
        </w:rPr>
      </w:pPr>
      <w:bookmarkStart w:id="1449" w:name="_Toc415569009"/>
      <w:r w:rsidRPr="00B74CA7">
        <w:rPr>
          <w:lang w:val="en-CA"/>
        </w:rPr>
        <w:t xml:space="preserve">Audit and Controls on Batch Response File </w:t>
      </w:r>
      <w:r w:rsidR="00AC40B2" w:rsidRPr="00B74CA7">
        <w:rPr>
          <w:lang w:val="en-CA"/>
        </w:rPr>
        <w:t>after</w:t>
      </w:r>
      <w:r w:rsidRPr="00B74CA7">
        <w:rPr>
          <w:lang w:val="en-CA"/>
        </w:rPr>
        <w:t xml:space="preserve"> Transformation</w:t>
      </w:r>
      <w:bookmarkEnd w:id="1449"/>
    </w:p>
    <w:p w14:paraId="283156D7" w14:textId="4A4ADA81" w:rsidR="004D678F" w:rsidRPr="00B74CA7" w:rsidRDefault="004D678F" w:rsidP="004D678F">
      <w:pPr>
        <w:rPr>
          <w:lang w:val="en-CA"/>
        </w:rPr>
      </w:pPr>
      <w:r w:rsidRPr="00B74CA7">
        <w:rPr>
          <w:lang w:val="en-CA"/>
        </w:rPr>
        <w:t xml:space="preserve">As per CR0032, once file </w:t>
      </w:r>
      <w:r w:rsidR="00AC40B2" w:rsidRPr="00B74CA7">
        <w:rPr>
          <w:lang w:val="en-CA"/>
        </w:rPr>
        <w:t>response is</w:t>
      </w:r>
      <w:r w:rsidRPr="00B74CA7">
        <w:rPr>
          <w:lang w:val="en-CA"/>
        </w:rPr>
        <w:t xml:space="preserve"> transformed, a validation needs to be performed on the total number of records and the total amount of the whole file against the one provided as response from the processor. Therefore, while processing every record transaction in BSS Response File:</w:t>
      </w:r>
    </w:p>
    <w:p w14:paraId="07DD3D4B" w14:textId="77777777" w:rsidR="004D678F" w:rsidRPr="00B74CA7" w:rsidRDefault="004D678F" w:rsidP="00996F09">
      <w:pPr>
        <w:pStyle w:val="ListParagraph0"/>
        <w:widowControl/>
        <w:numPr>
          <w:ilvl w:val="0"/>
          <w:numId w:val="56"/>
        </w:numPr>
        <w:spacing w:line="240" w:lineRule="auto"/>
        <w:rPr>
          <w:lang w:val="en-CA"/>
        </w:rPr>
      </w:pPr>
      <w:r w:rsidRPr="00B74CA7">
        <w:rPr>
          <w:lang w:val="en-CA"/>
        </w:rPr>
        <w:t>accumulate the number of record in BatchPaymentTxVO.pmtResAuthCnt</w:t>
      </w:r>
    </w:p>
    <w:p w14:paraId="4D8508CA" w14:textId="77777777" w:rsidR="004D678F" w:rsidRPr="00B74CA7" w:rsidRDefault="004D678F" w:rsidP="00996F09">
      <w:pPr>
        <w:pStyle w:val="ListParagraph0"/>
        <w:widowControl/>
        <w:numPr>
          <w:ilvl w:val="0"/>
          <w:numId w:val="56"/>
        </w:numPr>
        <w:spacing w:line="240" w:lineRule="auto"/>
        <w:rPr>
          <w:lang w:val="en-CA"/>
        </w:rPr>
      </w:pPr>
      <w:r w:rsidRPr="00B74CA7">
        <w:rPr>
          <w:lang w:val="en-CA"/>
        </w:rPr>
        <w:t>accumulate the total amount in BatchPaymentTxVO.pmtResAuthAmt</w:t>
      </w:r>
    </w:p>
    <w:p w14:paraId="03AEFD1C" w14:textId="77777777" w:rsidR="004D678F" w:rsidRPr="00B74CA7" w:rsidRDefault="004D678F" w:rsidP="004D678F">
      <w:pPr>
        <w:pStyle w:val="ListParagraph0"/>
        <w:widowControl/>
        <w:spacing w:line="240" w:lineRule="auto"/>
        <w:rPr>
          <w:lang w:val="en-CA"/>
        </w:rPr>
      </w:pPr>
    </w:p>
    <w:p w14:paraId="6B30D8D6" w14:textId="77777777" w:rsidR="004D678F" w:rsidRPr="00B74CA7" w:rsidRDefault="004D678F" w:rsidP="004D678F">
      <w:pPr>
        <w:rPr>
          <w:lang w:val="en-CA"/>
        </w:rPr>
      </w:pPr>
      <w:r w:rsidRPr="00B74CA7">
        <w:rPr>
          <w:lang w:val="en-CA"/>
        </w:rPr>
        <w:t xml:space="preserve">After the file is transformed to BSS Format, the batch processing needs to read the file transformed, count all records in it and accumulate the amount for each Tx Record. </w:t>
      </w:r>
    </w:p>
    <w:p w14:paraId="4BFB7663" w14:textId="366D7B24" w:rsidR="004D678F" w:rsidRPr="00B74CA7" w:rsidRDefault="004D678F" w:rsidP="004D678F">
      <w:pPr>
        <w:rPr>
          <w:lang w:val="en-CA"/>
        </w:rPr>
      </w:pPr>
      <w:r w:rsidRPr="00B74CA7">
        <w:rPr>
          <w:lang w:val="en-CA"/>
        </w:rPr>
        <w:t xml:space="preserve">Note that the filename must be kept with .tmp </w:t>
      </w:r>
      <w:r w:rsidR="00AC40B2" w:rsidRPr="00B74CA7">
        <w:rPr>
          <w:lang w:val="en-CA"/>
        </w:rPr>
        <w:t>extension</w:t>
      </w:r>
      <w:r w:rsidRPr="00B74CA7">
        <w:rPr>
          <w:lang w:val="en-CA"/>
        </w:rPr>
        <w:t xml:space="preserve"> until the validation is complete.</w:t>
      </w:r>
    </w:p>
    <w:p w14:paraId="08F99C58" w14:textId="77777777" w:rsidR="004D678F" w:rsidRPr="00B74CA7" w:rsidRDefault="004D678F" w:rsidP="004D678F">
      <w:pPr>
        <w:pStyle w:val="ListParagraph0"/>
        <w:rPr>
          <w:lang w:val="en-CA"/>
        </w:rPr>
      </w:pPr>
    </w:p>
    <w:p w14:paraId="6AEF906B" w14:textId="5DC255DD" w:rsidR="004D678F" w:rsidRPr="00B74CA7" w:rsidRDefault="00AC40B2" w:rsidP="004D678F">
      <w:pPr>
        <w:rPr>
          <w:i/>
          <w:lang w:val="en-CA"/>
        </w:rPr>
      </w:pPr>
      <w:r w:rsidRPr="00B74CA7">
        <w:rPr>
          <w:lang w:val="en-CA"/>
        </w:rPr>
        <w:t>Another step must be added at the end of the batch response flow for this validation, read line by line, accumulate the number of records in PaymentBatchFileT</w:t>
      </w:r>
      <w:r>
        <w:rPr>
          <w:lang w:val="en-CA"/>
        </w:rPr>
        <w:t>xVO.numRecordsOutPut and the</w:t>
      </w:r>
      <w:r w:rsidRPr="00B74CA7">
        <w:rPr>
          <w:lang w:val="en-CA"/>
        </w:rPr>
        <w:t xml:space="preserve"> amount in PaymentBatchFileTxVO.totalAmountOutput. </w:t>
      </w:r>
      <w:r w:rsidR="004D678F" w:rsidRPr="00B74CA7">
        <w:rPr>
          <w:lang w:val="en-CA"/>
        </w:rPr>
        <w:t>Then validate:</w:t>
      </w:r>
    </w:p>
    <w:p w14:paraId="03843869" w14:textId="77777777" w:rsidR="004D678F" w:rsidRPr="00B74CA7" w:rsidRDefault="004D678F" w:rsidP="00996F09">
      <w:pPr>
        <w:pStyle w:val="ListParagraph0"/>
        <w:numPr>
          <w:ilvl w:val="0"/>
          <w:numId w:val="59"/>
        </w:numPr>
        <w:rPr>
          <w:lang w:val="en-CA"/>
        </w:rPr>
      </w:pPr>
      <w:r w:rsidRPr="00B74CA7">
        <w:rPr>
          <w:i/>
          <w:lang w:val="en-CA"/>
        </w:rPr>
        <w:lastRenderedPageBreak/>
        <w:t xml:space="preserve">PaymentBatchFileTxVO.numRecordsOutPut </w:t>
      </w:r>
      <w:r w:rsidRPr="00B74CA7">
        <w:rPr>
          <w:lang w:val="en-CA"/>
        </w:rPr>
        <w:t>against</w:t>
      </w:r>
      <w:r w:rsidRPr="00B74CA7">
        <w:rPr>
          <w:i/>
          <w:lang w:val="en-CA"/>
        </w:rPr>
        <w:t xml:space="preserve"> PaymentBatchFileTxVO.pmtResAuthCnt</w:t>
      </w:r>
    </w:p>
    <w:p w14:paraId="0274B80A" w14:textId="791CD54F" w:rsidR="004D678F" w:rsidRPr="00B74CA7" w:rsidRDefault="004D678F" w:rsidP="00996F09">
      <w:pPr>
        <w:pStyle w:val="ListParagraph0"/>
        <w:numPr>
          <w:ilvl w:val="0"/>
          <w:numId w:val="48"/>
        </w:numPr>
        <w:rPr>
          <w:lang w:val="en-CA"/>
        </w:rPr>
      </w:pPr>
      <w:r w:rsidRPr="00B74CA7">
        <w:rPr>
          <w:lang w:val="en-CA"/>
        </w:rPr>
        <w:t xml:space="preserve">If the </w:t>
      </w:r>
      <w:r w:rsidR="00AC40B2" w:rsidRPr="00B74CA7">
        <w:rPr>
          <w:lang w:val="en-CA"/>
        </w:rPr>
        <w:t>comparison</w:t>
      </w:r>
      <w:r w:rsidRPr="00B74CA7">
        <w:rPr>
          <w:lang w:val="en-CA"/>
        </w:rPr>
        <w:t xml:space="preserve"> value is different for the number of transactions, stop the process and log the following error GPSB-0537 and an Alert is sent to MAS Team</w:t>
      </w:r>
    </w:p>
    <w:p w14:paraId="52C50B55" w14:textId="77777777" w:rsidR="004D678F" w:rsidRPr="00B74CA7" w:rsidRDefault="004D678F" w:rsidP="00996F09">
      <w:pPr>
        <w:pStyle w:val="ListParagraph0"/>
        <w:numPr>
          <w:ilvl w:val="0"/>
          <w:numId w:val="59"/>
        </w:numPr>
        <w:rPr>
          <w:lang w:val="en-CA"/>
        </w:rPr>
      </w:pPr>
      <w:r w:rsidRPr="00B74CA7">
        <w:rPr>
          <w:i/>
          <w:lang w:val="en-CA"/>
        </w:rPr>
        <w:t xml:space="preserve">PaymentBatchFileTxVO.totalAmountOutPut </w:t>
      </w:r>
      <w:r w:rsidRPr="00B74CA7">
        <w:rPr>
          <w:lang w:val="en-CA"/>
        </w:rPr>
        <w:t>against</w:t>
      </w:r>
      <w:r w:rsidRPr="00B74CA7">
        <w:rPr>
          <w:i/>
          <w:lang w:val="en-CA"/>
        </w:rPr>
        <w:t xml:space="preserve"> PaymentBatchFileTxVO.pmtResAuthAmt</w:t>
      </w:r>
    </w:p>
    <w:p w14:paraId="6C50A275" w14:textId="79DF7102" w:rsidR="004D678F" w:rsidRDefault="004D678F" w:rsidP="004D678F">
      <w:pPr>
        <w:ind w:left="360"/>
        <w:rPr>
          <w:lang w:val="en-CA"/>
        </w:rPr>
      </w:pPr>
      <w:r>
        <w:rPr>
          <w:lang w:val="en-CA"/>
        </w:rPr>
        <w:t xml:space="preserve">If the </w:t>
      </w:r>
      <w:r w:rsidR="00AC40B2">
        <w:rPr>
          <w:lang w:val="en-CA"/>
        </w:rPr>
        <w:t>comparison</w:t>
      </w:r>
      <w:r>
        <w:rPr>
          <w:lang w:val="en-CA"/>
        </w:rPr>
        <w:t xml:space="preserve"> value is different, stop the process and log the following error GPSB-0538, and Email Alert is sent to MAS Team</w:t>
      </w:r>
    </w:p>
    <w:p w14:paraId="6C754688" w14:textId="77777777" w:rsidR="004D678F" w:rsidRDefault="004D678F" w:rsidP="004D678F">
      <w:pPr>
        <w:pStyle w:val="ListParagraph0"/>
        <w:rPr>
          <w:lang w:val="en-CA"/>
        </w:rPr>
      </w:pPr>
    </w:p>
    <w:p w14:paraId="6A1FBC20" w14:textId="225B2CDE" w:rsidR="004D678F" w:rsidRDefault="004D678F" w:rsidP="004D678F">
      <w:pPr>
        <w:widowControl/>
        <w:spacing w:line="240" w:lineRule="auto"/>
        <w:rPr>
          <w:lang w:val="en-CA"/>
        </w:rPr>
      </w:pPr>
      <w:r>
        <w:rPr>
          <w:lang w:val="en-CA"/>
        </w:rPr>
        <w:t>An additional logic is built to generate results validation in Batch Summ</w:t>
      </w:r>
      <w:r w:rsidR="00176669">
        <w:rPr>
          <w:lang w:val="en-CA"/>
        </w:rPr>
        <w:t>a</w:t>
      </w:r>
      <w:r>
        <w:rPr>
          <w:lang w:val="en-CA"/>
        </w:rPr>
        <w:t xml:space="preserve">ry reports. </w:t>
      </w:r>
    </w:p>
    <w:p w14:paraId="5E81070B" w14:textId="77777777" w:rsidR="004D678F" w:rsidRDefault="004D678F" w:rsidP="004D678F">
      <w:pPr>
        <w:rPr>
          <w:lang w:val="en-CA"/>
        </w:rPr>
      </w:pPr>
    </w:p>
    <w:p w14:paraId="16F80EA9" w14:textId="426982EC" w:rsidR="004D678F" w:rsidRDefault="004D678F" w:rsidP="004D678F">
      <w:pPr>
        <w:rPr>
          <w:lang w:val="en-CA"/>
        </w:rPr>
      </w:pPr>
      <w:r>
        <w:rPr>
          <w:lang w:val="en-CA"/>
        </w:rPr>
        <w:t xml:space="preserve">In this case, the file must not be put in the BSS outbound folder, and must be put in the archive folder </w:t>
      </w:r>
      <w:r w:rsidR="00AC40B2">
        <w:rPr>
          <w:lang w:val="en-CA"/>
        </w:rPr>
        <w:t>directly</w:t>
      </w:r>
      <w:r>
        <w:rPr>
          <w:lang w:val="en-CA"/>
        </w:rPr>
        <w:t xml:space="preserve"> /pmt/archive/bss/outbound</w:t>
      </w:r>
    </w:p>
    <w:p w14:paraId="45571ED2" w14:textId="77777777" w:rsidR="004D678F" w:rsidRDefault="004D678F" w:rsidP="004D678F">
      <w:pPr>
        <w:rPr>
          <w:lang w:val="en-CA"/>
        </w:rPr>
      </w:pPr>
    </w:p>
    <w:p w14:paraId="3A462552" w14:textId="77777777" w:rsidR="004D678F" w:rsidRDefault="004D678F" w:rsidP="004D678F">
      <w:pPr>
        <w:pStyle w:val="ListParagraph0"/>
        <w:widowControl/>
        <w:spacing w:line="240" w:lineRule="auto"/>
        <w:ind w:left="0"/>
      </w:pPr>
      <w:r w:rsidRPr="00F3536A">
        <w:rPr>
          <w:lang w:val="en-CA"/>
        </w:rPr>
        <w:t xml:space="preserve">In the same sense, for PCARD, analogous process shall happen. In principle, BatchFile </w:t>
      </w:r>
      <w:r w:rsidRPr="00F3536A">
        <w:t>VO classes could be reused for PCARD implementation. But in case of any change during construction phase, SDS will be updated accordingly.</w:t>
      </w:r>
    </w:p>
    <w:p w14:paraId="54FC293A" w14:textId="77777777" w:rsidR="004D678F" w:rsidRDefault="004D678F" w:rsidP="004D678F">
      <w:pPr>
        <w:pStyle w:val="ListParagraph0"/>
        <w:widowControl/>
        <w:spacing w:line="240" w:lineRule="auto"/>
        <w:ind w:left="0"/>
        <w:rPr>
          <w:lang w:val="en-CA"/>
        </w:rPr>
      </w:pPr>
    </w:p>
    <w:p w14:paraId="7D9D5621" w14:textId="24836EDB" w:rsidR="004D678F" w:rsidRDefault="004D678F" w:rsidP="00150E26">
      <w:pPr>
        <w:rPr>
          <w:lang w:val="en-CA"/>
        </w:rPr>
      </w:pPr>
      <w:r>
        <w:rPr>
          <w:lang w:val="en-CA"/>
        </w:rPr>
        <w:t xml:space="preserve">In PCARD flow case, the file must not be put in the BSS outbound folder, and must be put in the archive folder </w:t>
      </w:r>
      <w:r w:rsidR="00AC40B2">
        <w:rPr>
          <w:lang w:val="en-CA"/>
        </w:rPr>
        <w:t>directly</w:t>
      </w:r>
      <w:r>
        <w:rPr>
          <w:lang w:val="en-CA"/>
        </w:rPr>
        <w:t xml:space="preserve"> /pcard/archive/bss/outbound</w:t>
      </w:r>
    </w:p>
    <w:p w14:paraId="59D8323A" w14:textId="77777777" w:rsidR="00677A54" w:rsidRDefault="00677A54" w:rsidP="00150E26">
      <w:pPr>
        <w:rPr>
          <w:lang w:val="en-CA"/>
        </w:rPr>
      </w:pPr>
    </w:p>
    <w:p w14:paraId="1A44DF07" w14:textId="11915C91" w:rsidR="00677A54" w:rsidRDefault="00677A54" w:rsidP="00677A54">
      <w:pPr>
        <w:pStyle w:val="Heading3"/>
        <w:numPr>
          <w:ilvl w:val="2"/>
          <w:numId w:val="2"/>
        </w:numPr>
        <w:rPr>
          <w:lang w:val="en-CA"/>
        </w:rPr>
      </w:pPr>
      <w:bookmarkStart w:id="1450" w:name="_Toc415569010"/>
      <w:r w:rsidRPr="00220D5F">
        <w:rPr>
          <w:lang w:val="en-CA"/>
        </w:rPr>
        <w:t>Handling Moneris Null Values (CR038)</w:t>
      </w:r>
      <w:bookmarkEnd w:id="1450"/>
    </w:p>
    <w:p w14:paraId="52C3EE2E" w14:textId="1E81029F" w:rsidR="00677A54" w:rsidRDefault="00677A54" w:rsidP="00677A54">
      <w:pPr>
        <w:rPr>
          <w:lang w:val="en-CA" w:eastAsia="x-none"/>
        </w:rPr>
      </w:pPr>
      <w:r>
        <w:rPr>
          <w:lang w:val="en-CA" w:eastAsia="x-none"/>
        </w:rPr>
        <w:t>When the processor returns null as a value in the fields below in the response PACC or PCARD file, GPS put replace null value by ‘0’ value</w:t>
      </w:r>
      <w:r w:rsidR="008E479A">
        <w:rPr>
          <w:lang w:val="en-CA" w:eastAsia="x-none"/>
        </w:rPr>
        <w:t>s</w:t>
      </w:r>
      <w:r>
        <w:rPr>
          <w:lang w:val="en-CA" w:eastAsia="x-none"/>
        </w:rPr>
        <w:t>.</w:t>
      </w:r>
    </w:p>
    <w:p w14:paraId="28753C15" w14:textId="77777777" w:rsidR="00677A54" w:rsidRDefault="00677A54" w:rsidP="00677A54">
      <w:pPr>
        <w:rPr>
          <w:lang w:val="en-CA" w:eastAsia="x-none"/>
        </w:rPr>
      </w:pPr>
    </w:p>
    <w:p w14:paraId="348EB43E" w14:textId="034551FB" w:rsidR="00677A54" w:rsidRPr="00176669" w:rsidRDefault="00677A54" w:rsidP="00996F09">
      <w:pPr>
        <w:pStyle w:val="ListParagraph0"/>
        <w:numPr>
          <w:ilvl w:val="0"/>
          <w:numId w:val="59"/>
        </w:numPr>
        <w:rPr>
          <w:lang w:val="en-CA" w:eastAsia="x-none"/>
        </w:rPr>
      </w:pPr>
      <w:r w:rsidRPr="00176669">
        <w:rPr>
          <w:lang w:val="en-CA" w:eastAsia="x-none"/>
        </w:rPr>
        <w:t>Auth</w:t>
      </w:r>
      <w:r w:rsidR="008E479A" w:rsidRPr="00176669">
        <w:rPr>
          <w:lang w:val="en-CA" w:eastAsia="x-none"/>
        </w:rPr>
        <w:t>C</w:t>
      </w:r>
      <w:r w:rsidRPr="00176669">
        <w:rPr>
          <w:lang w:val="en-CA" w:eastAsia="x-none"/>
        </w:rPr>
        <w:t>ode</w:t>
      </w:r>
      <w:r w:rsidR="008E479A" w:rsidRPr="00176669">
        <w:rPr>
          <w:lang w:val="en-CA" w:eastAsia="x-none"/>
        </w:rPr>
        <w:t xml:space="preserve"> for PACC CSV File </w:t>
      </w:r>
      <w:r w:rsidR="008E479A" w:rsidRPr="00176669">
        <w:rPr>
          <w:lang w:val="en-CA" w:eastAsia="x-none"/>
        </w:rPr>
        <w:sym w:font="Wingdings" w:char="F0E8"/>
      </w:r>
      <w:r w:rsidR="008E479A" w:rsidRPr="00176669">
        <w:rPr>
          <w:lang w:val="en-CA" w:eastAsia="x-none"/>
        </w:rPr>
        <w:t xml:space="preserve"> 000000</w:t>
      </w:r>
    </w:p>
    <w:p w14:paraId="164E89B5" w14:textId="1566C48E" w:rsidR="00677A54" w:rsidRPr="00176669" w:rsidRDefault="008E479A" w:rsidP="00996F09">
      <w:pPr>
        <w:pStyle w:val="ListParagraph0"/>
        <w:numPr>
          <w:ilvl w:val="0"/>
          <w:numId w:val="59"/>
        </w:numPr>
        <w:rPr>
          <w:lang w:val="en-CA" w:eastAsia="x-none"/>
        </w:rPr>
      </w:pPr>
      <w:r w:rsidRPr="00176669">
        <w:rPr>
          <w:lang w:val="en-CA" w:eastAsia="x-none"/>
        </w:rPr>
        <w:t>ReferenceNum for PACC CSV file</w:t>
      </w:r>
      <w:r w:rsidRPr="00176669">
        <w:rPr>
          <w:lang w:val="en-CA" w:eastAsia="x-none"/>
        </w:rPr>
        <w:sym w:font="Wingdings" w:char="F0E8"/>
      </w:r>
      <w:r w:rsidRPr="00176669">
        <w:rPr>
          <w:lang w:val="en-CA" w:eastAsia="x-none"/>
        </w:rPr>
        <w:t xml:space="preserve"> </w:t>
      </w:r>
      <w:r w:rsidRPr="00176669">
        <w:rPr>
          <w:lang w:val="en-CA"/>
        </w:rPr>
        <w:t>0000000000</w:t>
      </w:r>
    </w:p>
    <w:p w14:paraId="4CB846C6" w14:textId="228F422C" w:rsidR="008E479A" w:rsidRPr="00176669" w:rsidRDefault="008E479A" w:rsidP="00996F09">
      <w:pPr>
        <w:pStyle w:val="ListParagraph0"/>
        <w:numPr>
          <w:ilvl w:val="0"/>
          <w:numId w:val="59"/>
        </w:numPr>
        <w:rPr>
          <w:lang w:val="en-CA" w:eastAsia="x-none"/>
        </w:rPr>
      </w:pPr>
      <w:r w:rsidRPr="00176669">
        <w:rPr>
          <w:lang w:val="en-CA" w:eastAsia="x-none"/>
        </w:rPr>
        <w:t xml:space="preserve">AuthCode for PACC FL file </w:t>
      </w:r>
      <w:r w:rsidRPr="00176669">
        <w:rPr>
          <w:lang w:val="en-CA" w:eastAsia="x-none"/>
        </w:rPr>
        <w:sym w:font="Wingdings" w:char="F0E8"/>
      </w:r>
      <w:r w:rsidRPr="00176669">
        <w:rPr>
          <w:lang w:val="en-CA" w:eastAsia="x-none"/>
        </w:rPr>
        <w:t xml:space="preserve"> </w:t>
      </w:r>
      <w:r w:rsidRPr="00176669">
        <w:rPr>
          <w:lang w:val="en-CA"/>
        </w:rPr>
        <w:t>00000000</w:t>
      </w:r>
    </w:p>
    <w:p w14:paraId="17F3EF8E" w14:textId="6CEA6082" w:rsidR="008E479A" w:rsidRPr="00176669" w:rsidRDefault="008E479A" w:rsidP="00996F09">
      <w:pPr>
        <w:pStyle w:val="ListParagraph0"/>
        <w:numPr>
          <w:ilvl w:val="0"/>
          <w:numId w:val="59"/>
        </w:numPr>
        <w:rPr>
          <w:lang w:val="en-CA" w:eastAsia="x-none"/>
        </w:rPr>
      </w:pPr>
      <w:r w:rsidRPr="00176669">
        <w:rPr>
          <w:lang w:val="en-CA" w:eastAsia="x-none"/>
        </w:rPr>
        <w:t>ReferenceNum for PACC FL file</w:t>
      </w:r>
      <w:r w:rsidRPr="00176669">
        <w:rPr>
          <w:lang w:val="en-CA" w:eastAsia="x-none"/>
        </w:rPr>
        <w:sym w:font="Wingdings" w:char="F0E8"/>
      </w:r>
      <w:r w:rsidRPr="00176669">
        <w:rPr>
          <w:lang w:val="en-CA" w:eastAsia="x-none"/>
        </w:rPr>
        <w:t xml:space="preserve"> </w:t>
      </w:r>
      <w:r w:rsidRPr="00176669">
        <w:rPr>
          <w:lang w:val="en-CA"/>
        </w:rPr>
        <w:t>000000</w:t>
      </w:r>
    </w:p>
    <w:p w14:paraId="0B58D5BD" w14:textId="09725C23" w:rsidR="008E479A" w:rsidRPr="00176669" w:rsidRDefault="008E479A" w:rsidP="00996F09">
      <w:pPr>
        <w:pStyle w:val="ListParagraph0"/>
        <w:numPr>
          <w:ilvl w:val="0"/>
          <w:numId w:val="59"/>
        </w:numPr>
        <w:rPr>
          <w:lang w:val="en-CA" w:eastAsia="x-none"/>
        </w:rPr>
      </w:pPr>
      <w:r w:rsidRPr="00176669">
        <w:rPr>
          <w:lang w:val="en-CA" w:eastAsia="x-none"/>
        </w:rPr>
        <w:t xml:space="preserve">AuthCode for PCARD FL File </w:t>
      </w:r>
      <w:r w:rsidRPr="00176669">
        <w:rPr>
          <w:lang w:val="en-CA" w:eastAsia="x-none"/>
        </w:rPr>
        <w:sym w:font="Wingdings" w:char="F0E8"/>
      </w:r>
      <w:r w:rsidRPr="00176669">
        <w:rPr>
          <w:lang w:val="en-CA" w:eastAsia="x-none"/>
        </w:rPr>
        <w:t xml:space="preserve"> 000000</w:t>
      </w:r>
    </w:p>
    <w:p w14:paraId="1F4A9592" w14:textId="77777777" w:rsidR="008E479A" w:rsidRPr="008E479A" w:rsidRDefault="008E479A" w:rsidP="008E479A">
      <w:pPr>
        <w:pStyle w:val="ListParagraph0"/>
        <w:rPr>
          <w:lang w:val="en-CA" w:eastAsia="x-none"/>
        </w:rPr>
      </w:pPr>
    </w:p>
    <w:p w14:paraId="0189692A" w14:textId="0260B293" w:rsidR="008E479A" w:rsidRDefault="008E479A" w:rsidP="008E479A">
      <w:pPr>
        <w:rPr>
          <w:lang w:val="en-CA" w:eastAsia="x-none"/>
        </w:rPr>
      </w:pPr>
      <w:r>
        <w:rPr>
          <w:lang w:val="en-CA" w:eastAsia="x-none"/>
        </w:rPr>
        <w:t xml:space="preserve">Replacing null valued by ) values are done in the following classes by performing </w:t>
      </w:r>
      <w:r w:rsidR="00AC40B2">
        <w:rPr>
          <w:lang w:val="en-CA" w:eastAsia="x-none"/>
        </w:rPr>
        <w:t>an</w:t>
      </w:r>
      <w:r>
        <w:rPr>
          <w:lang w:val="en-CA" w:eastAsia="x-none"/>
        </w:rPr>
        <w:t xml:space="preserve"> if statement:</w:t>
      </w:r>
    </w:p>
    <w:p w14:paraId="5E865D95" w14:textId="72128683" w:rsidR="008E479A" w:rsidRDefault="008E479A" w:rsidP="00996F09">
      <w:pPr>
        <w:pStyle w:val="ListParagraph0"/>
        <w:numPr>
          <w:ilvl w:val="0"/>
          <w:numId w:val="139"/>
        </w:numPr>
        <w:rPr>
          <w:lang w:val="en-CA" w:eastAsia="x-none"/>
        </w:rPr>
      </w:pPr>
      <w:r>
        <w:rPr>
          <w:lang w:val="en-CA" w:eastAsia="x-none"/>
        </w:rPr>
        <w:t>PmtResProcessingBOImpl</w:t>
      </w:r>
    </w:p>
    <w:p w14:paraId="306A3B49" w14:textId="756C8063" w:rsidR="008E479A" w:rsidRPr="008E479A" w:rsidRDefault="008E479A" w:rsidP="00996F09">
      <w:pPr>
        <w:pStyle w:val="ListParagraph0"/>
        <w:numPr>
          <w:ilvl w:val="0"/>
          <w:numId w:val="139"/>
        </w:numPr>
        <w:rPr>
          <w:lang w:val="en-CA" w:eastAsia="x-none"/>
        </w:rPr>
      </w:pPr>
      <w:r>
        <w:rPr>
          <w:lang w:val="en-CA" w:eastAsia="x-none"/>
        </w:rPr>
        <w:t>PcardResXMLItemReader</w:t>
      </w:r>
    </w:p>
    <w:p w14:paraId="4DEB19DC" w14:textId="77777777" w:rsidR="008E479A" w:rsidRPr="008E479A" w:rsidRDefault="008E479A" w:rsidP="008E479A">
      <w:pPr>
        <w:rPr>
          <w:lang w:val="en-CA" w:eastAsia="x-none"/>
        </w:rPr>
      </w:pPr>
    </w:p>
    <w:p w14:paraId="5C0DA2F9" w14:textId="53450AEA" w:rsidR="00166106" w:rsidRDefault="00166106" w:rsidP="00166106">
      <w:pPr>
        <w:pStyle w:val="Heading3"/>
        <w:numPr>
          <w:ilvl w:val="2"/>
          <w:numId w:val="2"/>
        </w:numPr>
        <w:rPr>
          <w:lang w:val="en-CA"/>
        </w:rPr>
      </w:pPr>
      <w:bookmarkStart w:id="1451" w:name="_Toc415569011"/>
      <w:r>
        <w:rPr>
          <w:lang w:val="en-CA"/>
        </w:rPr>
        <w:t>Payment Type</w:t>
      </w:r>
      <w:bookmarkEnd w:id="1451"/>
    </w:p>
    <w:p w14:paraId="4EAC12EE" w14:textId="4BBDD64D" w:rsidR="00166106" w:rsidRDefault="00166106" w:rsidP="00166106">
      <w:pPr>
        <w:rPr>
          <w:lang w:val="en-CA" w:eastAsia="x-none"/>
        </w:rPr>
      </w:pPr>
      <w:r>
        <w:rPr>
          <w:lang w:val="en-CA" w:eastAsia="x-none"/>
        </w:rPr>
        <w:t xml:space="preserve">Note </w:t>
      </w:r>
      <w:r w:rsidR="00AC40B2">
        <w:rPr>
          <w:lang w:val="en-CA" w:eastAsia="x-none"/>
        </w:rPr>
        <w:t>that</w:t>
      </w:r>
      <w:r>
        <w:rPr>
          <w:lang w:val="en-CA" w:eastAsia="x-none"/>
        </w:rPr>
        <w:t xml:space="preserve"> all payments though the Batch Flow (PACC and PCARD) are </w:t>
      </w:r>
      <w:r w:rsidR="00AC40B2">
        <w:rPr>
          <w:lang w:val="en-CA" w:eastAsia="x-none"/>
        </w:rPr>
        <w:t>recurrent</w:t>
      </w:r>
      <w:r>
        <w:rPr>
          <w:lang w:val="en-CA" w:eastAsia="x-none"/>
        </w:rPr>
        <w:t xml:space="preserve">. </w:t>
      </w:r>
    </w:p>
    <w:p w14:paraId="6D0AC0F4" w14:textId="5AB3BB02" w:rsidR="00166106" w:rsidRDefault="00166106" w:rsidP="00166106">
      <w:pPr>
        <w:rPr>
          <w:lang w:val="en-CA" w:eastAsia="x-none"/>
        </w:rPr>
      </w:pPr>
      <w:r>
        <w:rPr>
          <w:lang w:val="en-CA" w:eastAsia="x-none"/>
        </w:rPr>
        <w:t xml:space="preserve">A </w:t>
      </w:r>
      <w:r w:rsidR="00AC40B2">
        <w:rPr>
          <w:lang w:val="en-CA" w:eastAsia="x-none"/>
        </w:rPr>
        <w:t>recurrent</w:t>
      </w:r>
      <w:r>
        <w:rPr>
          <w:lang w:val="en-CA" w:eastAsia="x-none"/>
        </w:rPr>
        <w:t xml:space="preserve"> payment is indicated by setting the Crypt_type to 2 when sending transactions to Moneris Processor</w:t>
      </w:r>
    </w:p>
    <w:p w14:paraId="57970A95" w14:textId="77777777" w:rsidR="00166106" w:rsidRDefault="00166106" w:rsidP="00166106">
      <w:pPr>
        <w:rPr>
          <w:lang w:val="en-CA" w:eastAsia="x-none"/>
        </w:rPr>
      </w:pPr>
    </w:p>
    <w:p w14:paraId="2833ADBA" w14:textId="77777777" w:rsidR="00D46D23" w:rsidRDefault="00D46D23" w:rsidP="00166106">
      <w:pPr>
        <w:rPr>
          <w:lang w:val="en-CA" w:eastAsia="x-none"/>
        </w:rPr>
      </w:pPr>
    </w:p>
    <w:p w14:paraId="107DE5C1" w14:textId="77777777" w:rsidR="00D46D23" w:rsidRDefault="00D46D23" w:rsidP="00166106">
      <w:pPr>
        <w:rPr>
          <w:lang w:val="en-CA" w:eastAsia="x-none"/>
        </w:rPr>
      </w:pPr>
    </w:p>
    <w:p w14:paraId="48E3D1DD" w14:textId="77777777" w:rsidR="00D46D23" w:rsidRDefault="00D46D23" w:rsidP="00166106">
      <w:pPr>
        <w:rPr>
          <w:lang w:val="en-CA" w:eastAsia="x-none"/>
        </w:rPr>
      </w:pPr>
    </w:p>
    <w:p w14:paraId="66F6E054" w14:textId="77777777" w:rsidR="00D46D23" w:rsidRDefault="00D46D23" w:rsidP="00166106">
      <w:pPr>
        <w:rPr>
          <w:lang w:val="en-CA" w:eastAsia="x-none"/>
        </w:rPr>
      </w:pPr>
    </w:p>
    <w:p w14:paraId="2808D693" w14:textId="77777777" w:rsidR="00D46D23" w:rsidRDefault="00D46D23" w:rsidP="00166106">
      <w:pPr>
        <w:rPr>
          <w:lang w:val="en-CA" w:eastAsia="x-none"/>
        </w:rPr>
      </w:pPr>
    </w:p>
    <w:p w14:paraId="761C99FE" w14:textId="77777777" w:rsidR="00D46D23" w:rsidRDefault="00D46D23" w:rsidP="00166106">
      <w:pPr>
        <w:rPr>
          <w:lang w:val="en-CA" w:eastAsia="x-none"/>
        </w:rPr>
      </w:pPr>
    </w:p>
    <w:p w14:paraId="424CA840" w14:textId="77777777" w:rsidR="00D46D23" w:rsidRDefault="00D46D23" w:rsidP="00166106">
      <w:pPr>
        <w:rPr>
          <w:lang w:val="en-CA" w:eastAsia="x-none"/>
        </w:rPr>
      </w:pPr>
    </w:p>
    <w:p w14:paraId="11DF6636" w14:textId="77777777" w:rsidR="00D46D23" w:rsidRDefault="00D46D23" w:rsidP="00166106">
      <w:pPr>
        <w:rPr>
          <w:lang w:val="en-CA" w:eastAsia="x-none"/>
        </w:rPr>
      </w:pPr>
    </w:p>
    <w:p w14:paraId="4260D99E" w14:textId="77777777" w:rsidR="00D46D23" w:rsidRDefault="00D46D23" w:rsidP="00166106">
      <w:pPr>
        <w:rPr>
          <w:lang w:val="en-CA" w:eastAsia="x-none"/>
        </w:rPr>
      </w:pPr>
    </w:p>
    <w:p w14:paraId="18895E7D" w14:textId="77777777" w:rsidR="00D46D23" w:rsidRDefault="00D46D23" w:rsidP="00166106">
      <w:pPr>
        <w:rPr>
          <w:lang w:val="en-CA" w:eastAsia="x-none"/>
        </w:rPr>
      </w:pPr>
    </w:p>
    <w:p w14:paraId="68FA9DF3" w14:textId="77777777" w:rsidR="00D46D23" w:rsidRDefault="00D46D23" w:rsidP="00166106">
      <w:pPr>
        <w:rPr>
          <w:lang w:val="en-CA" w:eastAsia="x-none"/>
        </w:rPr>
      </w:pPr>
    </w:p>
    <w:p w14:paraId="7501C0E7" w14:textId="4E5D04E1" w:rsidR="00280A1A" w:rsidRDefault="00280A1A" w:rsidP="000531DA">
      <w:pPr>
        <w:pStyle w:val="Heading2"/>
        <w:numPr>
          <w:ilvl w:val="1"/>
          <w:numId w:val="2"/>
        </w:numPr>
      </w:pPr>
      <w:bookmarkStart w:id="1452" w:name="_Toc415569012"/>
      <w:r>
        <w:t xml:space="preserve">Reconciliation </w:t>
      </w:r>
      <w:r w:rsidR="007F0676" w:rsidRPr="000531DA">
        <w:rPr>
          <w:lang w:val="en-CA"/>
        </w:rPr>
        <w:t>Flow</w:t>
      </w:r>
      <w:r w:rsidR="007F0676">
        <w:t xml:space="preserve"> </w:t>
      </w:r>
      <w:r>
        <w:t>(CR034)</w:t>
      </w:r>
      <w:bookmarkEnd w:id="1441"/>
      <w:bookmarkEnd w:id="1452"/>
    </w:p>
    <w:p w14:paraId="7501C0E8" w14:textId="77777777" w:rsidR="00280A1A" w:rsidRDefault="00280A1A" w:rsidP="00280A1A"/>
    <w:p w14:paraId="7501C0E9" w14:textId="77777777" w:rsidR="00280A1A" w:rsidRDefault="00280A1A" w:rsidP="00280A1A">
      <w:r>
        <w:t xml:space="preserve">GPS batch handles two reconciliation file layouts: </w:t>
      </w:r>
    </w:p>
    <w:p w14:paraId="7501C0EA" w14:textId="77777777" w:rsidR="00280A1A" w:rsidRDefault="00280A1A" w:rsidP="00996F09">
      <w:pPr>
        <w:pStyle w:val="ListParagraph0"/>
        <w:numPr>
          <w:ilvl w:val="0"/>
          <w:numId w:val="49"/>
        </w:numPr>
      </w:pPr>
      <w:r>
        <w:t>Daily transactions files.</w:t>
      </w:r>
    </w:p>
    <w:p w14:paraId="7501C0EB" w14:textId="77777777" w:rsidR="00280A1A" w:rsidRDefault="00280A1A" w:rsidP="00996F09">
      <w:pPr>
        <w:pStyle w:val="ListParagraph0"/>
        <w:numPr>
          <w:ilvl w:val="0"/>
          <w:numId w:val="49"/>
        </w:numPr>
      </w:pPr>
      <w:r>
        <w:lastRenderedPageBreak/>
        <w:t>Daily settled transactions files.</w:t>
      </w:r>
    </w:p>
    <w:p w14:paraId="7501C0EC" w14:textId="77777777" w:rsidR="00280A1A" w:rsidRDefault="00280A1A" w:rsidP="00280A1A"/>
    <w:p w14:paraId="7501C0ED" w14:textId="77777777" w:rsidR="00280A1A" w:rsidRDefault="00280A1A" w:rsidP="00280A1A">
      <w:r>
        <w:t xml:space="preserve">These files are produced by the payment processor and forwarded to GPS by EDX. EDX copies these files in the following inbound folder: </w:t>
      </w:r>
      <w:r>
        <w:rPr>
          <w:i/>
        </w:rPr>
        <w:t>rec/processor/inbound</w:t>
      </w:r>
    </w:p>
    <w:p w14:paraId="7501C0EE" w14:textId="77777777" w:rsidR="00280A1A" w:rsidRDefault="00280A1A" w:rsidP="00280A1A"/>
    <w:p w14:paraId="7501C0EF" w14:textId="535D8372" w:rsidR="00280A1A" w:rsidRDefault="00280A1A" w:rsidP="00280A1A">
      <w:r>
        <w:t xml:space="preserve">There are two BSS for which the payment processor is producing reconciliation files: </w:t>
      </w:r>
      <w:r w:rsidR="00AC40B2">
        <w:t>Fundi</w:t>
      </w:r>
      <w:r>
        <w:t xml:space="preserve"> and Virgin.</w:t>
      </w:r>
    </w:p>
    <w:p w14:paraId="7501C0F0" w14:textId="267DD4A2" w:rsidR="00280A1A" w:rsidRDefault="00280A1A" w:rsidP="00280A1A">
      <w:r>
        <w:t xml:space="preserve">The layout and the input file naming convention of each of them </w:t>
      </w:r>
      <w:r w:rsidR="00AC40B2">
        <w:t>are</w:t>
      </w:r>
      <w:r>
        <w:t xml:space="preserve"> as following:</w:t>
      </w:r>
    </w:p>
    <w:p w14:paraId="7501C0F1" w14:textId="77777777" w:rsidR="00280A1A" w:rsidRDefault="00280A1A" w:rsidP="00280A1A"/>
    <w:tbl>
      <w:tblPr>
        <w:tblStyle w:val="TableGrid"/>
        <w:tblW w:w="0" w:type="auto"/>
        <w:tblInd w:w="250" w:type="dxa"/>
        <w:tblLook w:val="04A0" w:firstRow="1" w:lastRow="0" w:firstColumn="1" w:lastColumn="0" w:noHBand="0" w:noVBand="1"/>
      </w:tblPr>
      <w:tblGrid>
        <w:gridCol w:w="1227"/>
        <w:gridCol w:w="2742"/>
        <w:gridCol w:w="4678"/>
      </w:tblGrid>
      <w:tr w:rsidR="00280A1A" w14:paraId="7501C0F5"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2" w14:textId="77777777" w:rsidR="00280A1A" w:rsidRDefault="00280A1A">
            <w:pPr>
              <w:rPr>
                <w:b/>
              </w:rPr>
            </w:pPr>
            <w:r>
              <w:rPr>
                <w:b/>
              </w:rPr>
              <w:t>BSS</w:t>
            </w:r>
          </w:p>
        </w:tc>
        <w:tc>
          <w:tcPr>
            <w:tcW w:w="2742" w:type="dxa"/>
            <w:tcBorders>
              <w:top w:val="single" w:sz="4" w:space="0" w:color="auto"/>
              <w:left w:val="single" w:sz="4" w:space="0" w:color="auto"/>
              <w:bottom w:val="single" w:sz="4" w:space="0" w:color="auto"/>
              <w:right w:val="single" w:sz="4" w:space="0" w:color="auto"/>
            </w:tcBorders>
            <w:hideMark/>
          </w:tcPr>
          <w:p w14:paraId="7501C0F3" w14:textId="77777777" w:rsidR="00280A1A" w:rsidRDefault="00280A1A">
            <w:pPr>
              <w:rPr>
                <w:b/>
              </w:rPr>
            </w:pPr>
            <w:r>
              <w:rPr>
                <w:b/>
              </w:rPr>
              <w:t>Reconciliation file layout</w:t>
            </w:r>
          </w:p>
        </w:tc>
        <w:tc>
          <w:tcPr>
            <w:tcW w:w="4678" w:type="dxa"/>
            <w:tcBorders>
              <w:top w:val="single" w:sz="4" w:space="0" w:color="auto"/>
              <w:left w:val="single" w:sz="4" w:space="0" w:color="auto"/>
              <w:bottom w:val="single" w:sz="4" w:space="0" w:color="auto"/>
              <w:right w:val="single" w:sz="4" w:space="0" w:color="auto"/>
            </w:tcBorders>
            <w:hideMark/>
          </w:tcPr>
          <w:p w14:paraId="7501C0F4" w14:textId="77777777" w:rsidR="00280A1A" w:rsidRDefault="00280A1A">
            <w:pPr>
              <w:rPr>
                <w:b/>
              </w:rPr>
            </w:pPr>
            <w:r>
              <w:rPr>
                <w:b/>
              </w:rPr>
              <w:t>File naming pattern</w:t>
            </w:r>
          </w:p>
        </w:tc>
      </w:tr>
      <w:tr w:rsidR="00280A1A" w14:paraId="7501C0F9"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6" w14:textId="77777777" w:rsidR="00280A1A" w:rsidRDefault="00280A1A">
            <w:r>
              <w:t>Fund$In</w:t>
            </w:r>
          </w:p>
        </w:tc>
        <w:tc>
          <w:tcPr>
            <w:tcW w:w="2742" w:type="dxa"/>
            <w:tcBorders>
              <w:top w:val="single" w:sz="4" w:space="0" w:color="auto"/>
              <w:left w:val="single" w:sz="4" w:space="0" w:color="auto"/>
              <w:bottom w:val="single" w:sz="4" w:space="0" w:color="auto"/>
              <w:right w:val="single" w:sz="4" w:space="0" w:color="auto"/>
            </w:tcBorders>
            <w:hideMark/>
          </w:tcPr>
          <w:p w14:paraId="7501C0F7" w14:textId="77777777" w:rsidR="00280A1A" w:rsidRDefault="00280A1A">
            <w:r>
              <w:t>Daily Transaction files</w:t>
            </w:r>
          </w:p>
        </w:tc>
        <w:tc>
          <w:tcPr>
            <w:tcW w:w="4678" w:type="dxa"/>
            <w:tcBorders>
              <w:top w:val="single" w:sz="4" w:space="0" w:color="auto"/>
              <w:left w:val="single" w:sz="4" w:space="0" w:color="auto"/>
              <w:bottom w:val="single" w:sz="4" w:space="0" w:color="auto"/>
              <w:right w:val="single" w:sz="4" w:space="0" w:color="auto"/>
            </w:tcBorders>
            <w:hideMark/>
          </w:tcPr>
          <w:p w14:paraId="7501C0F8" w14:textId="77777777" w:rsidR="00280A1A" w:rsidRDefault="00280A1A">
            <w:r>
              <w:t>bellca.fundsin.daily_transactions-YYYY-MM-DD.csv</w:t>
            </w:r>
          </w:p>
        </w:tc>
      </w:tr>
      <w:tr w:rsidR="00280A1A" w14:paraId="7501C0FD"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A" w14:textId="77777777" w:rsidR="00280A1A" w:rsidRDefault="00280A1A">
            <w:r>
              <w:t>Virgin</w:t>
            </w:r>
          </w:p>
        </w:tc>
        <w:tc>
          <w:tcPr>
            <w:tcW w:w="2742" w:type="dxa"/>
            <w:tcBorders>
              <w:top w:val="single" w:sz="4" w:space="0" w:color="auto"/>
              <w:left w:val="single" w:sz="4" w:space="0" w:color="auto"/>
              <w:bottom w:val="single" w:sz="4" w:space="0" w:color="auto"/>
              <w:right w:val="single" w:sz="4" w:space="0" w:color="auto"/>
            </w:tcBorders>
            <w:hideMark/>
          </w:tcPr>
          <w:p w14:paraId="7501C0FB" w14:textId="77777777" w:rsidR="00280A1A" w:rsidRDefault="00280A1A">
            <w:r>
              <w:t>Daily settled transaction files</w:t>
            </w:r>
          </w:p>
        </w:tc>
        <w:tc>
          <w:tcPr>
            <w:tcW w:w="4678" w:type="dxa"/>
            <w:tcBorders>
              <w:top w:val="single" w:sz="4" w:space="0" w:color="auto"/>
              <w:left w:val="single" w:sz="4" w:space="0" w:color="auto"/>
              <w:bottom w:val="single" w:sz="4" w:space="0" w:color="auto"/>
              <w:right w:val="single" w:sz="4" w:space="0" w:color="auto"/>
            </w:tcBorders>
            <w:hideMark/>
          </w:tcPr>
          <w:p w14:paraId="7501C0FC" w14:textId="77777777" w:rsidR="00280A1A" w:rsidRDefault="00280A1A">
            <w:r>
              <w:t>C600055416.FL8CSV10.CSV</w:t>
            </w:r>
          </w:p>
        </w:tc>
      </w:tr>
    </w:tbl>
    <w:p w14:paraId="7501C0FE" w14:textId="77777777" w:rsidR="00280A1A" w:rsidRDefault="00280A1A" w:rsidP="00280A1A">
      <w:pPr>
        <w:rPr>
          <w:lang w:val="en-CA"/>
        </w:rPr>
      </w:pPr>
    </w:p>
    <w:p w14:paraId="15C7DB56" w14:textId="427D2573" w:rsidR="00286395" w:rsidRDefault="00AC40B2" w:rsidP="00280A1A">
      <w:pPr>
        <w:rPr>
          <w:lang w:val="en-CA"/>
        </w:rPr>
      </w:pPr>
      <w:r>
        <w:rPr>
          <w:lang w:val="en-CA"/>
        </w:rPr>
        <w:t>Note that alerts are set in place for Reconciliation flow if the files are not put in GPS in time.</w:t>
      </w:r>
    </w:p>
    <w:p w14:paraId="7501C102" w14:textId="77777777" w:rsidR="00280A1A" w:rsidRPr="000531DA" w:rsidRDefault="00280A1A" w:rsidP="000531DA">
      <w:pPr>
        <w:pStyle w:val="Heading3"/>
        <w:numPr>
          <w:ilvl w:val="2"/>
          <w:numId w:val="2"/>
        </w:numPr>
        <w:rPr>
          <w:lang w:val="en-CA"/>
        </w:rPr>
      </w:pPr>
      <w:bookmarkStart w:id="1453" w:name="_Toc415569013"/>
      <w:r w:rsidRPr="000531DA">
        <w:rPr>
          <w:lang w:val="en-CA"/>
        </w:rPr>
        <w:t>Reconciliation files format</w:t>
      </w:r>
      <w:bookmarkEnd w:id="1453"/>
    </w:p>
    <w:p w14:paraId="7501C103" w14:textId="77777777" w:rsidR="00280A1A" w:rsidRDefault="00280A1A" w:rsidP="00280A1A">
      <w:pPr>
        <w:rPr>
          <w:lang w:val="en-CA"/>
        </w:rPr>
      </w:pPr>
      <w:r>
        <w:rPr>
          <w:lang w:val="en-CA"/>
        </w:rPr>
        <w:t xml:space="preserve">The daily Transactions files are composed by a heading record and a set of transaction records. </w:t>
      </w:r>
    </w:p>
    <w:p w14:paraId="7501C104" w14:textId="77777777" w:rsidR="00280A1A" w:rsidRDefault="00280A1A" w:rsidP="00280A1A">
      <w:pPr>
        <w:rPr>
          <w:lang w:val="en-CA"/>
        </w:rPr>
      </w:pPr>
      <w:r>
        <w:rPr>
          <w:lang w:val="en-CA"/>
        </w:rPr>
        <w:t>The format of the transaction records is described in the following table. The heading record is composed by the field names shown in this same table:</w:t>
      </w:r>
    </w:p>
    <w:p w14:paraId="7501C105" w14:textId="77777777" w:rsidR="00280A1A" w:rsidRDefault="00280A1A" w:rsidP="00280A1A">
      <w:pPr>
        <w:rPr>
          <w:lang w:val="en-CA"/>
        </w:rPr>
      </w:pPr>
    </w:p>
    <w:tbl>
      <w:tblPr>
        <w:tblW w:w="102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11"/>
        <w:gridCol w:w="1277"/>
        <w:gridCol w:w="979"/>
        <w:gridCol w:w="866"/>
        <w:gridCol w:w="4667"/>
      </w:tblGrid>
      <w:tr w:rsidR="00280A1A" w14:paraId="7501C10B"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106"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107"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108" w14:textId="77777777" w:rsidR="00280A1A" w:rsidRDefault="00280A1A">
            <w:pPr>
              <w:pStyle w:val="TableHeading"/>
              <w:jc w:val="left"/>
              <w:rPr>
                <w:bCs/>
              </w:rPr>
            </w:pPr>
            <w:r>
              <w:rPr>
                <w:bCs/>
              </w:rPr>
              <w:t>Max Size</w:t>
            </w:r>
          </w:p>
        </w:tc>
        <w:tc>
          <w:tcPr>
            <w:tcW w:w="865" w:type="dxa"/>
            <w:tcBorders>
              <w:top w:val="single" w:sz="4" w:space="0" w:color="auto"/>
              <w:left w:val="single" w:sz="4" w:space="0" w:color="auto"/>
              <w:bottom w:val="single" w:sz="4" w:space="0" w:color="auto"/>
              <w:right w:val="single" w:sz="4" w:space="0" w:color="auto"/>
            </w:tcBorders>
            <w:shd w:val="clear" w:color="auto" w:fill="CCCCCC"/>
            <w:hideMark/>
          </w:tcPr>
          <w:p w14:paraId="7501C109" w14:textId="77777777" w:rsidR="00280A1A" w:rsidRDefault="00280A1A">
            <w:pPr>
              <w:pStyle w:val="TableHeading"/>
              <w:jc w:val="left"/>
              <w:rPr>
                <w:bCs/>
              </w:rPr>
            </w:pPr>
            <w:r>
              <w:rPr>
                <w:bCs/>
              </w:rPr>
              <w:t>Mult</w:t>
            </w:r>
          </w:p>
        </w:tc>
        <w:tc>
          <w:tcPr>
            <w:tcW w:w="4664" w:type="dxa"/>
            <w:tcBorders>
              <w:top w:val="single" w:sz="4" w:space="0" w:color="auto"/>
              <w:left w:val="single" w:sz="4" w:space="0" w:color="auto"/>
              <w:bottom w:val="single" w:sz="4" w:space="0" w:color="auto"/>
              <w:right w:val="single" w:sz="4" w:space="0" w:color="auto"/>
            </w:tcBorders>
            <w:shd w:val="clear" w:color="auto" w:fill="CCCCCC"/>
            <w:hideMark/>
          </w:tcPr>
          <w:p w14:paraId="7501C10A" w14:textId="77777777" w:rsidR="00280A1A" w:rsidRDefault="00280A1A">
            <w:pPr>
              <w:pStyle w:val="TableHeading"/>
              <w:jc w:val="left"/>
              <w:rPr>
                <w:bCs/>
              </w:rPr>
            </w:pPr>
            <w:r>
              <w:rPr>
                <w:bCs/>
              </w:rPr>
              <w:t>Description</w:t>
            </w:r>
          </w:p>
        </w:tc>
      </w:tr>
      <w:tr w:rsidR="00280A1A" w14:paraId="7501C111"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0C" w14:textId="77777777" w:rsidR="00280A1A" w:rsidRDefault="00280A1A">
            <w:pPr>
              <w:pStyle w:val="TableText0"/>
              <w:jc w:val="both"/>
            </w:pPr>
            <w:r>
              <w:t>Store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0D" w14:textId="17303426" w:rsidR="007F0676" w:rsidRDefault="007F0676">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0E" w14:textId="77777777" w:rsidR="00280A1A" w:rsidRDefault="00280A1A">
            <w:pPr>
              <w:pStyle w:val="TableText0"/>
              <w:jc w:val="both"/>
            </w:pPr>
            <w:r>
              <w:t>20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0F"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0" w14:textId="77777777" w:rsidR="00280A1A" w:rsidRDefault="00280A1A">
            <w:pPr>
              <w:pStyle w:val="TableText0"/>
              <w:jc w:val="both"/>
            </w:pPr>
            <w:r>
              <w:t>Store ID of the transaction</w:t>
            </w:r>
          </w:p>
        </w:tc>
      </w:tr>
      <w:tr w:rsidR="00280A1A" w14:paraId="7501C117"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2" w14:textId="77777777" w:rsidR="00280A1A" w:rsidRDefault="00280A1A">
            <w:pPr>
              <w:pStyle w:val="TableText0"/>
              <w:jc w:val="both"/>
            </w:pPr>
            <w:r>
              <w:t>Terminal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3"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14"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15"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6" w14:textId="77777777" w:rsidR="00280A1A" w:rsidRDefault="00280A1A">
            <w:pPr>
              <w:pStyle w:val="TableText0"/>
              <w:jc w:val="both"/>
            </w:pPr>
            <w:r>
              <w:t>ECR number.</w:t>
            </w:r>
          </w:p>
        </w:tc>
      </w:tr>
      <w:tr w:rsidR="00280A1A" w14:paraId="7501C11D"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8" w14:textId="77777777" w:rsidR="00280A1A" w:rsidRDefault="00280A1A">
            <w:pPr>
              <w:pStyle w:val="TableText0"/>
              <w:jc w:val="both"/>
            </w:pPr>
            <w:r>
              <w:t>Batch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9"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1A" w14:textId="77777777" w:rsidR="00280A1A" w:rsidRDefault="00280A1A">
            <w:pPr>
              <w:pStyle w:val="TableText0"/>
              <w:jc w:val="both"/>
            </w:pPr>
            <w:r>
              <w:t>3</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1B"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C" w14:textId="77777777" w:rsidR="00280A1A" w:rsidRDefault="00280A1A">
            <w:pPr>
              <w:pStyle w:val="TableText0"/>
              <w:jc w:val="both"/>
            </w:pPr>
            <w:r>
              <w:t>Batch Number of the transaction.</w:t>
            </w:r>
          </w:p>
        </w:tc>
      </w:tr>
      <w:tr w:rsidR="00280A1A" w14:paraId="7501C124"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E" w14:textId="77777777" w:rsidR="00280A1A" w:rsidRDefault="00280A1A">
            <w:pPr>
              <w:pStyle w:val="TableText0"/>
              <w:jc w:val="both"/>
            </w:pPr>
            <w:r>
              <w:t>Transaction Date &amp; Time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F" w14:textId="77777777" w:rsidR="00280A1A" w:rsidRDefault="00280A1A">
            <w:pPr>
              <w:pStyle w:val="TableText0"/>
              <w:jc w:val="both"/>
            </w:pPr>
            <w:r>
              <w:t>Date</w:t>
            </w:r>
          </w:p>
        </w:tc>
        <w:tc>
          <w:tcPr>
            <w:tcW w:w="978" w:type="dxa"/>
            <w:tcBorders>
              <w:top w:val="single" w:sz="4" w:space="0" w:color="auto"/>
              <w:left w:val="single" w:sz="4" w:space="0" w:color="auto"/>
              <w:bottom w:val="single" w:sz="4" w:space="0" w:color="auto"/>
              <w:right w:val="single" w:sz="4" w:space="0" w:color="auto"/>
            </w:tcBorders>
            <w:shd w:val="clear" w:color="auto" w:fill="FFFFFF"/>
          </w:tcPr>
          <w:p w14:paraId="7501C120" w14:textId="77777777" w:rsidR="00280A1A" w:rsidRDefault="00280A1A">
            <w:pPr>
              <w:pStyle w:val="TableText0"/>
              <w:jc w:val="both"/>
            </w:pP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1"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22" w14:textId="77777777" w:rsidR="00280A1A" w:rsidRDefault="00280A1A">
            <w:pPr>
              <w:pStyle w:val="TableText0"/>
              <w:jc w:val="both"/>
            </w:pPr>
            <w:r>
              <w:t>Transaction Date and Time (e.g. Jul 06 2006 08:41AM)</w:t>
            </w:r>
          </w:p>
          <w:p w14:paraId="7501C123" w14:textId="77777777" w:rsidR="00280A1A" w:rsidRDefault="00280A1A">
            <w:pPr>
              <w:pStyle w:val="TableText0"/>
              <w:jc w:val="both"/>
            </w:pPr>
            <w:r>
              <w:t>Local Date and Time of transaction.</w:t>
            </w:r>
          </w:p>
        </w:tc>
      </w:tr>
      <w:tr w:rsidR="00280A1A" w14:paraId="7501C12B"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25" w14:textId="77777777" w:rsidR="00280A1A" w:rsidRDefault="00280A1A">
            <w:pPr>
              <w:pStyle w:val="TableText0"/>
              <w:jc w:val="both"/>
            </w:pPr>
            <w:r>
              <w:t>Transaction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26"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27"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8"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tcPr>
          <w:p w14:paraId="7501C129" w14:textId="77777777" w:rsidR="00280A1A" w:rsidRDefault="00280A1A">
            <w:pPr>
              <w:pStyle w:val="TableText0"/>
              <w:jc w:val="both"/>
            </w:pPr>
            <w:r>
              <w:t>Purchase, Void, Refund, Pre-Auth, Capture</w:t>
            </w:r>
          </w:p>
          <w:p w14:paraId="7501C12A" w14:textId="77777777" w:rsidR="00280A1A" w:rsidRDefault="00280A1A">
            <w:pPr>
              <w:pStyle w:val="TableText0"/>
              <w:jc w:val="both"/>
            </w:pPr>
          </w:p>
        </w:tc>
      </w:tr>
      <w:tr w:rsidR="00280A1A" w14:paraId="7501C132"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2C" w14:textId="77777777" w:rsidR="00280A1A" w:rsidRDefault="00280A1A">
            <w:pPr>
              <w:pStyle w:val="TableText0"/>
              <w:jc w:val="both"/>
            </w:pPr>
            <w:r>
              <w:t>Order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2D"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2E"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F"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0" w14:textId="77777777" w:rsidR="00280A1A" w:rsidRDefault="00280A1A">
            <w:pPr>
              <w:pStyle w:val="TableText0"/>
              <w:jc w:val="both"/>
            </w:pPr>
            <w:r>
              <w:t>100 Alpha-numeric</w:t>
            </w:r>
          </w:p>
          <w:p w14:paraId="7501C131" w14:textId="77777777" w:rsidR="00280A1A" w:rsidRDefault="00280A1A">
            <w:pPr>
              <w:pStyle w:val="TableText0"/>
              <w:jc w:val="both"/>
            </w:pPr>
            <w:r>
              <w:t>Unique ID for the transaction.</w:t>
            </w:r>
          </w:p>
        </w:tc>
      </w:tr>
      <w:tr w:rsidR="00280A1A" w14:paraId="7501C139"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33" w14:textId="77777777" w:rsidR="00280A1A" w:rsidRDefault="00280A1A">
            <w:pPr>
              <w:pStyle w:val="TableText0"/>
              <w:jc w:val="both"/>
            </w:pPr>
            <w:r>
              <w:t>Card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34"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35"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36"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7" w14:textId="77777777" w:rsidR="00280A1A" w:rsidRDefault="00280A1A">
            <w:pPr>
              <w:pStyle w:val="TableText0"/>
              <w:jc w:val="both"/>
            </w:pPr>
            <w:r>
              <w:t>Visa, MC, AmEx, Diners, Dscvr (Discover), Sears, Debit, iDebit (INTERAC Online</w:t>
            </w:r>
          </w:p>
          <w:p w14:paraId="7501C138" w14:textId="77777777" w:rsidR="00280A1A" w:rsidRDefault="00280A1A">
            <w:pPr>
              <w:pStyle w:val="TableText0"/>
              <w:jc w:val="both"/>
            </w:pPr>
            <w:r>
              <w:t>Payment) unknown</w:t>
            </w:r>
          </w:p>
        </w:tc>
      </w:tr>
      <w:tr w:rsidR="00280A1A" w14:paraId="7501C140"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3A" w14:textId="77777777" w:rsidR="00280A1A" w:rsidRDefault="00280A1A">
            <w:pPr>
              <w:pStyle w:val="TableText0"/>
              <w:jc w:val="both"/>
            </w:pPr>
            <w:r>
              <w:t>PAN</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3B" w14:textId="77777777" w:rsidR="00280A1A" w:rsidRDefault="00280A1A">
            <w:pPr>
              <w:pStyle w:val="TableText0"/>
              <w:jc w:val="both"/>
            </w:pPr>
            <w:r>
              <w:t>String</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3C" w14:textId="77777777" w:rsidR="00280A1A" w:rsidRDefault="00280A1A">
            <w:pPr>
              <w:pStyle w:val="TableText0"/>
              <w:jc w:val="both"/>
            </w:pPr>
            <w:r>
              <w:t>11</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3D"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E" w14:textId="77777777" w:rsidR="00280A1A" w:rsidRDefault="00280A1A">
            <w:pPr>
              <w:pStyle w:val="TableText0"/>
              <w:jc w:val="both"/>
            </w:pPr>
            <w:r>
              <w:t>XXXX***YYYY</w:t>
            </w:r>
          </w:p>
          <w:p w14:paraId="7501C13F" w14:textId="77777777" w:rsidR="00280A1A" w:rsidRDefault="00280A1A">
            <w:pPr>
              <w:pStyle w:val="TableText0"/>
              <w:jc w:val="both"/>
            </w:pPr>
            <w:r>
              <w:t>Where XXXX is the first 4 and YYYY is the last 4 digits of the credit card number.</w:t>
            </w:r>
          </w:p>
        </w:tc>
      </w:tr>
      <w:tr w:rsidR="00280A1A" w14:paraId="7501C148"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41" w14:textId="77777777" w:rsidR="00280A1A" w:rsidRDefault="00280A1A">
            <w:pPr>
              <w:pStyle w:val="TableText0"/>
              <w:jc w:val="both"/>
            </w:pPr>
            <w:r>
              <w:t>Amount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42" w14:textId="77777777" w:rsidR="00280A1A" w:rsidRDefault="00280A1A">
            <w:pPr>
              <w:pStyle w:val="TableText0"/>
              <w:jc w:val="both"/>
            </w:pPr>
            <w:r>
              <w:t>decimal</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43" w14:textId="77777777" w:rsidR="00280A1A" w:rsidRDefault="00280A1A">
            <w:pPr>
              <w:pStyle w:val="TableText0"/>
              <w:jc w:val="both"/>
            </w:pPr>
            <w:r>
              <w:t>9</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44"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45" w14:textId="77777777" w:rsidR="00280A1A" w:rsidRDefault="00280A1A">
            <w:pPr>
              <w:pStyle w:val="TableText0"/>
              <w:jc w:val="both"/>
            </w:pPr>
            <w:r>
              <w:t>Amount of the transaction</w:t>
            </w:r>
          </w:p>
          <w:p w14:paraId="7501C146" w14:textId="77777777" w:rsidR="00280A1A" w:rsidRDefault="00280A1A">
            <w:pPr>
              <w:pStyle w:val="TableText0"/>
              <w:jc w:val="both"/>
            </w:pPr>
            <w:r>
              <w:t>The minimum value passed can be 0.01 and the</w:t>
            </w:r>
          </w:p>
          <w:p w14:paraId="7501C147" w14:textId="77777777" w:rsidR="00280A1A" w:rsidRDefault="00280A1A">
            <w:pPr>
              <w:pStyle w:val="TableText0"/>
              <w:jc w:val="both"/>
            </w:pPr>
            <w:r>
              <w:t>maximum 9999999.99</w:t>
            </w:r>
          </w:p>
        </w:tc>
      </w:tr>
      <w:tr w:rsidR="00280A1A" w14:paraId="7501C14F"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49" w14:textId="77777777" w:rsidR="00280A1A" w:rsidRDefault="00280A1A">
            <w:pPr>
              <w:pStyle w:val="TableText0"/>
              <w:jc w:val="both"/>
            </w:pPr>
            <w:r>
              <w:t>Approval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4A"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4B"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4C"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4D" w14:textId="77777777" w:rsidR="00280A1A" w:rsidRDefault="00280A1A">
            <w:pPr>
              <w:pStyle w:val="TableText0"/>
              <w:jc w:val="both"/>
            </w:pPr>
            <w:r>
              <w:t>8 Alpha-numeric</w:t>
            </w:r>
          </w:p>
          <w:p w14:paraId="7501C14E" w14:textId="77777777" w:rsidR="00280A1A" w:rsidRDefault="00280A1A">
            <w:pPr>
              <w:pStyle w:val="TableText0"/>
              <w:jc w:val="both"/>
            </w:pPr>
            <w:r>
              <w:t>Authorization Code from the issuing institution.</w:t>
            </w:r>
          </w:p>
        </w:tc>
      </w:tr>
      <w:tr w:rsidR="00280A1A" w14:paraId="7501C156"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0" w14:textId="77777777" w:rsidR="00280A1A" w:rsidRDefault="00280A1A">
            <w:pPr>
              <w:pStyle w:val="TableText0"/>
              <w:jc w:val="both"/>
            </w:pPr>
            <w:r>
              <w:t>Response Code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1"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52" w14:textId="77777777" w:rsidR="00280A1A" w:rsidRDefault="00280A1A">
            <w:pPr>
              <w:pStyle w:val="TableText0"/>
              <w:jc w:val="both"/>
            </w:pPr>
            <w:r>
              <w:t>3</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53"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tcPr>
          <w:p w14:paraId="7501C154" w14:textId="77777777" w:rsidR="00280A1A" w:rsidRDefault="00280A1A">
            <w:pPr>
              <w:pStyle w:val="TableText0"/>
              <w:jc w:val="both"/>
            </w:pPr>
            <w:r>
              <w:t>3 Numeric</w:t>
            </w:r>
            <w:r>
              <w:rPr>
                <w:rFonts w:ascii="MS Gothic" w:eastAsia="MS Gothic" w:hAnsi="MS Gothic" w:cs="MS Gothic" w:hint="eastAsia"/>
              </w:rPr>
              <w:t> </w:t>
            </w:r>
            <w:r>
              <w:t>Transaction Response Code:</w:t>
            </w:r>
            <w:r>
              <w:rPr>
                <w:rFonts w:ascii="MS Gothic" w:eastAsia="MS Gothic" w:hAnsi="MS Gothic" w:cs="MS Gothic" w:hint="eastAsia"/>
              </w:rPr>
              <w:t> </w:t>
            </w:r>
            <w:r>
              <w:t>&lt; 50 means transaction was approved &gt;= 50 means transaction was declined</w:t>
            </w:r>
          </w:p>
          <w:p w14:paraId="7501C155" w14:textId="77777777" w:rsidR="00280A1A" w:rsidRDefault="00280A1A">
            <w:pPr>
              <w:pStyle w:val="TableText0"/>
              <w:jc w:val="both"/>
            </w:pPr>
          </w:p>
        </w:tc>
      </w:tr>
      <w:tr w:rsidR="00280A1A" w14:paraId="7501C15D"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7" w14:textId="77777777" w:rsidR="00280A1A" w:rsidRDefault="00280A1A">
            <w:pPr>
              <w:pStyle w:val="TableText0"/>
              <w:jc w:val="both"/>
            </w:pPr>
            <w:r>
              <w:t>Response Message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8"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59"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5A"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5B" w14:textId="77777777" w:rsidR="00280A1A" w:rsidRDefault="00280A1A">
            <w:pPr>
              <w:pStyle w:val="TableText0"/>
              <w:jc w:val="both"/>
            </w:pPr>
            <w:r>
              <w:t>100 Alpha-numeric</w:t>
            </w:r>
          </w:p>
          <w:p w14:paraId="7501C15C" w14:textId="77777777" w:rsidR="00280A1A" w:rsidRDefault="00280A1A">
            <w:pPr>
              <w:pStyle w:val="TableText0"/>
              <w:jc w:val="both"/>
            </w:pPr>
            <w:r>
              <w:t>Response description returned from issuing institution.</w:t>
            </w:r>
          </w:p>
        </w:tc>
      </w:tr>
      <w:tr w:rsidR="00280A1A" w14:paraId="7501C164"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E" w14:textId="77777777" w:rsidR="00280A1A" w:rsidRDefault="00280A1A">
            <w:pPr>
              <w:pStyle w:val="TableText0"/>
              <w:jc w:val="both"/>
            </w:pPr>
            <w:r>
              <w:t>Customer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F"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60"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61"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62" w14:textId="77777777" w:rsidR="00280A1A" w:rsidRDefault="00280A1A">
            <w:pPr>
              <w:pStyle w:val="TableText0"/>
              <w:jc w:val="both"/>
            </w:pPr>
            <w:r>
              <w:t>100 Alpha-numeric</w:t>
            </w:r>
          </w:p>
          <w:p w14:paraId="7501C163" w14:textId="77777777" w:rsidR="00280A1A" w:rsidRDefault="00280A1A">
            <w:pPr>
              <w:pStyle w:val="TableText0"/>
              <w:jc w:val="both"/>
            </w:pPr>
            <w:r>
              <w:t>Customer Id information.</w:t>
            </w:r>
          </w:p>
        </w:tc>
      </w:tr>
    </w:tbl>
    <w:p w14:paraId="7501C165" w14:textId="77777777" w:rsidR="00280A1A" w:rsidRDefault="00280A1A" w:rsidP="00280A1A">
      <w:pPr>
        <w:rPr>
          <w:lang w:val="en-CA"/>
        </w:rPr>
      </w:pPr>
    </w:p>
    <w:p w14:paraId="7501C167" w14:textId="77777777" w:rsidR="00280A1A" w:rsidRDefault="00280A1A" w:rsidP="00280A1A">
      <w:pPr>
        <w:rPr>
          <w:lang w:val="en-CA"/>
        </w:rPr>
      </w:pPr>
      <w:r>
        <w:rPr>
          <w:lang w:val="en-CA"/>
        </w:rPr>
        <w:t>The daily settled transactions files are composed by a header, a set of transactions and a trailer.</w:t>
      </w:r>
    </w:p>
    <w:p w14:paraId="10885A09" w14:textId="77777777" w:rsidR="007F0770" w:rsidRDefault="00280A1A" w:rsidP="00280A1A">
      <w:pPr>
        <w:rPr>
          <w:lang w:val="en-CA"/>
        </w:rPr>
      </w:pPr>
      <w:r>
        <w:rPr>
          <w:lang w:val="en-CA"/>
        </w:rPr>
        <w:t xml:space="preserve">The header record format contains the fields described in the table below. It might contain extra fields in which case </w:t>
      </w:r>
    </w:p>
    <w:p w14:paraId="521EE4F4" w14:textId="77777777" w:rsidR="007F0770" w:rsidRDefault="007F0770" w:rsidP="00280A1A">
      <w:pPr>
        <w:rPr>
          <w:lang w:val="en-CA"/>
        </w:rPr>
      </w:pPr>
    </w:p>
    <w:p w14:paraId="06423C89" w14:textId="77777777" w:rsidR="007F0770" w:rsidRDefault="007F0770" w:rsidP="00280A1A">
      <w:pPr>
        <w:rPr>
          <w:lang w:val="en-CA"/>
        </w:rPr>
      </w:pPr>
    </w:p>
    <w:p w14:paraId="7501C169" w14:textId="59F2C93C" w:rsidR="00280A1A" w:rsidRDefault="00280A1A" w:rsidP="00280A1A">
      <w:pPr>
        <w:rPr>
          <w:lang w:val="en-CA"/>
        </w:rPr>
      </w:pPr>
      <w:r>
        <w:rPr>
          <w:lang w:val="en-CA"/>
        </w:rPr>
        <w:lastRenderedPageBreak/>
        <w:t>GPS do not consider these fields during the parsing of the input file:</w:t>
      </w:r>
    </w:p>
    <w:tbl>
      <w:tblPr>
        <w:tblStyle w:val="TableList4"/>
        <w:tblW w:w="100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2952"/>
        <w:gridCol w:w="4160"/>
      </w:tblGrid>
      <w:tr w:rsidR="00280A1A" w14:paraId="7501C16D" w14:textId="77777777" w:rsidTr="00280A1A">
        <w:trPr>
          <w:cnfStyle w:val="100000000000" w:firstRow="1" w:lastRow="0" w:firstColumn="0" w:lastColumn="0" w:oddVBand="0" w:evenVBand="0" w:oddHBand="0" w:evenHBand="0" w:firstRowFirstColumn="0" w:firstRowLastColumn="0" w:lastRowFirstColumn="0" w:lastRowLastColumn="0"/>
        </w:trPr>
        <w:tc>
          <w:tcPr>
            <w:tcW w:w="2952" w:type="dxa"/>
            <w:tcBorders>
              <w:top w:val="single" w:sz="4" w:space="0" w:color="auto"/>
              <w:left w:val="single" w:sz="4" w:space="0" w:color="auto"/>
              <w:right w:val="single" w:sz="4" w:space="0" w:color="auto"/>
            </w:tcBorders>
            <w:shd w:val="clear" w:color="auto" w:fill="D9D9D9" w:themeFill="background1" w:themeFillShade="D9"/>
            <w:hideMark/>
          </w:tcPr>
          <w:p w14:paraId="7501C16A" w14:textId="77777777" w:rsidR="00280A1A" w:rsidRDefault="00280A1A">
            <w:pPr>
              <w:pStyle w:val="TableHeading"/>
              <w:jc w:val="left"/>
              <w:rPr>
                <w:color w:val="auto"/>
              </w:rPr>
            </w:pPr>
            <w:r>
              <w:rPr>
                <w:bCs w:val="0"/>
                <w:color w:val="auto"/>
              </w:rPr>
              <w:t>Field Name</w:t>
            </w:r>
          </w:p>
        </w:tc>
        <w:tc>
          <w:tcPr>
            <w:tcW w:w="2952" w:type="dxa"/>
            <w:tcBorders>
              <w:top w:val="single" w:sz="4" w:space="0" w:color="auto"/>
              <w:left w:val="single" w:sz="4" w:space="0" w:color="auto"/>
              <w:right w:val="single" w:sz="4" w:space="0" w:color="auto"/>
            </w:tcBorders>
            <w:shd w:val="clear" w:color="auto" w:fill="D9D9D9" w:themeFill="background1" w:themeFillShade="D9"/>
            <w:hideMark/>
          </w:tcPr>
          <w:p w14:paraId="7501C16B" w14:textId="77777777" w:rsidR="00280A1A" w:rsidRDefault="00280A1A">
            <w:pPr>
              <w:pStyle w:val="TableHeading"/>
              <w:jc w:val="left"/>
              <w:rPr>
                <w:bCs w:val="0"/>
                <w:color w:val="auto"/>
              </w:rPr>
            </w:pPr>
            <w:r>
              <w:rPr>
                <w:bCs w:val="0"/>
                <w:color w:val="auto"/>
              </w:rPr>
              <w:t>Format</w:t>
            </w:r>
          </w:p>
        </w:tc>
        <w:tc>
          <w:tcPr>
            <w:tcW w:w="4160" w:type="dxa"/>
            <w:tcBorders>
              <w:top w:val="single" w:sz="4" w:space="0" w:color="auto"/>
              <w:left w:val="single" w:sz="4" w:space="0" w:color="auto"/>
              <w:right w:val="single" w:sz="4" w:space="0" w:color="auto"/>
            </w:tcBorders>
            <w:shd w:val="clear" w:color="auto" w:fill="D9D9D9" w:themeFill="background1" w:themeFillShade="D9"/>
            <w:hideMark/>
          </w:tcPr>
          <w:p w14:paraId="7501C16C" w14:textId="77777777" w:rsidR="00280A1A" w:rsidRDefault="00280A1A">
            <w:pPr>
              <w:pStyle w:val="TableHeading"/>
              <w:jc w:val="left"/>
              <w:rPr>
                <w:bCs w:val="0"/>
                <w:color w:val="auto"/>
              </w:rPr>
            </w:pPr>
            <w:r>
              <w:rPr>
                <w:bCs w:val="0"/>
                <w:color w:val="auto"/>
              </w:rPr>
              <w:t>Description</w:t>
            </w:r>
          </w:p>
        </w:tc>
      </w:tr>
      <w:tr w:rsidR="00280A1A" w14:paraId="7501C17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6E" w14:textId="77777777" w:rsidR="00280A1A" w:rsidRDefault="00280A1A">
            <w:pPr>
              <w:pStyle w:val="TableText0"/>
              <w:jc w:val="both"/>
            </w:pPr>
            <w:r>
              <w:t>Record Type</w:t>
            </w:r>
          </w:p>
        </w:tc>
        <w:tc>
          <w:tcPr>
            <w:tcW w:w="2952" w:type="dxa"/>
            <w:tcBorders>
              <w:top w:val="single" w:sz="4" w:space="0" w:color="auto"/>
              <w:left w:val="single" w:sz="4" w:space="0" w:color="auto"/>
              <w:bottom w:val="single" w:sz="4" w:space="0" w:color="auto"/>
              <w:right w:val="single" w:sz="4" w:space="0" w:color="auto"/>
            </w:tcBorders>
            <w:hideMark/>
          </w:tcPr>
          <w:p w14:paraId="7501C16F" w14:textId="77777777" w:rsidR="00280A1A" w:rsidRDefault="00280A1A">
            <w:pPr>
              <w:pStyle w:val="TableText0"/>
              <w:jc w:val="both"/>
            </w:pPr>
            <w:r>
              <w:t>Constant – “HEADER”</w:t>
            </w:r>
          </w:p>
        </w:tc>
        <w:tc>
          <w:tcPr>
            <w:tcW w:w="4160" w:type="dxa"/>
            <w:tcBorders>
              <w:top w:val="single" w:sz="4" w:space="0" w:color="auto"/>
              <w:left w:val="single" w:sz="4" w:space="0" w:color="auto"/>
              <w:bottom w:val="single" w:sz="4" w:space="0" w:color="auto"/>
              <w:right w:val="single" w:sz="4" w:space="0" w:color="auto"/>
            </w:tcBorders>
            <w:hideMark/>
          </w:tcPr>
          <w:p w14:paraId="7501C170" w14:textId="77777777" w:rsidR="00280A1A" w:rsidRDefault="00280A1A">
            <w:pPr>
              <w:pStyle w:val="TableText0"/>
              <w:jc w:val="both"/>
            </w:pPr>
            <w:r>
              <w:t>“HEADER”</w:t>
            </w:r>
          </w:p>
        </w:tc>
      </w:tr>
      <w:tr w:rsidR="00280A1A" w14:paraId="7501C17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2" w14:textId="77777777" w:rsidR="00280A1A" w:rsidRDefault="00280A1A">
            <w:pPr>
              <w:pStyle w:val="TableText0"/>
              <w:jc w:val="both"/>
            </w:pPr>
            <w:r>
              <w:t>File Generation Date</w:t>
            </w:r>
          </w:p>
        </w:tc>
        <w:tc>
          <w:tcPr>
            <w:tcW w:w="2952" w:type="dxa"/>
            <w:tcBorders>
              <w:top w:val="single" w:sz="4" w:space="0" w:color="auto"/>
              <w:left w:val="single" w:sz="4" w:space="0" w:color="auto"/>
              <w:bottom w:val="single" w:sz="4" w:space="0" w:color="auto"/>
              <w:right w:val="single" w:sz="4" w:space="0" w:color="auto"/>
            </w:tcBorders>
            <w:hideMark/>
          </w:tcPr>
          <w:p w14:paraId="7501C173" w14:textId="77777777" w:rsidR="00280A1A" w:rsidRDefault="00280A1A">
            <w:pPr>
              <w:pStyle w:val="TableText0"/>
              <w:jc w:val="both"/>
            </w:pPr>
            <w:r>
              <w:t>YYYY/MM/DD</w:t>
            </w:r>
          </w:p>
        </w:tc>
        <w:tc>
          <w:tcPr>
            <w:tcW w:w="4160" w:type="dxa"/>
            <w:tcBorders>
              <w:top w:val="single" w:sz="4" w:space="0" w:color="auto"/>
              <w:left w:val="single" w:sz="4" w:space="0" w:color="auto"/>
              <w:bottom w:val="single" w:sz="4" w:space="0" w:color="auto"/>
              <w:right w:val="single" w:sz="4" w:space="0" w:color="auto"/>
            </w:tcBorders>
            <w:hideMark/>
          </w:tcPr>
          <w:p w14:paraId="7501C174" w14:textId="77777777" w:rsidR="00280A1A" w:rsidRDefault="00280A1A">
            <w:pPr>
              <w:pStyle w:val="TableText0"/>
              <w:jc w:val="both"/>
            </w:pPr>
            <w:r>
              <w:t xml:space="preserve">System date that the report file was generated </w:t>
            </w:r>
          </w:p>
        </w:tc>
      </w:tr>
      <w:tr w:rsidR="00280A1A" w14:paraId="7501C17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6" w14:textId="77777777" w:rsidR="00280A1A" w:rsidRDefault="00280A1A">
            <w:pPr>
              <w:pStyle w:val="TableText0"/>
              <w:jc w:val="both"/>
            </w:pPr>
            <w:r>
              <w:t>File Generation Time</w:t>
            </w:r>
          </w:p>
        </w:tc>
        <w:tc>
          <w:tcPr>
            <w:tcW w:w="2952" w:type="dxa"/>
            <w:tcBorders>
              <w:top w:val="single" w:sz="4" w:space="0" w:color="auto"/>
              <w:left w:val="single" w:sz="4" w:space="0" w:color="auto"/>
              <w:bottom w:val="single" w:sz="4" w:space="0" w:color="auto"/>
              <w:right w:val="single" w:sz="4" w:space="0" w:color="auto"/>
            </w:tcBorders>
            <w:hideMark/>
          </w:tcPr>
          <w:p w14:paraId="7501C177" w14:textId="77777777" w:rsidR="00280A1A" w:rsidRDefault="00280A1A">
            <w:pPr>
              <w:pStyle w:val="TableText0"/>
              <w:jc w:val="both"/>
            </w:pPr>
            <w:r>
              <w:t>HH.MM.SS</w:t>
            </w:r>
          </w:p>
        </w:tc>
        <w:tc>
          <w:tcPr>
            <w:tcW w:w="4160" w:type="dxa"/>
            <w:tcBorders>
              <w:top w:val="single" w:sz="4" w:space="0" w:color="auto"/>
              <w:left w:val="single" w:sz="4" w:space="0" w:color="auto"/>
              <w:bottom w:val="single" w:sz="4" w:space="0" w:color="auto"/>
              <w:right w:val="single" w:sz="4" w:space="0" w:color="auto"/>
            </w:tcBorders>
            <w:hideMark/>
          </w:tcPr>
          <w:p w14:paraId="7501C178" w14:textId="77777777" w:rsidR="00280A1A" w:rsidRDefault="00280A1A">
            <w:pPr>
              <w:pStyle w:val="TableText0"/>
              <w:jc w:val="both"/>
            </w:pPr>
            <w:r>
              <w:t>System time that the report file was generated</w:t>
            </w:r>
          </w:p>
        </w:tc>
      </w:tr>
      <w:tr w:rsidR="00280A1A" w14:paraId="7501C17D"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A" w14:textId="77777777" w:rsidR="00280A1A" w:rsidRDefault="00280A1A">
            <w:pPr>
              <w:pStyle w:val="TableText0"/>
              <w:jc w:val="both"/>
            </w:pPr>
            <w:r>
              <w:t>Obsolete/Filler</w:t>
            </w:r>
          </w:p>
        </w:tc>
        <w:tc>
          <w:tcPr>
            <w:tcW w:w="2952" w:type="dxa"/>
            <w:tcBorders>
              <w:top w:val="single" w:sz="4" w:space="0" w:color="auto"/>
              <w:left w:val="single" w:sz="4" w:space="0" w:color="auto"/>
              <w:bottom w:val="single" w:sz="4" w:space="0" w:color="auto"/>
              <w:right w:val="single" w:sz="4" w:space="0" w:color="auto"/>
            </w:tcBorders>
            <w:hideMark/>
          </w:tcPr>
          <w:p w14:paraId="7501C17B" w14:textId="77777777" w:rsidR="00280A1A" w:rsidRDefault="00280A1A">
            <w:pPr>
              <w:pStyle w:val="TableText0"/>
              <w:jc w:val="both"/>
            </w:pPr>
            <w:r>
              <w:t>CHAR(1)</w:t>
            </w:r>
          </w:p>
        </w:tc>
        <w:tc>
          <w:tcPr>
            <w:tcW w:w="4160" w:type="dxa"/>
            <w:tcBorders>
              <w:top w:val="single" w:sz="4" w:space="0" w:color="auto"/>
              <w:left w:val="single" w:sz="4" w:space="0" w:color="auto"/>
              <w:bottom w:val="single" w:sz="4" w:space="0" w:color="auto"/>
              <w:right w:val="single" w:sz="4" w:space="0" w:color="auto"/>
            </w:tcBorders>
            <w:hideMark/>
          </w:tcPr>
          <w:p w14:paraId="7501C17C" w14:textId="77777777" w:rsidR="00280A1A" w:rsidRDefault="00280A1A">
            <w:pPr>
              <w:pStyle w:val="TableText0"/>
              <w:jc w:val="both"/>
            </w:pPr>
            <w:r>
              <w:t xml:space="preserve">Do not use </w:t>
            </w:r>
          </w:p>
        </w:tc>
      </w:tr>
      <w:tr w:rsidR="00280A1A" w14:paraId="7501C18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E" w14:textId="77777777" w:rsidR="00280A1A" w:rsidRDefault="00280A1A">
            <w:pPr>
              <w:pStyle w:val="TableText0"/>
              <w:jc w:val="both"/>
            </w:pPr>
            <w:r>
              <w:t>Customer Number</w:t>
            </w:r>
          </w:p>
        </w:tc>
        <w:tc>
          <w:tcPr>
            <w:tcW w:w="2952" w:type="dxa"/>
            <w:tcBorders>
              <w:top w:val="single" w:sz="4" w:space="0" w:color="auto"/>
              <w:left w:val="single" w:sz="4" w:space="0" w:color="auto"/>
              <w:bottom w:val="single" w:sz="4" w:space="0" w:color="auto"/>
              <w:right w:val="single" w:sz="4" w:space="0" w:color="auto"/>
            </w:tcBorders>
            <w:hideMark/>
          </w:tcPr>
          <w:p w14:paraId="7501C17F" w14:textId="77777777" w:rsidR="00280A1A" w:rsidRDefault="00280A1A">
            <w:pPr>
              <w:pStyle w:val="TableText0"/>
              <w:jc w:val="both"/>
            </w:pPr>
            <w:r>
              <w:t>NUM(13)</w:t>
            </w:r>
          </w:p>
        </w:tc>
        <w:tc>
          <w:tcPr>
            <w:tcW w:w="4160" w:type="dxa"/>
            <w:tcBorders>
              <w:top w:val="single" w:sz="4" w:space="0" w:color="auto"/>
              <w:left w:val="single" w:sz="4" w:space="0" w:color="auto"/>
              <w:bottom w:val="single" w:sz="4" w:space="0" w:color="auto"/>
              <w:right w:val="single" w:sz="4" w:space="0" w:color="auto"/>
            </w:tcBorders>
            <w:hideMark/>
          </w:tcPr>
          <w:p w14:paraId="7501C180" w14:textId="77777777" w:rsidR="00280A1A" w:rsidRDefault="00280A1A">
            <w:pPr>
              <w:pStyle w:val="TableText0"/>
              <w:jc w:val="both"/>
            </w:pPr>
            <w:r>
              <w:t>Customer number that the report file was generated for</w:t>
            </w:r>
          </w:p>
        </w:tc>
      </w:tr>
    </w:tbl>
    <w:p w14:paraId="5081ABF6" w14:textId="77777777" w:rsidR="003445C9" w:rsidRDefault="003445C9" w:rsidP="00280A1A">
      <w:pPr>
        <w:rPr>
          <w:lang w:val="en-CA"/>
        </w:rPr>
      </w:pPr>
    </w:p>
    <w:p w14:paraId="7501C184" w14:textId="77777777" w:rsidR="00280A1A" w:rsidRDefault="00280A1A" w:rsidP="00280A1A">
      <w:pPr>
        <w:rPr>
          <w:lang w:val="en-CA"/>
        </w:rPr>
      </w:pPr>
      <w:r>
        <w:rPr>
          <w:lang w:val="en-CA"/>
        </w:rPr>
        <w:t xml:space="preserve">The transaction record format is the following: </w:t>
      </w:r>
    </w:p>
    <w:p w14:paraId="7501C185" w14:textId="77777777" w:rsidR="00280A1A" w:rsidRDefault="00280A1A" w:rsidP="00280A1A">
      <w:pPr>
        <w:rPr>
          <w:lang w:val="en-CA"/>
        </w:rPr>
      </w:pPr>
    </w:p>
    <w:tbl>
      <w:tblPr>
        <w:tblW w:w="1006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276"/>
        <w:gridCol w:w="978"/>
        <w:gridCol w:w="581"/>
        <w:gridCol w:w="5387"/>
      </w:tblGrid>
      <w:tr w:rsidR="00280A1A" w14:paraId="7501C18B" w14:textId="77777777" w:rsidTr="00280A1A">
        <w:trPr>
          <w:cantSplit/>
          <w:tblHeader/>
        </w:trPr>
        <w:tc>
          <w:tcPr>
            <w:tcW w:w="1843" w:type="dxa"/>
            <w:tcBorders>
              <w:top w:val="single" w:sz="4" w:space="0" w:color="auto"/>
              <w:left w:val="single" w:sz="4" w:space="0" w:color="auto"/>
              <w:bottom w:val="single" w:sz="4" w:space="0" w:color="auto"/>
              <w:right w:val="single" w:sz="4" w:space="0" w:color="auto"/>
            </w:tcBorders>
            <w:shd w:val="clear" w:color="auto" w:fill="CCCCCC"/>
            <w:hideMark/>
          </w:tcPr>
          <w:p w14:paraId="7501C186"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187"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188"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189" w14:textId="77777777" w:rsidR="00280A1A" w:rsidRDefault="00280A1A">
            <w:pPr>
              <w:pStyle w:val="TableHeading"/>
              <w:jc w:val="left"/>
              <w:rPr>
                <w:bCs/>
              </w:rPr>
            </w:pPr>
            <w:r>
              <w:rPr>
                <w:bCs/>
              </w:rPr>
              <w:t>Mult</w:t>
            </w:r>
          </w:p>
        </w:tc>
        <w:tc>
          <w:tcPr>
            <w:tcW w:w="5386" w:type="dxa"/>
            <w:tcBorders>
              <w:top w:val="single" w:sz="4" w:space="0" w:color="auto"/>
              <w:left w:val="single" w:sz="4" w:space="0" w:color="auto"/>
              <w:bottom w:val="single" w:sz="4" w:space="0" w:color="auto"/>
              <w:right w:val="single" w:sz="4" w:space="0" w:color="auto"/>
            </w:tcBorders>
            <w:shd w:val="clear" w:color="auto" w:fill="CCCCCC"/>
            <w:hideMark/>
          </w:tcPr>
          <w:p w14:paraId="7501C18A" w14:textId="77777777" w:rsidR="00280A1A" w:rsidRDefault="00280A1A">
            <w:pPr>
              <w:pStyle w:val="TableHeading"/>
              <w:ind w:right="898"/>
              <w:jc w:val="left"/>
              <w:rPr>
                <w:bCs/>
              </w:rPr>
            </w:pPr>
            <w:r>
              <w:rPr>
                <w:bCs/>
              </w:rPr>
              <w:t>Description</w:t>
            </w:r>
          </w:p>
        </w:tc>
      </w:tr>
      <w:tr w:rsidR="00280A1A" w14:paraId="7501C191"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8C" w14:textId="77777777" w:rsidR="00280A1A" w:rsidRDefault="00280A1A">
            <w:pPr>
              <w:pStyle w:val="TableText0"/>
            </w:pPr>
            <w:r>
              <w:t>Merchant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8D"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8E" w14:textId="77777777" w:rsidR="00280A1A" w:rsidRDefault="00280A1A">
            <w:pPr>
              <w:pStyle w:val="TableText0"/>
              <w:jc w:val="both"/>
              <w:rPr>
                <w:szCs w:val="16"/>
              </w:rPr>
            </w:pPr>
            <w:r>
              <w:rPr>
                <w:szCs w:val="16"/>
              </w:rPr>
              <w:t>14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8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0" w14:textId="77777777" w:rsidR="00280A1A" w:rsidRDefault="00280A1A">
            <w:pPr>
              <w:pStyle w:val="TableText0"/>
              <w:jc w:val="both"/>
              <w:rPr>
                <w:rFonts w:cs="Arial"/>
                <w:szCs w:val="16"/>
              </w:rPr>
            </w:pPr>
            <w:r>
              <w:rPr>
                <w:rFonts w:cs="Arial"/>
                <w:szCs w:val="16"/>
              </w:rPr>
              <w:t>Unique 13 digit number assigned by Moneris identifying the Merchant (leading zeroes suppressed; filled with leading spaces)</w:t>
            </w:r>
          </w:p>
        </w:tc>
      </w:tr>
      <w:tr w:rsidR="00280A1A" w14:paraId="7501C197"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2" w14:textId="77777777" w:rsidR="00280A1A" w:rsidRDefault="00280A1A">
            <w:pPr>
              <w:pStyle w:val="TableText0"/>
            </w:pPr>
            <w:r>
              <w:t>Settlement Date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3" w14:textId="77777777" w:rsidR="00280A1A" w:rsidRDefault="00280A1A">
            <w:pPr>
              <w:pStyle w:val="TableText0"/>
              <w:jc w:val="both"/>
              <w:rPr>
                <w:szCs w:val="16"/>
              </w:rPr>
            </w:pPr>
            <w:r>
              <w:rPr>
                <w:szCs w:val="16"/>
              </w:rPr>
              <w:t>Date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94"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95"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6" w14:textId="77777777" w:rsidR="00280A1A" w:rsidRDefault="00280A1A">
            <w:pPr>
              <w:pStyle w:val="TableText0"/>
              <w:jc w:val="both"/>
              <w:rPr>
                <w:rFonts w:cs="Arial"/>
                <w:szCs w:val="16"/>
              </w:rPr>
            </w:pPr>
            <w:r>
              <w:rPr>
                <w:rFonts w:cs="Arial"/>
                <w:szCs w:val="16"/>
              </w:rPr>
              <w:t>Settlement date on Merchant Direct means the date the transactions were first processed at Moneris. Format (YYYYMMDD)</w:t>
            </w:r>
          </w:p>
        </w:tc>
      </w:tr>
      <w:tr w:rsidR="00280A1A" w14:paraId="7501C19D"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8" w14:textId="77777777" w:rsidR="00280A1A" w:rsidRDefault="00280A1A">
            <w:pPr>
              <w:pStyle w:val="TableText0"/>
            </w:pPr>
            <w:r>
              <w:t>Site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9"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9A"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9B"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C" w14:textId="77777777" w:rsidR="00280A1A" w:rsidRDefault="00280A1A">
            <w:pPr>
              <w:pStyle w:val="TableText0"/>
              <w:jc w:val="both"/>
              <w:rPr>
                <w:rFonts w:cs="Arial"/>
                <w:szCs w:val="16"/>
              </w:rPr>
            </w:pPr>
            <w:r>
              <w:rPr>
                <w:rFonts w:cs="Arial"/>
                <w:szCs w:val="16"/>
              </w:rPr>
              <w:t>Defaults to 1; no longer used</w:t>
            </w:r>
          </w:p>
        </w:tc>
      </w:tr>
      <w:tr w:rsidR="00280A1A" w14:paraId="7501C1A3"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E" w14:textId="77777777" w:rsidR="00280A1A" w:rsidRDefault="00280A1A">
            <w:pPr>
              <w:pStyle w:val="TableText0"/>
            </w:pPr>
            <w:r>
              <w:t>Currency Literal</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F"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0" w14:textId="77777777" w:rsidR="00280A1A" w:rsidRDefault="00280A1A">
            <w:pPr>
              <w:pStyle w:val="TableText0"/>
              <w:jc w:val="both"/>
              <w:rPr>
                <w:szCs w:val="16"/>
              </w:rPr>
            </w:pPr>
            <w:r>
              <w:rPr>
                <w:szCs w:val="16"/>
              </w:rP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1"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2" w14:textId="77777777" w:rsidR="00280A1A" w:rsidRDefault="00280A1A">
            <w:pPr>
              <w:pStyle w:val="TableText0"/>
              <w:jc w:val="both"/>
              <w:rPr>
                <w:rFonts w:cs="Arial"/>
                <w:szCs w:val="16"/>
              </w:rPr>
            </w:pPr>
            <w:r>
              <w:rPr>
                <w:rFonts w:cs="Arial"/>
                <w:szCs w:val="16"/>
              </w:rPr>
              <w:t>C:CAD U:USD</w:t>
            </w:r>
          </w:p>
        </w:tc>
      </w:tr>
      <w:tr w:rsidR="00280A1A" w14:paraId="7501C1A9"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A4" w14:textId="77777777" w:rsidR="00280A1A" w:rsidRDefault="00280A1A">
            <w:pPr>
              <w:pStyle w:val="TableText0"/>
            </w:pPr>
            <w:r>
              <w:t>Device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A5"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6"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7"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8" w14:textId="77777777" w:rsidR="00280A1A" w:rsidRDefault="00280A1A">
            <w:pPr>
              <w:pStyle w:val="TableText0"/>
              <w:jc w:val="both"/>
              <w:rPr>
                <w:rFonts w:cs="Arial"/>
                <w:szCs w:val="16"/>
              </w:rPr>
            </w:pPr>
            <w:r>
              <w:rPr>
                <w:rFonts w:cs="Arial"/>
                <w:szCs w:val="16"/>
              </w:rPr>
              <w:t>Number of the Device where the transaction takes place (Blank if tape transaction)</w:t>
            </w:r>
          </w:p>
        </w:tc>
      </w:tr>
      <w:tr w:rsidR="00280A1A" w14:paraId="7501C1AF"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AA" w14:textId="77777777" w:rsidR="00280A1A" w:rsidRDefault="00280A1A">
            <w:pPr>
              <w:pStyle w:val="TableText0"/>
            </w:pPr>
            <w:r>
              <w:t>Batch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AB"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C" w14:textId="77777777" w:rsidR="00280A1A" w:rsidRDefault="00280A1A">
            <w:pPr>
              <w:pStyle w:val="TableText0"/>
              <w:jc w:val="both"/>
              <w:rPr>
                <w:szCs w:val="16"/>
              </w:rPr>
            </w:pPr>
            <w:r>
              <w:rPr>
                <w:szCs w:val="16"/>
              </w:rP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D"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E" w14:textId="77777777" w:rsidR="00280A1A" w:rsidRDefault="00280A1A">
            <w:pPr>
              <w:pStyle w:val="TableText0"/>
              <w:jc w:val="both"/>
              <w:rPr>
                <w:rFonts w:cs="Arial"/>
                <w:szCs w:val="16"/>
              </w:rPr>
            </w:pPr>
            <w:r>
              <w:rPr>
                <w:rFonts w:cs="Arial"/>
                <w:szCs w:val="16"/>
              </w:rPr>
              <w:t>Number assigned by Moneris to a group of transactions from a customer sent to Moneris for settlement at the same time. May include multiple transactions.</w:t>
            </w:r>
          </w:p>
        </w:tc>
      </w:tr>
      <w:tr w:rsidR="00280A1A" w14:paraId="7501C1B5"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0" w14:textId="77777777" w:rsidR="00280A1A" w:rsidRDefault="00280A1A">
            <w:pPr>
              <w:pStyle w:val="TableText0"/>
              <w:rPr>
                <w:szCs w:val="16"/>
              </w:rPr>
            </w:pPr>
            <w:r>
              <w:t>Transaction Date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1" w14:textId="77777777" w:rsidR="00280A1A" w:rsidRDefault="00280A1A">
            <w:pPr>
              <w:pStyle w:val="TableText0"/>
              <w:jc w:val="both"/>
              <w:rPr>
                <w:szCs w:val="16"/>
              </w:rPr>
            </w:pPr>
            <w:r>
              <w:rPr>
                <w:szCs w:val="16"/>
              </w:rPr>
              <w:t>Date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2"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3"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B4" w14:textId="77777777" w:rsidR="00280A1A" w:rsidRDefault="00280A1A">
            <w:pPr>
              <w:pStyle w:val="TableText0"/>
              <w:jc w:val="both"/>
              <w:rPr>
                <w:rFonts w:cs="Arial"/>
                <w:szCs w:val="16"/>
              </w:rPr>
            </w:pPr>
            <w:r>
              <w:rPr>
                <w:rFonts w:cs="Arial"/>
                <w:szCs w:val="16"/>
              </w:rPr>
              <w:t>The date of the original transaction between merchant and end- customer - Format YYYY/MM/DD</w:t>
            </w:r>
          </w:p>
        </w:tc>
      </w:tr>
      <w:tr w:rsidR="00280A1A" w14:paraId="7501C1BB"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6" w14:textId="77777777" w:rsidR="00280A1A" w:rsidRDefault="00280A1A">
            <w:pPr>
              <w:pStyle w:val="TableText0"/>
              <w:rPr>
                <w:szCs w:val="16"/>
              </w:rPr>
            </w:pPr>
            <w:r>
              <w:t>Transaction Time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7" w14:textId="77777777" w:rsidR="00280A1A" w:rsidRDefault="00280A1A">
            <w:pPr>
              <w:pStyle w:val="TableText0"/>
              <w:jc w:val="both"/>
              <w:rPr>
                <w:szCs w:val="16"/>
              </w:rPr>
            </w:pPr>
            <w:r>
              <w:rPr>
                <w:szCs w:val="16"/>
              </w:rPr>
              <w:t>Time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8"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9"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BA" w14:textId="77777777" w:rsidR="00280A1A" w:rsidRDefault="00280A1A">
            <w:pPr>
              <w:pStyle w:val="TableText0"/>
              <w:jc w:val="both"/>
              <w:rPr>
                <w:rFonts w:cs="Arial"/>
                <w:szCs w:val="16"/>
              </w:rPr>
            </w:pPr>
            <w:r>
              <w:rPr>
                <w:rFonts w:cs="Arial"/>
                <w:szCs w:val="16"/>
              </w:rPr>
              <w:t>Time the transaction takes place at the Point of Sale terminal - Format (HH:MM:SS). Format "00:00:00" if no value available.</w:t>
            </w:r>
          </w:p>
        </w:tc>
      </w:tr>
      <w:tr w:rsidR="00280A1A" w14:paraId="7501C1CF"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C" w14:textId="77777777" w:rsidR="00280A1A" w:rsidRDefault="00280A1A">
            <w:pPr>
              <w:pStyle w:val="TableText0"/>
            </w:pPr>
            <w:r>
              <w:t>Card Type</w:t>
            </w:r>
            <w:r>
              <w:rPr>
                <w:vertAlign w:val="superscript"/>
              </w:rPr>
              <w:t>(1)</w:t>
            </w:r>
            <w:r>
              <w:tab/>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D"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E" w14:textId="77777777" w:rsidR="00280A1A" w:rsidRDefault="00280A1A">
            <w:pPr>
              <w:pStyle w:val="TableText0"/>
              <w:jc w:val="both"/>
              <w:rPr>
                <w:szCs w:val="16"/>
              </w:rPr>
            </w:pPr>
            <w:r>
              <w:rPr>
                <w:szCs w:val="16"/>
              </w:rPr>
              <w:t>2</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C0" w14:textId="77777777" w:rsidR="00280A1A" w:rsidRDefault="00280A1A">
            <w:pPr>
              <w:pStyle w:val="TableText0"/>
              <w:jc w:val="both"/>
              <w:rPr>
                <w:rFonts w:cs="Arial"/>
                <w:szCs w:val="16"/>
              </w:rPr>
            </w:pPr>
            <w:r>
              <w:rPr>
                <w:rFonts w:cs="Arial"/>
                <w:szCs w:val="16"/>
              </w:rPr>
              <w:t>Card Type</w:t>
            </w:r>
          </w:p>
          <w:p w14:paraId="7501C1C1" w14:textId="77777777" w:rsidR="00280A1A" w:rsidRDefault="00280A1A">
            <w:pPr>
              <w:pStyle w:val="TableText0"/>
              <w:jc w:val="both"/>
              <w:rPr>
                <w:rFonts w:cs="Arial"/>
                <w:szCs w:val="16"/>
              </w:rPr>
            </w:pPr>
            <w:r>
              <w:rPr>
                <w:rFonts w:cs="Arial"/>
                <w:szCs w:val="16"/>
              </w:rPr>
              <w:t>01 – VISA</w:t>
            </w:r>
          </w:p>
          <w:p w14:paraId="7501C1C2" w14:textId="77777777" w:rsidR="00280A1A" w:rsidRDefault="00280A1A">
            <w:pPr>
              <w:pStyle w:val="TableText0"/>
              <w:jc w:val="both"/>
              <w:rPr>
                <w:rFonts w:cs="Arial"/>
                <w:szCs w:val="16"/>
              </w:rPr>
            </w:pPr>
            <w:r>
              <w:rPr>
                <w:rFonts w:cs="Arial"/>
                <w:szCs w:val="16"/>
              </w:rPr>
              <w:t>02 – MasterCard</w:t>
            </w:r>
          </w:p>
          <w:p w14:paraId="7501C1C3" w14:textId="77777777" w:rsidR="00280A1A" w:rsidRDefault="00280A1A">
            <w:pPr>
              <w:pStyle w:val="TableText0"/>
              <w:jc w:val="both"/>
              <w:rPr>
                <w:rFonts w:cs="Arial"/>
                <w:szCs w:val="16"/>
              </w:rPr>
            </w:pPr>
            <w:r>
              <w:rPr>
                <w:rFonts w:cs="Arial"/>
                <w:szCs w:val="16"/>
              </w:rPr>
              <w:t>03 – Amex</w:t>
            </w:r>
          </w:p>
          <w:p w14:paraId="7501C1C4" w14:textId="77777777" w:rsidR="00280A1A" w:rsidRDefault="00280A1A">
            <w:pPr>
              <w:pStyle w:val="TableText0"/>
              <w:jc w:val="both"/>
              <w:rPr>
                <w:rFonts w:cs="Arial"/>
                <w:szCs w:val="16"/>
              </w:rPr>
            </w:pPr>
            <w:r>
              <w:rPr>
                <w:rFonts w:cs="Arial"/>
                <w:szCs w:val="16"/>
              </w:rPr>
              <w:t>06 – Discover</w:t>
            </w:r>
          </w:p>
          <w:p w14:paraId="7501C1C5" w14:textId="77777777" w:rsidR="00280A1A" w:rsidRDefault="00280A1A">
            <w:pPr>
              <w:pStyle w:val="TableText0"/>
              <w:jc w:val="both"/>
              <w:rPr>
                <w:rFonts w:cs="Arial"/>
                <w:szCs w:val="16"/>
              </w:rPr>
            </w:pPr>
            <w:r>
              <w:rPr>
                <w:rFonts w:cs="Arial"/>
                <w:szCs w:val="16"/>
              </w:rPr>
              <w:t>07 – Sears</w:t>
            </w:r>
          </w:p>
          <w:p w14:paraId="7501C1C6" w14:textId="77777777" w:rsidR="00280A1A" w:rsidRDefault="00280A1A">
            <w:pPr>
              <w:pStyle w:val="TableText0"/>
              <w:jc w:val="both"/>
              <w:rPr>
                <w:rFonts w:cs="Arial"/>
                <w:szCs w:val="16"/>
              </w:rPr>
            </w:pPr>
            <w:r>
              <w:rPr>
                <w:rFonts w:cs="Arial"/>
                <w:szCs w:val="16"/>
              </w:rPr>
              <w:t>08 – HSBC Card</w:t>
            </w:r>
          </w:p>
          <w:p w14:paraId="7501C1C7" w14:textId="77777777" w:rsidR="00280A1A" w:rsidRDefault="00280A1A">
            <w:pPr>
              <w:pStyle w:val="TableText0"/>
              <w:jc w:val="both"/>
              <w:rPr>
                <w:rFonts w:cs="Arial"/>
                <w:szCs w:val="16"/>
              </w:rPr>
            </w:pPr>
            <w:r>
              <w:rPr>
                <w:rFonts w:cs="Arial"/>
                <w:szCs w:val="16"/>
              </w:rPr>
              <w:t>09 – PWB Card</w:t>
            </w:r>
          </w:p>
          <w:p w14:paraId="7501C1C8" w14:textId="77777777" w:rsidR="00280A1A" w:rsidRDefault="00280A1A">
            <w:pPr>
              <w:pStyle w:val="TableText0"/>
              <w:jc w:val="both"/>
              <w:rPr>
                <w:rFonts w:cs="Arial"/>
                <w:szCs w:val="16"/>
              </w:rPr>
            </w:pPr>
            <w:r>
              <w:rPr>
                <w:rFonts w:cs="Arial"/>
                <w:szCs w:val="16"/>
              </w:rPr>
              <w:t>10 – Interac</w:t>
            </w:r>
          </w:p>
          <w:p w14:paraId="7501C1C9" w14:textId="77777777" w:rsidR="00280A1A" w:rsidRDefault="00280A1A">
            <w:pPr>
              <w:pStyle w:val="TableText0"/>
              <w:jc w:val="both"/>
              <w:rPr>
                <w:rFonts w:cs="Arial"/>
                <w:szCs w:val="16"/>
              </w:rPr>
            </w:pPr>
            <w:r>
              <w:rPr>
                <w:rFonts w:cs="Arial"/>
                <w:szCs w:val="16"/>
              </w:rPr>
              <w:t>11 – AirMiles</w:t>
            </w:r>
          </w:p>
          <w:p w14:paraId="7501C1CA" w14:textId="77777777" w:rsidR="00280A1A" w:rsidRDefault="00280A1A">
            <w:pPr>
              <w:pStyle w:val="TableText0"/>
              <w:jc w:val="both"/>
              <w:rPr>
                <w:rFonts w:cs="Arial"/>
                <w:szCs w:val="16"/>
              </w:rPr>
            </w:pPr>
            <w:r>
              <w:rPr>
                <w:rFonts w:cs="Arial"/>
                <w:szCs w:val="16"/>
              </w:rPr>
              <w:t>12 – CITICOMM</w:t>
            </w:r>
          </w:p>
          <w:p w14:paraId="7501C1CB" w14:textId="77777777" w:rsidR="00280A1A" w:rsidRDefault="00280A1A">
            <w:pPr>
              <w:pStyle w:val="TableText0"/>
              <w:jc w:val="both"/>
              <w:rPr>
                <w:rFonts w:cs="Arial"/>
                <w:szCs w:val="16"/>
              </w:rPr>
            </w:pPr>
            <w:r>
              <w:rPr>
                <w:rFonts w:cs="Arial"/>
                <w:szCs w:val="16"/>
              </w:rPr>
              <w:t>13 – Cheque Authorization</w:t>
            </w:r>
          </w:p>
          <w:p w14:paraId="7501C1CC" w14:textId="77777777" w:rsidR="00280A1A" w:rsidRDefault="00280A1A">
            <w:pPr>
              <w:pStyle w:val="TableText0"/>
              <w:jc w:val="both"/>
              <w:rPr>
                <w:rFonts w:cs="Arial"/>
                <w:szCs w:val="16"/>
              </w:rPr>
            </w:pPr>
            <w:r>
              <w:rPr>
                <w:rFonts w:cs="Arial"/>
                <w:szCs w:val="16"/>
              </w:rPr>
              <w:t>14 – Maestro</w:t>
            </w:r>
          </w:p>
          <w:p w14:paraId="7501C1CD" w14:textId="77777777" w:rsidR="00280A1A" w:rsidRDefault="00280A1A">
            <w:pPr>
              <w:pStyle w:val="TableText0"/>
              <w:jc w:val="both"/>
              <w:rPr>
                <w:rFonts w:cs="Arial"/>
                <w:szCs w:val="16"/>
              </w:rPr>
            </w:pPr>
            <w:r>
              <w:rPr>
                <w:rFonts w:cs="Arial"/>
                <w:szCs w:val="16"/>
              </w:rPr>
              <w:t>15 – JCB</w:t>
            </w:r>
          </w:p>
          <w:p w14:paraId="7501C1CE" w14:textId="77777777" w:rsidR="00280A1A" w:rsidRDefault="00280A1A">
            <w:pPr>
              <w:pStyle w:val="TableText0"/>
              <w:jc w:val="both"/>
              <w:rPr>
                <w:rFonts w:cs="Arial"/>
                <w:szCs w:val="16"/>
              </w:rPr>
            </w:pPr>
            <w:r>
              <w:rPr>
                <w:rFonts w:cs="Arial"/>
                <w:szCs w:val="16"/>
              </w:rPr>
              <w:t>PG - PetroTrak</w:t>
            </w:r>
          </w:p>
        </w:tc>
      </w:tr>
      <w:tr w:rsidR="00280A1A" w14:paraId="7501C1D5"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0" w14:textId="77777777" w:rsidR="00280A1A" w:rsidRDefault="00280A1A">
            <w:pPr>
              <w:pStyle w:val="TableText0"/>
            </w:pPr>
            <w:r>
              <w:t>Cardholder's Financial Institution</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1" w14:textId="77777777" w:rsidR="00280A1A" w:rsidRDefault="00280A1A">
            <w:pPr>
              <w:pStyle w:val="TableText0"/>
              <w:jc w:val="both"/>
              <w:rPr>
                <w:szCs w:val="16"/>
              </w:rPr>
            </w:pPr>
            <w:r>
              <w:rPr>
                <w:szCs w:val="16"/>
              </w:rPr>
              <w:t xml:space="preserve"> 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2" w14:textId="77777777" w:rsidR="00280A1A" w:rsidRDefault="00280A1A">
            <w:pPr>
              <w:pStyle w:val="TableText0"/>
              <w:jc w:val="both"/>
              <w:rPr>
                <w:szCs w:val="16"/>
              </w:rPr>
            </w:pPr>
            <w:r>
              <w:rPr>
                <w:szCs w:val="16"/>
              </w:rP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D3"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D4" w14:textId="77777777" w:rsidR="00280A1A" w:rsidRDefault="00280A1A">
            <w:pPr>
              <w:pStyle w:val="TableText0"/>
              <w:jc w:val="both"/>
              <w:rPr>
                <w:rFonts w:cs="Arial"/>
                <w:szCs w:val="16"/>
              </w:rPr>
            </w:pPr>
            <w:r>
              <w:rPr>
                <w:rFonts w:cs="Arial"/>
                <w:szCs w:val="16"/>
              </w:rPr>
              <w:t>Cardholder's Financial Institution (not applicable to Visa or MasterCard transactions) (Blank if tape transaction). Padded with leading zeroes.</w:t>
            </w:r>
          </w:p>
        </w:tc>
      </w:tr>
      <w:tr w:rsidR="00280A1A" w14:paraId="7501C1DC" w14:textId="77777777" w:rsidTr="00280A1A">
        <w:trPr>
          <w:cantSplit/>
          <w:trHeight w:val="688"/>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6" w14:textId="77777777" w:rsidR="00280A1A" w:rsidRDefault="00280A1A">
            <w:pPr>
              <w:pStyle w:val="TableText0"/>
            </w:pPr>
            <w:r>
              <w:t>Cardholder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7"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8" w14:textId="77777777" w:rsidR="00280A1A" w:rsidRDefault="00280A1A">
            <w:pPr>
              <w:pStyle w:val="TableText0"/>
              <w:jc w:val="both"/>
              <w:rPr>
                <w:szCs w:val="16"/>
              </w:rPr>
            </w:pPr>
            <w:r>
              <w:rPr>
                <w:szCs w:val="16"/>
              </w:rPr>
              <w:t>19</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D9"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DA" w14:textId="77777777" w:rsidR="00280A1A" w:rsidRDefault="00280A1A">
            <w:pPr>
              <w:pStyle w:val="TableText0"/>
              <w:jc w:val="both"/>
              <w:rPr>
                <w:rFonts w:cs="Arial"/>
                <w:szCs w:val="16"/>
              </w:rPr>
            </w:pPr>
            <w:r>
              <w:rPr>
                <w:rFonts w:cs="Arial"/>
                <w:szCs w:val="16"/>
              </w:rPr>
              <w:t xml:space="preserve">first 4 and last 4 digits available </w:t>
            </w:r>
          </w:p>
          <w:p w14:paraId="7501C1DB"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Credit/Debit card number used by the cardholder to process transactions. Padded with leading zeroes</w:t>
            </w:r>
          </w:p>
        </w:tc>
      </w:tr>
      <w:tr w:rsidR="00280A1A" w14:paraId="7501C1FD"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D" w14:textId="77777777" w:rsidR="00280A1A" w:rsidRDefault="00280A1A">
            <w:pPr>
              <w:pStyle w:val="TableText0"/>
            </w:pPr>
            <w:r>
              <w:lastRenderedPageBreak/>
              <w:t>Point of Transaction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E"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F" w14:textId="77777777" w:rsidR="00280A1A" w:rsidRDefault="00280A1A">
            <w:pPr>
              <w:pStyle w:val="TableText0"/>
              <w:jc w:val="both"/>
              <w:rPr>
                <w:szCs w:val="16"/>
              </w:rPr>
            </w:pPr>
            <w:r>
              <w:rPr>
                <w:szCs w:val="16"/>
              </w:rP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E0"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tcPr>
          <w:p w14:paraId="7501C1E1" w14:textId="77777777" w:rsidR="00280A1A" w:rsidRDefault="00280A1A">
            <w:pPr>
              <w:pStyle w:val="TableText0"/>
              <w:jc w:val="both"/>
              <w:rPr>
                <w:rFonts w:cs="Arial"/>
                <w:szCs w:val="16"/>
              </w:rPr>
            </w:pPr>
            <w:r>
              <w:rPr>
                <w:rFonts w:cs="Arial"/>
                <w:szCs w:val="16"/>
              </w:rPr>
              <w:t>MSR refers to Magnetic Stripe Recognition device EMV refers to Eurocard MasterCard Visa chip device:</w:t>
            </w:r>
          </w:p>
          <w:p w14:paraId="7501C1E2" w14:textId="77777777" w:rsidR="00280A1A" w:rsidRDefault="00280A1A">
            <w:pPr>
              <w:pStyle w:val="TableText0"/>
              <w:jc w:val="both"/>
              <w:rPr>
                <w:rFonts w:cs="Arial"/>
                <w:szCs w:val="16"/>
              </w:rPr>
            </w:pPr>
          </w:p>
          <w:p w14:paraId="7501C1E3" w14:textId="77777777" w:rsidR="00280A1A" w:rsidRDefault="00280A1A">
            <w:pPr>
              <w:pStyle w:val="TableText0"/>
              <w:spacing w:line="276" w:lineRule="auto"/>
              <w:jc w:val="both"/>
              <w:rPr>
                <w:rFonts w:cs="Arial"/>
                <w:szCs w:val="16"/>
              </w:rPr>
            </w:pPr>
            <w:r>
              <w:rPr>
                <w:rFonts w:cs="Arial"/>
                <w:szCs w:val="16"/>
              </w:rPr>
              <w:t>Blank - Swiped, MS Card, MSR Device, Track II Available</w:t>
            </w:r>
          </w:p>
          <w:p w14:paraId="7501C1E4" w14:textId="77777777" w:rsidR="00280A1A" w:rsidRDefault="00280A1A">
            <w:pPr>
              <w:pStyle w:val="TableText0"/>
              <w:spacing w:line="276" w:lineRule="auto"/>
              <w:jc w:val="both"/>
              <w:rPr>
                <w:rFonts w:cs="Arial"/>
                <w:szCs w:val="16"/>
              </w:rPr>
            </w:pPr>
            <w:r>
              <w:rPr>
                <w:rFonts w:cs="Arial"/>
                <w:szCs w:val="16"/>
              </w:rPr>
              <w:t>A - Swiped, EMV-enabled Device, Track II not available</w:t>
            </w:r>
          </w:p>
          <w:p w14:paraId="7501C1E5" w14:textId="77777777" w:rsidR="00280A1A" w:rsidRDefault="00280A1A">
            <w:pPr>
              <w:pStyle w:val="TableText0"/>
              <w:spacing w:line="276" w:lineRule="auto"/>
              <w:jc w:val="both"/>
              <w:rPr>
                <w:rFonts w:cs="Arial"/>
                <w:szCs w:val="16"/>
              </w:rPr>
            </w:pPr>
            <w:r>
              <w:rPr>
                <w:rFonts w:cs="Arial"/>
                <w:szCs w:val="16"/>
              </w:rPr>
              <w:t>C - Chip Card Read, EMV-enabled Device, Track II Available, offline PIN verified</w:t>
            </w:r>
          </w:p>
          <w:p w14:paraId="7501C1E6" w14:textId="77777777" w:rsidR="00280A1A" w:rsidRDefault="00280A1A">
            <w:pPr>
              <w:pStyle w:val="TableText0"/>
              <w:spacing w:line="276" w:lineRule="auto"/>
              <w:jc w:val="both"/>
              <w:rPr>
                <w:rFonts w:cs="Arial"/>
                <w:szCs w:val="16"/>
              </w:rPr>
            </w:pPr>
            <w:r>
              <w:rPr>
                <w:rFonts w:cs="Arial"/>
                <w:szCs w:val="16"/>
              </w:rPr>
              <w:t>D - Chip Card Read, EMV-enabled Device, Track II Available, no PIN verification</w:t>
            </w:r>
          </w:p>
          <w:p w14:paraId="7501C1E7" w14:textId="77777777" w:rsidR="00280A1A" w:rsidRDefault="00280A1A">
            <w:pPr>
              <w:pStyle w:val="TableText0"/>
              <w:spacing w:line="276" w:lineRule="auto"/>
              <w:jc w:val="both"/>
              <w:rPr>
                <w:rFonts w:cs="Arial"/>
                <w:szCs w:val="16"/>
              </w:rPr>
            </w:pPr>
            <w:r>
              <w:rPr>
                <w:rFonts w:cs="Arial"/>
                <w:szCs w:val="16"/>
              </w:rPr>
              <w:t xml:space="preserve">E - Swiped, MSR device, Track II may not be available </w:t>
            </w:r>
          </w:p>
          <w:p w14:paraId="7501C1E8" w14:textId="77777777" w:rsidR="00280A1A" w:rsidRDefault="00280A1A">
            <w:pPr>
              <w:pStyle w:val="TableText0"/>
              <w:spacing w:line="276" w:lineRule="auto"/>
              <w:jc w:val="both"/>
              <w:rPr>
                <w:rFonts w:cs="Arial"/>
                <w:szCs w:val="16"/>
              </w:rPr>
            </w:pPr>
            <w:r>
              <w:rPr>
                <w:rFonts w:cs="Arial"/>
                <w:szCs w:val="16"/>
              </w:rPr>
              <w:t xml:space="preserve">F - Contactless, MSR Device, Track II Available </w:t>
            </w:r>
          </w:p>
          <w:p w14:paraId="7501C1E9" w14:textId="77777777" w:rsidR="00280A1A" w:rsidRDefault="00280A1A">
            <w:pPr>
              <w:pStyle w:val="TableText0"/>
              <w:spacing w:line="276" w:lineRule="auto"/>
              <w:jc w:val="both"/>
              <w:rPr>
                <w:rFonts w:cs="Arial"/>
                <w:szCs w:val="16"/>
              </w:rPr>
            </w:pPr>
            <w:r>
              <w:rPr>
                <w:rFonts w:cs="Arial"/>
                <w:szCs w:val="16"/>
              </w:rPr>
              <w:t xml:space="preserve">G - Swiped, Chip Card, MSR Device, Track II may not be available </w:t>
            </w:r>
          </w:p>
          <w:p w14:paraId="7501C1EA" w14:textId="77777777" w:rsidR="00280A1A" w:rsidRDefault="00280A1A">
            <w:pPr>
              <w:pStyle w:val="TableText0"/>
              <w:spacing w:line="276" w:lineRule="auto"/>
              <w:jc w:val="both"/>
              <w:rPr>
                <w:rFonts w:cs="Arial"/>
                <w:szCs w:val="16"/>
              </w:rPr>
            </w:pPr>
            <w:r>
              <w:rPr>
                <w:rFonts w:cs="Arial"/>
                <w:szCs w:val="16"/>
              </w:rPr>
              <w:t xml:space="preserve">H - Swiped, Chip Card, EMV-enabled device, Track II may not be available </w:t>
            </w:r>
          </w:p>
          <w:p w14:paraId="7501C1EB" w14:textId="77777777" w:rsidR="00280A1A" w:rsidRDefault="00280A1A">
            <w:pPr>
              <w:pStyle w:val="TableText0"/>
              <w:spacing w:line="276" w:lineRule="auto"/>
              <w:jc w:val="both"/>
              <w:rPr>
                <w:rFonts w:cs="Arial"/>
                <w:szCs w:val="16"/>
              </w:rPr>
            </w:pPr>
            <w:r>
              <w:rPr>
                <w:rFonts w:cs="Arial"/>
                <w:szCs w:val="16"/>
              </w:rPr>
              <w:t>I - Contactless, EMV-enabled Device, Track II Available</w:t>
            </w:r>
          </w:p>
          <w:p w14:paraId="7501C1EC" w14:textId="77777777" w:rsidR="00280A1A" w:rsidRDefault="00280A1A">
            <w:pPr>
              <w:pStyle w:val="TableText0"/>
              <w:spacing w:line="276" w:lineRule="auto"/>
              <w:jc w:val="both"/>
              <w:rPr>
                <w:rFonts w:cs="Arial"/>
                <w:szCs w:val="16"/>
              </w:rPr>
            </w:pPr>
            <w:r>
              <w:rPr>
                <w:rFonts w:cs="Arial"/>
                <w:szCs w:val="16"/>
              </w:rPr>
              <w:t>J - Chip Card read, EMV-Enabled device, Track II may not be available</w:t>
            </w:r>
          </w:p>
          <w:p w14:paraId="7501C1ED" w14:textId="77777777" w:rsidR="00280A1A" w:rsidRDefault="00280A1A">
            <w:pPr>
              <w:pStyle w:val="TableText0"/>
              <w:spacing w:line="276" w:lineRule="auto"/>
              <w:jc w:val="both"/>
              <w:rPr>
                <w:rFonts w:cs="Arial"/>
                <w:szCs w:val="16"/>
              </w:rPr>
            </w:pPr>
            <w:r>
              <w:rPr>
                <w:rFonts w:cs="Arial"/>
                <w:szCs w:val="16"/>
              </w:rPr>
              <w:t>K - Chip Card Read, EMV-enabled device, No Track II, Offline PIN verified</w:t>
            </w:r>
          </w:p>
          <w:p w14:paraId="7501C1EE" w14:textId="77777777" w:rsidR="00280A1A" w:rsidRDefault="00280A1A">
            <w:pPr>
              <w:pStyle w:val="TableText0"/>
              <w:spacing w:line="276" w:lineRule="auto"/>
              <w:jc w:val="both"/>
              <w:rPr>
                <w:rFonts w:cs="Arial"/>
                <w:szCs w:val="16"/>
              </w:rPr>
            </w:pPr>
            <w:r>
              <w:rPr>
                <w:rFonts w:cs="Arial"/>
                <w:szCs w:val="16"/>
              </w:rPr>
              <w:t>L - Chip Card Read, EMV-enabled device, No Track II, no PIN Verification</w:t>
            </w:r>
          </w:p>
          <w:p w14:paraId="7501C1EF" w14:textId="77777777" w:rsidR="00280A1A" w:rsidRDefault="00280A1A">
            <w:pPr>
              <w:pStyle w:val="TableText0"/>
              <w:spacing w:line="276" w:lineRule="auto"/>
              <w:jc w:val="both"/>
              <w:rPr>
                <w:rFonts w:cs="Arial"/>
                <w:szCs w:val="16"/>
              </w:rPr>
            </w:pPr>
            <w:r>
              <w:rPr>
                <w:rFonts w:cs="Arial"/>
                <w:szCs w:val="16"/>
              </w:rPr>
              <w:t>M - Manual, EMV-enabled Device, No Track II</w:t>
            </w:r>
          </w:p>
          <w:p w14:paraId="7501C1F0" w14:textId="77777777" w:rsidR="00280A1A" w:rsidRDefault="00280A1A">
            <w:pPr>
              <w:pStyle w:val="TableText0"/>
              <w:spacing w:line="276" w:lineRule="auto"/>
              <w:jc w:val="both"/>
              <w:rPr>
                <w:rFonts w:cs="Arial"/>
                <w:szCs w:val="16"/>
              </w:rPr>
            </w:pPr>
            <w:r>
              <w:rPr>
                <w:rFonts w:cs="Arial"/>
                <w:szCs w:val="16"/>
              </w:rPr>
              <w:t>N - Manual, Chip Card, EMV-enabled Device</w:t>
            </w:r>
          </w:p>
          <w:p w14:paraId="7501C1F1" w14:textId="77777777" w:rsidR="00280A1A" w:rsidRDefault="00280A1A">
            <w:pPr>
              <w:pStyle w:val="TableText0"/>
              <w:spacing w:line="276" w:lineRule="auto"/>
              <w:jc w:val="both"/>
              <w:rPr>
                <w:rFonts w:cs="Arial"/>
                <w:szCs w:val="16"/>
                <w:lang w:val="es-ES"/>
              </w:rPr>
            </w:pPr>
            <w:r>
              <w:rPr>
                <w:rFonts w:cs="Arial"/>
                <w:szCs w:val="16"/>
                <w:lang w:val="es-ES"/>
              </w:rPr>
              <w:t>O - Manual, MSR Device, no Track II</w:t>
            </w:r>
          </w:p>
          <w:p w14:paraId="7501C1F2" w14:textId="77777777" w:rsidR="00280A1A" w:rsidRDefault="00280A1A">
            <w:pPr>
              <w:pStyle w:val="TableText0"/>
              <w:spacing w:line="276" w:lineRule="auto"/>
              <w:jc w:val="both"/>
              <w:rPr>
                <w:rFonts w:cs="Arial"/>
                <w:szCs w:val="16"/>
              </w:rPr>
            </w:pPr>
            <w:r>
              <w:rPr>
                <w:rFonts w:cs="Arial"/>
                <w:szCs w:val="16"/>
              </w:rPr>
              <w:t>P - Swiped, MS Card, MSR Device, Track II Available</w:t>
            </w:r>
          </w:p>
          <w:p w14:paraId="7501C1F3" w14:textId="77777777" w:rsidR="00280A1A" w:rsidRDefault="00280A1A">
            <w:pPr>
              <w:pStyle w:val="TableText0"/>
              <w:spacing w:line="276" w:lineRule="auto"/>
              <w:jc w:val="both"/>
              <w:rPr>
                <w:rFonts w:cs="Arial"/>
                <w:szCs w:val="16"/>
              </w:rPr>
            </w:pPr>
            <w:r>
              <w:rPr>
                <w:rFonts w:cs="Arial"/>
                <w:szCs w:val="16"/>
              </w:rPr>
              <w:t>Q - Swiped, MS Card, MSR Device, Track II Available, No referrals</w:t>
            </w:r>
          </w:p>
          <w:p w14:paraId="7501C1F4" w14:textId="77777777" w:rsidR="00280A1A" w:rsidRDefault="00280A1A">
            <w:pPr>
              <w:pStyle w:val="TableText0"/>
              <w:spacing w:line="276" w:lineRule="auto"/>
              <w:jc w:val="both"/>
              <w:rPr>
                <w:rFonts w:cs="Arial"/>
                <w:szCs w:val="16"/>
              </w:rPr>
            </w:pPr>
            <w:r>
              <w:rPr>
                <w:rFonts w:cs="Arial"/>
                <w:szCs w:val="16"/>
              </w:rPr>
              <w:t>R - Manual, MSR Device, No Track II, no referrals</w:t>
            </w:r>
          </w:p>
          <w:p w14:paraId="7501C1F5" w14:textId="77777777" w:rsidR="00280A1A" w:rsidRDefault="00280A1A">
            <w:pPr>
              <w:pStyle w:val="TableText0"/>
              <w:spacing w:line="276" w:lineRule="auto"/>
              <w:jc w:val="both"/>
              <w:rPr>
                <w:rFonts w:cs="Arial"/>
                <w:szCs w:val="16"/>
              </w:rPr>
            </w:pPr>
            <w:r>
              <w:rPr>
                <w:rFonts w:cs="Arial"/>
                <w:szCs w:val="16"/>
              </w:rPr>
              <w:t>S - Manual, EMV-enabled Device, no Track II, no referrals</w:t>
            </w:r>
          </w:p>
          <w:p w14:paraId="7501C1F6" w14:textId="77777777" w:rsidR="00280A1A" w:rsidRDefault="00280A1A">
            <w:pPr>
              <w:pStyle w:val="TableText0"/>
              <w:spacing w:line="276" w:lineRule="auto"/>
              <w:jc w:val="both"/>
              <w:rPr>
                <w:rFonts w:cs="Arial"/>
                <w:szCs w:val="16"/>
              </w:rPr>
            </w:pPr>
            <w:r>
              <w:rPr>
                <w:rFonts w:cs="Arial"/>
                <w:szCs w:val="16"/>
              </w:rPr>
              <w:t>T - Swiped, MS Card, EMV-enabled Device, Track II Available</w:t>
            </w:r>
          </w:p>
          <w:p w14:paraId="7501C1F7" w14:textId="77777777" w:rsidR="00280A1A" w:rsidRDefault="00280A1A">
            <w:pPr>
              <w:pStyle w:val="TableText0"/>
              <w:spacing w:line="276" w:lineRule="auto"/>
              <w:jc w:val="both"/>
              <w:rPr>
                <w:rFonts w:cs="Arial"/>
                <w:szCs w:val="16"/>
              </w:rPr>
            </w:pPr>
            <w:r>
              <w:rPr>
                <w:rFonts w:cs="Arial"/>
                <w:szCs w:val="16"/>
              </w:rPr>
              <w:t>U - Swiped, Chip Card, MSR Device, Track II Available</w:t>
            </w:r>
          </w:p>
          <w:p w14:paraId="7501C1F8" w14:textId="77777777" w:rsidR="00280A1A" w:rsidRDefault="00280A1A">
            <w:pPr>
              <w:pStyle w:val="TableText0"/>
              <w:spacing w:line="276" w:lineRule="auto"/>
              <w:jc w:val="both"/>
              <w:rPr>
                <w:rFonts w:cs="Arial"/>
                <w:szCs w:val="16"/>
              </w:rPr>
            </w:pPr>
            <w:r>
              <w:rPr>
                <w:rFonts w:cs="Arial"/>
                <w:szCs w:val="16"/>
              </w:rPr>
              <w:t>V - Swiped, Chip Card, EMV-enabled Device, Track II Available</w:t>
            </w:r>
          </w:p>
          <w:p w14:paraId="7501C1F9" w14:textId="77777777" w:rsidR="00280A1A" w:rsidRDefault="00280A1A">
            <w:pPr>
              <w:pStyle w:val="TableText0"/>
              <w:spacing w:line="276" w:lineRule="auto"/>
              <w:jc w:val="both"/>
              <w:rPr>
                <w:rFonts w:cs="Arial"/>
                <w:szCs w:val="16"/>
              </w:rPr>
            </w:pPr>
            <w:r>
              <w:rPr>
                <w:rFonts w:cs="Arial"/>
                <w:szCs w:val="16"/>
              </w:rPr>
              <w:t>W - Swiped, MS Card, EMV-enabled Device, Track II Available, No Referrals</w:t>
            </w:r>
          </w:p>
          <w:p w14:paraId="7501C1FA" w14:textId="77777777" w:rsidR="00280A1A" w:rsidRDefault="00280A1A">
            <w:pPr>
              <w:pStyle w:val="TableText0"/>
              <w:spacing w:line="276" w:lineRule="auto"/>
              <w:jc w:val="both"/>
              <w:rPr>
                <w:rFonts w:cs="Arial"/>
                <w:szCs w:val="16"/>
              </w:rPr>
            </w:pPr>
            <w:r>
              <w:rPr>
                <w:rFonts w:cs="Arial"/>
                <w:szCs w:val="16"/>
              </w:rPr>
              <w:t>X - Indicates Tape</w:t>
            </w:r>
          </w:p>
          <w:p w14:paraId="7501C1FB" w14:textId="77777777" w:rsidR="00280A1A" w:rsidRDefault="00280A1A">
            <w:pPr>
              <w:pStyle w:val="TableText0"/>
              <w:spacing w:line="276" w:lineRule="auto"/>
              <w:jc w:val="both"/>
              <w:rPr>
                <w:rFonts w:cs="Arial"/>
                <w:szCs w:val="16"/>
              </w:rPr>
            </w:pPr>
            <w:r>
              <w:rPr>
                <w:rFonts w:cs="Arial"/>
                <w:szCs w:val="16"/>
              </w:rPr>
              <w:t>Y - Swiped, Chip Card, MSR Device, Track II Available, No Referrals</w:t>
            </w:r>
          </w:p>
          <w:p w14:paraId="7501C1FC" w14:textId="77777777" w:rsidR="00280A1A" w:rsidRDefault="00280A1A">
            <w:pPr>
              <w:pStyle w:val="TableText0"/>
              <w:jc w:val="both"/>
              <w:rPr>
                <w:rFonts w:cs="Arial"/>
                <w:szCs w:val="16"/>
              </w:rPr>
            </w:pPr>
          </w:p>
        </w:tc>
      </w:tr>
      <w:tr w:rsidR="00280A1A" w14:paraId="7501C20B"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FE" w14:textId="77777777" w:rsidR="00280A1A" w:rsidRDefault="00280A1A">
            <w:pPr>
              <w:pStyle w:val="TableText0"/>
              <w:rPr>
                <w:szCs w:val="16"/>
              </w:rPr>
            </w:pPr>
            <w:r>
              <w:t>Transaction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FF"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00" w14:textId="77777777" w:rsidR="00280A1A" w:rsidRDefault="00280A1A">
            <w:pPr>
              <w:pStyle w:val="TableText0"/>
              <w:jc w:val="both"/>
              <w:rPr>
                <w:szCs w:val="16"/>
              </w:rPr>
            </w:pPr>
            <w:r>
              <w:rPr>
                <w:szCs w:val="16"/>
              </w:rPr>
              <w:t>2</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01"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02" w14:textId="77777777" w:rsidR="00280A1A" w:rsidRDefault="00280A1A">
            <w:pPr>
              <w:pStyle w:val="TableText0"/>
              <w:jc w:val="both"/>
              <w:rPr>
                <w:rFonts w:cs="Arial"/>
                <w:szCs w:val="16"/>
              </w:rPr>
            </w:pPr>
            <w:r>
              <w:rPr>
                <w:rFonts w:cs="Arial"/>
                <w:szCs w:val="16"/>
              </w:rPr>
              <w:t>1 - Purchase</w:t>
            </w:r>
          </w:p>
          <w:p w14:paraId="7501C203" w14:textId="77777777" w:rsidR="00280A1A" w:rsidRDefault="00280A1A">
            <w:pPr>
              <w:pStyle w:val="TableText0"/>
              <w:jc w:val="both"/>
              <w:rPr>
                <w:rFonts w:cs="Arial"/>
                <w:szCs w:val="16"/>
              </w:rPr>
            </w:pPr>
            <w:r>
              <w:rPr>
                <w:rFonts w:cs="Arial"/>
                <w:szCs w:val="16"/>
              </w:rPr>
              <w:t>3 - Pre-Authorization</w:t>
            </w:r>
          </w:p>
          <w:p w14:paraId="7501C204" w14:textId="77777777" w:rsidR="00280A1A" w:rsidRDefault="00280A1A">
            <w:pPr>
              <w:pStyle w:val="TableText0"/>
              <w:jc w:val="both"/>
              <w:rPr>
                <w:rFonts w:cs="Arial"/>
                <w:szCs w:val="16"/>
              </w:rPr>
            </w:pPr>
            <w:r>
              <w:rPr>
                <w:rFonts w:cs="Arial"/>
                <w:szCs w:val="16"/>
              </w:rPr>
              <w:t>4 - Refund</w:t>
            </w:r>
          </w:p>
          <w:p w14:paraId="7501C205" w14:textId="77777777" w:rsidR="00280A1A" w:rsidRDefault="00280A1A">
            <w:pPr>
              <w:pStyle w:val="TableText0"/>
              <w:jc w:val="both"/>
              <w:rPr>
                <w:rFonts w:cs="Arial"/>
                <w:szCs w:val="16"/>
              </w:rPr>
            </w:pPr>
            <w:r>
              <w:rPr>
                <w:rFonts w:cs="Arial"/>
                <w:szCs w:val="16"/>
              </w:rPr>
              <w:t>5 - Void</w:t>
            </w:r>
          </w:p>
          <w:p w14:paraId="7501C206" w14:textId="77777777" w:rsidR="00280A1A" w:rsidRDefault="00280A1A">
            <w:pPr>
              <w:pStyle w:val="TableText0"/>
              <w:jc w:val="both"/>
              <w:rPr>
                <w:rFonts w:cs="Arial"/>
                <w:szCs w:val="16"/>
              </w:rPr>
            </w:pPr>
            <w:r>
              <w:rPr>
                <w:rFonts w:cs="Arial"/>
                <w:szCs w:val="16"/>
              </w:rPr>
              <w:t>6 - Refund Correction</w:t>
            </w:r>
          </w:p>
          <w:p w14:paraId="7501C207" w14:textId="77777777" w:rsidR="00280A1A" w:rsidRDefault="00280A1A">
            <w:pPr>
              <w:pStyle w:val="TableText0"/>
              <w:jc w:val="both"/>
              <w:rPr>
                <w:rFonts w:cs="Arial"/>
                <w:szCs w:val="16"/>
              </w:rPr>
            </w:pPr>
            <w:r>
              <w:rPr>
                <w:rFonts w:cs="Arial"/>
                <w:szCs w:val="16"/>
              </w:rPr>
              <w:t>7 - Purchase Correction</w:t>
            </w:r>
          </w:p>
          <w:p w14:paraId="7501C208" w14:textId="77777777" w:rsidR="00280A1A" w:rsidRDefault="00280A1A">
            <w:pPr>
              <w:pStyle w:val="TableText0"/>
              <w:jc w:val="both"/>
              <w:rPr>
                <w:rFonts w:cs="Arial"/>
                <w:szCs w:val="16"/>
              </w:rPr>
            </w:pPr>
            <w:r>
              <w:rPr>
                <w:rFonts w:cs="Arial"/>
                <w:szCs w:val="16"/>
              </w:rPr>
              <w:t>8 - Payment</w:t>
            </w:r>
          </w:p>
          <w:p w14:paraId="7501C209" w14:textId="77777777" w:rsidR="00280A1A" w:rsidRDefault="00280A1A">
            <w:pPr>
              <w:pStyle w:val="TableText0"/>
              <w:jc w:val="both"/>
              <w:rPr>
                <w:rFonts w:cs="Arial"/>
                <w:szCs w:val="16"/>
              </w:rPr>
            </w:pPr>
            <w:r>
              <w:rPr>
                <w:rFonts w:cs="Arial"/>
                <w:szCs w:val="16"/>
              </w:rPr>
              <w:t>9 - Payment Correction</w:t>
            </w:r>
          </w:p>
          <w:p w14:paraId="7501C20A" w14:textId="77777777" w:rsidR="00280A1A" w:rsidRDefault="00280A1A">
            <w:pPr>
              <w:pStyle w:val="TableText0"/>
              <w:jc w:val="both"/>
              <w:rPr>
                <w:rFonts w:cs="Arial"/>
                <w:szCs w:val="16"/>
              </w:rPr>
            </w:pPr>
            <w:r>
              <w:rPr>
                <w:rFonts w:cs="Arial"/>
                <w:szCs w:val="16"/>
              </w:rPr>
              <w:t>10 - Authorization</w:t>
            </w:r>
          </w:p>
        </w:tc>
      </w:tr>
      <w:tr w:rsidR="00280A1A" w14:paraId="7501C211"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0C" w14:textId="77777777" w:rsidR="00280A1A" w:rsidRDefault="00280A1A">
            <w:pPr>
              <w:pStyle w:val="TableText0"/>
            </w:pPr>
            <w:r>
              <w:t>Transaction Amount</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0D" w14:textId="77777777" w:rsidR="00280A1A" w:rsidRDefault="00280A1A">
            <w:pPr>
              <w:pStyle w:val="TableText0"/>
              <w:jc w:val="both"/>
            </w:pPr>
            <w:r>
              <w:t>Decimal</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0E" w14:textId="77777777" w:rsidR="00280A1A" w:rsidRDefault="00280A1A">
            <w:pPr>
              <w:pStyle w:val="TableText0"/>
              <w:jc w:val="both"/>
              <w:rPr>
                <w:szCs w:val="16"/>
              </w:rPr>
            </w:pPr>
            <w:r>
              <w:rPr>
                <w:szCs w:val="16"/>
              </w:rPr>
              <w:t>13</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0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0" w14:textId="77777777" w:rsidR="00280A1A" w:rsidRDefault="00280A1A">
            <w:pPr>
              <w:pStyle w:val="TableText0"/>
              <w:jc w:val="both"/>
              <w:rPr>
                <w:rFonts w:cs="Arial"/>
                <w:szCs w:val="16"/>
              </w:rPr>
            </w:pPr>
            <w:r>
              <w:rPr>
                <w:rFonts w:cs="Arial"/>
                <w:szCs w:val="16"/>
              </w:rPr>
              <w:t>Amount of the transaction</w:t>
            </w:r>
          </w:p>
        </w:tc>
      </w:tr>
      <w:tr w:rsidR="00280A1A" w14:paraId="7501C217"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2" w14:textId="77777777" w:rsidR="00280A1A" w:rsidRDefault="00280A1A">
            <w:pPr>
              <w:pStyle w:val="TableText0"/>
              <w:rPr>
                <w:szCs w:val="16"/>
              </w:rPr>
            </w:pPr>
            <w:r>
              <w:t>Authorization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13"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14" w14:textId="77777777" w:rsidR="00280A1A" w:rsidRDefault="00280A1A">
            <w:pPr>
              <w:pStyle w:val="TableText0"/>
              <w:jc w:val="both"/>
              <w:rPr>
                <w:szCs w:val="16"/>
              </w:rPr>
            </w:pPr>
            <w:r>
              <w:rPr>
                <w:szCs w:val="16"/>
              </w:rP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15"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6" w14:textId="77777777" w:rsidR="00280A1A" w:rsidRDefault="00280A1A">
            <w:pPr>
              <w:pStyle w:val="TableText0"/>
              <w:jc w:val="both"/>
              <w:rPr>
                <w:rFonts w:cs="Arial"/>
                <w:szCs w:val="16"/>
              </w:rPr>
            </w:pPr>
            <w:r>
              <w:rPr>
                <w:rFonts w:cs="Arial"/>
                <w:szCs w:val="16"/>
              </w:rPr>
              <w:t>An alphanumeric field that indicates the Authorization code of the transaction</w:t>
            </w:r>
          </w:p>
        </w:tc>
      </w:tr>
      <w:tr w:rsidR="00280A1A" w14:paraId="7501C21E"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8" w14:textId="77777777" w:rsidR="00280A1A" w:rsidRDefault="00280A1A">
            <w:pPr>
              <w:pStyle w:val="TableText0"/>
            </w:pPr>
            <w:r>
              <w:t>Invoice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19"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1A"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1B"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C" w14:textId="77777777" w:rsidR="00280A1A" w:rsidRDefault="00280A1A">
            <w:pPr>
              <w:pStyle w:val="TableText0"/>
              <w:jc w:val="both"/>
              <w:rPr>
                <w:rFonts w:cs="Arial"/>
                <w:szCs w:val="16"/>
              </w:rPr>
            </w:pPr>
            <w:r>
              <w:rPr>
                <w:rFonts w:cs="Arial"/>
                <w:szCs w:val="16"/>
              </w:rPr>
              <w:t xml:space="preserve">contains GPS_TRN (last 10 digits) </w:t>
            </w:r>
          </w:p>
          <w:p w14:paraId="7501C21D"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Identifies this particular purchase to the merchant. Available only if entered by merchant and the POS device has the relevant functionality. N/A for tape</w:t>
            </w:r>
          </w:p>
        </w:tc>
      </w:tr>
      <w:tr w:rsidR="00280A1A" w14:paraId="7501C224"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F" w14:textId="77777777" w:rsidR="00280A1A" w:rsidRDefault="00280A1A">
            <w:pPr>
              <w:pStyle w:val="TableText0"/>
            </w:pPr>
            <w:r>
              <w:lastRenderedPageBreak/>
              <w:t>Store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0" w14:textId="77777777" w:rsidR="00280A1A" w:rsidRDefault="00280A1A">
            <w:pPr>
              <w:pStyle w:val="TableText0"/>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1" w14:textId="77777777" w:rsidR="00280A1A" w:rsidRDefault="00280A1A">
            <w:pPr>
              <w:pStyle w:val="TableText0"/>
            </w:pPr>
            <w: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2"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3" w14:textId="77777777" w:rsidR="00280A1A" w:rsidRDefault="00280A1A">
            <w:pPr>
              <w:pStyle w:val="TableText0"/>
              <w:jc w:val="both"/>
              <w:rPr>
                <w:rFonts w:cs="Arial"/>
                <w:szCs w:val="16"/>
              </w:rPr>
            </w:pPr>
            <w:r>
              <w:rPr>
                <w:rFonts w:cs="Arial"/>
                <w:szCs w:val="16"/>
              </w:rPr>
              <w:t>Merchant store number assigned by customer</w:t>
            </w:r>
          </w:p>
        </w:tc>
      </w:tr>
      <w:tr w:rsidR="00280A1A" w14:paraId="7501C22A"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25" w14:textId="77777777" w:rsidR="00280A1A" w:rsidRDefault="00280A1A">
            <w:pPr>
              <w:pStyle w:val="TableText0"/>
            </w:pPr>
            <w:r>
              <w:t>Merchant Reference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6"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7" w14:textId="77777777" w:rsidR="00280A1A" w:rsidRDefault="00280A1A">
            <w:pPr>
              <w:pStyle w:val="TableText0"/>
              <w:jc w:val="both"/>
              <w:rPr>
                <w:szCs w:val="16"/>
              </w:rPr>
            </w:pPr>
            <w:r>
              <w:rPr>
                <w:szCs w:val="16"/>
              </w:rPr>
              <w:t>23</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8"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9"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This may be entered by merchant and sent to Moneris to uniquely identify transaction. Currently usually available only for transactions Merchant Direct defines as "tape". May be available for online transactions if POS device has the relevant functionality</w:t>
            </w:r>
            <w:r>
              <w:rPr>
                <w:rFonts w:cs="Arial"/>
                <w:szCs w:val="16"/>
              </w:rPr>
              <w:tab/>
            </w:r>
          </w:p>
        </w:tc>
      </w:tr>
      <w:tr w:rsidR="00280A1A" w14:paraId="7501C230"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2B" w14:textId="77777777" w:rsidR="00280A1A" w:rsidRDefault="00280A1A">
            <w:pPr>
              <w:pStyle w:val="TableText0"/>
            </w:pPr>
            <w:r>
              <w:t>Clerk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C" w14:textId="77777777" w:rsidR="00280A1A" w:rsidRDefault="00280A1A">
            <w:pPr>
              <w:pStyle w:val="TableText0"/>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D" w14:textId="77777777" w:rsidR="00280A1A" w:rsidRDefault="00280A1A">
            <w:pPr>
              <w:pStyle w:val="TableText0"/>
            </w:pPr>
            <w: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E"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F" w14:textId="77777777" w:rsidR="00280A1A" w:rsidRDefault="00280A1A">
            <w:pPr>
              <w:pStyle w:val="TableText0"/>
              <w:jc w:val="both"/>
              <w:rPr>
                <w:rFonts w:cs="Arial"/>
                <w:szCs w:val="16"/>
              </w:rPr>
            </w:pPr>
            <w:r>
              <w:rPr>
                <w:rFonts w:cs="Arial"/>
                <w:szCs w:val="16"/>
              </w:rPr>
              <w:t>This is the ID assigned by the Merchant to the Clerk/Operator of the terminal, which processed the transaction. Only available if the POS device has this relevant functionality. N/A for /tape.</w:t>
            </w:r>
          </w:p>
        </w:tc>
      </w:tr>
      <w:tr w:rsidR="00280A1A" w14:paraId="7501C239"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31" w14:textId="77777777" w:rsidR="00280A1A" w:rsidRDefault="00280A1A">
            <w:pPr>
              <w:pStyle w:val="TableText0"/>
            </w:pPr>
            <w:r>
              <w:t>Capture Method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32"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33" w14:textId="77777777" w:rsidR="00280A1A" w:rsidRDefault="00280A1A">
            <w:pPr>
              <w:pStyle w:val="TableText0"/>
              <w:jc w:val="both"/>
            </w:pPr>
            <w: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34"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35" w14:textId="77777777" w:rsidR="00280A1A" w:rsidRDefault="00280A1A">
            <w:pPr>
              <w:pStyle w:val="TableText0"/>
              <w:jc w:val="both"/>
              <w:rPr>
                <w:rFonts w:cs="Arial"/>
                <w:szCs w:val="16"/>
              </w:rPr>
            </w:pPr>
            <w:r>
              <w:rPr>
                <w:rFonts w:cs="Arial"/>
                <w:szCs w:val="16"/>
              </w:rPr>
              <w:t>The type of device that originally captured the transaction</w:t>
            </w:r>
          </w:p>
          <w:p w14:paraId="7501C236" w14:textId="77777777" w:rsidR="00280A1A" w:rsidRDefault="00280A1A">
            <w:pPr>
              <w:pStyle w:val="TableText0"/>
              <w:jc w:val="both"/>
              <w:rPr>
                <w:rFonts w:cs="Arial"/>
                <w:szCs w:val="16"/>
              </w:rPr>
            </w:pPr>
            <w:r>
              <w:rPr>
                <w:rFonts w:cs="Arial"/>
                <w:szCs w:val="16"/>
              </w:rPr>
              <w:t>Capture Type</w:t>
            </w:r>
          </w:p>
          <w:p w14:paraId="7501C237" w14:textId="77777777" w:rsidR="00280A1A" w:rsidRDefault="00280A1A">
            <w:pPr>
              <w:pStyle w:val="TableText0"/>
              <w:jc w:val="both"/>
              <w:rPr>
                <w:rFonts w:cs="Arial"/>
                <w:szCs w:val="16"/>
              </w:rPr>
            </w:pPr>
            <w:r>
              <w:rPr>
                <w:rFonts w:cs="Arial"/>
                <w:szCs w:val="16"/>
              </w:rPr>
              <w:t>O – Online/POS</w:t>
            </w:r>
          </w:p>
          <w:p w14:paraId="7501C238" w14:textId="77777777" w:rsidR="00280A1A" w:rsidRDefault="00280A1A">
            <w:pPr>
              <w:pStyle w:val="TableText0"/>
              <w:jc w:val="both"/>
              <w:rPr>
                <w:rFonts w:cs="Arial"/>
                <w:szCs w:val="16"/>
              </w:rPr>
            </w:pPr>
            <w:r>
              <w:rPr>
                <w:rFonts w:cs="Arial"/>
                <w:szCs w:val="16"/>
              </w:rPr>
              <w:t>T – Tape</w:t>
            </w:r>
          </w:p>
        </w:tc>
      </w:tr>
      <w:tr w:rsidR="00280A1A" w14:paraId="7501C278"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3A" w14:textId="77777777" w:rsidR="00280A1A" w:rsidRDefault="00280A1A">
            <w:pPr>
              <w:pStyle w:val="TableText0"/>
            </w:pPr>
            <w:r>
              <w:lastRenderedPageBreak/>
              <w:t>Tier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3B" w14:textId="77777777" w:rsidR="00280A1A" w:rsidRDefault="00280A1A">
            <w:pPr>
              <w:pStyle w:val="TableText0"/>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3C" w14:textId="77777777" w:rsidR="00280A1A" w:rsidRDefault="00280A1A">
            <w:pPr>
              <w:pStyle w:val="TableText0"/>
            </w:pPr>
            <w: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3D"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3E" w14:textId="77777777" w:rsidR="00280A1A" w:rsidRDefault="00280A1A">
            <w:pPr>
              <w:pStyle w:val="TableText0"/>
              <w:jc w:val="both"/>
              <w:rPr>
                <w:rFonts w:cs="Arial"/>
                <w:szCs w:val="16"/>
              </w:rPr>
            </w:pPr>
            <w:r>
              <w:rPr>
                <w:rFonts w:cs="Arial"/>
                <w:szCs w:val="16"/>
              </w:rPr>
              <w:t>If a Tier ID is shown, it may be used in calculating the Merchant Discount Rate (MDR)</w:t>
            </w:r>
          </w:p>
          <w:p w14:paraId="7501C23F"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CNEL Consumer Electronic</w:t>
            </w:r>
            <w:r>
              <w:rPr>
                <w:rFonts w:ascii="MS Gothic" w:eastAsia="MS Gothic" w:hAnsi="MS Gothic" w:cs="MS Gothic" w:hint="eastAsia"/>
                <w:sz w:val="16"/>
                <w:szCs w:val="16"/>
              </w:rPr>
              <w:t> </w:t>
            </w:r>
          </w:p>
          <w:p w14:paraId="7501C240"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CNFE Consumer Foreign Electronic </w:t>
            </w:r>
          </w:p>
          <w:p w14:paraId="7501C241"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CNFS Consumer Foreign Standard </w:t>
            </w:r>
          </w:p>
          <w:p w14:paraId="7501C24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CNST Consumer Standard</w:t>
            </w:r>
            <w:r>
              <w:rPr>
                <w:rFonts w:ascii="MS Gothic" w:eastAsia="MS Gothic" w:hAnsi="MS Gothic" w:cs="MS Gothic" w:hint="eastAsia"/>
                <w:sz w:val="16"/>
                <w:szCs w:val="16"/>
              </w:rPr>
              <w:t> </w:t>
            </w:r>
          </w:p>
          <w:p w14:paraId="7501C24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COEL Corporate Electronic</w:t>
            </w:r>
            <w:r>
              <w:rPr>
                <w:rFonts w:ascii="MS Gothic" w:eastAsia="MS Gothic" w:hAnsi="MS Gothic" w:cs="MS Gothic" w:hint="eastAsia"/>
                <w:sz w:val="16"/>
                <w:szCs w:val="16"/>
              </w:rPr>
              <w:t> </w:t>
            </w:r>
          </w:p>
          <w:p w14:paraId="7501C244"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COFE Corporate Foreign Electronic </w:t>
            </w:r>
          </w:p>
          <w:p w14:paraId="7501C245"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COFS Corporate Foreign Standard </w:t>
            </w:r>
          </w:p>
          <w:p w14:paraId="7501C246"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COST Corporate Standard</w:t>
            </w:r>
            <w:r>
              <w:rPr>
                <w:rFonts w:ascii="MS Gothic" w:eastAsia="MS Gothic" w:hAnsi="MS Gothic" w:cs="MS Gothic" w:hint="eastAsia"/>
                <w:sz w:val="16"/>
                <w:szCs w:val="16"/>
              </w:rPr>
              <w:t> </w:t>
            </w:r>
          </w:p>
          <w:p w14:paraId="7501C247"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CWEE World Elite Electronic</w:t>
            </w:r>
            <w:r>
              <w:rPr>
                <w:rFonts w:ascii="MS Gothic" w:eastAsia="MS Gothic" w:hAnsi="MS Gothic" w:cs="MS Gothic" w:hint="eastAsia"/>
                <w:sz w:val="16"/>
                <w:szCs w:val="16"/>
              </w:rPr>
              <w:t> </w:t>
            </w:r>
          </w:p>
          <w:p w14:paraId="7501C248"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CWEP World Elite Performance </w:t>
            </w:r>
          </w:p>
          <w:p w14:paraId="7501C249"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CWES World Elite Standard</w:t>
            </w:r>
            <w:r>
              <w:rPr>
                <w:rFonts w:ascii="MS Gothic" w:eastAsia="MS Gothic" w:hAnsi="MS Gothic" w:cs="MS Gothic" w:hint="eastAsia"/>
                <w:sz w:val="16"/>
                <w:szCs w:val="16"/>
              </w:rPr>
              <w:t> </w:t>
            </w:r>
          </w:p>
          <w:p w14:paraId="7501C24A"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DBEL Debit Electronic</w:t>
            </w:r>
            <w:r>
              <w:rPr>
                <w:rFonts w:ascii="MS Gothic" w:eastAsia="MS Gothic" w:hAnsi="MS Gothic" w:cs="MS Gothic" w:hint="eastAsia"/>
                <w:sz w:val="16"/>
                <w:szCs w:val="16"/>
              </w:rPr>
              <w:t> </w:t>
            </w:r>
          </w:p>
          <w:p w14:paraId="7501C24B"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DBIN Debit Industry</w:t>
            </w:r>
            <w:r>
              <w:rPr>
                <w:rFonts w:ascii="MS Gothic" w:eastAsia="MS Gothic" w:hAnsi="MS Gothic" w:cs="MS Gothic" w:hint="eastAsia"/>
                <w:sz w:val="16"/>
                <w:szCs w:val="16"/>
              </w:rPr>
              <w:t> </w:t>
            </w:r>
          </w:p>
          <w:p w14:paraId="7501C24C"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DBPR Debit Performance</w:t>
            </w:r>
            <w:r>
              <w:rPr>
                <w:rFonts w:ascii="MS Gothic" w:eastAsia="MS Gothic" w:hAnsi="MS Gothic" w:cs="MS Gothic" w:hint="eastAsia"/>
                <w:sz w:val="16"/>
                <w:szCs w:val="16"/>
              </w:rPr>
              <w:t> </w:t>
            </w:r>
          </w:p>
          <w:p w14:paraId="7501C24D"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DBRC Debit Recurring</w:t>
            </w:r>
          </w:p>
          <w:p w14:paraId="7501C24E"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DBSS  Debit Standard Secure E-Commerce </w:t>
            </w:r>
          </w:p>
          <w:p w14:paraId="7501C24F"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DBST  Debit Standard </w:t>
            </w:r>
          </w:p>
          <w:p w14:paraId="7501C250"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EMCN  Consumer Emerging </w:t>
            </w:r>
          </w:p>
          <w:p w14:paraId="7501C251"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EMCO  Corporate Emerging </w:t>
            </w:r>
          </w:p>
          <w:p w14:paraId="7501C25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EMDB Debit Emerging</w:t>
            </w:r>
            <w:r>
              <w:rPr>
                <w:rFonts w:ascii="MS Gothic" w:eastAsia="MS Gothic" w:hAnsi="MS Gothic" w:cs="MS Gothic" w:hint="eastAsia"/>
                <w:sz w:val="16"/>
                <w:szCs w:val="16"/>
              </w:rPr>
              <w:t> </w:t>
            </w:r>
          </w:p>
          <w:p w14:paraId="7501C25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EMPR Consumer Premium Emerging </w:t>
            </w:r>
          </w:p>
          <w:p w14:paraId="7501C254"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FPEL Foreign Premium Electronic </w:t>
            </w:r>
          </w:p>
          <w:p w14:paraId="7501C255"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FPST Foreign Premium Standard</w:t>
            </w:r>
            <w:r>
              <w:rPr>
                <w:rFonts w:ascii="MS Gothic" w:eastAsia="MS Gothic" w:hAnsi="MS Gothic" w:cs="MS Gothic" w:hint="eastAsia"/>
                <w:sz w:val="16"/>
                <w:szCs w:val="16"/>
              </w:rPr>
              <w:t> </w:t>
            </w:r>
          </w:p>
          <w:p w14:paraId="7501C256"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INCO Corporate Industry</w:t>
            </w:r>
            <w:r>
              <w:rPr>
                <w:rFonts w:ascii="MS Gothic" w:eastAsia="MS Gothic" w:hAnsi="MS Gothic" w:cs="MS Gothic" w:hint="eastAsia"/>
                <w:sz w:val="16"/>
                <w:szCs w:val="16"/>
              </w:rPr>
              <w:t> </w:t>
            </w:r>
          </w:p>
          <w:p w14:paraId="7501C257"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INDS Consumer Industry</w:t>
            </w:r>
            <w:r>
              <w:rPr>
                <w:rFonts w:ascii="MS Gothic" w:eastAsia="MS Gothic" w:hAnsi="MS Gothic" w:cs="MS Gothic" w:hint="eastAsia"/>
                <w:sz w:val="16"/>
                <w:szCs w:val="16"/>
              </w:rPr>
              <w:t> </w:t>
            </w:r>
          </w:p>
          <w:p w14:paraId="7501C258"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INPR Consumer Premium Industry </w:t>
            </w:r>
          </w:p>
          <w:p w14:paraId="7501C259"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INWE World Elite Industry</w:t>
            </w:r>
            <w:r>
              <w:rPr>
                <w:rFonts w:ascii="MS Gothic" w:eastAsia="MS Gothic" w:hAnsi="MS Gothic" w:cs="MS Gothic" w:hint="eastAsia"/>
                <w:sz w:val="16"/>
                <w:szCs w:val="16"/>
              </w:rPr>
              <w:t> </w:t>
            </w:r>
          </w:p>
          <w:p w14:paraId="7501C25A"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MANQ Maestro Non Qualified</w:t>
            </w:r>
            <w:r>
              <w:rPr>
                <w:rFonts w:ascii="MS Gothic" w:eastAsia="MS Gothic" w:hAnsi="MS Gothic" w:cs="MS Gothic" w:hint="eastAsia"/>
                <w:sz w:val="16"/>
                <w:szCs w:val="16"/>
              </w:rPr>
              <w:t> </w:t>
            </w:r>
          </w:p>
          <w:p w14:paraId="7501C25B"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PECO Corporate Performance</w:t>
            </w:r>
            <w:r>
              <w:rPr>
                <w:rFonts w:ascii="MS Gothic" w:eastAsia="MS Gothic" w:hAnsi="MS Gothic" w:cs="MS Gothic" w:hint="eastAsia"/>
                <w:sz w:val="16"/>
                <w:szCs w:val="16"/>
              </w:rPr>
              <w:t> </w:t>
            </w:r>
          </w:p>
          <w:p w14:paraId="7501C25C"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PERF Consumer Performance</w:t>
            </w:r>
            <w:r>
              <w:rPr>
                <w:rFonts w:ascii="MS Gothic" w:eastAsia="MS Gothic" w:hAnsi="MS Gothic" w:cs="MS Gothic" w:hint="eastAsia"/>
                <w:sz w:val="16"/>
                <w:szCs w:val="16"/>
              </w:rPr>
              <w:t> </w:t>
            </w:r>
          </w:p>
          <w:p w14:paraId="7501C25D"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PREL Consumer Premium Electronic </w:t>
            </w:r>
          </w:p>
          <w:p w14:paraId="7501C25E"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PRPF Consumer Premium Performance </w:t>
            </w:r>
          </w:p>
          <w:p w14:paraId="7501C25F"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PRST Consumer Premium Standard </w:t>
            </w:r>
          </w:p>
          <w:p w14:paraId="7501C260"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RECO Corporate Recurring</w:t>
            </w:r>
            <w:r>
              <w:rPr>
                <w:rFonts w:ascii="MS Gothic" w:eastAsia="MS Gothic" w:hAnsi="MS Gothic" w:cs="MS Gothic" w:hint="eastAsia"/>
                <w:sz w:val="16"/>
                <w:szCs w:val="16"/>
              </w:rPr>
              <w:t> </w:t>
            </w:r>
          </w:p>
          <w:p w14:paraId="7501C261"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RECR Consumer Recurring</w:t>
            </w:r>
            <w:r>
              <w:rPr>
                <w:rFonts w:ascii="MS Gothic" w:eastAsia="MS Gothic" w:hAnsi="MS Gothic" w:cs="MS Gothic" w:hint="eastAsia"/>
                <w:sz w:val="16"/>
                <w:szCs w:val="16"/>
              </w:rPr>
              <w:t> </w:t>
            </w:r>
          </w:p>
          <w:p w14:paraId="7501C26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REPR Consumer Premium Recurring </w:t>
            </w:r>
          </w:p>
          <w:p w14:paraId="7501C26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REWE World Elite Recurring</w:t>
            </w:r>
          </w:p>
          <w:p w14:paraId="7501C264"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2D01  Qualified Debit </w:t>
            </w:r>
          </w:p>
          <w:p w14:paraId="7501C265"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2D02  Non-Qualified Debit </w:t>
            </w:r>
          </w:p>
          <w:p w14:paraId="7501C266"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2Q01  Qualified Credit </w:t>
            </w:r>
          </w:p>
          <w:p w14:paraId="7501C267"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2Q02  Non-Qualified Credit </w:t>
            </w:r>
          </w:p>
          <w:p w14:paraId="7501C268"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3D01  Qualified Debit </w:t>
            </w:r>
          </w:p>
          <w:p w14:paraId="7501C269"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3D02  Mid-Qualified Debit </w:t>
            </w:r>
          </w:p>
          <w:p w14:paraId="7501C26A"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3D03  Non-Qualified Debit </w:t>
            </w:r>
          </w:p>
          <w:p w14:paraId="7501C26B"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3Q01  Qualified Credit </w:t>
            </w:r>
          </w:p>
          <w:p w14:paraId="7501C26C"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3Q02  Mid-Qualified Credit </w:t>
            </w:r>
          </w:p>
          <w:p w14:paraId="7501C26D"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3Q03  Non-Qualified Credit </w:t>
            </w:r>
          </w:p>
          <w:p w14:paraId="7501C26E"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5D01  Qualified Debit </w:t>
            </w:r>
          </w:p>
          <w:p w14:paraId="7501C26F"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5D02  Near-Qualified Debit </w:t>
            </w:r>
          </w:p>
          <w:p w14:paraId="7501C270"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5D03  Mid-Qualified Debit </w:t>
            </w:r>
          </w:p>
          <w:p w14:paraId="7501C271"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5D04  Near-Mid-Qualified Debit </w:t>
            </w:r>
          </w:p>
          <w:p w14:paraId="7501C272"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5D05  Non-Qualified Debit </w:t>
            </w:r>
          </w:p>
          <w:p w14:paraId="7501C273"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5Q01  Qualified Credit </w:t>
            </w:r>
          </w:p>
          <w:p w14:paraId="7501C274"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5Q02  Near-Qualified Credit </w:t>
            </w:r>
          </w:p>
          <w:p w14:paraId="7501C275"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5Q03  Mid-Qualified Credit </w:t>
            </w:r>
          </w:p>
          <w:p w14:paraId="7501C276" w14:textId="77777777" w:rsidR="00280A1A" w:rsidRDefault="00280A1A">
            <w:pPr>
              <w:tabs>
                <w:tab w:val="left" w:pos="220"/>
                <w:tab w:val="left" w:pos="720"/>
              </w:tabs>
              <w:autoSpaceDE w:val="0"/>
              <w:autoSpaceDN w:val="0"/>
              <w:adjustRightInd w:val="0"/>
              <w:spacing w:line="264" w:lineRule="auto"/>
              <w:rPr>
                <w:rFonts w:ascii="Arial" w:hAnsi="Arial" w:cs="Arial"/>
                <w:sz w:val="16"/>
                <w:szCs w:val="16"/>
              </w:rPr>
            </w:pPr>
            <w:r>
              <w:rPr>
                <w:rFonts w:ascii="Arial" w:hAnsi="Arial" w:cs="Arial"/>
                <w:sz w:val="16"/>
                <w:szCs w:val="16"/>
              </w:rPr>
              <w:t xml:space="preserve">5Q04  Near-Mid-Qualified Credit </w:t>
            </w:r>
          </w:p>
          <w:p w14:paraId="7501C277" w14:textId="77777777" w:rsidR="00280A1A" w:rsidRDefault="00280A1A">
            <w:pPr>
              <w:tabs>
                <w:tab w:val="left" w:pos="220"/>
                <w:tab w:val="left" w:pos="720"/>
              </w:tabs>
              <w:autoSpaceDE w:val="0"/>
              <w:autoSpaceDN w:val="0"/>
              <w:adjustRightInd w:val="0"/>
              <w:spacing w:line="264" w:lineRule="auto"/>
              <w:rPr>
                <w:rFonts w:ascii="Arial" w:hAnsi="Arial" w:cs="Arial"/>
                <w:sz w:val="16"/>
                <w:szCs w:val="16"/>
              </w:rPr>
            </w:pPr>
            <w:r>
              <w:rPr>
                <w:rFonts w:ascii="Arial" w:hAnsi="Arial" w:cs="Arial"/>
                <w:sz w:val="16"/>
                <w:szCs w:val="16"/>
              </w:rPr>
              <w:t xml:space="preserve">5Q05  Non-Qualified Credit </w:t>
            </w:r>
          </w:p>
        </w:tc>
      </w:tr>
    </w:tbl>
    <w:p w14:paraId="7501C27C" w14:textId="77777777" w:rsidR="00280A1A" w:rsidRDefault="00280A1A" w:rsidP="00280A1A">
      <w:pPr>
        <w:rPr>
          <w:lang w:val="en-CA"/>
        </w:rPr>
      </w:pPr>
      <w:r>
        <w:rPr>
          <w:lang w:val="en-CA"/>
        </w:rPr>
        <w:lastRenderedPageBreak/>
        <w:t>The trailer record of the Daily Settled Transaction file has the following layout:</w:t>
      </w:r>
    </w:p>
    <w:p w14:paraId="7501C27D" w14:textId="77777777" w:rsidR="00280A1A" w:rsidRDefault="00280A1A" w:rsidP="00280A1A">
      <w:pPr>
        <w:rPr>
          <w:lang w:val="en-CA"/>
        </w:rPr>
      </w:pPr>
    </w:p>
    <w:tbl>
      <w:tblPr>
        <w:tblStyle w:val="TableGrid"/>
        <w:tblW w:w="10064" w:type="dxa"/>
        <w:tblInd w:w="250" w:type="dxa"/>
        <w:tblLook w:val="04A0" w:firstRow="1" w:lastRow="0" w:firstColumn="1" w:lastColumn="0" w:noHBand="0" w:noVBand="1"/>
      </w:tblPr>
      <w:tblGrid>
        <w:gridCol w:w="2952"/>
        <w:gridCol w:w="2952"/>
        <w:gridCol w:w="4160"/>
      </w:tblGrid>
      <w:tr w:rsidR="00280A1A" w14:paraId="7501C281" w14:textId="77777777" w:rsidTr="00280A1A">
        <w:tc>
          <w:tcPr>
            <w:tcW w:w="2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7E" w14:textId="77777777" w:rsidR="00280A1A" w:rsidRDefault="00280A1A">
            <w:pPr>
              <w:pStyle w:val="TableText0"/>
              <w:rPr>
                <w:b/>
              </w:rPr>
            </w:pPr>
            <w:r>
              <w:rPr>
                <w:b/>
              </w:rPr>
              <w:t>Field Name</w:t>
            </w:r>
          </w:p>
        </w:tc>
        <w:tc>
          <w:tcPr>
            <w:tcW w:w="2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7F" w14:textId="77777777" w:rsidR="00280A1A" w:rsidRDefault="00280A1A">
            <w:pPr>
              <w:pStyle w:val="TableText0"/>
              <w:rPr>
                <w:b/>
              </w:rPr>
            </w:pPr>
            <w:r>
              <w:rPr>
                <w:b/>
              </w:rPr>
              <w:t>Format</w:t>
            </w:r>
          </w:p>
        </w:tc>
        <w:tc>
          <w:tcPr>
            <w:tcW w:w="4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80" w14:textId="77777777" w:rsidR="00280A1A" w:rsidRDefault="00280A1A">
            <w:pPr>
              <w:pStyle w:val="TableText0"/>
              <w:rPr>
                <w:b/>
              </w:rPr>
            </w:pPr>
            <w:r>
              <w:rPr>
                <w:b/>
              </w:rPr>
              <w:t>Description</w:t>
            </w:r>
          </w:p>
        </w:tc>
      </w:tr>
      <w:tr w:rsidR="00280A1A" w14:paraId="7501C28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2" w14:textId="77777777" w:rsidR="00280A1A" w:rsidRDefault="00280A1A">
            <w:pPr>
              <w:pStyle w:val="TableText0"/>
            </w:pPr>
            <w:r>
              <w:t>Record Type</w:t>
            </w:r>
          </w:p>
        </w:tc>
        <w:tc>
          <w:tcPr>
            <w:tcW w:w="2952" w:type="dxa"/>
            <w:tcBorders>
              <w:top w:val="single" w:sz="4" w:space="0" w:color="auto"/>
              <w:left w:val="single" w:sz="4" w:space="0" w:color="auto"/>
              <w:bottom w:val="single" w:sz="4" w:space="0" w:color="auto"/>
              <w:right w:val="single" w:sz="4" w:space="0" w:color="auto"/>
            </w:tcBorders>
            <w:hideMark/>
          </w:tcPr>
          <w:p w14:paraId="7501C283" w14:textId="77777777" w:rsidR="00280A1A" w:rsidRDefault="00280A1A">
            <w:pPr>
              <w:pStyle w:val="TableText0"/>
            </w:pPr>
            <w:r>
              <w:t>Constant – “TRAILER”</w:t>
            </w:r>
          </w:p>
        </w:tc>
        <w:tc>
          <w:tcPr>
            <w:tcW w:w="4160" w:type="dxa"/>
            <w:tcBorders>
              <w:top w:val="single" w:sz="4" w:space="0" w:color="auto"/>
              <w:left w:val="single" w:sz="4" w:space="0" w:color="auto"/>
              <w:bottom w:val="single" w:sz="4" w:space="0" w:color="auto"/>
              <w:right w:val="single" w:sz="4" w:space="0" w:color="auto"/>
            </w:tcBorders>
            <w:hideMark/>
          </w:tcPr>
          <w:p w14:paraId="7501C284" w14:textId="77777777" w:rsidR="00280A1A" w:rsidRDefault="00280A1A">
            <w:pPr>
              <w:pStyle w:val="TableText0"/>
            </w:pPr>
            <w:r>
              <w:t>“TRAILER”</w:t>
            </w:r>
          </w:p>
        </w:tc>
      </w:tr>
      <w:tr w:rsidR="00280A1A" w14:paraId="7501C28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6" w14:textId="77777777" w:rsidR="00280A1A" w:rsidRDefault="00280A1A">
            <w:pPr>
              <w:pStyle w:val="TableText0"/>
            </w:pPr>
            <w:r>
              <w:t>File Generation Date</w:t>
            </w:r>
          </w:p>
        </w:tc>
        <w:tc>
          <w:tcPr>
            <w:tcW w:w="2952" w:type="dxa"/>
            <w:tcBorders>
              <w:top w:val="single" w:sz="4" w:space="0" w:color="auto"/>
              <w:left w:val="single" w:sz="4" w:space="0" w:color="auto"/>
              <w:bottom w:val="single" w:sz="4" w:space="0" w:color="auto"/>
              <w:right w:val="single" w:sz="4" w:space="0" w:color="auto"/>
            </w:tcBorders>
            <w:hideMark/>
          </w:tcPr>
          <w:p w14:paraId="7501C287" w14:textId="77777777" w:rsidR="00280A1A" w:rsidRDefault="00280A1A">
            <w:pPr>
              <w:pStyle w:val="TableText0"/>
            </w:pPr>
            <w:r>
              <w:t>YYYY/MM/DD</w:t>
            </w:r>
          </w:p>
        </w:tc>
        <w:tc>
          <w:tcPr>
            <w:tcW w:w="4160" w:type="dxa"/>
            <w:tcBorders>
              <w:top w:val="single" w:sz="4" w:space="0" w:color="auto"/>
              <w:left w:val="single" w:sz="4" w:space="0" w:color="auto"/>
              <w:bottom w:val="single" w:sz="4" w:space="0" w:color="auto"/>
              <w:right w:val="single" w:sz="4" w:space="0" w:color="auto"/>
            </w:tcBorders>
            <w:hideMark/>
          </w:tcPr>
          <w:p w14:paraId="7501C288" w14:textId="77777777" w:rsidR="00280A1A" w:rsidRDefault="00280A1A">
            <w:pPr>
              <w:pStyle w:val="TableText0"/>
            </w:pPr>
            <w:r>
              <w:t xml:space="preserve">System date that the report file was generated </w:t>
            </w:r>
          </w:p>
        </w:tc>
      </w:tr>
      <w:tr w:rsidR="00280A1A" w14:paraId="7501C28D"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A" w14:textId="77777777" w:rsidR="00280A1A" w:rsidRDefault="00280A1A">
            <w:pPr>
              <w:pStyle w:val="TableText0"/>
            </w:pPr>
            <w:r>
              <w:t>File Generation Time</w:t>
            </w:r>
          </w:p>
        </w:tc>
        <w:tc>
          <w:tcPr>
            <w:tcW w:w="2952" w:type="dxa"/>
            <w:tcBorders>
              <w:top w:val="single" w:sz="4" w:space="0" w:color="auto"/>
              <w:left w:val="single" w:sz="4" w:space="0" w:color="auto"/>
              <w:bottom w:val="single" w:sz="4" w:space="0" w:color="auto"/>
              <w:right w:val="single" w:sz="4" w:space="0" w:color="auto"/>
            </w:tcBorders>
            <w:hideMark/>
          </w:tcPr>
          <w:p w14:paraId="7501C28B" w14:textId="77777777" w:rsidR="00280A1A" w:rsidRDefault="00280A1A">
            <w:pPr>
              <w:pStyle w:val="TableText0"/>
            </w:pPr>
            <w:r>
              <w:t>HH.MM.SS</w:t>
            </w:r>
          </w:p>
        </w:tc>
        <w:tc>
          <w:tcPr>
            <w:tcW w:w="4160" w:type="dxa"/>
            <w:tcBorders>
              <w:top w:val="single" w:sz="4" w:space="0" w:color="auto"/>
              <w:left w:val="single" w:sz="4" w:space="0" w:color="auto"/>
              <w:bottom w:val="single" w:sz="4" w:space="0" w:color="auto"/>
              <w:right w:val="single" w:sz="4" w:space="0" w:color="auto"/>
            </w:tcBorders>
            <w:hideMark/>
          </w:tcPr>
          <w:p w14:paraId="7501C28C" w14:textId="77777777" w:rsidR="00280A1A" w:rsidRDefault="00280A1A">
            <w:pPr>
              <w:pStyle w:val="TableText0"/>
            </w:pPr>
            <w:r>
              <w:t>System time that the report file was generated</w:t>
            </w:r>
          </w:p>
        </w:tc>
      </w:tr>
      <w:tr w:rsidR="00280A1A" w14:paraId="7501C29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E" w14:textId="77777777" w:rsidR="00280A1A" w:rsidRDefault="00280A1A">
            <w:pPr>
              <w:pStyle w:val="TableText0"/>
            </w:pPr>
            <w:r>
              <w:t>Obsolete/Filler</w:t>
            </w:r>
          </w:p>
        </w:tc>
        <w:tc>
          <w:tcPr>
            <w:tcW w:w="2952" w:type="dxa"/>
            <w:tcBorders>
              <w:top w:val="single" w:sz="4" w:space="0" w:color="auto"/>
              <w:left w:val="single" w:sz="4" w:space="0" w:color="auto"/>
              <w:bottom w:val="single" w:sz="4" w:space="0" w:color="auto"/>
              <w:right w:val="single" w:sz="4" w:space="0" w:color="auto"/>
            </w:tcBorders>
            <w:hideMark/>
          </w:tcPr>
          <w:p w14:paraId="7501C28F" w14:textId="77777777" w:rsidR="00280A1A" w:rsidRDefault="00280A1A">
            <w:pPr>
              <w:pStyle w:val="TableText0"/>
            </w:pPr>
            <w:r>
              <w:t>CHAR(1)</w:t>
            </w:r>
          </w:p>
        </w:tc>
        <w:tc>
          <w:tcPr>
            <w:tcW w:w="4160" w:type="dxa"/>
            <w:tcBorders>
              <w:top w:val="single" w:sz="4" w:space="0" w:color="auto"/>
              <w:left w:val="single" w:sz="4" w:space="0" w:color="auto"/>
              <w:bottom w:val="single" w:sz="4" w:space="0" w:color="auto"/>
              <w:right w:val="single" w:sz="4" w:space="0" w:color="auto"/>
            </w:tcBorders>
            <w:hideMark/>
          </w:tcPr>
          <w:p w14:paraId="7501C290" w14:textId="77777777" w:rsidR="00280A1A" w:rsidRDefault="00280A1A">
            <w:pPr>
              <w:pStyle w:val="TableText0"/>
            </w:pPr>
            <w:r>
              <w:t xml:space="preserve">Do not use </w:t>
            </w:r>
          </w:p>
        </w:tc>
      </w:tr>
      <w:tr w:rsidR="00280A1A" w14:paraId="7501C29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92" w14:textId="77777777" w:rsidR="00280A1A" w:rsidRDefault="00280A1A">
            <w:pPr>
              <w:pStyle w:val="TableText0"/>
            </w:pPr>
            <w:r>
              <w:t>Customer Number</w:t>
            </w:r>
          </w:p>
        </w:tc>
        <w:tc>
          <w:tcPr>
            <w:tcW w:w="2952" w:type="dxa"/>
            <w:tcBorders>
              <w:top w:val="single" w:sz="4" w:space="0" w:color="auto"/>
              <w:left w:val="single" w:sz="4" w:space="0" w:color="auto"/>
              <w:bottom w:val="single" w:sz="4" w:space="0" w:color="auto"/>
              <w:right w:val="single" w:sz="4" w:space="0" w:color="auto"/>
            </w:tcBorders>
            <w:hideMark/>
          </w:tcPr>
          <w:p w14:paraId="7501C293" w14:textId="77777777" w:rsidR="00280A1A" w:rsidRDefault="00280A1A">
            <w:pPr>
              <w:pStyle w:val="TableText0"/>
            </w:pPr>
            <w:r>
              <w:t>NUM(13)</w:t>
            </w:r>
          </w:p>
        </w:tc>
        <w:tc>
          <w:tcPr>
            <w:tcW w:w="4160" w:type="dxa"/>
            <w:tcBorders>
              <w:top w:val="single" w:sz="4" w:space="0" w:color="auto"/>
              <w:left w:val="single" w:sz="4" w:space="0" w:color="auto"/>
              <w:bottom w:val="single" w:sz="4" w:space="0" w:color="auto"/>
              <w:right w:val="single" w:sz="4" w:space="0" w:color="auto"/>
            </w:tcBorders>
            <w:hideMark/>
          </w:tcPr>
          <w:p w14:paraId="7501C294" w14:textId="77777777" w:rsidR="00280A1A" w:rsidRDefault="00280A1A">
            <w:pPr>
              <w:pStyle w:val="TableText0"/>
            </w:pPr>
            <w:r>
              <w:t>Customer number that the report file was generated for</w:t>
            </w:r>
          </w:p>
        </w:tc>
      </w:tr>
      <w:tr w:rsidR="00280A1A" w14:paraId="7501C29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96" w14:textId="77777777" w:rsidR="00280A1A" w:rsidRDefault="00280A1A">
            <w:pPr>
              <w:pStyle w:val="TableText0"/>
            </w:pPr>
            <w:r>
              <w:t>Number of data records</w:t>
            </w:r>
          </w:p>
        </w:tc>
        <w:tc>
          <w:tcPr>
            <w:tcW w:w="2952" w:type="dxa"/>
            <w:tcBorders>
              <w:top w:val="single" w:sz="4" w:space="0" w:color="auto"/>
              <w:left w:val="single" w:sz="4" w:space="0" w:color="auto"/>
              <w:bottom w:val="single" w:sz="4" w:space="0" w:color="auto"/>
              <w:right w:val="single" w:sz="4" w:space="0" w:color="auto"/>
            </w:tcBorders>
            <w:hideMark/>
          </w:tcPr>
          <w:p w14:paraId="7501C297" w14:textId="77777777" w:rsidR="00280A1A" w:rsidRDefault="00280A1A">
            <w:pPr>
              <w:pStyle w:val="TableText0"/>
            </w:pPr>
            <w:r>
              <w:t>NUM(8), Space padded to the left</w:t>
            </w:r>
          </w:p>
        </w:tc>
        <w:tc>
          <w:tcPr>
            <w:tcW w:w="4160" w:type="dxa"/>
            <w:tcBorders>
              <w:top w:val="single" w:sz="4" w:space="0" w:color="auto"/>
              <w:left w:val="single" w:sz="4" w:space="0" w:color="auto"/>
              <w:bottom w:val="single" w:sz="4" w:space="0" w:color="auto"/>
              <w:right w:val="single" w:sz="4" w:space="0" w:color="auto"/>
            </w:tcBorders>
            <w:hideMark/>
          </w:tcPr>
          <w:p w14:paraId="7501C298" w14:textId="77777777" w:rsidR="00280A1A" w:rsidRDefault="00280A1A">
            <w:pPr>
              <w:pStyle w:val="TableText0"/>
            </w:pPr>
            <w:r>
              <w:t>Number of data records in the file. Does not include this header or trailer</w:t>
            </w:r>
          </w:p>
        </w:tc>
      </w:tr>
    </w:tbl>
    <w:p w14:paraId="7501C29A" w14:textId="77777777" w:rsidR="00280A1A" w:rsidRDefault="00280A1A" w:rsidP="00280A1A">
      <w:pPr>
        <w:rPr>
          <w:lang w:val="en-CA"/>
        </w:rPr>
      </w:pPr>
    </w:p>
    <w:p w14:paraId="7501C29C" w14:textId="77777777" w:rsidR="00280A1A" w:rsidRPr="000531DA" w:rsidRDefault="00280A1A" w:rsidP="000531DA">
      <w:pPr>
        <w:pStyle w:val="Heading3"/>
        <w:numPr>
          <w:ilvl w:val="2"/>
          <w:numId w:val="2"/>
        </w:numPr>
        <w:rPr>
          <w:lang w:val="en-CA"/>
        </w:rPr>
      </w:pPr>
      <w:bookmarkStart w:id="1454" w:name="_Toc415569014"/>
      <w:r w:rsidRPr="000531DA">
        <w:rPr>
          <w:lang w:val="en-CA"/>
        </w:rPr>
        <w:t>Batch reconciliation files processing</w:t>
      </w:r>
      <w:bookmarkEnd w:id="1454"/>
    </w:p>
    <w:p w14:paraId="7501C29D" w14:textId="77777777" w:rsidR="00280A1A" w:rsidRDefault="00280A1A" w:rsidP="00280A1A">
      <w:pPr>
        <w:rPr>
          <w:b/>
        </w:rPr>
      </w:pPr>
    </w:p>
    <w:p w14:paraId="7501C29E" w14:textId="77777777" w:rsidR="00280A1A" w:rsidRDefault="00280A1A" w:rsidP="00280A1A">
      <w:pPr>
        <w:rPr>
          <w:b/>
        </w:rPr>
      </w:pPr>
      <w:r>
        <w:rPr>
          <w:b/>
        </w:rPr>
        <w:t>Spring Integration</w:t>
      </w:r>
    </w:p>
    <w:p w14:paraId="7501C29F" w14:textId="77777777" w:rsidR="00280A1A" w:rsidRDefault="00280A1A" w:rsidP="00280A1A">
      <w:r>
        <w:rPr>
          <w:lang w:val="en-CA"/>
        </w:rPr>
        <w:t xml:space="preserve">When the Spring Integration portion of GPS </w:t>
      </w:r>
      <w:r>
        <w:t>finds a file under the reconciliation inbound folder, it:</w:t>
      </w:r>
    </w:p>
    <w:p w14:paraId="7501C2A0" w14:textId="77777777" w:rsidR="00280A1A" w:rsidRDefault="00280A1A" w:rsidP="00996F09">
      <w:pPr>
        <w:pStyle w:val="ListParagraph0"/>
        <w:numPr>
          <w:ilvl w:val="0"/>
          <w:numId w:val="50"/>
        </w:numPr>
      </w:pPr>
      <w:r>
        <w:t xml:space="preserve">Creates a job launch request corresponding to that file, </w:t>
      </w:r>
    </w:p>
    <w:p w14:paraId="7501C2A1" w14:textId="77777777" w:rsidR="00280A1A" w:rsidRDefault="00280A1A" w:rsidP="00996F09">
      <w:pPr>
        <w:pStyle w:val="ListParagraph0"/>
        <w:numPr>
          <w:ilvl w:val="0"/>
          <w:numId w:val="50"/>
        </w:numPr>
      </w:pPr>
      <w:r>
        <w:t xml:space="preserve">Sets the FileProcessingType to ‘RCON’ and </w:t>
      </w:r>
    </w:p>
    <w:p w14:paraId="7501C2A2" w14:textId="77777777" w:rsidR="00280A1A" w:rsidRDefault="00280A1A" w:rsidP="00996F09">
      <w:pPr>
        <w:pStyle w:val="ListParagraph0"/>
        <w:numPr>
          <w:ilvl w:val="0"/>
          <w:numId w:val="50"/>
        </w:numPr>
      </w:pPr>
      <w:r>
        <w:t xml:space="preserve">Calls the generic batch job GPSBatchEntryPoint. </w:t>
      </w:r>
    </w:p>
    <w:p w14:paraId="7501C2A3" w14:textId="77777777" w:rsidR="00280A1A" w:rsidRDefault="00280A1A" w:rsidP="00280A1A"/>
    <w:p w14:paraId="7501C2A4" w14:textId="77777777" w:rsidR="00280A1A" w:rsidRDefault="00280A1A" w:rsidP="00280A1A">
      <w:pPr>
        <w:rPr>
          <w:b/>
        </w:rPr>
      </w:pPr>
      <w:r>
        <w:rPr>
          <w:b/>
        </w:rPr>
        <w:t>Spring Batch</w:t>
      </w:r>
    </w:p>
    <w:p w14:paraId="7501C2A5" w14:textId="77777777" w:rsidR="00280A1A" w:rsidRDefault="00280A1A" w:rsidP="00280A1A">
      <w:r>
        <w:t>The GPSBatchEntryPoint job, when receiving a ‘RCON’ FileProcessingType, calls the reconciliation job and passes the file path to it.</w:t>
      </w:r>
    </w:p>
    <w:p w14:paraId="7501C2A6" w14:textId="77777777" w:rsidR="00280A1A" w:rsidRDefault="00280A1A" w:rsidP="00280A1A"/>
    <w:p w14:paraId="7501C2A7" w14:textId="77777777" w:rsidR="00280A1A" w:rsidRDefault="00280A1A" w:rsidP="00280A1A">
      <w:r>
        <w:t>The reconciliation job triggers the daily transaction job or the daily settled transactions job depending on the nature of the input file (this is determined based on the naming conventions)</w:t>
      </w:r>
    </w:p>
    <w:p w14:paraId="7501C2A8" w14:textId="77777777" w:rsidR="00280A1A" w:rsidRDefault="00280A1A" w:rsidP="00280A1A">
      <w:pPr>
        <w:jc w:val="center"/>
      </w:pPr>
    </w:p>
    <w:p w14:paraId="7501C2A9" w14:textId="77777777" w:rsidR="00280A1A" w:rsidRDefault="00280A1A" w:rsidP="00280A1A">
      <w:r>
        <w:t>Each reconciliation batch job performs the following tasks:</w:t>
      </w:r>
    </w:p>
    <w:p w14:paraId="7501C2AA" w14:textId="77777777" w:rsidR="00280A1A" w:rsidRDefault="00280A1A" w:rsidP="00996F09">
      <w:pPr>
        <w:pStyle w:val="ListParagraph0"/>
        <w:numPr>
          <w:ilvl w:val="0"/>
          <w:numId w:val="51"/>
        </w:numPr>
      </w:pPr>
      <w:r>
        <w:t>Validation</w:t>
      </w:r>
    </w:p>
    <w:p w14:paraId="7501C2AB" w14:textId="77777777" w:rsidR="00280A1A" w:rsidRDefault="00280A1A" w:rsidP="00996F09">
      <w:pPr>
        <w:pStyle w:val="ListParagraph0"/>
        <w:numPr>
          <w:ilvl w:val="0"/>
          <w:numId w:val="51"/>
        </w:numPr>
      </w:pPr>
      <w:r>
        <w:t>Enrichment</w:t>
      </w:r>
    </w:p>
    <w:p w14:paraId="7501C2AC" w14:textId="77777777" w:rsidR="00280A1A" w:rsidRDefault="00280A1A" w:rsidP="00996F09">
      <w:pPr>
        <w:pStyle w:val="ListParagraph0"/>
        <w:numPr>
          <w:ilvl w:val="0"/>
          <w:numId w:val="51"/>
        </w:numPr>
      </w:pPr>
      <w:r>
        <w:t>Transformation</w:t>
      </w:r>
    </w:p>
    <w:p w14:paraId="7501C2AD" w14:textId="77777777" w:rsidR="00280A1A" w:rsidRDefault="00280A1A" w:rsidP="00996F09">
      <w:pPr>
        <w:pStyle w:val="ListParagraph0"/>
        <w:numPr>
          <w:ilvl w:val="0"/>
          <w:numId w:val="51"/>
        </w:numPr>
      </w:pPr>
      <w:r>
        <w:t>Processing &amp; Audit / control</w:t>
      </w:r>
    </w:p>
    <w:p w14:paraId="7501C2AE" w14:textId="77777777" w:rsidR="00280A1A" w:rsidRDefault="00280A1A" w:rsidP="00280A1A">
      <w:pPr>
        <w:tabs>
          <w:tab w:val="left" w:pos="2506"/>
        </w:tabs>
      </w:pPr>
      <w:r>
        <w:tab/>
      </w:r>
    </w:p>
    <w:p w14:paraId="7501C2AF" w14:textId="77777777" w:rsidR="00280A1A" w:rsidRDefault="00280A1A" w:rsidP="00280A1A">
      <w:r>
        <w:t>For the reconciliation flow, GPS batch handles the Batch summary report generation and the alerting aspects the same way as for the other flows.</w:t>
      </w:r>
    </w:p>
    <w:p w14:paraId="7501C2B0" w14:textId="77777777" w:rsidR="00280A1A" w:rsidRDefault="00280A1A" w:rsidP="000531DA">
      <w:pPr>
        <w:pStyle w:val="Heading4"/>
        <w:numPr>
          <w:ilvl w:val="3"/>
          <w:numId w:val="2"/>
        </w:numPr>
        <w:rPr>
          <w:lang w:val="en-CA"/>
        </w:rPr>
      </w:pPr>
      <w:r>
        <w:t>Validation</w:t>
      </w:r>
    </w:p>
    <w:p w14:paraId="7501C2B2" w14:textId="77777777" w:rsidR="00280A1A" w:rsidRDefault="00280A1A" w:rsidP="00280A1A">
      <w:pPr>
        <w:rPr>
          <w:lang w:val="en-CA"/>
        </w:rPr>
      </w:pPr>
      <w:r>
        <w:rPr>
          <w:lang w:val="en-CA"/>
        </w:rPr>
        <w:t>If any validation fails, then GPS logs the appropriate error and Compuware sends an email to a pre-determined recipient.</w:t>
      </w:r>
    </w:p>
    <w:p w14:paraId="7501C2B3" w14:textId="77777777" w:rsidR="00280A1A" w:rsidRDefault="00280A1A" w:rsidP="00280A1A">
      <w:pPr>
        <w:rPr>
          <w:b/>
          <w:lang w:val="en-CA"/>
        </w:rPr>
      </w:pPr>
    </w:p>
    <w:p w14:paraId="7501C2B4" w14:textId="77777777" w:rsidR="00280A1A" w:rsidRDefault="00280A1A" w:rsidP="00280A1A">
      <w:pPr>
        <w:rPr>
          <w:b/>
          <w:lang w:val="en-CA"/>
        </w:rPr>
      </w:pPr>
      <w:r>
        <w:rPr>
          <w:b/>
          <w:lang w:val="en-CA"/>
        </w:rPr>
        <w:t>Filename validation:</w:t>
      </w:r>
    </w:p>
    <w:p w14:paraId="7501C2B5" w14:textId="77777777" w:rsidR="00280A1A" w:rsidRDefault="00280A1A" w:rsidP="00280A1A"/>
    <w:p w14:paraId="7501C2B6" w14:textId="5BF02358" w:rsidR="00280A1A" w:rsidRDefault="00280A1A" w:rsidP="00280A1A">
      <w:r>
        <w:t xml:space="preserve">If the file name does not match the file naming convention of one of the expected BSS reconciliation file, GPS logs </w:t>
      </w:r>
      <w:r w:rsidR="00FC34AA">
        <w:rPr>
          <w:lang w:val="en-CA"/>
        </w:rPr>
        <w:t>GPSB-0008</w:t>
      </w:r>
      <w:r>
        <w:t xml:space="preserve"> error and stops processing that file.</w:t>
      </w:r>
    </w:p>
    <w:p w14:paraId="7501C2B7" w14:textId="77777777" w:rsidR="00280A1A" w:rsidRDefault="00280A1A" w:rsidP="00280A1A"/>
    <w:p w14:paraId="7501C2B8" w14:textId="77777777" w:rsidR="00280A1A" w:rsidRDefault="00280A1A" w:rsidP="00280A1A">
      <w:r>
        <w:t>For the daily transaction files, GPS expect fund$In files which input file naming convention is:</w:t>
      </w:r>
    </w:p>
    <w:p w14:paraId="7501C2B9" w14:textId="77777777" w:rsidR="00280A1A" w:rsidRDefault="00280A1A" w:rsidP="00280A1A">
      <w:r>
        <w:t>bellca.fundsin.daily_transactions-YYYY-MM-DD.csv</w:t>
      </w:r>
    </w:p>
    <w:p w14:paraId="7501C2BA" w14:textId="77777777" w:rsidR="00280A1A" w:rsidRDefault="00280A1A" w:rsidP="00280A1A"/>
    <w:p w14:paraId="7501C2BB" w14:textId="77777777" w:rsidR="00280A1A" w:rsidRDefault="00280A1A" w:rsidP="00280A1A">
      <w:r>
        <w:t>For the daily settled transaction files, GPS can support several BSSs. The input file naming convention is:</w:t>
      </w:r>
    </w:p>
    <w:p w14:paraId="7501C2BC" w14:textId="77777777" w:rsidR="00280A1A" w:rsidRDefault="00280A1A" w:rsidP="00280A1A">
      <w:pPr>
        <w:rPr>
          <w:bCs/>
        </w:rPr>
      </w:pPr>
      <w:r>
        <w:rPr>
          <w:bCs/>
        </w:rPr>
        <w:t>C6000*.FL8CSV10.CSV. The variable part represents the merchantId. Based on the merchantId, GPS reads the associated properties in order to know the originator Id and the output file naming convention.</w:t>
      </w:r>
    </w:p>
    <w:p w14:paraId="7501C2BE" w14:textId="77777777" w:rsidR="00280A1A" w:rsidRDefault="00280A1A" w:rsidP="00280A1A">
      <w:pPr>
        <w:rPr>
          <w:bCs/>
          <w:i/>
        </w:rPr>
      </w:pPr>
      <w:r>
        <w:rPr>
          <w:bCs/>
          <w:i/>
        </w:rPr>
        <w:lastRenderedPageBreak/>
        <w:t>Example:</w:t>
      </w:r>
    </w:p>
    <w:p w14:paraId="7501C2BF" w14:textId="77777777" w:rsidR="00280A1A" w:rsidRPr="004C41CA" w:rsidRDefault="00280A1A" w:rsidP="00280A1A">
      <w:pPr>
        <w:rPr>
          <w:bCs/>
        </w:rPr>
      </w:pPr>
      <w:r w:rsidRPr="004C41CA">
        <w:rPr>
          <w:bCs/>
        </w:rPr>
        <w:t>For an input file named: C600055416.FL8CSV10.CSV, GPS extracts the following merchant Id: 055416</w:t>
      </w:r>
    </w:p>
    <w:p w14:paraId="7501C2C0" w14:textId="77777777" w:rsidR="00280A1A" w:rsidRPr="004C41CA" w:rsidRDefault="00280A1A" w:rsidP="00280A1A">
      <w:pPr>
        <w:rPr>
          <w:bCs/>
        </w:rPr>
      </w:pPr>
      <w:r w:rsidRPr="004C41CA">
        <w:rPr>
          <w:bCs/>
        </w:rPr>
        <w:t xml:space="preserve">In the properties file, GPS has a property to indicate the associated originator: </w:t>
      </w:r>
    </w:p>
    <w:p w14:paraId="7501C2C1" w14:textId="77777777" w:rsidR="00280A1A" w:rsidRPr="004C41CA" w:rsidRDefault="00280A1A" w:rsidP="00280A1A">
      <w:pPr>
        <w:rPr>
          <w:bCs/>
        </w:rPr>
      </w:pPr>
      <w:r w:rsidRPr="004C41CA">
        <w:rPr>
          <w:b/>
          <w:bCs/>
        </w:rPr>
        <w:t>daily.settled.orginator. 055416=virgin</w:t>
      </w:r>
    </w:p>
    <w:p w14:paraId="7501C2C2" w14:textId="77777777" w:rsidR="00280A1A" w:rsidRDefault="00280A1A" w:rsidP="00280A1A">
      <w:pPr>
        <w:rPr>
          <w:b/>
          <w:bCs/>
        </w:rPr>
      </w:pPr>
      <w:r w:rsidRPr="004C41CA">
        <w:rPr>
          <w:bCs/>
        </w:rPr>
        <w:t xml:space="preserve">It also has a property to indicate the output file name of that originator: </w:t>
      </w:r>
      <w:r w:rsidRPr="004C41CA">
        <w:rPr>
          <w:b/>
          <w:bCs/>
        </w:rPr>
        <w:t>batch.reconsettle.virgin.output.filename.prefix=bellca.virgin.daily_settled_transactions_</w:t>
      </w:r>
    </w:p>
    <w:p w14:paraId="7501C2C3" w14:textId="77777777" w:rsidR="00280A1A" w:rsidRDefault="00280A1A" w:rsidP="00280A1A"/>
    <w:p w14:paraId="7501C2C4" w14:textId="77777777" w:rsidR="00280A1A" w:rsidRDefault="00280A1A" w:rsidP="00280A1A">
      <w:pPr>
        <w:rPr>
          <w:lang w:val="en-CA"/>
        </w:rPr>
      </w:pPr>
    </w:p>
    <w:p w14:paraId="7501C2C5" w14:textId="77777777" w:rsidR="00280A1A" w:rsidRDefault="00280A1A" w:rsidP="00280A1A">
      <w:pPr>
        <w:rPr>
          <w:lang w:val="en-CA"/>
        </w:rPr>
      </w:pPr>
      <w:r>
        <w:rPr>
          <w:lang w:val="en-CA"/>
        </w:rPr>
        <w:t>Regular expressions for naming convention are configured in gpsBatch_config.properties</w:t>
      </w:r>
    </w:p>
    <w:p w14:paraId="7501C2C6" w14:textId="77777777" w:rsidR="00280A1A" w:rsidRDefault="00280A1A" w:rsidP="00280A1A">
      <w:pPr>
        <w:rPr>
          <w:lang w:val="en-CA"/>
        </w:rPr>
      </w:pPr>
    </w:p>
    <w:p w14:paraId="7501C2C7" w14:textId="77777777" w:rsidR="00280A1A" w:rsidRDefault="00280A1A" w:rsidP="00280A1A">
      <w:pPr>
        <w:rPr>
          <w:lang w:val="en-CA"/>
        </w:rPr>
      </w:pPr>
      <w:r>
        <w:rPr>
          <w:lang w:val="en-CA"/>
        </w:rPr>
        <w:t>Note: Process for alerting will be documented in the Production guide.</w:t>
      </w:r>
    </w:p>
    <w:p w14:paraId="7501C2CB" w14:textId="77777777" w:rsidR="00280A1A" w:rsidRDefault="00280A1A" w:rsidP="00280A1A"/>
    <w:p w14:paraId="7501C2CC" w14:textId="77777777" w:rsidR="00280A1A" w:rsidRDefault="00280A1A" w:rsidP="00280A1A">
      <w:pPr>
        <w:rPr>
          <w:b/>
          <w:lang w:val="en-CA"/>
        </w:rPr>
      </w:pPr>
      <w:r>
        <w:rPr>
          <w:b/>
          <w:lang w:val="en-CA"/>
        </w:rPr>
        <w:t>TX Level Validation:</w:t>
      </w:r>
    </w:p>
    <w:p w14:paraId="7501C2CD" w14:textId="77777777" w:rsidR="00280A1A" w:rsidRDefault="00280A1A" w:rsidP="00280A1A">
      <w:pPr>
        <w:rPr>
          <w:b/>
          <w:lang w:val="en-CA"/>
        </w:rPr>
      </w:pPr>
    </w:p>
    <w:p w14:paraId="7501C2CE" w14:textId="77777777" w:rsidR="00280A1A" w:rsidRDefault="00280A1A" w:rsidP="00280A1A">
      <w:pPr>
        <w:rPr>
          <w:lang w:val="en-CA"/>
        </w:rPr>
      </w:pPr>
      <w:r>
        <w:t xml:space="preserve">GPS validates that the file layout is correct. </w:t>
      </w:r>
      <w:r>
        <w:rPr>
          <w:lang w:val="en-CA"/>
        </w:rPr>
        <w:t>All reconciliation files come in CSV format. GPS validates that the number of commas is as per the specifications for the TX record.</w:t>
      </w:r>
    </w:p>
    <w:p w14:paraId="7501C2CF" w14:textId="77777777" w:rsidR="00280A1A" w:rsidRDefault="00280A1A" w:rsidP="00280A1A">
      <w:r>
        <w:t xml:space="preserve">Because GPS is just acting as a gateway, the parsing of the input file only focuses on the fields needed to do the enrichment and the transformation, which are: </w:t>
      </w:r>
    </w:p>
    <w:p w14:paraId="7501C2D0" w14:textId="77777777" w:rsidR="00280A1A" w:rsidRDefault="00280A1A" w:rsidP="00996F09">
      <w:pPr>
        <w:pStyle w:val="ListParagraph0"/>
        <w:numPr>
          <w:ilvl w:val="0"/>
          <w:numId w:val="52"/>
        </w:numPr>
      </w:pPr>
      <w:r>
        <w:t>The Invoice Number and the TransactionType in the case of Daily Settled transactions files (these fields are received between quotes in the input file)</w:t>
      </w:r>
    </w:p>
    <w:p w14:paraId="7501C2D1" w14:textId="77777777" w:rsidR="00280A1A" w:rsidRDefault="00280A1A" w:rsidP="00996F09">
      <w:pPr>
        <w:pStyle w:val="ListParagraph0"/>
        <w:numPr>
          <w:ilvl w:val="0"/>
          <w:numId w:val="52"/>
        </w:numPr>
      </w:pPr>
      <w:r>
        <w:t>The response code, the Order Id and the TransactionType in the case of Daily transactions files.</w:t>
      </w:r>
    </w:p>
    <w:p w14:paraId="7501C2D2" w14:textId="77777777" w:rsidR="00280A1A" w:rsidRDefault="00280A1A" w:rsidP="00280A1A">
      <w:r>
        <w:t>All the other fields are considered as Strings without validating their content.</w:t>
      </w:r>
    </w:p>
    <w:p w14:paraId="7501C2D3" w14:textId="77777777" w:rsidR="00280A1A" w:rsidRDefault="00280A1A" w:rsidP="00280A1A"/>
    <w:p w14:paraId="7501C2D4" w14:textId="77777777" w:rsidR="00280A1A" w:rsidRDefault="00280A1A" w:rsidP="00280A1A">
      <w:r>
        <w:t>In case the layout is not valid, GPS generates the following errors:</w:t>
      </w:r>
    </w:p>
    <w:p w14:paraId="7501C2D5" w14:textId="77777777" w:rsidR="00280A1A" w:rsidRDefault="00280A1A" w:rsidP="00280A1A"/>
    <w:p w14:paraId="7501C2D6" w14:textId="77777777" w:rsidR="00280A1A" w:rsidRDefault="00280A1A" w:rsidP="00996F09">
      <w:pPr>
        <w:pStyle w:val="ListParagraph0"/>
        <w:numPr>
          <w:ilvl w:val="0"/>
          <w:numId w:val="53"/>
        </w:numPr>
      </w:pPr>
      <w:r>
        <w:t xml:space="preserve">GPSB-0550 in the case of an Invalid daily transaction file structure </w:t>
      </w:r>
    </w:p>
    <w:p w14:paraId="7501C2D7" w14:textId="77777777" w:rsidR="00280A1A" w:rsidRDefault="00280A1A" w:rsidP="00996F09">
      <w:pPr>
        <w:pStyle w:val="ListParagraph0"/>
        <w:numPr>
          <w:ilvl w:val="0"/>
          <w:numId w:val="53"/>
        </w:numPr>
        <w:rPr>
          <w:lang w:val="en-CA"/>
        </w:rPr>
      </w:pPr>
      <w:r>
        <w:t>GPSB-0551 in the case of an Invalid daily settled transaction file structure</w:t>
      </w:r>
    </w:p>
    <w:p w14:paraId="7501C2D8" w14:textId="77777777" w:rsidR="00280A1A" w:rsidRDefault="00280A1A" w:rsidP="00280A1A">
      <w:pPr>
        <w:rPr>
          <w:lang w:val="en-CA"/>
        </w:rPr>
      </w:pPr>
    </w:p>
    <w:p w14:paraId="7501C2D9" w14:textId="77777777" w:rsidR="00280A1A" w:rsidRDefault="00280A1A" w:rsidP="00280A1A">
      <w:pPr>
        <w:rPr>
          <w:b/>
          <w:lang w:val="en-CA"/>
        </w:rPr>
      </w:pPr>
      <w:r>
        <w:rPr>
          <w:b/>
          <w:lang w:val="en-CA"/>
        </w:rPr>
        <w:t>Trailer level Validation</w:t>
      </w:r>
    </w:p>
    <w:p w14:paraId="7501C2DB" w14:textId="21271148" w:rsidR="00280A1A" w:rsidRDefault="00280A1A" w:rsidP="00280A1A">
      <w:r>
        <w:t xml:space="preserve">In the case of the Daily SettledTransactions files, GPS validates that the total number of records contained in the file corresponds to what is indicated in the trailer. If any error occurs, GPS stops processing the file and logs </w:t>
      </w:r>
      <w:r w:rsidR="00B555BA">
        <w:t>GPSB-0530</w:t>
      </w:r>
    </w:p>
    <w:p w14:paraId="7501C2DC" w14:textId="77777777" w:rsidR="00280A1A" w:rsidRPr="000531DA" w:rsidRDefault="00280A1A" w:rsidP="000531DA">
      <w:pPr>
        <w:pStyle w:val="Heading4"/>
        <w:numPr>
          <w:ilvl w:val="3"/>
          <w:numId w:val="2"/>
        </w:numPr>
        <w:rPr>
          <w:lang w:val="en-CA"/>
        </w:rPr>
      </w:pPr>
      <w:r w:rsidRPr="000531DA">
        <w:rPr>
          <w:lang w:val="en-CA"/>
        </w:rPr>
        <w:t>Enrichment</w:t>
      </w:r>
    </w:p>
    <w:p w14:paraId="7501C2DE" w14:textId="77777777" w:rsidR="00280A1A" w:rsidRDefault="00280A1A" w:rsidP="00280A1A">
      <w:pPr>
        <w:rPr>
          <w:lang w:val="en-CA"/>
        </w:rPr>
      </w:pPr>
      <w:r>
        <w:rPr>
          <w:lang w:val="en-CA"/>
        </w:rPr>
        <w:t xml:space="preserve">BPMN diagram for reconciliation file processing is given below.//To be updated </w:t>
      </w:r>
    </w:p>
    <w:p w14:paraId="7501C2DF" w14:textId="77777777" w:rsidR="00280A1A" w:rsidRDefault="00280A1A" w:rsidP="00280A1A">
      <w:pPr>
        <w:rPr>
          <w:lang w:val="en-CA"/>
        </w:rPr>
      </w:pPr>
    </w:p>
    <w:p w14:paraId="7501C2E5" w14:textId="662416DF" w:rsidR="00280A1A" w:rsidRDefault="00DC5097" w:rsidP="00280A1A">
      <w:pPr>
        <w:rPr>
          <w:b/>
          <w:lang w:val="en-CA"/>
        </w:rPr>
      </w:pPr>
      <w:r>
        <w:object w:dxaOrig="21362" w:dyaOrig="8620" w14:anchorId="7501E37F">
          <v:shape id="_x0000_i1060" type="#_x0000_t75" style="width:524.25pt;height:208.5pt" o:ole="">
            <v:imagedata r:id="rId97" o:title=""/>
          </v:shape>
          <o:OLEObject Type="Embed" ProgID="Visio.Drawing.11" ShapeID="_x0000_i1060" DrawAspect="Content" ObjectID="_1489316682" r:id="rId98"/>
        </w:object>
      </w:r>
      <w:r w:rsidR="00280A1A">
        <w:rPr>
          <w:b/>
          <w:lang w:val="en-CA"/>
        </w:rPr>
        <w:t>Header Record Generation:</w:t>
      </w:r>
    </w:p>
    <w:p w14:paraId="7501C2E6" w14:textId="77777777" w:rsidR="00280A1A" w:rsidRDefault="00280A1A" w:rsidP="00280A1A">
      <w:pPr>
        <w:rPr>
          <w:lang w:val="en-CA"/>
        </w:rPr>
      </w:pPr>
    </w:p>
    <w:p w14:paraId="7501C2E7" w14:textId="77777777" w:rsidR="00280A1A" w:rsidRDefault="00280A1A" w:rsidP="00280A1A">
      <w:pPr>
        <w:rPr>
          <w:lang w:val="en-CA"/>
        </w:rPr>
      </w:pPr>
      <w:r>
        <w:rPr>
          <w:lang w:val="en-CA"/>
        </w:rPr>
        <w:t>GPS adds a header record at the beginning of each output file it produces. The header record has the following layout:</w:t>
      </w:r>
    </w:p>
    <w:p w14:paraId="7501C2E8" w14:textId="77777777" w:rsidR="00280A1A" w:rsidRDefault="00280A1A" w:rsidP="00280A1A">
      <w:pPr>
        <w:rPr>
          <w:lang w:val="en-CA"/>
        </w:rPr>
      </w:pP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8"/>
        <w:gridCol w:w="991"/>
        <w:gridCol w:w="991"/>
        <w:gridCol w:w="581"/>
        <w:gridCol w:w="3399"/>
      </w:tblGrid>
      <w:tr w:rsidR="00280A1A" w14:paraId="7501C2EE"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2E9" w14:textId="77777777" w:rsidR="00280A1A" w:rsidRDefault="00280A1A">
            <w:pPr>
              <w:pStyle w:val="TableHeading"/>
              <w:jc w:val="left"/>
              <w:rPr>
                <w:bCs/>
              </w:rPr>
            </w:pPr>
            <w:r>
              <w:rPr>
                <w:bCs/>
              </w:rPr>
              <w:t>Field Name</w:t>
            </w:r>
          </w:p>
        </w:tc>
        <w:tc>
          <w:tcPr>
            <w:tcW w:w="992" w:type="dxa"/>
            <w:tcBorders>
              <w:top w:val="single" w:sz="4" w:space="0" w:color="auto"/>
              <w:left w:val="single" w:sz="4" w:space="0" w:color="auto"/>
              <w:bottom w:val="single" w:sz="4" w:space="0" w:color="auto"/>
              <w:right w:val="single" w:sz="4" w:space="0" w:color="auto"/>
            </w:tcBorders>
            <w:shd w:val="clear" w:color="auto" w:fill="CCCCCC"/>
            <w:hideMark/>
          </w:tcPr>
          <w:p w14:paraId="7501C2EA" w14:textId="77777777" w:rsidR="00280A1A" w:rsidRDefault="00280A1A">
            <w:pPr>
              <w:pStyle w:val="TableHeading"/>
              <w:jc w:val="left"/>
              <w:rPr>
                <w:bCs/>
              </w:rPr>
            </w:pPr>
            <w:r>
              <w:rPr>
                <w:bCs/>
              </w:rPr>
              <w:t>Type</w:t>
            </w:r>
          </w:p>
        </w:tc>
        <w:tc>
          <w:tcPr>
            <w:tcW w:w="992" w:type="dxa"/>
            <w:tcBorders>
              <w:top w:val="single" w:sz="4" w:space="0" w:color="auto"/>
              <w:left w:val="single" w:sz="4" w:space="0" w:color="auto"/>
              <w:bottom w:val="single" w:sz="4" w:space="0" w:color="auto"/>
              <w:right w:val="single" w:sz="4" w:space="0" w:color="auto"/>
            </w:tcBorders>
            <w:shd w:val="clear" w:color="auto" w:fill="CCCCCC"/>
            <w:hideMark/>
          </w:tcPr>
          <w:p w14:paraId="7501C2EB"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2EC" w14:textId="77777777" w:rsidR="00280A1A" w:rsidRDefault="00280A1A">
            <w:pPr>
              <w:pStyle w:val="TableHeading"/>
              <w:jc w:val="left"/>
              <w:rPr>
                <w:bCs/>
              </w:rPr>
            </w:pPr>
            <w:r>
              <w:rPr>
                <w:bCs/>
              </w:rPr>
              <w:t>Mult</w:t>
            </w:r>
          </w:p>
        </w:tc>
        <w:tc>
          <w:tcPr>
            <w:tcW w:w="3402" w:type="dxa"/>
            <w:tcBorders>
              <w:top w:val="single" w:sz="4" w:space="0" w:color="auto"/>
              <w:left w:val="single" w:sz="4" w:space="0" w:color="auto"/>
              <w:bottom w:val="single" w:sz="4" w:space="0" w:color="auto"/>
              <w:right w:val="single" w:sz="4" w:space="0" w:color="auto"/>
            </w:tcBorders>
            <w:shd w:val="clear" w:color="auto" w:fill="CCCCCC"/>
            <w:hideMark/>
          </w:tcPr>
          <w:p w14:paraId="7501C2ED" w14:textId="77777777" w:rsidR="00280A1A" w:rsidRDefault="00280A1A">
            <w:pPr>
              <w:pStyle w:val="TableHeading"/>
              <w:jc w:val="left"/>
              <w:rPr>
                <w:bCs/>
              </w:rPr>
            </w:pPr>
            <w:r>
              <w:rPr>
                <w:bCs/>
              </w:rPr>
              <w:t>Description</w:t>
            </w:r>
          </w:p>
        </w:tc>
      </w:tr>
      <w:tr w:rsidR="00280A1A" w14:paraId="7501C2F5"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2EF" w14:textId="77777777" w:rsidR="00280A1A" w:rsidRDefault="00280A1A">
            <w:pPr>
              <w:pStyle w:val="TableText0"/>
              <w:jc w:val="both"/>
              <w:rPr>
                <w:szCs w:val="16"/>
              </w:rPr>
            </w:pPr>
            <w:r>
              <w:rPr>
                <w:szCs w:val="16"/>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0" w14:textId="77777777" w:rsidR="00280A1A" w:rsidRDefault="00280A1A">
            <w:pPr>
              <w:pStyle w:val="TableText0"/>
              <w:jc w:val="both"/>
              <w:rPr>
                <w:szCs w:val="16"/>
              </w:rPr>
            </w:pPr>
            <w:r>
              <w:rPr>
                <w:szCs w:val="16"/>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1"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F2" w14:textId="77777777" w:rsidR="00280A1A" w:rsidRDefault="00280A1A">
            <w:pPr>
              <w:pStyle w:val="TableText0"/>
              <w:jc w:val="both"/>
              <w:rPr>
                <w:szCs w:val="16"/>
              </w:rPr>
            </w:pPr>
            <w:r>
              <w:t>[1..1]</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7501C2F3" w14:textId="77777777" w:rsidR="00280A1A" w:rsidRDefault="00280A1A">
            <w:pPr>
              <w:rPr>
                <w:rFonts w:ascii="Arial" w:hAnsi="Arial"/>
                <w:sz w:val="16"/>
              </w:rPr>
            </w:pPr>
            <w:r>
              <w:rPr>
                <w:rFonts w:ascii="Arial" w:hAnsi="Arial"/>
                <w:sz w:val="16"/>
              </w:rPr>
              <w:t>GPS processing date</w:t>
            </w:r>
          </w:p>
          <w:p w14:paraId="7501C2F4" w14:textId="77777777" w:rsidR="00280A1A" w:rsidRDefault="00280A1A">
            <w:pPr>
              <w:pStyle w:val="TableText0"/>
              <w:jc w:val="both"/>
              <w:rPr>
                <w:szCs w:val="16"/>
              </w:rPr>
            </w:pPr>
            <w:r>
              <w:t>Format is YYYMMDD</w:t>
            </w:r>
          </w:p>
        </w:tc>
      </w:tr>
      <w:tr w:rsidR="00280A1A" w14:paraId="7501C2FB"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2F6" w14:textId="77777777" w:rsidR="00280A1A" w:rsidRDefault="00280A1A">
            <w:pPr>
              <w:pStyle w:val="TableText0"/>
              <w:jc w:val="both"/>
              <w:rPr>
                <w:szCs w:val="16"/>
              </w:rPr>
            </w:pPr>
            <w:r>
              <w:rPr>
                <w:szCs w:val="16"/>
              </w:rPr>
              <w:t>Sequence Number</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7" w14:textId="77777777" w:rsidR="00280A1A" w:rsidRDefault="00280A1A">
            <w:pPr>
              <w:pStyle w:val="TableText0"/>
              <w:jc w:val="both"/>
              <w:rPr>
                <w:szCs w:val="16"/>
              </w:rPr>
            </w:pPr>
            <w:r>
              <w:rPr>
                <w:szCs w:val="16"/>
              </w:rPr>
              <w:t>Numeric</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8" w14:textId="77777777" w:rsidR="00280A1A" w:rsidRDefault="00280A1A">
            <w:pPr>
              <w:pStyle w:val="TableText0"/>
              <w:jc w:val="both"/>
              <w:rPr>
                <w:szCs w:val="16"/>
              </w:rPr>
            </w:pPr>
            <w:r>
              <w:rPr>
                <w:szCs w:val="16"/>
              </w:rP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F9" w14:textId="77777777" w:rsidR="00280A1A" w:rsidRDefault="00280A1A">
            <w:pPr>
              <w:pStyle w:val="TableText0"/>
              <w:jc w:val="both"/>
              <w:rPr>
                <w:szCs w:val="16"/>
              </w:rPr>
            </w:pPr>
            <w:r>
              <w:t>[1..1]</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7501C2FA" w14:textId="77777777" w:rsidR="00280A1A" w:rsidRDefault="00280A1A">
            <w:pPr>
              <w:pStyle w:val="TableText0"/>
              <w:jc w:val="both"/>
              <w:rPr>
                <w:rFonts w:cs="Arial"/>
                <w:szCs w:val="16"/>
              </w:rPr>
            </w:pPr>
            <w:r>
              <w:rPr>
                <w:szCs w:val="16"/>
              </w:rPr>
              <w:t>The sequence number is a 4 digit numeric that starts at 1 with the first file and increments with each file by one until reaching 9999 and then rolls over to 1 again.</w:t>
            </w:r>
          </w:p>
        </w:tc>
      </w:tr>
    </w:tbl>
    <w:p w14:paraId="7501C2FC" w14:textId="77777777" w:rsidR="00280A1A" w:rsidRDefault="00280A1A" w:rsidP="00280A1A">
      <w:pPr>
        <w:rPr>
          <w:lang w:val="en-CA"/>
        </w:rPr>
      </w:pPr>
    </w:p>
    <w:p w14:paraId="7501C2FD" w14:textId="77777777" w:rsidR="00280A1A" w:rsidRDefault="00280A1A" w:rsidP="00280A1A">
      <w:pPr>
        <w:rPr>
          <w:lang w:val="en-CA"/>
        </w:rPr>
      </w:pPr>
      <w:r>
        <w:rPr>
          <w:lang w:val="en-CA"/>
        </w:rPr>
        <w:t xml:space="preserve">To fetch the sequence number, the following query is executed: </w:t>
      </w:r>
    </w:p>
    <w:tbl>
      <w:tblPr>
        <w:tblStyle w:val="TableGrid"/>
        <w:tblW w:w="0" w:type="auto"/>
        <w:tblLook w:val="04A0" w:firstRow="1" w:lastRow="0" w:firstColumn="1" w:lastColumn="0" w:noHBand="0" w:noVBand="1"/>
      </w:tblPr>
      <w:tblGrid>
        <w:gridCol w:w="9576"/>
      </w:tblGrid>
      <w:tr w:rsidR="00280A1A" w14:paraId="7501C2FF" w14:textId="77777777" w:rsidTr="00280A1A">
        <w:tc>
          <w:tcPr>
            <w:tcW w:w="9576" w:type="dxa"/>
            <w:tcBorders>
              <w:top w:val="single" w:sz="4" w:space="0" w:color="auto"/>
              <w:left w:val="single" w:sz="4" w:space="0" w:color="auto"/>
              <w:bottom w:val="single" w:sz="4" w:space="0" w:color="auto"/>
              <w:right w:val="single" w:sz="4" w:space="0" w:color="auto"/>
            </w:tcBorders>
            <w:hideMark/>
          </w:tcPr>
          <w:p w14:paraId="7501C2FE" w14:textId="122277F1" w:rsidR="00280A1A" w:rsidRDefault="00280A1A">
            <w:pPr>
              <w:rPr>
                <w:lang w:val="en-CA"/>
              </w:rPr>
            </w:pPr>
            <w:r>
              <w:rPr>
                <w:lang w:val="en-CA"/>
              </w:rPr>
              <w:t>SELECT SEQUENCE_NUMBER FROM FILE_PMT_SEQUENCE_NUMBER WHERE BSS_SOURCE_ID = ?</w:t>
            </w:r>
            <w:r w:rsidR="00B555BA">
              <w:rPr>
                <w:lang w:val="en-CA"/>
              </w:rPr>
              <w:t xml:space="preserve"> and FILE_TYPE = ?</w:t>
            </w:r>
          </w:p>
        </w:tc>
      </w:tr>
    </w:tbl>
    <w:p w14:paraId="7501C300" w14:textId="77777777" w:rsidR="00280A1A" w:rsidRDefault="00280A1A" w:rsidP="00280A1A">
      <w:pPr>
        <w:rPr>
          <w:lang w:val="en-CA"/>
        </w:rPr>
      </w:pPr>
    </w:p>
    <w:p w14:paraId="4F601BB0" w14:textId="007F8F1A" w:rsidR="00B555BA" w:rsidRDefault="00B555BA" w:rsidP="00280A1A">
      <w:pPr>
        <w:rPr>
          <w:lang w:val="en-CA"/>
        </w:rPr>
      </w:pPr>
      <w:r>
        <w:rPr>
          <w:lang w:val="en-CA"/>
        </w:rPr>
        <w:t xml:space="preserve">FILE_TYPE for </w:t>
      </w:r>
      <w:r w:rsidR="00AC40B2">
        <w:rPr>
          <w:lang w:val="en-CA"/>
        </w:rPr>
        <w:t>Virgin</w:t>
      </w:r>
      <w:r>
        <w:rPr>
          <w:lang w:val="en-CA"/>
        </w:rPr>
        <w:t xml:space="preserve"> = “</w:t>
      </w:r>
      <w:r w:rsidR="00AC40B2">
        <w:rPr>
          <w:lang w:val="en-CA"/>
        </w:rPr>
        <w:t>settled</w:t>
      </w:r>
      <w:r>
        <w:rPr>
          <w:lang w:val="en-CA"/>
        </w:rPr>
        <w:t xml:space="preserve">” </w:t>
      </w:r>
      <w:r w:rsidR="00AC40B2">
        <w:rPr>
          <w:lang w:val="en-CA"/>
        </w:rPr>
        <w:t>and</w:t>
      </w:r>
      <w:r>
        <w:rPr>
          <w:lang w:val="en-CA"/>
        </w:rPr>
        <w:t xml:space="preserve"> for fundin</w:t>
      </w:r>
      <w:r w:rsidR="004F21EC">
        <w:rPr>
          <w:lang w:val="en-CA"/>
        </w:rPr>
        <w:t xml:space="preserve"> = “daily”</w:t>
      </w:r>
    </w:p>
    <w:p w14:paraId="3149EC33" w14:textId="77777777" w:rsidR="004F21EC" w:rsidRDefault="004F21EC" w:rsidP="00280A1A">
      <w:pPr>
        <w:rPr>
          <w:b/>
          <w:lang w:val="en-CA"/>
        </w:rPr>
      </w:pPr>
    </w:p>
    <w:p w14:paraId="7BF71BDE" w14:textId="2AA6B5B5" w:rsidR="004F21EC" w:rsidRPr="004F21EC" w:rsidRDefault="004F21EC" w:rsidP="00280A1A">
      <w:pPr>
        <w:rPr>
          <w:lang w:val="en-CA"/>
        </w:rPr>
      </w:pPr>
      <w:r w:rsidRPr="004F21EC">
        <w:rPr>
          <w:lang w:val="en-CA"/>
        </w:rPr>
        <w:t xml:space="preserve">Note that the sequence number is incremented once the audit and control is </w:t>
      </w:r>
      <w:r w:rsidR="00AC40B2" w:rsidRPr="004F21EC">
        <w:rPr>
          <w:lang w:val="en-CA"/>
        </w:rPr>
        <w:t>successful</w:t>
      </w:r>
    </w:p>
    <w:p w14:paraId="118E6492" w14:textId="77777777" w:rsidR="00D46D23" w:rsidRDefault="00D46D23" w:rsidP="00280A1A">
      <w:pPr>
        <w:rPr>
          <w:b/>
          <w:lang w:val="en-CA"/>
        </w:rPr>
      </w:pPr>
    </w:p>
    <w:p w14:paraId="7501C301" w14:textId="77777777" w:rsidR="00280A1A" w:rsidRDefault="00280A1A" w:rsidP="00280A1A">
      <w:pPr>
        <w:rPr>
          <w:b/>
          <w:lang w:val="en-CA"/>
        </w:rPr>
      </w:pPr>
      <w:r>
        <w:rPr>
          <w:b/>
          <w:lang w:val="en-CA"/>
        </w:rPr>
        <w:t>Tx Record Enrichment:</w:t>
      </w:r>
    </w:p>
    <w:p w14:paraId="7501C303" w14:textId="77777777" w:rsidR="00280A1A" w:rsidRDefault="00280A1A" w:rsidP="00280A1A">
      <w:pPr>
        <w:rPr>
          <w:lang w:val="en-CA"/>
        </w:rPr>
      </w:pPr>
      <w:r>
        <w:rPr>
          <w:lang w:val="en-CA"/>
        </w:rPr>
        <w:t>GPS extracts the original transaction (BSS_TX_ID) from GPS DB and adds it at the end of the record. If no BSS_TX_ID is found for the transaction, GPS just adds an empty value (a comma at the end of the record).</w:t>
      </w:r>
    </w:p>
    <w:p w14:paraId="7501C305" w14:textId="77777777" w:rsidR="00280A1A" w:rsidRDefault="00280A1A" w:rsidP="00280A1A">
      <w:pPr>
        <w:rPr>
          <w:lang w:val="en-CA"/>
        </w:rPr>
      </w:pPr>
      <w:r>
        <w:rPr>
          <w:lang w:val="en-CA"/>
        </w:rPr>
        <w:t>In order to fetch the BSS_TX_ID, GPS executes the following query:</w:t>
      </w:r>
    </w:p>
    <w:tbl>
      <w:tblPr>
        <w:tblStyle w:val="TableGrid"/>
        <w:tblW w:w="0" w:type="auto"/>
        <w:tblLook w:val="04A0" w:firstRow="1" w:lastRow="0" w:firstColumn="1" w:lastColumn="0" w:noHBand="0" w:noVBand="1"/>
      </w:tblPr>
      <w:tblGrid>
        <w:gridCol w:w="9576"/>
      </w:tblGrid>
      <w:tr w:rsidR="00280A1A" w14:paraId="7501C308" w14:textId="77777777" w:rsidTr="00280A1A">
        <w:tc>
          <w:tcPr>
            <w:tcW w:w="9576" w:type="dxa"/>
            <w:tcBorders>
              <w:top w:val="single" w:sz="4" w:space="0" w:color="auto"/>
              <w:left w:val="single" w:sz="4" w:space="0" w:color="auto"/>
              <w:bottom w:val="single" w:sz="4" w:space="0" w:color="auto"/>
              <w:right w:val="single" w:sz="4" w:space="0" w:color="auto"/>
            </w:tcBorders>
            <w:hideMark/>
          </w:tcPr>
          <w:p w14:paraId="7501C307" w14:textId="77777777" w:rsidR="00280A1A" w:rsidRDefault="00280A1A">
            <w:pPr>
              <w:rPr>
                <w:lang w:val="en-CA"/>
              </w:rPr>
            </w:pPr>
            <w:r>
              <w:rPr>
                <w:lang w:val="en-CA"/>
              </w:rPr>
              <w:t>SELECT BSS_TX_ID from TX_INFO WHERE GPS_TRN =? AND TX_TYPE =?</w:t>
            </w:r>
          </w:p>
        </w:tc>
      </w:tr>
    </w:tbl>
    <w:p w14:paraId="7501C309" w14:textId="77777777" w:rsidR="00280A1A" w:rsidRDefault="00280A1A" w:rsidP="00280A1A">
      <w:pPr>
        <w:rPr>
          <w:lang w:val="en-CA"/>
        </w:rPr>
      </w:pPr>
    </w:p>
    <w:p w14:paraId="7501C30A" w14:textId="77777777" w:rsidR="00280A1A" w:rsidRDefault="00280A1A" w:rsidP="00280A1A">
      <w:pPr>
        <w:rPr>
          <w:lang w:val="en-CA"/>
        </w:rPr>
      </w:pPr>
      <w:r>
        <w:rPr>
          <w:lang w:val="en-CA"/>
        </w:rPr>
        <w:t>The GPS_TRN is extracted from the Order Id field (last 10 digits) in the case of a Daily Transactions files and from the Invoice number field in a case of a Daily Settled Transactions files.</w:t>
      </w:r>
    </w:p>
    <w:p w14:paraId="7501C30B" w14:textId="77777777" w:rsidR="00280A1A" w:rsidRDefault="00280A1A" w:rsidP="00280A1A">
      <w:pPr>
        <w:rPr>
          <w:lang w:val="en-CA"/>
        </w:rPr>
      </w:pPr>
    </w:p>
    <w:p w14:paraId="7501C30C" w14:textId="77777777" w:rsidR="00280A1A" w:rsidRDefault="00280A1A" w:rsidP="00280A1A">
      <w:pPr>
        <w:rPr>
          <w:lang w:val="en-CA"/>
        </w:rPr>
      </w:pPr>
      <w:r>
        <w:rPr>
          <w:lang w:val="en-CA"/>
        </w:rPr>
        <w:t>The transaction Type is present in both reconciliation file layouts. It has to be mapped to the transaction types used in GPS DB before executing the query.</w:t>
      </w:r>
    </w:p>
    <w:p w14:paraId="7501C30D" w14:textId="77777777" w:rsidR="00280A1A" w:rsidRDefault="00280A1A" w:rsidP="00280A1A">
      <w:pPr>
        <w:rPr>
          <w:lang w:val="en-CA"/>
        </w:rPr>
      </w:pPr>
      <w:r>
        <w:rPr>
          <w:lang w:val="en-CA"/>
        </w:rPr>
        <w:t>The mapping of the transaction type field is described in the following table:</w:t>
      </w:r>
    </w:p>
    <w:p w14:paraId="7501C311" w14:textId="77777777" w:rsidR="00280A1A" w:rsidRDefault="00280A1A" w:rsidP="00280A1A">
      <w:pPr>
        <w:rPr>
          <w:lang w:val="en-CA"/>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411"/>
        <w:gridCol w:w="6240"/>
      </w:tblGrid>
      <w:tr w:rsidR="00280A1A" w14:paraId="7501C315" w14:textId="77777777" w:rsidTr="00280A1A">
        <w:trPr>
          <w:cantSplit/>
          <w:tblHeader/>
        </w:trPr>
        <w:tc>
          <w:tcPr>
            <w:tcW w:w="709" w:type="dxa"/>
            <w:tcBorders>
              <w:top w:val="single" w:sz="12" w:space="0" w:color="auto"/>
              <w:left w:val="single" w:sz="12" w:space="0" w:color="auto"/>
              <w:bottom w:val="single" w:sz="12" w:space="0" w:color="auto"/>
              <w:right w:val="single" w:sz="12" w:space="0" w:color="auto"/>
            </w:tcBorders>
            <w:shd w:val="clear" w:color="auto" w:fill="CCCCCC"/>
            <w:vAlign w:val="center"/>
            <w:hideMark/>
          </w:tcPr>
          <w:p w14:paraId="7501C312" w14:textId="77777777" w:rsidR="00280A1A" w:rsidRDefault="00280A1A">
            <w:pPr>
              <w:pStyle w:val="TableHeading"/>
              <w:rPr>
                <w:bCs/>
              </w:rPr>
            </w:pPr>
            <w:r>
              <w:rPr>
                <w:bCs/>
              </w:rPr>
              <w:t>Flow</w:t>
            </w:r>
          </w:p>
        </w:tc>
        <w:tc>
          <w:tcPr>
            <w:tcW w:w="2410" w:type="dxa"/>
            <w:tcBorders>
              <w:top w:val="single" w:sz="12" w:space="0" w:color="auto"/>
              <w:left w:val="single" w:sz="12" w:space="0" w:color="auto"/>
              <w:bottom w:val="single" w:sz="12" w:space="0" w:color="auto"/>
              <w:right w:val="single" w:sz="12" w:space="0" w:color="auto"/>
            </w:tcBorders>
            <w:shd w:val="clear" w:color="auto" w:fill="CCCCCC"/>
            <w:hideMark/>
          </w:tcPr>
          <w:p w14:paraId="7501C313" w14:textId="77777777" w:rsidR="00280A1A" w:rsidRDefault="00280A1A">
            <w:pPr>
              <w:pStyle w:val="TableHeading"/>
              <w:jc w:val="left"/>
              <w:rPr>
                <w:bCs/>
              </w:rPr>
            </w:pPr>
            <w:r>
              <w:rPr>
                <w:lang w:val="en-CA"/>
              </w:rPr>
              <w:t>Input TX_TYPE</w:t>
            </w:r>
          </w:p>
        </w:tc>
        <w:tc>
          <w:tcPr>
            <w:tcW w:w="6237" w:type="dxa"/>
            <w:tcBorders>
              <w:top w:val="single" w:sz="12" w:space="0" w:color="auto"/>
              <w:left w:val="single" w:sz="12" w:space="0" w:color="auto"/>
              <w:bottom w:val="single" w:sz="12" w:space="0" w:color="auto"/>
              <w:right w:val="single" w:sz="12" w:space="0" w:color="auto"/>
            </w:tcBorders>
            <w:shd w:val="clear" w:color="auto" w:fill="CCCCCC"/>
            <w:hideMark/>
          </w:tcPr>
          <w:p w14:paraId="7501C314" w14:textId="77777777" w:rsidR="00280A1A" w:rsidRDefault="00280A1A">
            <w:pPr>
              <w:pStyle w:val="TableHeading"/>
              <w:jc w:val="left"/>
              <w:rPr>
                <w:bCs/>
              </w:rPr>
            </w:pPr>
            <w:r>
              <w:rPr>
                <w:lang w:val="en-CA"/>
              </w:rPr>
              <w:t>Possible Mappings</w:t>
            </w:r>
          </w:p>
        </w:tc>
      </w:tr>
      <w:tr w:rsidR="00280A1A" w14:paraId="7501C319" w14:textId="77777777" w:rsidTr="00280A1A">
        <w:trPr>
          <w:cantSplit/>
        </w:trPr>
        <w:tc>
          <w:tcPr>
            <w:tcW w:w="709" w:type="dxa"/>
            <w:vMerge w:val="restart"/>
            <w:tcBorders>
              <w:top w:val="single" w:sz="12" w:space="0" w:color="auto"/>
              <w:left w:val="single" w:sz="12" w:space="0" w:color="auto"/>
              <w:bottom w:val="single" w:sz="12" w:space="0" w:color="auto"/>
              <w:right w:val="single" w:sz="12" w:space="0" w:color="auto"/>
            </w:tcBorders>
            <w:shd w:val="clear" w:color="auto" w:fill="FFFFFF"/>
            <w:vAlign w:val="center"/>
            <w:hideMark/>
          </w:tcPr>
          <w:p w14:paraId="7501C316" w14:textId="77777777" w:rsidR="00280A1A" w:rsidRDefault="00280A1A">
            <w:pPr>
              <w:pStyle w:val="TableText0"/>
              <w:jc w:val="center"/>
              <w:rPr>
                <w:szCs w:val="16"/>
              </w:rPr>
            </w:pPr>
            <w:r>
              <w:rPr>
                <w:lang w:val="en-CA"/>
              </w:rPr>
              <w:t>1</w:t>
            </w:r>
          </w:p>
        </w:tc>
        <w:tc>
          <w:tcPr>
            <w:tcW w:w="2410" w:type="dxa"/>
            <w:tcBorders>
              <w:top w:val="single" w:sz="12" w:space="0" w:color="auto"/>
              <w:left w:val="single" w:sz="12" w:space="0" w:color="auto"/>
              <w:bottom w:val="single" w:sz="4" w:space="0" w:color="auto"/>
              <w:right w:val="single" w:sz="12" w:space="0" w:color="auto"/>
            </w:tcBorders>
            <w:shd w:val="clear" w:color="auto" w:fill="FFFFFF"/>
            <w:hideMark/>
          </w:tcPr>
          <w:p w14:paraId="7501C317" w14:textId="77777777" w:rsidR="00280A1A" w:rsidRDefault="00280A1A">
            <w:pPr>
              <w:pStyle w:val="TableText0"/>
              <w:jc w:val="both"/>
              <w:rPr>
                <w:szCs w:val="16"/>
              </w:rPr>
            </w:pPr>
            <w:r>
              <w:rPr>
                <w:lang w:val="en-CA"/>
              </w:rPr>
              <w:t>Preauth</w:t>
            </w:r>
          </w:p>
        </w:tc>
        <w:tc>
          <w:tcPr>
            <w:tcW w:w="6237" w:type="dxa"/>
            <w:tcBorders>
              <w:top w:val="single" w:sz="12" w:space="0" w:color="auto"/>
              <w:left w:val="single" w:sz="12" w:space="0" w:color="auto"/>
              <w:bottom w:val="single" w:sz="4" w:space="0" w:color="auto"/>
              <w:right w:val="single" w:sz="12" w:space="0" w:color="auto"/>
            </w:tcBorders>
            <w:shd w:val="clear" w:color="auto" w:fill="FFFFFF"/>
            <w:hideMark/>
          </w:tcPr>
          <w:p w14:paraId="7501C318" w14:textId="77777777" w:rsidR="00280A1A" w:rsidRDefault="00280A1A">
            <w:pPr>
              <w:pStyle w:val="TableText0"/>
              <w:jc w:val="both"/>
              <w:rPr>
                <w:szCs w:val="16"/>
              </w:rPr>
            </w:pPr>
            <w:r>
              <w:rPr>
                <w:lang w:val="en-CA"/>
              </w:rPr>
              <w:t>PAUT</w:t>
            </w:r>
          </w:p>
        </w:tc>
      </w:tr>
      <w:tr w:rsidR="00280A1A" w14:paraId="7501C31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1A"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1B" w14:textId="77777777" w:rsidR="00280A1A" w:rsidRDefault="00280A1A">
            <w:pPr>
              <w:pStyle w:val="TableText0"/>
              <w:jc w:val="both"/>
              <w:rPr>
                <w:szCs w:val="16"/>
              </w:rPr>
            </w:pPr>
            <w:r>
              <w:rPr>
                <w:lang w:val="en-CA"/>
              </w:rPr>
              <w:t>Purchase</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1C" w14:textId="77777777" w:rsidR="00280A1A" w:rsidRDefault="00280A1A">
            <w:pPr>
              <w:pStyle w:val="TableText0"/>
              <w:jc w:val="both"/>
              <w:rPr>
                <w:szCs w:val="16"/>
              </w:rPr>
            </w:pPr>
            <w:r>
              <w:rPr>
                <w:lang w:val="en-CA"/>
              </w:rPr>
              <w:t>PURC, INTERIM-PURC</w:t>
            </w:r>
          </w:p>
        </w:tc>
      </w:tr>
      <w:tr w:rsidR="00280A1A" w14:paraId="7501C32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1E"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1F" w14:textId="77777777" w:rsidR="00280A1A" w:rsidRDefault="00280A1A">
            <w:pPr>
              <w:pStyle w:val="TableText0"/>
              <w:jc w:val="both"/>
              <w:rPr>
                <w:lang w:val="en-CA"/>
              </w:rPr>
            </w:pPr>
            <w:r>
              <w:rPr>
                <w:lang w:val="en-CA"/>
              </w:rPr>
              <w:t>Capture</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20" w14:textId="77777777" w:rsidR="00280A1A" w:rsidRDefault="00280A1A">
            <w:pPr>
              <w:pStyle w:val="TableText0"/>
              <w:jc w:val="both"/>
              <w:rPr>
                <w:lang w:val="en-CA"/>
              </w:rPr>
            </w:pPr>
            <w:r>
              <w:rPr>
                <w:lang w:val="en-CA"/>
              </w:rPr>
              <w:t>COMP, FPST</w:t>
            </w:r>
          </w:p>
        </w:tc>
      </w:tr>
      <w:tr w:rsidR="00280A1A" w14:paraId="7501C32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2"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23" w14:textId="77777777" w:rsidR="00280A1A" w:rsidRDefault="00280A1A">
            <w:pPr>
              <w:pStyle w:val="TableText0"/>
              <w:jc w:val="both"/>
              <w:rPr>
                <w:lang w:val="en-CA"/>
              </w:rPr>
            </w:pPr>
            <w:r>
              <w:rPr>
                <w:lang w:val="en-CA"/>
              </w:rPr>
              <w:t>Void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24" w14:textId="77777777" w:rsidR="00280A1A" w:rsidRDefault="00280A1A">
            <w:pPr>
              <w:pStyle w:val="TableText0"/>
              <w:jc w:val="both"/>
              <w:rPr>
                <w:lang w:val="en-CA"/>
              </w:rPr>
            </w:pPr>
            <w:r>
              <w:rPr>
                <w:lang w:val="en-CA"/>
              </w:rPr>
              <w:t>VOID</w:t>
            </w:r>
          </w:p>
        </w:tc>
      </w:tr>
      <w:tr w:rsidR="00280A1A" w14:paraId="7501C32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6"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12" w:space="0" w:color="auto"/>
              <w:right w:val="single" w:sz="12" w:space="0" w:color="auto"/>
            </w:tcBorders>
            <w:shd w:val="clear" w:color="auto" w:fill="FFFFFF"/>
            <w:hideMark/>
          </w:tcPr>
          <w:p w14:paraId="7501C327" w14:textId="77777777" w:rsidR="00280A1A" w:rsidRDefault="00280A1A">
            <w:pPr>
              <w:pStyle w:val="TableText0"/>
              <w:jc w:val="both"/>
              <w:rPr>
                <w:lang w:val="en-CA"/>
              </w:rPr>
            </w:pPr>
            <w:r>
              <w:rPr>
                <w:lang w:val="en-CA"/>
              </w:rPr>
              <w:t>Refund</w:t>
            </w:r>
          </w:p>
        </w:tc>
        <w:tc>
          <w:tcPr>
            <w:tcW w:w="6237" w:type="dxa"/>
            <w:tcBorders>
              <w:top w:val="single" w:sz="4" w:space="0" w:color="auto"/>
              <w:left w:val="single" w:sz="12" w:space="0" w:color="auto"/>
              <w:bottom w:val="single" w:sz="12" w:space="0" w:color="auto"/>
              <w:right w:val="single" w:sz="12" w:space="0" w:color="auto"/>
            </w:tcBorders>
            <w:shd w:val="clear" w:color="auto" w:fill="FFFFFF"/>
            <w:hideMark/>
          </w:tcPr>
          <w:p w14:paraId="7501C328" w14:textId="77777777" w:rsidR="00280A1A" w:rsidRDefault="00280A1A">
            <w:pPr>
              <w:pStyle w:val="TableText0"/>
              <w:jc w:val="both"/>
              <w:rPr>
                <w:lang w:val="en-CA"/>
              </w:rPr>
            </w:pPr>
            <w:r>
              <w:rPr>
                <w:lang w:val="en-CA"/>
              </w:rPr>
              <w:t>RFND, INDR, INTERIM-INDR</w:t>
            </w:r>
          </w:p>
        </w:tc>
      </w:tr>
      <w:tr w:rsidR="00280A1A" w14:paraId="7501C32D" w14:textId="77777777" w:rsidTr="00280A1A">
        <w:trPr>
          <w:cantSplit/>
        </w:trPr>
        <w:tc>
          <w:tcPr>
            <w:tcW w:w="709" w:type="dxa"/>
            <w:vMerge w:val="restart"/>
            <w:tcBorders>
              <w:top w:val="single" w:sz="12" w:space="0" w:color="auto"/>
              <w:left w:val="single" w:sz="12" w:space="0" w:color="auto"/>
              <w:bottom w:val="single" w:sz="12" w:space="0" w:color="auto"/>
              <w:right w:val="single" w:sz="12" w:space="0" w:color="auto"/>
            </w:tcBorders>
            <w:shd w:val="clear" w:color="auto" w:fill="FFFFFF"/>
            <w:vAlign w:val="center"/>
            <w:hideMark/>
          </w:tcPr>
          <w:p w14:paraId="7501C32A" w14:textId="77777777" w:rsidR="00280A1A" w:rsidRDefault="00280A1A">
            <w:pPr>
              <w:pStyle w:val="TableText0"/>
              <w:jc w:val="center"/>
            </w:pPr>
            <w:r>
              <w:rPr>
                <w:lang w:val="en-CA"/>
              </w:rPr>
              <w:t>2</w:t>
            </w:r>
          </w:p>
        </w:tc>
        <w:tc>
          <w:tcPr>
            <w:tcW w:w="2410" w:type="dxa"/>
            <w:tcBorders>
              <w:top w:val="single" w:sz="12" w:space="0" w:color="auto"/>
              <w:left w:val="single" w:sz="12" w:space="0" w:color="auto"/>
              <w:bottom w:val="single" w:sz="4" w:space="0" w:color="auto"/>
              <w:right w:val="single" w:sz="12" w:space="0" w:color="auto"/>
            </w:tcBorders>
            <w:shd w:val="clear" w:color="auto" w:fill="FFFFFF"/>
            <w:hideMark/>
          </w:tcPr>
          <w:p w14:paraId="7501C32B" w14:textId="77777777" w:rsidR="00280A1A" w:rsidRDefault="00280A1A">
            <w:pPr>
              <w:pStyle w:val="TableText0"/>
              <w:jc w:val="both"/>
              <w:rPr>
                <w:lang w:val="en-CA"/>
              </w:rPr>
            </w:pPr>
            <w:r>
              <w:rPr>
                <w:lang w:val="en-CA"/>
              </w:rPr>
              <w:t>1: Purchase</w:t>
            </w:r>
          </w:p>
        </w:tc>
        <w:tc>
          <w:tcPr>
            <w:tcW w:w="6237" w:type="dxa"/>
            <w:tcBorders>
              <w:top w:val="single" w:sz="12" w:space="0" w:color="auto"/>
              <w:left w:val="single" w:sz="12" w:space="0" w:color="auto"/>
              <w:bottom w:val="single" w:sz="4" w:space="0" w:color="auto"/>
              <w:right w:val="single" w:sz="12" w:space="0" w:color="auto"/>
            </w:tcBorders>
            <w:shd w:val="clear" w:color="auto" w:fill="FFFFFF"/>
            <w:hideMark/>
          </w:tcPr>
          <w:p w14:paraId="7501C32C" w14:textId="77777777" w:rsidR="00280A1A" w:rsidRDefault="00280A1A">
            <w:pPr>
              <w:pStyle w:val="TableText0"/>
              <w:jc w:val="both"/>
              <w:rPr>
                <w:lang w:val="en-CA"/>
              </w:rPr>
            </w:pPr>
            <w:r>
              <w:rPr>
                <w:lang w:val="en-CA"/>
              </w:rPr>
              <w:t>PURC, COMP, INTERIM-PURC, FPST</w:t>
            </w:r>
          </w:p>
        </w:tc>
      </w:tr>
      <w:tr w:rsidR="00280A1A" w14:paraId="7501C33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E"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2F" w14:textId="77777777" w:rsidR="00280A1A" w:rsidRDefault="00280A1A">
            <w:pPr>
              <w:pStyle w:val="TableText0"/>
              <w:jc w:val="both"/>
              <w:rPr>
                <w:lang w:val="en-CA"/>
              </w:rPr>
            </w:pPr>
            <w:r>
              <w:rPr>
                <w:lang w:val="en-CA"/>
              </w:rPr>
              <w:t>3: Pre-Authorization</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0" w14:textId="77777777" w:rsidR="00280A1A" w:rsidRDefault="00280A1A">
            <w:pPr>
              <w:pStyle w:val="TableText0"/>
              <w:jc w:val="both"/>
              <w:rPr>
                <w:lang w:val="en-CA"/>
              </w:rPr>
            </w:pPr>
            <w:r>
              <w:rPr>
                <w:lang w:val="en-CA"/>
              </w:rPr>
              <w:t>PAUT</w:t>
            </w:r>
          </w:p>
        </w:tc>
      </w:tr>
      <w:tr w:rsidR="00280A1A" w14:paraId="7501C33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2"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3" w14:textId="77777777" w:rsidR="00280A1A" w:rsidRDefault="00280A1A">
            <w:pPr>
              <w:pStyle w:val="TableText0"/>
              <w:jc w:val="both"/>
              <w:rPr>
                <w:lang w:val="en-CA"/>
              </w:rPr>
            </w:pPr>
            <w:r>
              <w:rPr>
                <w:lang w:val="en-CA"/>
              </w:rPr>
              <w:t>4: Refund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4" w14:textId="77777777" w:rsidR="00280A1A" w:rsidRDefault="00280A1A">
            <w:pPr>
              <w:pStyle w:val="TableText0"/>
              <w:jc w:val="both"/>
              <w:rPr>
                <w:lang w:val="en-CA"/>
              </w:rPr>
            </w:pPr>
            <w:r>
              <w:rPr>
                <w:lang w:val="en-CA"/>
              </w:rPr>
              <w:t>RFND, INDR, INTERIM-INDR</w:t>
            </w:r>
          </w:p>
        </w:tc>
      </w:tr>
      <w:tr w:rsidR="00280A1A" w14:paraId="7501C33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6"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7" w14:textId="77777777" w:rsidR="00280A1A" w:rsidRDefault="00280A1A">
            <w:pPr>
              <w:pStyle w:val="TableText0"/>
              <w:jc w:val="both"/>
              <w:rPr>
                <w:lang w:val="en-CA"/>
              </w:rPr>
            </w:pPr>
            <w:r>
              <w:rPr>
                <w:lang w:val="en-CA"/>
              </w:rPr>
              <w:t>5: Void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8" w14:textId="77777777" w:rsidR="00280A1A" w:rsidRDefault="00280A1A">
            <w:pPr>
              <w:pStyle w:val="TableText0"/>
              <w:jc w:val="both"/>
              <w:rPr>
                <w:lang w:val="en-CA"/>
              </w:rPr>
            </w:pPr>
            <w:r>
              <w:rPr>
                <w:lang w:val="en-CA"/>
              </w:rPr>
              <w:t>VOID</w:t>
            </w:r>
          </w:p>
        </w:tc>
      </w:tr>
      <w:tr w:rsidR="00280A1A" w14:paraId="7501C33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A"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B" w14:textId="77777777" w:rsidR="00280A1A" w:rsidRDefault="00280A1A">
            <w:pPr>
              <w:pStyle w:val="TableText0"/>
              <w:jc w:val="both"/>
              <w:rPr>
                <w:lang w:val="en-CA"/>
              </w:rPr>
            </w:pPr>
            <w:r>
              <w:rPr>
                <w:lang w:val="en-CA"/>
              </w:rPr>
              <w:t>6: Rrefund Correction</w:t>
            </w:r>
          </w:p>
        </w:tc>
        <w:tc>
          <w:tcPr>
            <w:tcW w:w="6237" w:type="dxa"/>
            <w:vMerge w:val="restart"/>
            <w:tcBorders>
              <w:top w:val="single" w:sz="4" w:space="0" w:color="auto"/>
              <w:left w:val="single" w:sz="12" w:space="0" w:color="auto"/>
              <w:bottom w:val="single" w:sz="12" w:space="0" w:color="auto"/>
              <w:right w:val="single" w:sz="12" w:space="0" w:color="auto"/>
            </w:tcBorders>
            <w:shd w:val="clear" w:color="auto" w:fill="FFFFFF"/>
            <w:vAlign w:val="center"/>
            <w:hideMark/>
          </w:tcPr>
          <w:p w14:paraId="7501C33C" w14:textId="77777777" w:rsidR="00280A1A" w:rsidRDefault="00280A1A">
            <w:pPr>
              <w:pStyle w:val="TableText0"/>
              <w:jc w:val="center"/>
              <w:rPr>
                <w:lang w:val="en-CA"/>
              </w:rPr>
            </w:pPr>
            <w:r>
              <w:rPr>
                <w:lang w:val="en-CA"/>
              </w:rPr>
              <w:t>N.A</w:t>
            </w:r>
          </w:p>
        </w:tc>
      </w:tr>
      <w:tr w:rsidR="00280A1A" w14:paraId="7501C34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E"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F" w14:textId="77777777" w:rsidR="00280A1A" w:rsidRDefault="00280A1A">
            <w:pPr>
              <w:pStyle w:val="TableText0"/>
              <w:jc w:val="both"/>
              <w:rPr>
                <w:lang w:val="en-CA"/>
              </w:rPr>
            </w:pPr>
            <w:r>
              <w:rPr>
                <w:lang w:val="en-CA"/>
              </w:rPr>
              <w:t>7: Purchase Correction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0" w14:textId="77777777" w:rsidR="00280A1A" w:rsidRDefault="00280A1A">
            <w:pPr>
              <w:widowControl/>
              <w:spacing w:line="240" w:lineRule="auto"/>
              <w:rPr>
                <w:rFonts w:ascii="Arial" w:hAnsi="Arial"/>
                <w:sz w:val="16"/>
                <w:lang w:val="en-CA"/>
              </w:rPr>
            </w:pPr>
          </w:p>
        </w:tc>
      </w:tr>
      <w:tr w:rsidR="00280A1A" w14:paraId="7501C34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2"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43" w14:textId="77777777" w:rsidR="00280A1A" w:rsidRDefault="00280A1A">
            <w:pPr>
              <w:pStyle w:val="TableText0"/>
              <w:jc w:val="both"/>
              <w:rPr>
                <w:lang w:val="en-CA"/>
              </w:rPr>
            </w:pPr>
            <w:r>
              <w:rPr>
                <w:lang w:val="en-CA"/>
              </w:rPr>
              <w:t>8: Payment</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4" w14:textId="77777777" w:rsidR="00280A1A" w:rsidRDefault="00280A1A">
            <w:pPr>
              <w:widowControl/>
              <w:spacing w:line="240" w:lineRule="auto"/>
              <w:rPr>
                <w:rFonts w:ascii="Arial" w:hAnsi="Arial"/>
                <w:sz w:val="16"/>
                <w:lang w:val="en-CA"/>
              </w:rPr>
            </w:pPr>
          </w:p>
        </w:tc>
      </w:tr>
      <w:tr w:rsidR="00280A1A" w14:paraId="7501C34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6"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47" w14:textId="77777777" w:rsidR="00280A1A" w:rsidRDefault="00280A1A">
            <w:pPr>
              <w:pStyle w:val="TableText0"/>
              <w:jc w:val="both"/>
              <w:rPr>
                <w:lang w:val="en-CA"/>
              </w:rPr>
            </w:pPr>
            <w:r>
              <w:rPr>
                <w:lang w:val="en-CA"/>
              </w:rPr>
              <w:t>9: Payment Correction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8" w14:textId="77777777" w:rsidR="00280A1A" w:rsidRDefault="00280A1A">
            <w:pPr>
              <w:widowControl/>
              <w:spacing w:line="240" w:lineRule="auto"/>
              <w:rPr>
                <w:rFonts w:ascii="Arial" w:hAnsi="Arial"/>
                <w:sz w:val="16"/>
                <w:lang w:val="en-CA"/>
              </w:rPr>
            </w:pPr>
          </w:p>
        </w:tc>
      </w:tr>
      <w:tr w:rsidR="00280A1A" w14:paraId="7501C34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A"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12" w:space="0" w:color="auto"/>
              <w:right w:val="single" w:sz="12" w:space="0" w:color="auto"/>
            </w:tcBorders>
            <w:shd w:val="clear" w:color="auto" w:fill="FFFFFF"/>
            <w:hideMark/>
          </w:tcPr>
          <w:p w14:paraId="7501C34B" w14:textId="77777777" w:rsidR="00280A1A" w:rsidRDefault="00280A1A">
            <w:pPr>
              <w:pStyle w:val="TableText0"/>
              <w:jc w:val="both"/>
              <w:rPr>
                <w:lang w:val="en-CA"/>
              </w:rPr>
            </w:pPr>
            <w:r>
              <w:rPr>
                <w:lang w:val="en-CA"/>
              </w:rPr>
              <w:t>10: Authorization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C" w14:textId="77777777" w:rsidR="00280A1A" w:rsidRDefault="00280A1A">
            <w:pPr>
              <w:widowControl/>
              <w:spacing w:line="240" w:lineRule="auto"/>
              <w:rPr>
                <w:rFonts w:ascii="Arial" w:hAnsi="Arial"/>
                <w:sz w:val="16"/>
                <w:lang w:val="en-CA"/>
              </w:rPr>
            </w:pPr>
          </w:p>
        </w:tc>
      </w:tr>
    </w:tbl>
    <w:p w14:paraId="7501C34E" w14:textId="77777777" w:rsidR="00280A1A" w:rsidRDefault="00280A1A" w:rsidP="00280A1A">
      <w:pPr>
        <w:rPr>
          <w:lang w:val="en-CA"/>
        </w:rPr>
      </w:pPr>
    </w:p>
    <w:p w14:paraId="7501C34F" w14:textId="4919771E" w:rsidR="00280A1A" w:rsidRDefault="00280A1A" w:rsidP="00280A1A">
      <w:pPr>
        <w:rPr>
          <w:lang w:val="en-CA"/>
        </w:rPr>
      </w:pPr>
      <w:r>
        <w:rPr>
          <w:lang w:val="en-CA"/>
        </w:rPr>
        <w:lastRenderedPageBreak/>
        <w:t xml:space="preserve">While processing a transaction, GPS considers the possible mapping values of the transaction type one after the other. If one mapping gives a match in GPS database (i.e. a BSS_TX_ID is found), the processing of the transaction ends and the mapped value is inserted in the output file. If none of the possible mapping values gives a match, GPS keeps the original transaction type in the </w:t>
      </w:r>
      <w:r w:rsidR="00AC40B2">
        <w:rPr>
          <w:lang w:val="en-CA"/>
        </w:rPr>
        <w:t>output</w:t>
      </w:r>
      <w:r>
        <w:rPr>
          <w:lang w:val="en-CA"/>
        </w:rPr>
        <w:t xml:space="preserve"> file and appends an empty BSS_TX_ID.</w:t>
      </w:r>
    </w:p>
    <w:p w14:paraId="7501C350" w14:textId="77777777" w:rsidR="00280A1A" w:rsidRDefault="00280A1A" w:rsidP="00280A1A">
      <w:pPr>
        <w:rPr>
          <w:lang w:val="en-CA"/>
        </w:rPr>
      </w:pPr>
    </w:p>
    <w:p w14:paraId="7501C352" w14:textId="77777777" w:rsidR="00280A1A" w:rsidRDefault="00280A1A" w:rsidP="00280A1A">
      <w:pPr>
        <w:rPr>
          <w:b/>
          <w:lang w:val="en-CA"/>
        </w:rPr>
      </w:pPr>
      <w:r>
        <w:rPr>
          <w:b/>
          <w:lang w:val="en-CA"/>
        </w:rPr>
        <w:t>Trailer Record Generation:</w:t>
      </w:r>
    </w:p>
    <w:p w14:paraId="7501C353" w14:textId="77777777" w:rsidR="00280A1A" w:rsidRDefault="00280A1A" w:rsidP="00280A1A">
      <w:pPr>
        <w:rPr>
          <w:lang w:val="en-CA"/>
        </w:rPr>
      </w:pPr>
      <w:r>
        <w:rPr>
          <w:lang w:val="en-CA"/>
        </w:rPr>
        <w:t>GPS adds a trailer record at the end of each output file it produces. The trailer record has the following layout:</w:t>
      </w:r>
    </w:p>
    <w:p w14:paraId="7501C354" w14:textId="77777777" w:rsidR="00280A1A" w:rsidRDefault="00280A1A" w:rsidP="00280A1A">
      <w:pPr>
        <w:rPr>
          <w:lang w:val="en-CA"/>
        </w:rPr>
      </w:pPr>
    </w:p>
    <w:tbl>
      <w:tblPr>
        <w:tblW w:w="92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9"/>
        <w:gridCol w:w="1275"/>
        <w:gridCol w:w="978"/>
        <w:gridCol w:w="581"/>
        <w:gridCol w:w="3967"/>
      </w:tblGrid>
      <w:tr w:rsidR="00280A1A" w14:paraId="7501C35A"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355"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356"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357"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358" w14:textId="77777777" w:rsidR="00280A1A" w:rsidRDefault="00280A1A">
            <w:pPr>
              <w:pStyle w:val="TableHeading"/>
              <w:jc w:val="left"/>
              <w:rPr>
                <w:bCs/>
              </w:rPr>
            </w:pPr>
            <w:r>
              <w:rPr>
                <w:bCs/>
              </w:rPr>
              <w:t>Mult</w:t>
            </w:r>
          </w:p>
        </w:tc>
        <w:tc>
          <w:tcPr>
            <w:tcW w:w="3969" w:type="dxa"/>
            <w:tcBorders>
              <w:top w:val="single" w:sz="4" w:space="0" w:color="auto"/>
              <w:left w:val="single" w:sz="4" w:space="0" w:color="auto"/>
              <w:bottom w:val="single" w:sz="4" w:space="0" w:color="auto"/>
              <w:right w:val="single" w:sz="4" w:space="0" w:color="auto"/>
            </w:tcBorders>
            <w:shd w:val="clear" w:color="auto" w:fill="CCCCCC"/>
            <w:hideMark/>
          </w:tcPr>
          <w:p w14:paraId="7501C359" w14:textId="77777777" w:rsidR="00280A1A" w:rsidRDefault="00280A1A">
            <w:pPr>
              <w:pStyle w:val="TableHeading"/>
              <w:jc w:val="left"/>
              <w:rPr>
                <w:bCs/>
              </w:rPr>
            </w:pPr>
            <w:r>
              <w:rPr>
                <w:bCs/>
              </w:rPr>
              <w:t>Description</w:t>
            </w:r>
          </w:p>
        </w:tc>
      </w:tr>
      <w:tr w:rsidR="00280A1A" w14:paraId="7501C360"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35B" w14:textId="77777777" w:rsidR="00280A1A" w:rsidRDefault="00280A1A">
            <w:pPr>
              <w:pStyle w:val="TableText0"/>
              <w:jc w:val="both"/>
              <w:rPr>
                <w:szCs w:val="16"/>
              </w:rPr>
            </w:pPr>
            <w:r>
              <w:t>File Count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35C"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35D"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35E" w14:textId="77777777" w:rsidR="00280A1A" w:rsidRDefault="00280A1A">
            <w:pPr>
              <w:pStyle w:val="TableText0"/>
              <w:jc w:val="both"/>
              <w:rPr>
                <w:szCs w:val="16"/>
              </w:rPr>
            </w:pPr>
            <w:r>
              <w:t>[1..1]</w:t>
            </w:r>
          </w:p>
        </w:tc>
        <w:tc>
          <w:tcPr>
            <w:tcW w:w="3969" w:type="dxa"/>
            <w:tcBorders>
              <w:top w:val="single" w:sz="4" w:space="0" w:color="auto"/>
              <w:left w:val="single" w:sz="4" w:space="0" w:color="auto"/>
              <w:bottom w:val="single" w:sz="4" w:space="0" w:color="auto"/>
              <w:right w:val="single" w:sz="4" w:space="0" w:color="auto"/>
            </w:tcBorders>
            <w:shd w:val="clear" w:color="auto" w:fill="FFFFFF"/>
            <w:hideMark/>
          </w:tcPr>
          <w:p w14:paraId="7501C35F" w14:textId="77777777" w:rsidR="00280A1A" w:rsidRDefault="00280A1A">
            <w:pPr>
              <w:pStyle w:val="TableText0"/>
              <w:jc w:val="both"/>
              <w:rPr>
                <w:rFonts w:cs="Arial"/>
                <w:szCs w:val="16"/>
              </w:rPr>
            </w:pPr>
            <w:r>
              <w:rPr>
                <w:szCs w:val="16"/>
              </w:rPr>
              <w:t xml:space="preserve">Total number of transactions contained in </w:t>
            </w:r>
            <w:r>
              <w:rPr>
                <w:color w:val="000000"/>
              </w:rPr>
              <w:t>the file.</w:t>
            </w:r>
          </w:p>
        </w:tc>
      </w:tr>
      <w:tr w:rsidR="00280A1A" w14:paraId="7501C366"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361" w14:textId="77777777" w:rsidR="00280A1A" w:rsidRDefault="00280A1A">
            <w:pPr>
              <w:pStyle w:val="TableText0"/>
              <w:jc w:val="both"/>
            </w:pPr>
            <w:r>
              <w:t>File Amount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362" w14:textId="77777777" w:rsidR="00280A1A" w:rsidRDefault="00280A1A">
            <w:pPr>
              <w:pStyle w:val="TableText0"/>
              <w:jc w:val="both"/>
              <w:rPr>
                <w:szCs w:val="16"/>
              </w:rPr>
            </w:pPr>
            <w:r>
              <w:rPr>
                <w:szCs w:val="16"/>
              </w:rPr>
              <w:t>Decimal</w:t>
            </w:r>
            <w:r>
              <w:rPr>
                <w:szCs w:val="16"/>
              </w:rPr>
              <w:tab/>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363" w14:textId="77777777" w:rsidR="00280A1A" w:rsidRDefault="00280A1A">
            <w:pPr>
              <w:pStyle w:val="TableText0"/>
              <w:jc w:val="both"/>
              <w:rPr>
                <w:szCs w:val="16"/>
              </w:rPr>
            </w:pPr>
            <w:r>
              <w:rPr>
                <w:szCs w:val="16"/>
              </w:rPr>
              <w:t>9</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364" w14:textId="77777777" w:rsidR="00280A1A" w:rsidRDefault="00280A1A">
            <w:pPr>
              <w:pStyle w:val="TableText0"/>
              <w:jc w:val="both"/>
            </w:pPr>
            <w:r>
              <w:t>[1..1]</w:t>
            </w:r>
          </w:p>
        </w:tc>
        <w:tc>
          <w:tcPr>
            <w:tcW w:w="3969" w:type="dxa"/>
            <w:tcBorders>
              <w:top w:val="single" w:sz="4" w:space="0" w:color="auto"/>
              <w:left w:val="single" w:sz="4" w:space="0" w:color="auto"/>
              <w:bottom w:val="single" w:sz="4" w:space="0" w:color="auto"/>
              <w:right w:val="single" w:sz="4" w:space="0" w:color="auto"/>
            </w:tcBorders>
            <w:shd w:val="clear" w:color="auto" w:fill="FFFFFF"/>
            <w:hideMark/>
          </w:tcPr>
          <w:p w14:paraId="7501C365" w14:textId="77777777" w:rsidR="00280A1A" w:rsidRDefault="00280A1A">
            <w:pPr>
              <w:pStyle w:val="TableText0"/>
              <w:jc w:val="both"/>
              <w:rPr>
                <w:szCs w:val="16"/>
              </w:rPr>
            </w:pPr>
            <w:r>
              <w:rPr>
                <w:color w:val="000000"/>
              </w:rPr>
              <w:t>Total amount of all transactions contained in the file.</w:t>
            </w:r>
          </w:p>
        </w:tc>
      </w:tr>
    </w:tbl>
    <w:p w14:paraId="7501C367" w14:textId="77777777" w:rsidR="00280A1A" w:rsidRDefault="00280A1A" w:rsidP="00280A1A">
      <w:pPr>
        <w:rPr>
          <w:lang w:val="en-CA"/>
        </w:rPr>
      </w:pPr>
    </w:p>
    <w:p w14:paraId="7501C369" w14:textId="77777777" w:rsidR="00280A1A" w:rsidRPr="000531DA" w:rsidRDefault="00280A1A" w:rsidP="000531DA">
      <w:pPr>
        <w:pStyle w:val="Heading3"/>
        <w:numPr>
          <w:ilvl w:val="2"/>
          <w:numId w:val="2"/>
        </w:numPr>
        <w:rPr>
          <w:lang w:val="en-CA"/>
        </w:rPr>
      </w:pPr>
      <w:bookmarkStart w:id="1455" w:name="_Toc415569015"/>
      <w:r w:rsidRPr="000531DA">
        <w:rPr>
          <w:lang w:val="en-CA"/>
        </w:rPr>
        <w:t>Transformation &amp; Processing</w:t>
      </w:r>
      <w:bookmarkEnd w:id="1455"/>
    </w:p>
    <w:p w14:paraId="7501C36B" w14:textId="77777777" w:rsidR="00280A1A" w:rsidRDefault="00280A1A" w:rsidP="00280A1A">
      <w:r>
        <w:rPr>
          <w:lang w:val="en-CA"/>
        </w:rPr>
        <w:t>GPS transformation step consists in two fields mapping:</w:t>
      </w:r>
    </w:p>
    <w:p w14:paraId="7501C36C" w14:textId="77777777" w:rsidR="00280A1A" w:rsidRDefault="00280A1A" w:rsidP="00996F09">
      <w:pPr>
        <w:pStyle w:val="ListParagraph0"/>
        <w:numPr>
          <w:ilvl w:val="0"/>
          <w:numId w:val="54"/>
        </w:numPr>
      </w:pPr>
      <w:r>
        <w:t>Mapping of the transaction type contained in the input file to GPS transaction type.</w:t>
      </w:r>
    </w:p>
    <w:p w14:paraId="7501C36D" w14:textId="77777777" w:rsidR="00280A1A" w:rsidRDefault="00280A1A" w:rsidP="00996F09">
      <w:pPr>
        <w:pStyle w:val="ListParagraph0"/>
        <w:numPr>
          <w:ilvl w:val="0"/>
          <w:numId w:val="54"/>
        </w:numPr>
      </w:pPr>
      <w:r>
        <w:t>Mapping of the response code to CT payment codes, in the case of Daily Transactions files only.</w:t>
      </w:r>
    </w:p>
    <w:p w14:paraId="7501C370" w14:textId="77777777" w:rsidR="00280A1A" w:rsidRPr="000531DA" w:rsidRDefault="00280A1A" w:rsidP="000531DA">
      <w:pPr>
        <w:pStyle w:val="Heading3"/>
        <w:numPr>
          <w:ilvl w:val="2"/>
          <w:numId w:val="2"/>
        </w:numPr>
        <w:rPr>
          <w:lang w:val="en-CA"/>
        </w:rPr>
      </w:pPr>
      <w:bookmarkStart w:id="1456" w:name="_Toc415569016"/>
      <w:r w:rsidRPr="000531DA">
        <w:rPr>
          <w:lang w:val="en-CA"/>
        </w:rPr>
        <w:t>Operating &amp; Audit / control</w:t>
      </w:r>
      <w:bookmarkEnd w:id="1456"/>
    </w:p>
    <w:p w14:paraId="7501C372" w14:textId="77777777" w:rsidR="00280A1A" w:rsidRDefault="00280A1A" w:rsidP="00280A1A">
      <w:r>
        <w:t>For The Daily Settled Transactions files, while doing the processing, GPS removes any surrounding quotes that might be present.</w:t>
      </w:r>
    </w:p>
    <w:p w14:paraId="7501C373" w14:textId="77777777" w:rsidR="00280A1A" w:rsidRDefault="00280A1A" w:rsidP="00280A1A"/>
    <w:p w14:paraId="7501C377" w14:textId="7E4A3D6C" w:rsidR="00280A1A" w:rsidRDefault="00280A1A" w:rsidP="00280A1A">
      <w:pPr>
        <w:rPr>
          <w:lang w:val="en-CA"/>
        </w:rPr>
      </w:pPr>
      <w:r>
        <w:rPr>
          <w:lang w:val="en-CA"/>
        </w:rPr>
        <w:t>After the generation of the output file, GPS</w:t>
      </w:r>
      <w:r w:rsidR="0072646B">
        <w:rPr>
          <w:lang w:val="en-CA"/>
        </w:rPr>
        <w:t xml:space="preserve"> performs Audit and Control by </w:t>
      </w:r>
      <w:r>
        <w:rPr>
          <w:lang w:val="en-CA"/>
        </w:rPr>
        <w:t xml:space="preserve"> validat</w:t>
      </w:r>
      <w:r w:rsidR="0072646B">
        <w:rPr>
          <w:lang w:val="en-CA"/>
        </w:rPr>
        <w:t>ing</w:t>
      </w:r>
      <w:r>
        <w:rPr>
          <w:lang w:val="en-CA"/>
        </w:rPr>
        <w:t xml:space="preserve"> that the number of records </w:t>
      </w:r>
      <w:r w:rsidR="0072646B">
        <w:rPr>
          <w:lang w:val="en-CA"/>
        </w:rPr>
        <w:t xml:space="preserve"> </w:t>
      </w:r>
      <w:r>
        <w:rPr>
          <w:lang w:val="en-CA"/>
        </w:rPr>
        <w:t>remains the same as in the input file. (Please refer 4.3.1.5.2). It also validates that the total amount of the transactions contained in the file corresponds to what is mentioned in the trailer.</w:t>
      </w:r>
    </w:p>
    <w:p w14:paraId="7CFF7C93" w14:textId="77777777" w:rsidR="0072646B" w:rsidRDefault="0072646B" w:rsidP="00280A1A">
      <w:pPr>
        <w:rPr>
          <w:lang w:val="en-CA"/>
        </w:rPr>
      </w:pPr>
    </w:p>
    <w:p w14:paraId="6EB32E28" w14:textId="77777777" w:rsidR="0072646B" w:rsidRDefault="0072646B" w:rsidP="0072646B">
      <w:pPr>
        <w:rPr>
          <w:lang w:val="en-CA"/>
        </w:rPr>
      </w:pPr>
      <w:r>
        <w:rPr>
          <w:lang w:val="en-CA"/>
        </w:rPr>
        <w:t>GPS generates the output file according to naming convention configured in EDX system. These files are created under the bss/outbound folder from where EDX will be able to pick up the file and send it to BSS.</w:t>
      </w:r>
    </w:p>
    <w:p w14:paraId="705B03F1" w14:textId="77777777" w:rsidR="0072646B" w:rsidRDefault="0072646B" w:rsidP="00280A1A">
      <w:pPr>
        <w:rPr>
          <w:lang w:val="en-CA"/>
        </w:rPr>
      </w:pPr>
    </w:p>
    <w:p w14:paraId="7501C37A" w14:textId="77777777" w:rsidR="00280A1A" w:rsidRDefault="00280A1A" w:rsidP="00280A1A">
      <w:pPr>
        <w:rPr>
          <w:lang w:val="en-CA"/>
        </w:rPr>
      </w:pPr>
      <w:r>
        <w:rPr>
          <w:lang w:val="en-CA"/>
        </w:rPr>
        <w:t>The output files naming convention is:</w:t>
      </w:r>
    </w:p>
    <w:p w14:paraId="7501C37B" w14:textId="77777777" w:rsidR="00280A1A" w:rsidRDefault="00280A1A" w:rsidP="00280A1A">
      <w:pPr>
        <w:rPr>
          <w:lang w:val="en-CA"/>
        </w:rPr>
      </w:pPr>
    </w:p>
    <w:tbl>
      <w:tblPr>
        <w:tblStyle w:val="TableGrid"/>
        <w:tblW w:w="0" w:type="auto"/>
        <w:tblLook w:val="04A0" w:firstRow="1" w:lastRow="0" w:firstColumn="1" w:lastColumn="0" w:noHBand="0" w:noVBand="1"/>
      </w:tblPr>
      <w:tblGrid>
        <w:gridCol w:w="1384"/>
        <w:gridCol w:w="1701"/>
        <w:gridCol w:w="6237"/>
      </w:tblGrid>
      <w:tr w:rsidR="00280A1A" w14:paraId="7501C37F" w14:textId="77777777" w:rsidTr="00280A1A">
        <w:tc>
          <w:tcPr>
            <w:tcW w:w="1384" w:type="dxa"/>
            <w:tcBorders>
              <w:top w:val="single" w:sz="4" w:space="0" w:color="auto"/>
              <w:left w:val="single" w:sz="4" w:space="0" w:color="auto"/>
              <w:bottom w:val="single" w:sz="4" w:space="0" w:color="auto"/>
              <w:right w:val="single" w:sz="4" w:space="0" w:color="auto"/>
            </w:tcBorders>
            <w:hideMark/>
          </w:tcPr>
          <w:p w14:paraId="7501C37C" w14:textId="77777777" w:rsidR="00280A1A" w:rsidRDefault="00280A1A">
            <w:pPr>
              <w:rPr>
                <w:b/>
                <w:lang w:val="en-CA"/>
              </w:rPr>
            </w:pPr>
            <w:r>
              <w:rPr>
                <w:b/>
                <w:lang w:val="en-CA"/>
              </w:rPr>
              <w:t>BSS</w:t>
            </w:r>
          </w:p>
        </w:tc>
        <w:tc>
          <w:tcPr>
            <w:tcW w:w="1701" w:type="dxa"/>
            <w:tcBorders>
              <w:top w:val="single" w:sz="4" w:space="0" w:color="auto"/>
              <w:left w:val="single" w:sz="4" w:space="0" w:color="auto"/>
              <w:bottom w:val="single" w:sz="4" w:space="0" w:color="auto"/>
              <w:right w:val="single" w:sz="4" w:space="0" w:color="auto"/>
            </w:tcBorders>
            <w:hideMark/>
          </w:tcPr>
          <w:p w14:paraId="7501C37D" w14:textId="77777777" w:rsidR="00280A1A" w:rsidRDefault="00280A1A">
            <w:pPr>
              <w:rPr>
                <w:b/>
                <w:lang w:val="en-CA"/>
              </w:rPr>
            </w:pPr>
            <w:r>
              <w:rPr>
                <w:b/>
                <w:lang w:val="en-CA"/>
              </w:rPr>
              <w:t>Environment</w:t>
            </w:r>
          </w:p>
        </w:tc>
        <w:tc>
          <w:tcPr>
            <w:tcW w:w="6237" w:type="dxa"/>
            <w:tcBorders>
              <w:top w:val="single" w:sz="4" w:space="0" w:color="auto"/>
              <w:left w:val="single" w:sz="4" w:space="0" w:color="auto"/>
              <w:bottom w:val="single" w:sz="4" w:space="0" w:color="auto"/>
              <w:right w:val="single" w:sz="4" w:space="0" w:color="auto"/>
            </w:tcBorders>
            <w:hideMark/>
          </w:tcPr>
          <w:p w14:paraId="7501C37E" w14:textId="64A0F50F" w:rsidR="00280A1A" w:rsidRDefault="00280A1A">
            <w:pPr>
              <w:rPr>
                <w:b/>
                <w:lang w:val="en-CA"/>
              </w:rPr>
            </w:pPr>
            <w:r>
              <w:rPr>
                <w:b/>
                <w:lang w:val="en-CA"/>
              </w:rPr>
              <w:t xml:space="preserve">Output file naming </w:t>
            </w:r>
            <w:r w:rsidR="00AC40B2">
              <w:rPr>
                <w:b/>
                <w:lang w:val="en-CA"/>
              </w:rPr>
              <w:t>convention</w:t>
            </w:r>
          </w:p>
        </w:tc>
      </w:tr>
      <w:tr w:rsidR="00280A1A" w14:paraId="7501C383" w14:textId="77777777" w:rsidTr="00280A1A">
        <w:tc>
          <w:tcPr>
            <w:tcW w:w="1384" w:type="dxa"/>
            <w:vMerge w:val="restart"/>
            <w:tcBorders>
              <w:top w:val="single" w:sz="4" w:space="0" w:color="auto"/>
              <w:left w:val="single" w:sz="4" w:space="0" w:color="auto"/>
              <w:bottom w:val="single" w:sz="4" w:space="0" w:color="auto"/>
              <w:right w:val="single" w:sz="4" w:space="0" w:color="auto"/>
            </w:tcBorders>
            <w:hideMark/>
          </w:tcPr>
          <w:p w14:paraId="7501C380" w14:textId="77777777" w:rsidR="00280A1A" w:rsidRDefault="00280A1A">
            <w:pPr>
              <w:rPr>
                <w:lang w:val="en-CA"/>
              </w:rPr>
            </w:pPr>
            <w:r>
              <w:rPr>
                <w:lang w:val="en-CA"/>
              </w:rPr>
              <w:t>Fund$In</w:t>
            </w:r>
          </w:p>
        </w:tc>
        <w:tc>
          <w:tcPr>
            <w:tcW w:w="1701" w:type="dxa"/>
            <w:tcBorders>
              <w:top w:val="single" w:sz="4" w:space="0" w:color="auto"/>
              <w:left w:val="single" w:sz="4" w:space="0" w:color="auto"/>
              <w:bottom w:val="single" w:sz="4" w:space="0" w:color="auto"/>
              <w:right w:val="single" w:sz="4" w:space="0" w:color="auto"/>
            </w:tcBorders>
            <w:hideMark/>
          </w:tcPr>
          <w:p w14:paraId="7501C381" w14:textId="77777777" w:rsidR="00280A1A" w:rsidRDefault="00280A1A">
            <w:pPr>
              <w:rPr>
                <w:lang w:val="en-CA"/>
              </w:rPr>
            </w:pPr>
            <w:r>
              <w:rPr>
                <w:lang w:val="en-CA"/>
              </w:rPr>
              <w:t>Test</w:t>
            </w:r>
          </w:p>
        </w:tc>
        <w:tc>
          <w:tcPr>
            <w:tcW w:w="6237" w:type="dxa"/>
            <w:tcBorders>
              <w:top w:val="single" w:sz="4" w:space="0" w:color="auto"/>
              <w:left w:val="single" w:sz="4" w:space="0" w:color="auto"/>
              <w:bottom w:val="single" w:sz="4" w:space="0" w:color="auto"/>
              <w:right w:val="single" w:sz="4" w:space="0" w:color="auto"/>
            </w:tcBorders>
            <w:hideMark/>
          </w:tcPr>
          <w:p w14:paraId="7501C382" w14:textId="77777777" w:rsidR="00280A1A" w:rsidRDefault="00280A1A">
            <w:pPr>
              <w:rPr>
                <w:lang w:val="en-CA"/>
              </w:rPr>
            </w:pPr>
            <w:r>
              <w:rPr>
                <w:lang w:val="en-CA"/>
              </w:rPr>
              <w:t>bellca.fundsin.daily_transactions_YYYYMMDD.csv.xxfundsint</w:t>
            </w:r>
          </w:p>
        </w:tc>
      </w:tr>
      <w:tr w:rsidR="00280A1A" w14:paraId="7501C387" w14:textId="77777777" w:rsidTr="00280A1A">
        <w:tc>
          <w:tcPr>
            <w:tcW w:w="0" w:type="auto"/>
            <w:vMerge/>
            <w:tcBorders>
              <w:top w:val="single" w:sz="4" w:space="0" w:color="auto"/>
              <w:left w:val="single" w:sz="4" w:space="0" w:color="auto"/>
              <w:bottom w:val="single" w:sz="4" w:space="0" w:color="auto"/>
              <w:right w:val="single" w:sz="4" w:space="0" w:color="auto"/>
            </w:tcBorders>
            <w:vAlign w:val="center"/>
            <w:hideMark/>
          </w:tcPr>
          <w:p w14:paraId="7501C384" w14:textId="77777777" w:rsidR="00280A1A" w:rsidRDefault="00280A1A">
            <w:pPr>
              <w:widowControl/>
              <w:spacing w:line="240" w:lineRule="auto"/>
              <w:rPr>
                <w:lang w:val="en-CA"/>
              </w:rPr>
            </w:pPr>
          </w:p>
        </w:tc>
        <w:tc>
          <w:tcPr>
            <w:tcW w:w="1701" w:type="dxa"/>
            <w:tcBorders>
              <w:top w:val="single" w:sz="4" w:space="0" w:color="auto"/>
              <w:left w:val="single" w:sz="4" w:space="0" w:color="auto"/>
              <w:bottom w:val="single" w:sz="4" w:space="0" w:color="auto"/>
              <w:right w:val="single" w:sz="4" w:space="0" w:color="auto"/>
            </w:tcBorders>
            <w:hideMark/>
          </w:tcPr>
          <w:p w14:paraId="7501C385" w14:textId="77777777" w:rsidR="00280A1A" w:rsidRDefault="00280A1A">
            <w:pPr>
              <w:rPr>
                <w:lang w:val="en-CA"/>
              </w:rPr>
            </w:pPr>
            <w:r>
              <w:rPr>
                <w:lang w:val="en-CA"/>
              </w:rPr>
              <w:t>Prod</w:t>
            </w:r>
          </w:p>
        </w:tc>
        <w:tc>
          <w:tcPr>
            <w:tcW w:w="6237" w:type="dxa"/>
            <w:tcBorders>
              <w:top w:val="single" w:sz="4" w:space="0" w:color="auto"/>
              <w:left w:val="single" w:sz="4" w:space="0" w:color="auto"/>
              <w:bottom w:val="single" w:sz="4" w:space="0" w:color="auto"/>
              <w:right w:val="single" w:sz="4" w:space="0" w:color="auto"/>
            </w:tcBorders>
            <w:hideMark/>
          </w:tcPr>
          <w:p w14:paraId="7501C386" w14:textId="77777777" w:rsidR="00280A1A" w:rsidRDefault="00280A1A">
            <w:pPr>
              <w:rPr>
                <w:lang w:val="en-CA"/>
              </w:rPr>
            </w:pPr>
            <w:r>
              <w:rPr>
                <w:lang w:val="en-CA"/>
              </w:rPr>
              <w:t>bellca.fundsin.daily_transactions_YYYYMMDD.csv.xxfundsinp</w:t>
            </w:r>
          </w:p>
        </w:tc>
      </w:tr>
      <w:tr w:rsidR="00280A1A" w14:paraId="7501C38B" w14:textId="77777777" w:rsidTr="00280A1A">
        <w:tc>
          <w:tcPr>
            <w:tcW w:w="1384" w:type="dxa"/>
            <w:vMerge w:val="restart"/>
            <w:tcBorders>
              <w:top w:val="single" w:sz="4" w:space="0" w:color="auto"/>
              <w:left w:val="single" w:sz="4" w:space="0" w:color="auto"/>
              <w:bottom w:val="single" w:sz="4" w:space="0" w:color="auto"/>
              <w:right w:val="single" w:sz="4" w:space="0" w:color="auto"/>
            </w:tcBorders>
            <w:hideMark/>
          </w:tcPr>
          <w:p w14:paraId="7501C388" w14:textId="77777777" w:rsidR="00280A1A" w:rsidRDefault="00280A1A">
            <w:pPr>
              <w:rPr>
                <w:lang w:val="en-CA"/>
              </w:rPr>
            </w:pPr>
            <w:r>
              <w:rPr>
                <w:lang w:val="en-CA"/>
              </w:rPr>
              <w:t>Virgin</w:t>
            </w:r>
          </w:p>
        </w:tc>
        <w:tc>
          <w:tcPr>
            <w:tcW w:w="1701" w:type="dxa"/>
            <w:tcBorders>
              <w:top w:val="single" w:sz="4" w:space="0" w:color="auto"/>
              <w:left w:val="single" w:sz="4" w:space="0" w:color="auto"/>
              <w:bottom w:val="single" w:sz="4" w:space="0" w:color="auto"/>
              <w:right w:val="single" w:sz="4" w:space="0" w:color="auto"/>
            </w:tcBorders>
            <w:hideMark/>
          </w:tcPr>
          <w:p w14:paraId="7501C389" w14:textId="77777777" w:rsidR="00280A1A" w:rsidRDefault="00280A1A">
            <w:pPr>
              <w:rPr>
                <w:lang w:val="en-CA"/>
              </w:rPr>
            </w:pPr>
            <w:r>
              <w:rPr>
                <w:lang w:val="en-CA"/>
              </w:rPr>
              <w:t>Test</w:t>
            </w:r>
          </w:p>
        </w:tc>
        <w:tc>
          <w:tcPr>
            <w:tcW w:w="6237" w:type="dxa"/>
            <w:tcBorders>
              <w:top w:val="single" w:sz="4" w:space="0" w:color="auto"/>
              <w:left w:val="single" w:sz="4" w:space="0" w:color="auto"/>
              <w:bottom w:val="single" w:sz="4" w:space="0" w:color="auto"/>
              <w:right w:val="single" w:sz="4" w:space="0" w:color="auto"/>
            </w:tcBorders>
            <w:hideMark/>
          </w:tcPr>
          <w:p w14:paraId="7501C38A" w14:textId="01234CAD" w:rsidR="00280A1A" w:rsidRDefault="00717009" w:rsidP="00717009">
            <w:pPr>
              <w:rPr>
                <w:lang w:val="en-CA"/>
              </w:rPr>
            </w:pPr>
            <w:r>
              <w:rPr>
                <w:lang w:val="en-CA"/>
              </w:rPr>
              <w:t xml:space="preserve"> bellca.virgin.daily_settled_transactions_YYYYMMDD.csv.xxvirgint</w:t>
            </w:r>
          </w:p>
        </w:tc>
      </w:tr>
      <w:tr w:rsidR="00280A1A" w14:paraId="7501C38F" w14:textId="77777777" w:rsidTr="00280A1A">
        <w:tc>
          <w:tcPr>
            <w:tcW w:w="0" w:type="auto"/>
            <w:vMerge/>
            <w:tcBorders>
              <w:top w:val="single" w:sz="4" w:space="0" w:color="auto"/>
              <w:left w:val="single" w:sz="4" w:space="0" w:color="auto"/>
              <w:bottom w:val="single" w:sz="4" w:space="0" w:color="auto"/>
              <w:right w:val="single" w:sz="4" w:space="0" w:color="auto"/>
            </w:tcBorders>
            <w:vAlign w:val="center"/>
            <w:hideMark/>
          </w:tcPr>
          <w:p w14:paraId="7501C38C" w14:textId="77777777" w:rsidR="00280A1A" w:rsidRDefault="00280A1A">
            <w:pPr>
              <w:widowControl/>
              <w:spacing w:line="240" w:lineRule="auto"/>
              <w:rPr>
                <w:lang w:val="en-CA"/>
              </w:rPr>
            </w:pPr>
          </w:p>
        </w:tc>
        <w:tc>
          <w:tcPr>
            <w:tcW w:w="1701" w:type="dxa"/>
            <w:tcBorders>
              <w:top w:val="single" w:sz="4" w:space="0" w:color="auto"/>
              <w:left w:val="single" w:sz="4" w:space="0" w:color="auto"/>
              <w:bottom w:val="single" w:sz="4" w:space="0" w:color="auto"/>
              <w:right w:val="single" w:sz="4" w:space="0" w:color="auto"/>
            </w:tcBorders>
            <w:hideMark/>
          </w:tcPr>
          <w:p w14:paraId="7501C38D" w14:textId="77777777" w:rsidR="00280A1A" w:rsidRDefault="00280A1A">
            <w:pPr>
              <w:rPr>
                <w:lang w:val="en-CA"/>
              </w:rPr>
            </w:pPr>
            <w:r>
              <w:rPr>
                <w:lang w:val="en-CA"/>
              </w:rPr>
              <w:t>Prod</w:t>
            </w:r>
          </w:p>
        </w:tc>
        <w:tc>
          <w:tcPr>
            <w:tcW w:w="6237" w:type="dxa"/>
            <w:tcBorders>
              <w:top w:val="single" w:sz="4" w:space="0" w:color="auto"/>
              <w:left w:val="single" w:sz="4" w:space="0" w:color="auto"/>
              <w:bottom w:val="single" w:sz="4" w:space="0" w:color="auto"/>
              <w:right w:val="single" w:sz="4" w:space="0" w:color="auto"/>
            </w:tcBorders>
            <w:hideMark/>
          </w:tcPr>
          <w:p w14:paraId="7501C38E" w14:textId="77777777" w:rsidR="00280A1A" w:rsidRDefault="00280A1A">
            <w:pPr>
              <w:rPr>
                <w:lang w:val="en-CA"/>
              </w:rPr>
            </w:pPr>
            <w:r>
              <w:rPr>
                <w:lang w:val="en-CA"/>
              </w:rPr>
              <w:t>bellca.virgin.daily_settled_transactions_YYYYMMDD.csv.xxvirginp</w:t>
            </w:r>
          </w:p>
        </w:tc>
      </w:tr>
    </w:tbl>
    <w:p w14:paraId="7501C390" w14:textId="77777777" w:rsidR="00280A1A" w:rsidRDefault="00280A1A" w:rsidP="00280A1A">
      <w:pPr>
        <w:rPr>
          <w:lang w:val="en-CA"/>
        </w:rPr>
      </w:pPr>
    </w:p>
    <w:p w14:paraId="36E91953" w14:textId="0E2559CC" w:rsidR="0072646B" w:rsidRPr="000531DA" w:rsidRDefault="0072646B" w:rsidP="000531DA">
      <w:pPr>
        <w:pStyle w:val="Heading3"/>
        <w:numPr>
          <w:ilvl w:val="2"/>
          <w:numId w:val="2"/>
        </w:numPr>
        <w:rPr>
          <w:lang w:val="en-CA"/>
        </w:rPr>
      </w:pPr>
      <w:bookmarkStart w:id="1457" w:name="_Toc415569017"/>
      <w:r w:rsidRPr="000531DA">
        <w:rPr>
          <w:lang w:val="en-CA"/>
        </w:rPr>
        <w:t>Reconciliation Batch Summary Report</w:t>
      </w:r>
      <w:bookmarkEnd w:id="1457"/>
    </w:p>
    <w:p w14:paraId="277D54A7" w14:textId="512FB652" w:rsidR="0072646B" w:rsidRDefault="0072646B" w:rsidP="0072646B">
      <w:pPr>
        <w:rPr>
          <w:lang w:val="en-CA" w:eastAsia="x-none"/>
        </w:rPr>
      </w:pPr>
      <w:r>
        <w:rPr>
          <w:lang w:val="en-CA" w:eastAsia="x-none"/>
        </w:rPr>
        <w:t>As per other flows, a Reconciliation batch summary report is generated, Below is an example of a report for successful Reconciliation process</w:t>
      </w:r>
    </w:p>
    <w:p w14:paraId="49F29364" w14:textId="7C23BEDD" w:rsidR="0072646B" w:rsidRPr="0072646B" w:rsidRDefault="0072646B" w:rsidP="0072646B">
      <w:pPr>
        <w:rPr>
          <w:lang w:val="en-CA" w:eastAsia="x-none"/>
        </w:rPr>
      </w:pPr>
      <w:r>
        <w:rPr>
          <w:noProof/>
          <w:lang w:val="en-IN" w:eastAsia="en-IN"/>
        </w:rPr>
        <w:drawing>
          <wp:inline distT="0" distB="0" distL="0" distR="0" wp14:anchorId="025E2504" wp14:editId="70BEC053">
            <wp:extent cx="5486400" cy="1708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708785"/>
                    </a:xfrm>
                    <a:prstGeom prst="rect">
                      <a:avLst/>
                    </a:prstGeom>
                  </pic:spPr>
                </pic:pic>
              </a:graphicData>
            </a:graphic>
          </wp:inline>
        </w:drawing>
      </w:r>
    </w:p>
    <w:p w14:paraId="7501C391" w14:textId="77777777" w:rsidR="00280A1A" w:rsidRDefault="00280A1A" w:rsidP="000531DA">
      <w:pPr>
        <w:pStyle w:val="Heading3"/>
        <w:numPr>
          <w:ilvl w:val="2"/>
          <w:numId w:val="2"/>
        </w:numPr>
      </w:pPr>
      <w:bookmarkStart w:id="1458" w:name="_Toc415569018"/>
      <w:r w:rsidRPr="000531DA">
        <w:rPr>
          <w:lang w:val="en-CA"/>
        </w:rPr>
        <w:lastRenderedPageBreak/>
        <w:t xml:space="preserve">Reconciliation File Validation and Processing </w:t>
      </w:r>
      <w:r>
        <w:t>Sequence Diagrams</w:t>
      </w:r>
      <w:bookmarkEnd w:id="1458"/>
    </w:p>
    <w:p w14:paraId="7501C392" w14:textId="77777777" w:rsidR="00280A1A" w:rsidRPr="000531DA" w:rsidRDefault="00280A1A" w:rsidP="000531DA">
      <w:pPr>
        <w:pStyle w:val="Heading4"/>
        <w:numPr>
          <w:ilvl w:val="3"/>
          <w:numId w:val="2"/>
        </w:numPr>
        <w:rPr>
          <w:lang w:val="en-CA"/>
        </w:rPr>
      </w:pPr>
      <w:r w:rsidRPr="000531DA">
        <w:rPr>
          <w:lang w:val="en-CA"/>
        </w:rPr>
        <w:t>Reconciliation File Validation</w:t>
      </w:r>
    </w:p>
    <w:p w14:paraId="7501C393" w14:textId="7A3C8CA2" w:rsidR="00280A1A" w:rsidRDefault="00704403" w:rsidP="00280A1A">
      <w:pPr>
        <w:rPr>
          <w:lang w:val="en-CA"/>
        </w:rPr>
      </w:pPr>
      <w:r w:rsidRPr="007E3C18">
        <w:rPr>
          <w:lang w:val="en-CA"/>
        </w:rPr>
        <w:object w:dxaOrig="30032" w:dyaOrig="17055" w14:anchorId="7501E380">
          <v:shape id="_x0000_i1061" type="#_x0000_t75" style="width:438.75pt;height:248.25pt" o:ole="">
            <v:imagedata r:id="rId100" o:title=""/>
          </v:shape>
          <o:OLEObject Type="Embed" ProgID="Visio.Drawing.11" ShapeID="_x0000_i1061" DrawAspect="Content" ObjectID="_1489316683" r:id="rId101"/>
        </w:object>
      </w:r>
    </w:p>
    <w:p w14:paraId="7501C394" w14:textId="77777777" w:rsidR="00280A1A" w:rsidRDefault="00280A1A" w:rsidP="00280A1A">
      <w:pPr>
        <w:rPr>
          <w:lang w:val="en-CA"/>
        </w:rPr>
      </w:pPr>
    </w:p>
    <w:p w14:paraId="7501C395" w14:textId="77777777" w:rsidR="00280A1A" w:rsidRDefault="00280A1A" w:rsidP="00280A1A">
      <w:pPr>
        <w:rPr>
          <w:lang w:val="en-CA"/>
        </w:rPr>
      </w:pPr>
    </w:p>
    <w:p w14:paraId="6974DF5E" w14:textId="77777777" w:rsidR="00ED7C3F" w:rsidRDefault="00ED7C3F" w:rsidP="00280A1A">
      <w:pPr>
        <w:rPr>
          <w:lang w:val="en-CA"/>
        </w:rPr>
      </w:pPr>
    </w:p>
    <w:p w14:paraId="7501C396" w14:textId="77777777" w:rsidR="00280A1A" w:rsidRPr="000531DA" w:rsidRDefault="00280A1A" w:rsidP="000531DA">
      <w:pPr>
        <w:pStyle w:val="Heading4"/>
        <w:numPr>
          <w:ilvl w:val="3"/>
          <w:numId w:val="2"/>
        </w:numPr>
        <w:rPr>
          <w:lang w:val="en-CA"/>
        </w:rPr>
      </w:pPr>
      <w:r w:rsidRPr="000531DA">
        <w:rPr>
          <w:lang w:val="en-CA"/>
        </w:rPr>
        <w:lastRenderedPageBreak/>
        <w:t>Reconciliation File Processing</w:t>
      </w:r>
    </w:p>
    <w:p w14:paraId="7501C397" w14:textId="77777777" w:rsidR="00280A1A" w:rsidRDefault="00280A1A" w:rsidP="00280A1A">
      <w:pPr>
        <w:widowControl/>
        <w:spacing w:line="240" w:lineRule="auto"/>
        <w:rPr>
          <w:lang w:val="en-CA"/>
        </w:rPr>
      </w:pPr>
      <w:r w:rsidRPr="007E3C18">
        <w:rPr>
          <w:rFonts w:ascii="Arial" w:hAnsi="Arial"/>
          <w:i/>
          <w:lang w:val="en-CA"/>
        </w:rPr>
        <w:object w:dxaOrig="9360" w:dyaOrig="7200" w14:anchorId="7501E381">
          <v:shape id="_x0000_i1062" type="#_x0000_t75" style="width:469.5pt;height:5in" o:ole="">
            <v:imagedata r:id="rId102" o:title=""/>
          </v:shape>
          <o:OLEObject Type="Embed" ProgID="Visio.Drawing.11" ShapeID="_x0000_i1062" DrawAspect="Content" ObjectID="_1489316684" r:id="rId103"/>
        </w:object>
      </w:r>
    </w:p>
    <w:bookmarkEnd w:id="1439"/>
    <w:p w14:paraId="7501C4C4" w14:textId="77777777" w:rsidR="00280A1A" w:rsidRDefault="00280A1A" w:rsidP="00280A1A">
      <w:pPr>
        <w:rPr>
          <w:lang w:val="en-CA"/>
        </w:rPr>
      </w:pPr>
    </w:p>
    <w:p w14:paraId="59A6DF59" w14:textId="77777777" w:rsidR="00F3536A" w:rsidRDefault="00F3536A" w:rsidP="00280A1A">
      <w:pPr>
        <w:rPr>
          <w:lang w:val="en-CA"/>
        </w:rPr>
      </w:pPr>
    </w:p>
    <w:p w14:paraId="71D334F7" w14:textId="77777777" w:rsidR="00F3536A" w:rsidRDefault="00F3536A" w:rsidP="00280A1A">
      <w:pPr>
        <w:rPr>
          <w:lang w:val="en-CA"/>
        </w:rPr>
      </w:pPr>
    </w:p>
    <w:p w14:paraId="4EA3ED8D" w14:textId="77777777" w:rsidR="00F3536A" w:rsidRDefault="00F3536A" w:rsidP="00280A1A">
      <w:pPr>
        <w:rPr>
          <w:lang w:val="en-CA"/>
        </w:rPr>
      </w:pPr>
    </w:p>
    <w:p w14:paraId="01DD23F3" w14:textId="77777777" w:rsidR="00F3536A" w:rsidRDefault="00F3536A" w:rsidP="00280A1A">
      <w:pPr>
        <w:rPr>
          <w:lang w:val="en-CA"/>
        </w:rPr>
      </w:pPr>
    </w:p>
    <w:p w14:paraId="1BB8E012" w14:textId="77777777" w:rsidR="00F3536A" w:rsidRDefault="00F3536A" w:rsidP="00280A1A">
      <w:pPr>
        <w:rPr>
          <w:lang w:val="en-CA"/>
        </w:rPr>
      </w:pPr>
    </w:p>
    <w:p w14:paraId="1E78CE43" w14:textId="77777777" w:rsidR="00F3536A" w:rsidRDefault="00F3536A" w:rsidP="00280A1A">
      <w:pPr>
        <w:rPr>
          <w:lang w:val="en-CA"/>
        </w:rPr>
      </w:pPr>
    </w:p>
    <w:p w14:paraId="1B8DA1E8" w14:textId="77777777" w:rsidR="00F3536A" w:rsidRDefault="00F3536A" w:rsidP="00280A1A">
      <w:pPr>
        <w:rPr>
          <w:lang w:val="en-CA"/>
        </w:rPr>
      </w:pPr>
    </w:p>
    <w:p w14:paraId="2388F249" w14:textId="77777777" w:rsidR="00F3536A" w:rsidRDefault="00F3536A" w:rsidP="00280A1A">
      <w:pPr>
        <w:rPr>
          <w:lang w:val="en-CA"/>
        </w:rPr>
      </w:pPr>
    </w:p>
    <w:p w14:paraId="57C3AC6A" w14:textId="77777777" w:rsidR="00F3536A" w:rsidRDefault="00F3536A" w:rsidP="00280A1A">
      <w:pPr>
        <w:rPr>
          <w:lang w:val="en-CA"/>
        </w:rPr>
      </w:pPr>
    </w:p>
    <w:p w14:paraId="08BA4CCE" w14:textId="77777777" w:rsidR="00F3536A" w:rsidRDefault="00F3536A" w:rsidP="00280A1A">
      <w:pPr>
        <w:rPr>
          <w:lang w:val="en-CA"/>
        </w:rPr>
      </w:pPr>
    </w:p>
    <w:p w14:paraId="7501C5A8" w14:textId="77777777" w:rsidR="00280A1A" w:rsidRDefault="00280A1A" w:rsidP="00280A1A">
      <w:pPr>
        <w:rPr>
          <w:lang w:val="en-CA"/>
        </w:rPr>
      </w:pPr>
    </w:p>
    <w:p w14:paraId="7501C5AC" w14:textId="77777777" w:rsidR="00280A1A" w:rsidRDefault="00280A1A" w:rsidP="00280A1A">
      <w:pPr>
        <w:rPr>
          <w:lang w:val="en-CA"/>
        </w:rPr>
      </w:pPr>
    </w:p>
    <w:p w14:paraId="00B18604" w14:textId="77777777" w:rsidR="000E2B1D" w:rsidRDefault="000E2B1D" w:rsidP="00280A1A">
      <w:pPr>
        <w:ind w:left="720"/>
        <w:rPr>
          <w:lang w:val="en-CA"/>
        </w:rPr>
      </w:pPr>
    </w:p>
    <w:p w14:paraId="356EEC52" w14:textId="77777777" w:rsidR="000E2B1D" w:rsidRDefault="000E2B1D" w:rsidP="00280A1A">
      <w:pPr>
        <w:ind w:left="720"/>
        <w:rPr>
          <w:lang w:val="en-CA"/>
        </w:rPr>
      </w:pPr>
    </w:p>
    <w:p w14:paraId="7B6CC759" w14:textId="77777777" w:rsidR="000E2B1D" w:rsidRDefault="000E2B1D" w:rsidP="00280A1A">
      <w:pPr>
        <w:ind w:left="720"/>
        <w:rPr>
          <w:lang w:val="en-CA"/>
        </w:rPr>
      </w:pPr>
    </w:p>
    <w:p w14:paraId="1728AA87" w14:textId="77777777" w:rsidR="000E2B1D" w:rsidRDefault="000E2B1D" w:rsidP="00280A1A">
      <w:pPr>
        <w:ind w:left="720"/>
        <w:rPr>
          <w:lang w:val="en-CA"/>
        </w:rPr>
      </w:pPr>
    </w:p>
    <w:p w14:paraId="7501C64F" w14:textId="77777777" w:rsidR="00280A1A" w:rsidRDefault="00280A1A" w:rsidP="00280A1A">
      <w:pPr>
        <w:ind w:left="720"/>
        <w:rPr>
          <w:lang w:val="en-CA"/>
        </w:rPr>
      </w:pPr>
    </w:p>
    <w:p w14:paraId="7501C650" w14:textId="0DE7417A" w:rsidR="00512542" w:rsidRPr="00512542" w:rsidRDefault="00512542" w:rsidP="00512542">
      <w:pPr>
        <w:pStyle w:val="Heading2"/>
        <w:rPr>
          <w:lang w:val="en-CA"/>
        </w:rPr>
      </w:pPr>
      <w:bookmarkStart w:id="1459" w:name="_Handling_9004_RSA"/>
      <w:bookmarkStart w:id="1460" w:name="_Toc368684969"/>
      <w:bookmarkStart w:id="1461" w:name="_Ref369972252"/>
      <w:bookmarkStart w:id="1462" w:name="_Toc391033952"/>
      <w:bookmarkStart w:id="1463" w:name="_Toc415569019"/>
      <w:bookmarkEnd w:id="1459"/>
      <w:r w:rsidRPr="00FF1525">
        <w:rPr>
          <w:lang w:val="en-CA"/>
        </w:rPr>
        <w:lastRenderedPageBreak/>
        <w:t>Charge Back</w:t>
      </w:r>
      <w:bookmarkEnd w:id="1460"/>
      <w:bookmarkEnd w:id="1461"/>
      <w:bookmarkEnd w:id="1462"/>
      <w:r w:rsidR="000531DA">
        <w:rPr>
          <w:lang w:val="en-CA"/>
        </w:rPr>
        <w:t xml:space="preserve"> Flow</w:t>
      </w:r>
      <w:bookmarkEnd w:id="1463"/>
    </w:p>
    <w:p w14:paraId="7501C651" w14:textId="5217E8A9" w:rsidR="00512542" w:rsidRDefault="00AC40B2" w:rsidP="00512542">
      <w:pPr>
        <w:pStyle w:val="Heading3"/>
        <w:rPr>
          <w:lang w:val="en-CA"/>
        </w:rPr>
      </w:pPr>
      <w:bookmarkStart w:id="1464" w:name="_Toc391033953"/>
      <w:bookmarkStart w:id="1465" w:name="_Ref392581198"/>
      <w:bookmarkStart w:id="1466" w:name="_Ref393182482"/>
      <w:bookmarkStart w:id="1467" w:name="_Ref393459291"/>
      <w:bookmarkStart w:id="1468" w:name="_Toc415569020"/>
      <w:r>
        <w:rPr>
          <w:lang w:val="en-CA"/>
        </w:rPr>
        <w:t>Detailed</w:t>
      </w:r>
      <w:r w:rsidR="00002F83">
        <w:rPr>
          <w:lang w:val="en-CA"/>
        </w:rPr>
        <w:t xml:space="preserve"> </w:t>
      </w:r>
      <w:r w:rsidR="00512542">
        <w:rPr>
          <w:lang w:val="en-CA"/>
        </w:rPr>
        <w:t>Solution</w:t>
      </w:r>
      <w:bookmarkEnd w:id="1464"/>
      <w:bookmarkEnd w:id="1465"/>
      <w:bookmarkEnd w:id="1466"/>
      <w:bookmarkEnd w:id="1467"/>
      <w:bookmarkEnd w:id="1468"/>
    </w:p>
    <w:p w14:paraId="226DFA7F" w14:textId="417AEE65" w:rsidR="000E2B1D" w:rsidRDefault="001D0724" w:rsidP="000E2B1D">
      <w:pPr>
        <w:rPr>
          <w:lang w:val="en-CA" w:eastAsia="x-none"/>
        </w:rPr>
      </w:pPr>
      <w:r w:rsidRPr="001D0724">
        <w:t xml:space="preserve"> </w:t>
      </w:r>
      <w:r w:rsidR="00AA789E">
        <w:object w:dxaOrig="30925" w:dyaOrig="19247" w14:anchorId="4688366F">
          <v:shape id="_x0000_i1063" type="#_x0000_t75" style="width:467.25pt;height:291pt" o:ole="">
            <v:imagedata r:id="rId104" o:title=""/>
          </v:shape>
          <o:OLEObject Type="Embed" ProgID="Visio.Drawing.11" ShapeID="_x0000_i1063" DrawAspect="Content" ObjectID="_1489316685" r:id="rId105"/>
        </w:object>
      </w:r>
    </w:p>
    <w:p w14:paraId="2B0F5403" w14:textId="77777777" w:rsidR="00C53DDF" w:rsidRDefault="00C53DDF" w:rsidP="000E2B1D">
      <w:pPr>
        <w:rPr>
          <w:lang w:val="en-CA" w:eastAsia="x-none"/>
        </w:rPr>
      </w:pPr>
    </w:p>
    <w:p w14:paraId="0616B0A3" w14:textId="77777777" w:rsidR="00C53DDF" w:rsidRDefault="00C53DDF" w:rsidP="000E2B1D">
      <w:pPr>
        <w:rPr>
          <w:lang w:val="en-CA" w:eastAsia="x-none"/>
        </w:rPr>
      </w:pPr>
    </w:p>
    <w:p w14:paraId="168838DC" w14:textId="77777777" w:rsidR="00C53DDF" w:rsidRDefault="00C53DDF" w:rsidP="000E2B1D">
      <w:pPr>
        <w:rPr>
          <w:lang w:val="en-CA" w:eastAsia="x-none"/>
        </w:rPr>
      </w:pPr>
    </w:p>
    <w:p w14:paraId="02FA0AF8" w14:textId="77777777" w:rsidR="00C53DDF" w:rsidRDefault="00C53DDF" w:rsidP="000E2B1D">
      <w:pPr>
        <w:rPr>
          <w:lang w:val="en-CA" w:eastAsia="x-none"/>
        </w:rPr>
      </w:pPr>
    </w:p>
    <w:p w14:paraId="4D8384AA" w14:textId="77777777" w:rsidR="00C53DDF" w:rsidRDefault="00C53DDF" w:rsidP="000E2B1D">
      <w:pPr>
        <w:rPr>
          <w:lang w:val="en-CA" w:eastAsia="x-none"/>
        </w:rPr>
      </w:pPr>
    </w:p>
    <w:p w14:paraId="49854CEB" w14:textId="77777777" w:rsidR="00C53DDF" w:rsidRDefault="00C53DDF" w:rsidP="000E2B1D">
      <w:pPr>
        <w:rPr>
          <w:lang w:val="en-CA" w:eastAsia="x-none"/>
        </w:rPr>
      </w:pPr>
    </w:p>
    <w:p w14:paraId="19E4B814" w14:textId="77777777" w:rsidR="00C53DDF" w:rsidRDefault="00C53DDF" w:rsidP="000E2B1D">
      <w:pPr>
        <w:rPr>
          <w:lang w:val="en-CA" w:eastAsia="x-none"/>
        </w:rPr>
      </w:pPr>
    </w:p>
    <w:p w14:paraId="76768F89" w14:textId="77777777" w:rsidR="00C53DDF" w:rsidRDefault="00C53DDF" w:rsidP="000E2B1D">
      <w:pPr>
        <w:rPr>
          <w:lang w:val="en-CA" w:eastAsia="x-none"/>
        </w:rPr>
      </w:pPr>
    </w:p>
    <w:p w14:paraId="3D6D646B" w14:textId="77777777" w:rsidR="00C53DDF" w:rsidRDefault="00C53DDF" w:rsidP="000E2B1D">
      <w:pPr>
        <w:rPr>
          <w:lang w:val="en-CA" w:eastAsia="x-none"/>
        </w:rPr>
      </w:pPr>
    </w:p>
    <w:p w14:paraId="28B23B0F" w14:textId="77777777" w:rsidR="00C53DDF" w:rsidRDefault="00C53DDF" w:rsidP="000E2B1D">
      <w:pPr>
        <w:rPr>
          <w:lang w:val="en-CA" w:eastAsia="x-none"/>
        </w:rPr>
      </w:pPr>
    </w:p>
    <w:p w14:paraId="58906E49" w14:textId="77777777" w:rsidR="00C53DDF" w:rsidRDefault="00C53DDF" w:rsidP="000E2B1D">
      <w:pPr>
        <w:rPr>
          <w:lang w:val="en-CA" w:eastAsia="x-none"/>
        </w:rPr>
      </w:pPr>
    </w:p>
    <w:p w14:paraId="37E3DD6E" w14:textId="77777777" w:rsidR="00C53DDF" w:rsidRDefault="00C53DDF" w:rsidP="000E2B1D">
      <w:pPr>
        <w:rPr>
          <w:lang w:val="en-CA" w:eastAsia="x-none"/>
        </w:rPr>
      </w:pPr>
    </w:p>
    <w:p w14:paraId="3BB2A8EA" w14:textId="77777777" w:rsidR="00C53DDF" w:rsidRDefault="00C53DDF" w:rsidP="000E2B1D">
      <w:pPr>
        <w:rPr>
          <w:lang w:val="en-CA" w:eastAsia="x-none"/>
        </w:rPr>
      </w:pPr>
    </w:p>
    <w:p w14:paraId="5006FEAF" w14:textId="77777777" w:rsidR="00C53DDF" w:rsidRDefault="00C53DDF" w:rsidP="000E2B1D">
      <w:pPr>
        <w:rPr>
          <w:lang w:val="en-CA" w:eastAsia="x-none"/>
        </w:rPr>
      </w:pPr>
    </w:p>
    <w:p w14:paraId="37656C12" w14:textId="77777777" w:rsidR="00C53DDF" w:rsidRDefault="00C53DDF" w:rsidP="000E2B1D">
      <w:pPr>
        <w:rPr>
          <w:lang w:val="en-CA" w:eastAsia="x-none"/>
        </w:rPr>
      </w:pPr>
    </w:p>
    <w:p w14:paraId="48EFC8FA" w14:textId="77777777" w:rsidR="00C53DDF" w:rsidRDefault="00C53DDF" w:rsidP="000E2B1D">
      <w:pPr>
        <w:rPr>
          <w:lang w:val="en-CA" w:eastAsia="x-none"/>
        </w:rPr>
      </w:pPr>
    </w:p>
    <w:p w14:paraId="31FE01E0" w14:textId="77777777" w:rsidR="00C53DDF" w:rsidRDefault="00C53DDF" w:rsidP="000E2B1D">
      <w:pPr>
        <w:rPr>
          <w:lang w:val="en-CA" w:eastAsia="x-none"/>
        </w:rPr>
      </w:pPr>
    </w:p>
    <w:p w14:paraId="789ACD28" w14:textId="77777777" w:rsidR="00C53DDF" w:rsidRDefault="00C53DDF" w:rsidP="000E2B1D">
      <w:pPr>
        <w:rPr>
          <w:lang w:val="en-CA" w:eastAsia="x-none"/>
        </w:rPr>
      </w:pPr>
    </w:p>
    <w:p w14:paraId="65BD6F1D" w14:textId="77777777" w:rsidR="00C53DDF" w:rsidRDefault="00C53DDF" w:rsidP="000E2B1D">
      <w:pPr>
        <w:rPr>
          <w:lang w:val="en-CA" w:eastAsia="x-none"/>
        </w:rPr>
      </w:pPr>
    </w:p>
    <w:p w14:paraId="2F5CA7D8" w14:textId="77777777" w:rsidR="00C53DDF" w:rsidRDefault="00C53DDF" w:rsidP="000E2B1D">
      <w:pPr>
        <w:rPr>
          <w:lang w:val="en-CA" w:eastAsia="x-none"/>
        </w:rPr>
      </w:pPr>
    </w:p>
    <w:p w14:paraId="109FCA0F" w14:textId="77777777" w:rsidR="00C53DDF" w:rsidRDefault="00C53DDF" w:rsidP="000E2B1D">
      <w:pPr>
        <w:rPr>
          <w:lang w:val="en-CA" w:eastAsia="x-none"/>
        </w:rPr>
      </w:pPr>
    </w:p>
    <w:p w14:paraId="5D176AF4" w14:textId="77777777" w:rsidR="00C53DDF" w:rsidRDefault="00C53DDF" w:rsidP="000E2B1D">
      <w:pPr>
        <w:rPr>
          <w:lang w:val="en-CA" w:eastAsia="x-none"/>
        </w:rPr>
      </w:pPr>
    </w:p>
    <w:p w14:paraId="2F8323E0" w14:textId="77777777" w:rsidR="00C53DDF" w:rsidRDefault="00C53DDF" w:rsidP="000E2B1D">
      <w:pPr>
        <w:rPr>
          <w:lang w:val="en-CA" w:eastAsia="x-none"/>
        </w:rPr>
      </w:pPr>
    </w:p>
    <w:p w14:paraId="550406DD" w14:textId="77777777" w:rsidR="00C53DDF" w:rsidRPr="000E2B1D" w:rsidRDefault="00C53DDF" w:rsidP="000E2B1D">
      <w:pPr>
        <w:rPr>
          <w:lang w:val="en-CA" w:eastAsia="x-none"/>
        </w:rPr>
      </w:pPr>
    </w:p>
    <w:p w14:paraId="7501C653" w14:textId="77777777" w:rsidR="00664200" w:rsidRPr="00916B83" w:rsidRDefault="00512542" w:rsidP="00664200">
      <w:pPr>
        <w:pStyle w:val="Heading3"/>
        <w:rPr>
          <w:lang w:val="en-CA"/>
        </w:rPr>
      </w:pPr>
      <w:bookmarkStart w:id="1469" w:name="_Toc391033954"/>
      <w:bookmarkStart w:id="1470" w:name="_Toc415569021"/>
      <w:r>
        <w:rPr>
          <w:lang w:val="en-CA"/>
        </w:rPr>
        <w:lastRenderedPageBreak/>
        <w:t>Charge Back Schema</w:t>
      </w:r>
      <w:bookmarkEnd w:id="1469"/>
      <w:bookmarkEnd w:id="1470"/>
    </w:p>
    <w:p w14:paraId="7501C655" w14:textId="5D40BBFA" w:rsidR="00512542" w:rsidRDefault="002C1D22" w:rsidP="00512542">
      <w:pPr>
        <w:rPr>
          <w:lang w:val="en-CA"/>
        </w:rPr>
      </w:pPr>
      <w:r>
        <w:object w:dxaOrig="14927" w:dyaOrig="18933" w14:anchorId="193D0C7E">
          <v:shape id="_x0000_i1064" type="#_x0000_t75" style="width:468pt;height:593.25pt" o:ole="">
            <v:imagedata r:id="rId106" o:title=""/>
          </v:shape>
          <o:OLEObject Type="Embed" ProgID="Visio.Drawing.11" ShapeID="_x0000_i1064" DrawAspect="Content" ObjectID="_1489316686" r:id="rId107"/>
        </w:object>
      </w:r>
    </w:p>
    <w:p w14:paraId="7501C656" w14:textId="77777777" w:rsidR="00FB6230" w:rsidRDefault="00FB6230" w:rsidP="00512542">
      <w:pPr>
        <w:rPr>
          <w:lang w:val="en-CA"/>
        </w:rPr>
      </w:pPr>
    </w:p>
    <w:p w14:paraId="7501C659" w14:textId="77777777" w:rsidR="00512542" w:rsidRDefault="00512542" w:rsidP="00512542">
      <w:pPr>
        <w:pStyle w:val="Heading4"/>
      </w:pPr>
      <w:r>
        <w:rPr>
          <w:lang w:val="en-CA"/>
        </w:rPr>
        <w:lastRenderedPageBreak/>
        <w:t>Table Details</w:t>
      </w:r>
    </w:p>
    <w:p w14:paraId="7501C65A" w14:textId="77777777" w:rsidR="002908BB" w:rsidRDefault="002908BB" w:rsidP="002908BB">
      <w:pPr>
        <w:rPr>
          <w:b/>
          <w:lang w:val="en-CA"/>
        </w:rPr>
      </w:pPr>
      <w:bookmarkStart w:id="1471" w:name="_Toc391033955"/>
      <w:r>
        <w:rPr>
          <w:b/>
          <w:lang w:val="en-CA"/>
        </w:rPr>
        <w:t>CB_DAILY_FILE</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6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5C"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5D"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5E"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5F"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60" w14:textId="77777777" w:rsidR="002908BB" w:rsidRDefault="002908BB" w:rsidP="009D33BA">
            <w:pPr>
              <w:ind w:left="-81"/>
              <w:rPr>
                <w:b/>
                <w:lang w:val="en-CA"/>
              </w:rPr>
            </w:pPr>
            <w:r>
              <w:rPr>
                <w:b/>
                <w:lang w:val="en-CA"/>
              </w:rPr>
              <w:t>Notes</w:t>
            </w:r>
          </w:p>
        </w:tc>
      </w:tr>
      <w:tr w:rsidR="002908BB" w14:paraId="7501C667"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2" w14:textId="77777777" w:rsidR="002908BB" w:rsidRDefault="002908BB" w:rsidP="009D33BA">
            <w:pPr>
              <w:ind w:left="-81"/>
              <w:rPr>
                <w:b/>
                <w:i/>
                <w:lang w:val="en-CA"/>
              </w:rPr>
            </w:pPr>
            <w:r w:rsidRPr="00712DE4">
              <w:rPr>
                <w:b/>
                <w:i/>
                <w:lang w:val="en-CA"/>
              </w:rPr>
              <w:t>CB_DAILY_FILE_ID</w:t>
            </w:r>
          </w:p>
        </w:tc>
        <w:tc>
          <w:tcPr>
            <w:tcW w:w="1256" w:type="pct"/>
            <w:tcBorders>
              <w:top w:val="single" w:sz="4" w:space="0" w:color="auto"/>
              <w:left w:val="single" w:sz="4" w:space="0" w:color="auto"/>
              <w:bottom w:val="single" w:sz="4" w:space="0" w:color="auto"/>
              <w:right w:val="single" w:sz="4" w:space="0" w:color="auto"/>
            </w:tcBorders>
            <w:hideMark/>
          </w:tcPr>
          <w:p w14:paraId="7501C663" w14:textId="77777777" w:rsidR="002908BB" w:rsidRDefault="002908BB" w:rsidP="009D33BA">
            <w:pPr>
              <w:ind w:left="-81"/>
              <w:rPr>
                <w:b/>
                <w:i/>
                <w:lang w:val="en-CA"/>
              </w:rPr>
            </w:pPr>
            <w:r>
              <w:rPr>
                <w:b/>
                <w:i/>
                <w:lang w:val="en-CA"/>
              </w:rPr>
              <w:t>NUMBER(4)</w:t>
            </w:r>
          </w:p>
        </w:tc>
        <w:tc>
          <w:tcPr>
            <w:tcW w:w="455" w:type="pct"/>
            <w:tcBorders>
              <w:top w:val="single" w:sz="4" w:space="0" w:color="auto"/>
              <w:left w:val="single" w:sz="4" w:space="0" w:color="auto"/>
              <w:bottom w:val="single" w:sz="4" w:space="0" w:color="auto"/>
              <w:right w:val="single" w:sz="4" w:space="0" w:color="auto"/>
            </w:tcBorders>
            <w:hideMark/>
          </w:tcPr>
          <w:p w14:paraId="7501C664"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65"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66" w14:textId="77777777" w:rsidR="002908BB" w:rsidRDefault="002908BB" w:rsidP="009D33BA">
            <w:pPr>
              <w:ind w:left="-81"/>
              <w:rPr>
                <w:b/>
                <w:i/>
                <w:lang w:val="en-CA"/>
              </w:rPr>
            </w:pPr>
            <w:r w:rsidRPr="0085458B">
              <w:rPr>
                <w:b/>
                <w:i/>
                <w:lang w:val="en-CA"/>
              </w:rPr>
              <w:t>Oracle unique sequencer with no order, starting from 1 to 9999</w:t>
            </w:r>
          </w:p>
        </w:tc>
      </w:tr>
      <w:tr w:rsidR="002908BB" w14:paraId="7501C66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8" w14:textId="77777777" w:rsidR="002908BB" w:rsidRDefault="002908BB" w:rsidP="009D33BA">
            <w:pPr>
              <w:ind w:left="-81"/>
              <w:rPr>
                <w:lang w:val="en-CA"/>
              </w:rPr>
            </w:pPr>
            <w:r>
              <w:rPr>
                <w:lang w:val="en-CA"/>
              </w:rPr>
              <w:t>FILENAME</w:t>
            </w:r>
          </w:p>
        </w:tc>
        <w:tc>
          <w:tcPr>
            <w:tcW w:w="1256" w:type="pct"/>
            <w:tcBorders>
              <w:top w:val="single" w:sz="4" w:space="0" w:color="auto"/>
              <w:left w:val="single" w:sz="4" w:space="0" w:color="auto"/>
              <w:bottom w:val="single" w:sz="4" w:space="0" w:color="auto"/>
              <w:right w:val="single" w:sz="4" w:space="0" w:color="auto"/>
            </w:tcBorders>
            <w:hideMark/>
          </w:tcPr>
          <w:p w14:paraId="7501C669" w14:textId="77777777" w:rsidR="002908BB" w:rsidRDefault="002908BB" w:rsidP="009D33BA">
            <w:pPr>
              <w:ind w:left="-81"/>
              <w:rPr>
                <w:lang w:val="en-CA"/>
              </w:rPr>
            </w:pPr>
            <w:r>
              <w:rPr>
                <w:lang w:val="en-CA"/>
              </w:rPr>
              <w:t>VARCHAR2(80)</w:t>
            </w:r>
          </w:p>
        </w:tc>
        <w:tc>
          <w:tcPr>
            <w:tcW w:w="455" w:type="pct"/>
            <w:tcBorders>
              <w:top w:val="single" w:sz="4" w:space="0" w:color="auto"/>
              <w:left w:val="single" w:sz="4" w:space="0" w:color="auto"/>
              <w:bottom w:val="single" w:sz="4" w:space="0" w:color="auto"/>
              <w:right w:val="single" w:sz="4" w:space="0" w:color="auto"/>
            </w:tcBorders>
            <w:hideMark/>
          </w:tcPr>
          <w:p w14:paraId="7501C66A"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6B"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6C" w14:textId="77777777" w:rsidR="002908BB" w:rsidRDefault="002908BB" w:rsidP="009D33BA">
            <w:pPr>
              <w:ind w:left="-81"/>
              <w:rPr>
                <w:highlight w:val="yellow"/>
                <w:lang w:val="en-CA"/>
              </w:rPr>
            </w:pPr>
          </w:p>
        </w:tc>
      </w:tr>
      <w:tr w:rsidR="002908BB" w14:paraId="7501C67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E" w14:textId="77777777" w:rsidR="002908BB" w:rsidRDefault="002908BB" w:rsidP="009D33BA">
            <w:pPr>
              <w:ind w:left="-81"/>
              <w:rPr>
                <w:lang w:val="en-CA"/>
              </w:rPr>
            </w:pPr>
            <w:r>
              <w:rPr>
                <w:lang w:val="en-CA"/>
              </w:rPr>
              <w:t>CB_SOURCE</w:t>
            </w:r>
          </w:p>
        </w:tc>
        <w:tc>
          <w:tcPr>
            <w:tcW w:w="1256" w:type="pct"/>
            <w:tcBorders>
              <w:top w:val="single" w:sz="4" w:space="0" w:color="auto"/>
              <w:left w:val="single" w:sz="4" w:space="0" w:color="auto"/>
              <w:bottom w:val="single" w:sz="4" w:space="0" w:color="auto"/>
              <w:right w:val="single" w:sz="4" w:space="0" w:color="auto"/>
            </w:tcBorders>
            <w:hideMark/>
          </w:tcPr>
          <w:p w14:paraId="7501C66F" w14:textId="77777777"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C670"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71"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72" w14:textId="77777777" w:rsidR="002908BB" w:rsidRDefault="002908BB" w:rsidP="009D33BA">
            <w:pPr>
              <w:ind w:left="-81"/>
              <w:rPr>
                <w:highlight w:val="yellow"/>
                <w:lang w:val="en-CA"/>
              </w:rPr>
            </w:pPr>
          </w:p>
        </w:tc>
      </w:tr>
    </w:tbl>
    <w:p w14:paraId="7501C674" w14:textId="77777777" w:rsidR="002908BB" w:rsidRDefault="002908BB" w:rsidP="002908BB">
      <w:pPr>
        <w:rPr>
          <w:highlight w:val="yellow"/>
          <w:lang w:val="en-CA"/>
        </w:rPr>
      </w:pPr>
    </w:p>
    <w:p w14:paraId="7501C675" w14:textId="77777777" w:rsidR="002908BB" w:rsidRDefault="002908BB" w:rsidP="002908BB">
      <w:pPr>
        <w:rPr>
          <w:b/>
          <w:lang w:val="en-CA"/>
        </w:rPr>
      </w:pPr>
      <w:r>
        <w:rPr>
          <w:b/>
          <w:lang w:val="en-CA"/>
        </w:rPr>
        <w:t>CB_BACKLOG_FILE</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2514"/>
        <w:gridCol w:w="935"/>
        <w:gridCol w:w="769"/>
        <w:gridCol w:w="2148"/>
      </w:tblGrid>
      <w:tr w:rsidR="002908BB" w14:paraId="7501C67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77"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78"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79"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7A"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7B" w14:textId="77777777" w:rsidR="002908BB" w:rsidRDefault="002908BB" w:rsidP="009D33BA">
            <w:pPr>
              <w:ind w:left="-81"/>
              <w:rPr>
                <w:b/>
                <w:lang w:val="en-CA"/>
              </w:rPr>
            </w:pPr>
            <w:r>
              <w:rPr>
                <w:b/>
                <w:lang w:val="en-CA"/>
              </w:rPr>
              <w:t>Notes</w:t>
            </w:r>
          </w:p>
        </w:tc>
      </w:tr>
      <w:tr w:rsidR="002908BB" w14:paraId="7501C68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7D" w14:textId="77777777" w:rsidR="002908BB" w:rsidRDefault="002908BB" w:rsidP="009D33BA">
            <w:pPr>
              <w:ind w:left="-81"/>
              <w:rPr>
                <w:b/>
                <w:i/>
                <w:lang w:val="en-CA"/>
              </w:rPr>
            </w:pPr>
            <w:r>
              <w:rPr>
                <w:b/>
                <w:i/>
                <w:lang w:val="en-CA"/>
              </w:rPr>
              <w:t>CB_BACKLOG_FILE_ID</w:t>
            </w:r>
          </w:p>
        </w:tc>
        <w:tc>
          <w:tcPr>
            <w:tcW w:w="1256" w:type="pct"/>
            <w:tcBorders>
              <w:top w:val="single" w:sz="4" w:space="0" w:color="auto"/>
              <w:left w:val="single" w:sz="4" w:space="0" w:color="auto"/>
              <w:bottom w:val="single" w:sz="4" w:space="0" w:color="auto"/>
              <w:right w:val="single" w:sz="4" w:space="0" w:color="auto"/>
            </w:tcBorders>
            <w:hideMark/>
          </w:tcPr>
          <w:p w14:paraId="7501C67E" w14:textId="3BEEECA4"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7F"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80"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81" w14:textId="77777777" w:rsidR="002908BB" w:rsidRDefault="002908BB" w:rsidP="009D33BA">
            <w:pPr>
              <w:ind w:left="-81"/>
              <w:rPr>
                <w:b/>
                <w:i/>
                <w:lang w:val="en-CA"/>
              </w:rPr>
            </w:pPr>
            <w:r w:rsidRPr="0085458B">
              <w:rPr>
                <w:b/>
                <w:i/>
                <w:lang w:val="en-CA"/>
              </w:rPr>
              <w:t>Oracle unique sequencer with no order, starting from 1 to 9999999999</w:t>
            </w:r>
          </w:p>
        </w:tc>
      </w:tr>
      <w:tr w:rsidR="002908BB" w14:paraId="7501C68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83" w14:textId="77777777" w:rsidR="002908BB" w:rsidRDefault="002908BB" w:rsidP="009D33BA">
            <w:pPr>
              <w:ind w:left="-81"/>
              <w:rPr>
                <w:lang w:val="en-CA"/>
              </w:rPr>
            </w:pPr>
            <w:r w:rsidRPr="00712DE4">
              <w:rPr>
                <w:lang w:val="en-CA"/>
              </w:rPr>
              <w:t>CB_DAILY_FILE_ID</w:t>
            </w:r>
          </w:p>
        </w:tc>
        <w:tc>
          <w:tcPr>
            <w:tcW w:w="1256" w:type="pct"/>
            <w:tcBorders>
              <w:top w:val="single" w:sz="4" w:space="0" w:color="auto"/>
              <w:left w:val="single" w:sz="4" w:space="0" w:color="auto"/>
              <w:bottom w:val="single" w:sz="4" w:space="0" w:color="auto"/>
              <w:right w:val="single" w:sz="4" w:space="0" w:color="auto"/>
            </w:tcBorders>
            <w:hideMark/>
          </w:tcPr>
          <w:p w14:paraId="7501C684" w14:textId="77777777" w:rsidR="002908BB" w:rsidRDefault="002908BB" w:rsidP="009D33BA">
            <w:pPr>
              <w:ind w:left="-81"/>
              <w:rPr>
                <w:lang w:val="en-CA"/>
              </w:rPr>
            </w:pPr>
            <w:r>
              <w:rPr>
                <w:lang w:val="en-CA"/>
              </w:rPr>
              <w:t>NUMBER(4)</w:t>
            </w:r>
          </w:p>
        </w:tc>
        <w:tc>
          <w:tcPr>
            <w:tcW w:w="455" w:type="pct"/>
            <w:tcBorders>
              <w:top w:val="single" w:sz="4" w:space="0" w:color="auto"/>
              <w:left w:val="single" w:sz="4" w:space="0" w:color="auto"/>
              <w:bottom w:val="single" w:sz="4" w:space="0" w:color="auto"/>
              <w:right w:val="single" w:sz="4" w:space="0" w:color="auto"/>
            </w:tcBorders>
            <w:hideMark/>
          </w:tcPr>
          <w:p w14:paraId="7501C685"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86"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87" w14:textId="77777777" w:rsidR="002908BB" w:rsidRDefault="002908BB" w:rsidP="009D33BA">
            <w:pPr>
              <w:ind w:left="-81"/>
              <w:rPr>
                <w:highlight w:val="yellow"/>
                <w:lang w:val="en-CA"/>
              </w:rPr>
            </w:pPr>
          </w:p>
        </w:tc>
      </w:tr>
      <w:tr w:rsidR="002908BB" w14:paraId="7501C68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89" w14:textId="77777777" w:rsidR="002908BB" w:rsidRDefault="002908BB" w:rsidP="009D33BA">
            <w:pPr>
              <w:ind w:left="-81"/>
              <w:rPr>
                <w:lang w:val="en-CA"/>
              </w:rPr>
            </w:pPr>
            <w:r w:rsidRPr="00712DE4">
              <w:rPr>
                <w:lang w:val="en-CA"/>
              </w:rPr>
              <w:t>CB_DAILY_EXPECTED_</w:t>
            </w:r>
            <w:r w:rsidR="00772B4B">
              <w:rPr>
                <w:lang w:val="en-CA"/>
              </w:rPr>
              <w:t>CONTENT</w:t>
            </w:r>
            <w:r w:rsidRPr="00712DE4">
              <w:rPr>
                <w:lang w:val="en-CA"/>
              </w:rPr>
              <w:t>_DATE</w:t>
            </w:r>
          </w:p>
        </w:tc>
        <w:tc>
          <w:tcPr>
            <w:tcW w:w="1256" w:type="pct"/>
            <w:tcBorders>
              <w:top w:val="single" w:sz="4" w:space="0" w:color="auto"/>
              <w:left w:val="single" w:sz="4" w:space="0" w:color="auto"/>
              <w:bottom w:val="single" w:sz="4" w:space="0" w:color="auto"/>
              <w:right w:val="single" w:sz="4" w:space="0" w:color="auto"/>
            </w:tcBorders>
            <w:hideMark/>
          </w:tcPr>
          <w:p w14:paraId="7501C68A" w14:textId="77777777" w:rsidR="002908BB" w:rsidRDefault="002908BB"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C68B"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8C"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8D" w14:textId="77777777" w:rsidR="002908BB" w:rsidRDefault="002908BB" w:rsidP="009D33BA">
            <w:pPr>
              <w:ind w:left="-81"/>
              <w:rPr>
                <w:highlight w:val="yellow"/>
                <w:lang w:val="en-CA"/>
              </w:rPr>
            </w:pPr>
          </w:p>
        </w:tc>
      </w:tr>
      <w:tr w:rsidR="002908BB" w14:paraId="7501C69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8F" w14:textId="77777777" w:rsidR="002908BB" w:rsidRPr="00712DE4" w:rsidRDefault="002908BB" w:rsidP="009D33BA">
            <w:pPr>
              <w:ind w:left="-81"/>
              <w:rPr>
                <w:lang w:val="en-CA"/>
              </w:rPr>
            </w:pPr>
            <w:r w:rsidRPr="00712DE4">
              <w:rPr>
                <w:lang w:val="en-CA"/>
              </w:rPr>
              <w:t>VALIDATION_STATUS</w:t>
            </w:r>
          </w:p>
        </w:tc>
        <w:tc>
          <w:tcPr>
            <w:tcW w:w="1256" w:type="pct"/>
            <w:tcBorders>
              <w:top w:val="single" w:sz="4" w:space="0" w:color="auto"/>
              <w:left w:val="single" w:sz="4" w:space="0" w:color="auto"/>
              <w:bottom w:val="single" w:sz="4" w:space="0" w:color="auto"/>
              <w:right w:val="single" w:sz="4" w:space="0" w:color="auto"/>
            </w:tcBorders>
          </w:tcPr>
          <w:p w14:paraId="7501C690" w14:textId="77777777" w:rsidR="002908BB" w:rsidRDefault="002908BB" w:rsidP="009D33BA">
            <w:pPr>
              <w:ind w:left="-81"/>
              <w:rPr>
                <w:lang w:val="en-CA"/>
              </w:rPr>
            </w:pPr>
            <w:r>
              <w:rPr>
                <w:lang w:val="en-CA"/>
              </w:rPr>
              <w:t>VARCHAR2(50)</w:t>
            </w:r>
          </w:p>
        </w:tc>
        <w:tc>
          <w:tcPr>
            <w:tcW w:w="455" w:type="pct"/>
            <w:tcBorders>
              <w:top w:val="single" w:sz="4" w:space="0" w:color="auto"/>
              <w:left w:val="single" w:sz="4" w:space="0" w:color="auto"/>
              <w:bottom w:val="single" w:sz="4" w:space="0" w:color="auto"/>
              <w:right w:val="single" w:sz="4" w:space="0" w:color="auto"/>
            </w:tcBorders>
          </w:tcPr>
          <w:p w14:paraId="7501C691"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3" w14:textId="77777777" w:rsidR="002908BB" w:rsidRDefault="002908BB" w:rsidP="009D33BA">
            <w:pPr>
              <w:ind w:left="-81"/>
              <w:rPr>
                <w:highlight w:val="yellow"/>
                <w:lang w:val="en-CA"/>
              </w:rPr>
            </w:pPr>
          </w:p>
        </w:tc>
      </w:tr>
      <w:tr w:rsidR="002908BB" w14:paraId="7501C69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95" w14:textId="77777777" w:rsidR="002908BB" w:rsidRPr="00712DE4" w:rsidRDefault="002908BB" w:rsidP="009D33BA">
            <w:pPr>
              <w:ind w:left="-81"/>
              <w:rPr>
                <w:lang w:val="en-CA"/>
              </w:rPr>
            </w:pPr>
            <w:r w:rsidRPr="00712DE4">
              <w:rPr>
                <w:lang w:val="en-CA"/>
              </w:rPr>
              <w:t>VALIDATION_STATUS_DATE</w:t>
            </w:r>
          </w:p>
        </w:tc>
        <w:tc>
          <w:tcPr>
            <w:tcW w:w="1256" w:type="pct"/>
            <w:tcBorders>
              <w:top w:val="single" w:sz="4" w:space="0" w:color="auto"/>
              <w:left w:val="single" w:sz="4" w:space="0" w:color="auto"/>
              <w:bottom w:val="single" w:sz="4" w:space="0" w:color="auto"/>
              <w:right w:val="single" w:sz="4" w:space="0" w:color="auto"/>
            </w:tcBorders>
          </w:tcPr>
          <w:p w14:paraId="7501C696" w14:textId="77777777" w:rsidR="002908BB" w:rsidRDefault="002908BB"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tcPr>
          <w:p w14:paraId="7501C69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9" w14:textId="77777777" w:rsidR="002908BB" w:rsidRDefault="002908BB" w:rsidP="009D33BA">
            <w:pPr>
              <w:ind w:left="-81"/>
              <w:rPr>
                <w:highlight w:val="yellow"/>
                <w:lang w:val="en-CA"/>
              </w:rPr>
            </w:pPr>
          </w:p>
        </w:tc>
      </w:tr>
      <w:tr w:rsidR="002908BB" w14:paraId="7501C6A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9B" w14:textId="77777777" w:rsidR="002908BB" w:rsidRPr="00712DE4" w:rsidRDefault="002908BB" w:rsidP="009D33BA">
            <w:pPr>
              <w:ind w:left="-81"/>
              <w:rPr>
                <w:lang w:val="en-CA"/>
              </w:rPr>
            </w:pPr>
            <w:r>
              <w:rPr>
                <w:lang w:val="en-CA"/>
              </w:rPr>
              <w:t>ALERT_NO</w:t>
            </w:r>
          </w:p>
        </w:tc>
        <w:tc>
          <w:tcPr>
            <w:tcW w:w="1256" w:type="pct"/>
            <w:tcBorders>
              <w:top w:val="single" w:sz="4" w:space="0" w:color="auto"/>
              <w:left w:val="single" w:sz="4" w:space="0" w:color="auto"/>
              <w:bottom w:val="single" w:sz="4" w:space="0" w:color="auto"/>
              <w:right w:val="single" w:sz="4" w:space="0" w:color="auto"/>
            </w:tcBorders>
          </w:tcPr>
          <w:p w14:paraId="7501C69C" w14:textId="1778516C" w:rsidR="002908BB" w:rsidRDefault="002908BB" w:rsidP="00446A59">
            <w:pPr>
              <w:ind w:left="-81"/>
              <w:rPr>
                <w:lang w:val="en-CA"/>
              </w:rPr>
            </w:pPr>
            <w:r>
              <w:rPr>
                <w:lang w:val="en-CA"/>
              </w:rPr>
              <w:t>Number(</w:t>
            </w:r>
            <w:r w:rsidR="00446A59">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69D"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E"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F" w14:textId="77777777" w:rsidR="002908BB" w:rsidRDefault="002908BB" w:rsidP="009D33BA">
            <w:pPr>
              <w:ind w:left="-81"/>
              <w:rPr>
                <w:highlight w:val="yellow"/>
                <w:lang w:val="en-CA"/>
              </w:rPr>
            </w:pPr>
          </w:p>
        </w:tc>
      </w:tr>
    </w:tbl>
    <w:p w14:paraId="7501C6A2" w14:textId="77777777" w:rsidR="002908BB" w:rsidRDefault="002908BB" w:rsidP="002908BB">
      <w:pPr>
        <w:rPr>
          <w:lang w:val="en-CA"/>
        </w:rPr>
      </w:pPr>
    </w:p>
    <w:p w14:paraId="7501C6A3" w14:textId="77777777" w:rsidR="002908BB" w:rsidRDefault="002908BB" w:rsidP="002908BB">
      <w:pPr>
        <w:rPr>
          <w:b/>
          <w:lang w:val="en-CA"/>
        </w:rPr>
      </w:pPr>
      <w:r>
        <w:rPr>
          <w:b/>
          <w:lang w:val="en-CA"/>
        </w:rPr>
        <w:t>CB_TX_INFO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A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A5"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A6"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A7"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A8"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A9" w14:textId="77777777" w:rsidR="002908BB" w:rsidRDefault="002908BB" w:rsidP="009D33BA">
            <w:pPr>
              <w:ind w:left="-81"/>
              <w:rPr>
                <w:b/>
                <w:lang w:val="en-CA"/>
              </w:rPr>
            </w:pPr>
            <w:r>
              <w:rPr>
                <w:b/>
                <w:lang w:val="en-CA"/>
              </w:rPr>
              <w:t>Notes</w:t>
            </w:r>
          </w:p>
        </w:tc>
      </w:tr>
      <w:tr w:rsidR="002908BB" w14:paraId="7501C6B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AB" w14:textId="77777777" w:rsidR="002908BB" w:rsidRDefault="002908BB" w:rsidP="009D33BA">
            <w:pPr>
              <w:ind w:left="-81"/>
              <w:rPr>
                <w:b/>
                <w:i/>
                <w:lang w:val="en-CA"/>
              </w:rPr>
            </w:pPr>
            <w:r w:rsidRPr="000B0A6E">
              <w:rPr>
                <w:b/>
                <w:i/>
                <w:lang w:val="en-CA"/>
              </w:rPr>
              <w:t>CB_TX_INFO_ID</w:t>
            </w:r>
          </w:p>
        </w:tc>
        <w:tc>
          <w:tcPr>
            <w:tcW w:w="1256" w:type="pct"/>
            <w:tcBorders>
              <w:top w:val="single" w:sz="4" w:space="0" w:color="auto"/>
              <w:left w:val="single" w:sz="4" w:space="0" w:color="auto"/>
              <w:bottom w:val="single" w:sz="4" w:space="0" w:color="auto"/>
              <w:right w:val="single" w:sz="4" w:space="0" w:color="auto"/>
            </w:tcBorders>
            <w:hideMark/>
          </w:tcPr>
          <w:p w14:paraId="7501C6AC" w14:textId="53ECBBD6"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AD"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AE"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AF" w14:textId="77777777" w:rsidR="002908BB" w:rsidRDefault="002908BB" w:rsidP="009D33BA">
            <w:pPr>
              <w:ind w:left="-81"/>
              <w:rPr>
                <w:b/>
                <w:i/>
                <w:lang w:val="en-CA"/>
              </w:rPr>
            </w:pPr>
            <w:r w:rsidRPr="002D5D62">
              <w:rPr>
                <w:b/>
                <w:i/>
                <w:lang w:val="en-CA"/>
              </w:rPr>
              <w:t>Oracle unique sequencer with no order, starting from 1 to 9999999999</w:t>
            </w:r>
          </w:p>
        </w:tc>
      </w:tr>
      <w:tr w:rsidR="00946CAC" w14:paraId="7501C6B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B1" w14:textId="77777777" w:rsidR="00946CAC" w:rsidRPr="007D1664" w:rsidRDefault="00946CAC" w:rsidP="00946CAC">
            <w:pPr>
              <w:ind w:left="-81"/>
              <w:rPr>
                <w:lang w:val="en-CA"/>
              </w:rPr>
            </w:pPr>
            <w:r w:rsidRPr="000B0A6E">
              <w:rPr>
                <w:b/>
                <w:i/>
                <w:lang w:val="en-CA"/>
              </w:rPr>
              <w:t>CB_TX_</w:t>
            </w:r>
            <w:r>
              <w:rPr>
                <w:b/>
                <w:i/>
                <w:lang w:val="en-CA"/>
              </w:rPr>
              <w:t>REF</w:t>
            </w:r>
            <w:r w:rsidRPr="000B0A6E">
              <w:rPr>
                <w:b/>
                <w:i/>
                <w:lang w:val="en-CA"/>
              </w:rPr>
              <w:t>_ID</w:t>
            </w:r>
          </w:p>
        </w:tc>
        <w:tc>
          <w:tcPr>
            <w:tcW w:w="1256" w:type="pct"/>
            <w:tcBorders>
              <w:top w:val="single" w:sz="4" w:space="0" w:color="auto"/>
              <w:left w:val="single" w:sz="4" w:space="0" w:color="auto"/>
              <w:bottom w:val="single" w:sz="4" w:space="0" w:color="auto"/>
              <w:right w:val="single" w:sz="4" w:space="0" w:color="auto"/>
            </w:tcBorders>
          </w:tcPr>
          <w:p w14:paraId="7501C6B2" w14:textId="77777777" w:rsidR="00946CAC" w:rsidRDefault="002906B1" w:rsidP="009D33BA">
            <w:pPr>
              <w:ind w:left="-81"/>
              <w:rPr>
                <w:lang w:val="en-CA"/>
              </w:rPr>
            </w:pPr>
            <w:r>
              <w:rPr>
                <w:lang w:val="en-CA"/>
              </w:rPr>
              <w:t>Number</w:t>
            </w:r>
          </w:p>
        </w:tc>
        <w:tc>
          <w:tcPr>
            <w:tcW w:w="455" w:type="pct"/>
            <w:tcBorders>
              <w:top w:val="single" w:sz="4" w:space="0" w:color="auto"/>
              <w:left w:val="single" w:sz="4" w:space="0" w:color="auto"/>
              <w:bottom w:val="single" w:sz="4" w:space="0" w:color="auto"/>
              <w:right w:val="single" w:sz="4" w:space="0" w:color="auto"/>
            </w:tcBorders>
          </w:tcPr>
          <w:p w14:paraId="7501C6B3" w14:textId="77777777" w:rsidR="00946CAC" w:rsidRDefault="002906B1"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B4" w14:textId="77777777" w:rsidR="00946CAC" w:rsidRDefault="00946CAC"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B5" w14:textId="77777777" w:rsidR="00946CAC" w:rsidRDefault="002906B1" w:rsidP="009D33BA">
            <w:pPr>
              <w:ind w:left="-81"/>
              <w:rPr>
                <w:highlight w:val="yellow"/>
                <w:lang w:val="en-CA"/>
              </w:rPr>
            </w:pPr>
            <w:r w:rsidRPr="002D5D62">
              <w:rPr>
                <w:b/>
                <w:i/>
                <w:lang w:val="en-CA"/>
              </w:rPr>
              <w:t>Oracle unique sequencer with no order, starting from 1 to 9999999999</w:t>
            </w:r>
          </w:p>
        </w:tc>
      </w:tr>
      <w:tr w:rsidR="002908BB" w14:paraId="7501C6B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B7" w14:textId="77777777" w:rsidR="002908BB" w:rsidRPr="000B0A6E" w:rsidRDefault="002908BB" w:rsidP="009D33BA">
            <w:pPr>
              <w:ind w:left="-81"/>
              <w:rPr>
                <w:lang w:val="en-CA"/>
              </w:rPr>
            </w:pPr>
            <w:r w:rsidRPr="007D1664">
              <w:rPr>
                <w:lang w:val="en-CA"/>
              </w:rPr>
              <w:t>PROCESSING_DATE</w:t>
            </w:r>
          </w:p>
        </w:tc>
        <w:tc>
          <w:tcPr>
            <w:tcW w:w="1256" w:type="pct"/>
            <w:tcBorders>
              <w:top w:val="single" w:sz="4" w:space="0" w:color="auto"/>
              <w:left w:val="single" w:sz="4" w:space="0" w:color="auto"/>
              <w:bottom w:val="single" w:sz="4" w:space="0" w:color="auto"/>
              <w:right w:val="single" w:sz="4" w:space="0" w:color="auto"/>
            </w:tcBorders>
          </w:tcPr>
          <w:p w14:paraId="7501C6B8" w14:textId="77777777" w:rsidR="002908BB" w:rsidRDefault="002908BB" w:rsidP="009D33BA">
            <w:pPr>
              <w:ind w:left="-81"/>
              <w:rPr>
                <w:lang w:val="en-CA"/>
              </w:rPr>
            </w:pPr>
            <w:r>
              <w:rPr>
                <w:lang w:val="en-CA"/>
              </w:rPr>
              <w:t xml:space="preserve">DATE </w:t>
            </w:r>
          </w:p>
        </w:tc>
        <w:tc>
          <w:tcPr>
            <w:tcW w:w="455" w:type="pct"/>
            <w:tcBorders>
              <w:top w:val="single" w:sz="4" w:space="0" w:color="auto"/>
              <w:left w:val="single" w:sz="4" w:space="0" w:color="auto"/>
              <w:bottom w:val="single" w:sz="4" w:space="0" w:color="auto"/>
              <w:right w:val="single" w:sz="4" w:space="0" w:color="auto"/>
            </w:tcBorders>
          </w:tcPr>
          <w:p w14:paraId="7501C6B9"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BA"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BB" w14:textId="77777777" w:rsidR="002908BB" w:rsidRDefault="002908BB" w:rsidP="009D33BA">
            <w:pPr>
              <w:ind w:left="-81"/>
              <w:rPr>
                <w:highlight w:val="yellow"/>
                <w:lang w:val="en-CA"/>
              </w:rPr>
            </w:pPr>
          </w:p>
        </w:tc>
      </w:tr>
      <w:tr w:rsidR="002908BB" w14:paraId="7501C6C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BD" w14:textId="77777777" w:rsidR="002908BB" w:rsidRDefault="002908BB" w:rsidP="009D33BA">
            <w:pPr>
              <w:ind w:left="-81"/>
              <w:rPr>
                <w:lang w:val="en-CA"/>
              </w:rPr>
            </w:pPr>
            <w:r w:rsidRPr="000B0A6E">
              <w:rPr>
                <w:lang w:val="en-CA"/>
              </w:rPr>
              <w:t>TOTAL_INPUT_TX</w:t>
            </w:r>
          </w:p>
        </w:tc>
        <w:tc>
          <w:tcPr>
            <w:tcW w:w="1256" w:type="pct"/>
            <w:tcBorders>
              <w:top w:val="single" w:sz="4" w:space="0" w:color="auto"/>
              <w:left w:val="single" w:sz="4" w:space="0" w:color="auto"/>
              <w:bottom w:val="single" w:sz="4" w:space="0" w:color="auto"/>
              <w:right w:val="single" w:sz="4" w:space="0" w:color="auto"/>
            </w:tcBorders>
            <w:hideMark/>
          </w:tcPr>
          <w:p w14:paraId="7501C6BE" w14:textId="77777777" w:rsidR="002908BB" w:rsidRDefault="002908BB" w:rsidP="009D33BA">
            <w:pPr>
              <w:ind w:left="-81"/>
              <w:rPr>
                <w:lang w:val="en-CA"/>
              </w:rPr>
            </w:pPr>
            <w:r>
              <w:rPr>
                <w:lang w:val="en-CA"/>
              </w:rPr>
              <w:t>NUMBER(8)</w:t>
            </w:r>
          </w:p>
        </w:tc>
        <w:tc>
          <w:tcPr>
            <w:tcW w:w="455" w:type="pct"/>
            <w:tcBorders>
              <w:top w:val="single" w:sz="4" w:space="0" w:color="auto"/>
              <w:left w:val="single" w:sz="4" w:space="0" w:color="auto"/>
              <w:bottom w:val="single" w:sz="4" w:space="0" w:color="auto"/>
              <w:right w:val="single" w:sz="4" w:space="0" w:color="auto"/>
            </w:tcBorders>
            <w:hideMark/>
          </w:tcPr>
          <w:p w14:paraId="7501C6BF"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C0"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1" w14:textId="77777777" w:rsidR="002908BB" w:rsidRDefault="002908BB" w:rsidP="009D33BA">
            <w:pPr>
              <w:ind w:left="-81"/>
              <w:rPr>
                <w:highlight w:val="yellow"/>
                <w:lang w:val="en-CA"/>
              </w:rPr>
            </w:pPr>
          </w:p>
        </w:tc>
      </w:tr>
      <w:tr w:rsidR="002908BB" w14:paraId="7501C6C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C3" w14:textId="77777777" w:rsidR="002908BB" w:rsidRDefault="002908BB" w:rsidP="009D33BA">
            <w:pPr>
              <w:ind w:left="-81"/>
              <w:rPr>
                <w:lang w:val="en-CA"/>
              </w:rPr>
            </w:pPr>
            <w:r w:rsidRPr="000B0A6E">
              <w:rPr>
                <w:lang w:val="en-CA"/>
              </w:rPr>
              <w:t>TOTAL_INPUT_</w:t>
            </w:r>
            <w:r>
              <w:rPr>
                <w:lang w:val="en-CA"/>
              </w:rPr>
              <w:t>AMOUNT</w:t>
            </w:r>
          </w:p>
        </w:tc>
        <w:tc>
          <w:tcPr>
            <w:tcW w:w="1256" w:type="pct"/>
            <w:tcBorders>
              <w:top w:val="single" w:sz="4" w:space="0" w:color="auto"/>
              <w:left w:val="single" w:sz="4" w:space="0" w:color="auto"/>
              <w:bottom w:val="single" w:sz="4" w:space="0" w:color="auto"/>
              <w:right w:val="single" w:sz="4" w:space="0" w:color="auto"/>
            </w:tcBorders>
            <w:hideMark/>
          </w:tcPr>
          <w:p w14:paraId="7501C6C4" w14:textId="77777777" w:rsidR="002908BB" w:rsidRDefault="002908BB"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hideMark/>
          </w:tcPr>
          <w:p w14:paraId="7501C6C5"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C6"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7" w14:textId="77777777" w:rsidR="002908BB" w:rsidRDefault="002908BB" w:rsidP="009D33BA">
            <w:pPr>
              <w:ind w:left="-81"/>
              <w:rPr>
                <w:highlight w:val="yellow"/>
                <w:lang w:val="en-CA"/>
              </w:rPr>
            </w:pPr>
          </w:p>
        </w:tc>
      </w:tr>
      <w:tr w:rsidR="002908BB" w14:paraId="7501C6C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C9" w14:textId="77777777" w:rsidR="002908BB" w:rsidRPr="000B0A6E" w:rsidRDefault="002908BB" w:rsidP="009D33BA">
            <w:pPr>
              <w:ind w:left="-81"/>
              <w:rPr>
                <w:lang w:val="en-CA"/>
              </w:rPr>
            </w:pPr>
            <w:r w:rsidRPr="000B0A6E">
              <w:rPr>
                <w:lang w:val="en-CA"/>
              </w:rPr>
              <w:t>TOTAL_OUTPUT_TX</w:t>
            </w:r>
          </w:p>
        </w:tc>
        <w:tc>
          <w:tcPr>
            <w:tcW w:w="1256" w:type="pct"/>
            <w:tcBorders>
              <w:top w:val="single" w:sz="4" w:space="0" w:color="auto"/>
              <w:left w:val="single" w:sz="4" w:space="0" w:color="auto"/>
              <w:bottom w:val="single" w:sz="4" w:space="0" w:color="auto"/>
              <w:right w:val="single" w:sz="4" w:space="0" w:color="auto"/>
            </w:tcBorders>
          </w:tcPr>
          <w:p w14:paraId="7501C6CA" w14:textId="77777777" w:rsidR="002908BB" w:rsidRDefault="002908BB" w:rsidP="009D33BA">
            <w:pPr>
              <w:ind w:left="-81"/>
              <w:rPr>
                <w:lang w:val="en-CA"/>
              </w:rPr>
            </w:pPr>
            <w:r>
              <w:rPr>
                <w:lang w:val="en-CA"/>
              </w:rPr>
              <w:t>NUMBER(8)</w:t>
            </w:r>
          </w:p>
        </w:tc>
        <w:tc>
          <w:tcPr>
            <w:tcW w:w="455" w:type="pct"/>
            <w:tcBorders>
              <w:top w:val="single" w:sz="4" w:space="0" w:color="auto"/>
              <w:left w:val="single" w:sz="4" w:space="0" w:color="auto"/>
              <w:bottom w:val="single" w:sz="4" w:space="0" w:color="auto"/>
              <w:right w:val="single" w:sz="4" w:space="0" w:color="auto"/>
            </w:tcBorders>
          </w:tcPr>
          <w:p w14:paraId="7501C6CB"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CC"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D" w14:textId="77777777" w:rsidR="002908BB" w:rsidRDefault="002908BB" w:rsidP="009D33BA">
            <w:pPr>
              <w:ind w:left="-81"/>
              <w:rPr>
                <w:highlight w:val="yellow"/>
                <w:lang w:val="en-CA"/>
              </w:rPr>
            </w:pPr>
          </w:p>
        </w:tc>
      </w:tr>
      <w:tr w:rsidR="002908BB" w14:paraId="7501C6D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CF" w14:textId="77777777" w:rsidR="002908BB" w:rsidRPr="000B0A6E" w:rsidRDefault="002908BB" w:rsidP="009D33BA">
            <w:pPr>
              <w:ind w:left="-81"/>
              <w:rPr>
                <w:lang w:val="en-CA"/>
              </w:rPr>
            </w:pPr>
            <w:r w:rsidRPr="000B0A6E">
              <w:rPr>
                <w:lang w:val="en-CA"/>
              </w:rPr>
              <w:t>TOTAL_OUTPUT_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6D0" w14:textId="77777777" w:rsidR="002908BB" w:rsidRDefault="002908BB"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6D1"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D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3" w14:textId="77777777" w:rsidR="002908BB" w:rsidRDefault="002908BB" w:rsidP="009D33BA">
            <w:pPr>
              <w:ind w:left="-81"/>
              <w:rPr>
                <w:highlight w:val="yellow"/>
                <w:lang w:val="en-CA"/>
              </w:rPr>
            </w:pPr>
          </w:p>
        </w:tc>
      </w:tr>
      <w:tr w:rsidR="002908BB" w14:paraId="7501C6D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D5" w14:textId="77777777" w:rsidR="002908BB" w:rsidRPr="007D1664" w:rsidRDefault="002908BB" w:rsidP="009D33BA">
            <w:pPr>
              <w:ind w:left="-81"/>
              <w:rPr>
                <w:lang w:val="en-CA"/>
              </w:rPr>
            </w:pPr>
            <w:r w:rsidRPr="007D1664">
              <w:rPr>
                <w:lang w:val="en-CA"/>
              </w:rPr>
              <w:t>NUMBER_OF_FILES</w:t>
            </w:r>
          </w:p>
        </w:tc>
        <w:tc>
          <w:tcPr>
            <w:tcW w:w="1256" w:type="pct"/>
            <w:tcBorders>
              <w:top w:val="single" w:sz="4" w:space="0" w:color="auto"/>
              <w:left w:val="single" w:sz="4" w:space="0" w:color="auto"/>
              <w:bottom w:val="single" w:sz="4" w:space="0" w:color="auto"/>
              <w:right w:val="single" w:sz="4" w:space="0" w:color="auto"/>
            </w:tcBorders>
          </w:tcPr>
          <w:p w14:paraId="7501C6D6" w14:textId="77777777" w:rsidR="002908BB" w:rsidRDefault="002908BB" w:rsidP="009D33BA">
            <w:pPr>
              <w:ind w:left="-81"/>
              <w:rPr>
                <w:lang w:val="en-CA"/>
              </w:rPr>
            </w:pPr>
            <w:r>
              <w:rPr>
                <w:lang w:val="en-CA"/>
              </w:rPr>
              <w:t>Number(</w:t>
            </w:r>
            <w:r w:rsidR="00100BE8">
              <w:rPr>
                <w:lang w:val="en-CA"/>
              </w:rPr>
              <w:t>3</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6D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D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9" w14:textId="77777777" w:rsidR="002908BB" w:rsidRDefault="002908BB" w:rsidP="009D33BA">
            <w:pPr>
              <w:ind w:left="-81"/>
              <w:rPr>
                <w:highlight w:val="yellow"/>
                <w:lang w:val="en-CA"/>
              </w:rPr>
            </w:pPr>
          </w:p>
        </w:tc>
      </w:tr>
      <w:tr w:rsidR="002908BB" w14:paraId="7501C6E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DB" w14:textId="77777777" w:rsidR="002908BB" w:rsidRPr="007D1664" w:rsidRDefault="002908BB" w:rsidP="009D33BA">
            <w:pPr>
              <w:ind w:left="-81"/>
              <w:rPr>
                <w:lang w:val="en-CA"/>
              </w:rPr>
            </w:pPr>
            <w:r w:rsidRPr="007D1664">
              <w:rPr>
                <w:lang w:val="en-CA"/>
              </w:rPr>
              <w:t>ERROR_DESCRIPTION</w:t>
            </w:r>
          </w:p>
        </w:tc>
        <w:tc>
          <w:tcPr>
            <w:tcW w:w="1256" w:type="pct"/>
            <w:tcBorders>
              <w:top w:val="single" w:sz="4" w:space="0" w:color="auto"/>
              <w:left w:val="single" w:sz="4" w:space="0" w:color="auto"/>
              <w:bottom w:val="single" w:sz="4" w:space="0" w:color="auto"/>
              <w:right w:val="single" w:sz="4" w:space="0" w:color="auto"/>
            </w:tcBorders>
          </w:tcPr>
          <w:p w14:paraId="7501C6DC" w14:textId="77777777" w:rsidR="002908BB" w:rsidRDefault="002908BB" w:rsidP="009D33BA">
            <w:pPr>
              <w:ind w:left="-81"/>
              <w:rPr>
                <w:lang w:val="en-CA"/>
              </w:rPr>
            </w:pPr>
            <w:r>
              <w:rPr>
                <w:lang w:val="en-CA"/>
              </w:rPr>
              <w:t>VARCHAR2(1024)</w:t>
            </w:r>
          </w:p>
        </w:tc>
        <w:tc>
          <w:tcPr>
            <w:tcW w:w="455" w:type="pct"/>
            <w:tcBorders>
              <w:top w:val="single" w:sz="4" w:space="0" w:color="auto"/>
              <w:left w:val="single" w:sz="4" w:space="0" w:color="auto"/>
              <w:bottom w:val="single" w:sz="4" w:space="0" w:color="auto"/>
              <w:right w:val="single" w:sz="4" w:space="0" w:color="auto"/>
            </w:tcBorders>
          </w:tcPr>
          <w:p w14:paraId="7501C6DD"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DE"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F" w14:textId="77777777" w:rsidR="002908BB" w:rsidRDefault="002908BB" w:rsidP="009D33BA">
            <w:pPr>
              <w:ind w:left="-81"/>
              <w:rPr>
                <w:highlight w:val="yellow"/>
                <w:lang w:val="en-CA"/>
              </w:rPr>
            </w:pPr>
          </w:p>
        </w:tc>
      </w:tr>
      <w:tr w:rsidR="002908BB" w14:paraId="7501C6E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1" w14:textId="77777777" w:rsidR="002908BB" w:rsidRPr="007D1664" w:rsidRDefault="002908BB" w:rsidP="009D33BA">
            <w:pPr>
              <w:ind w:left="-81"/>
              <w:rPr>
                <w:lang w:val="en-CA"/>
              </w:rPr>
            </w:pPr>
            <w:r>
              <w:rPr>
                <w:lang w:val="en-CA"/>
              </w:rPr>
              <w:t>DETAILS1</w:t>
            </w:r>
          </w:p>
        </w:tc>
        <w:tc>
          <w:tcPr>
            <w:tcW w:w="1256" w:type="pct"/>
            <w:tcBorders>
              <w:top w:val="single" w:sz="4" w:space="0" w:color="auto"/>
              <w:left w:val="single" w:sz="4" w:space="0" w:color="auto"/>
              <w:bottom w:val="single" w:sz="4" w:space="0" w:color="auto"/>
              <w:right w:val="single" w:sz="4" w:space="0" w:color="auto"/>
            </w:tcBorders>
          </w:tcPr>
          <w:p w14:paraId="7501C6E2"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6E3"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E4"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E5" w14:textId="77777777" w:rsidR="002908BB" w:rsidRPr="00802533" w:rsidRDefault="002908BB" w:rsidP="009D33BA">
            <w:pPr>
              <w:ind w:left="-81"/>
              <w:rPr>
                <w:lang w:val="en-CA"/>
              </w:rPr>
            </w:pPr>
            <w:r w:rsidRPr="00802533">
              <w:rPr>
                <w:lang w:val="en-CA"/>
              </w:rPr>
              <w:t>Future Use</w:t>
            </w:r>
          </w:p>
        </w:tc>
      </w:tr>
      <w:tr w:rsidR="002908BB" w14:paraId="7501C6E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7" w14:textId="77777777" w:rsidR="002908BB" w:rsidRDefault="002908BB" w:rsidP="009D33BA">
            <w:pPr>
              <w:ind w:left="-81"/>
              <w:rPr>
                <w:lang w:val="en-CA"/>
              </w:rPr>
            </w:pPr>
            <w:r>
              <w:rPr>
                <w:lang w:val="en-CA"/>
              </w:rPr>
              <w:t>DETAILS2</w:t>
            </w:r>
          </w:p>
        </w:tc>
        <w:tc>
          <w:tcPr>
            <w:tcW w:w="1256" w:type="pct"/>
            <w:tcBorders>
              <w:top w:val="single" w:sz="4" w:space="0" w:color="auto"/>
              <w:left w:val="single" w:sz="4" w:space="0" w:color="auto"/>
              <w:bottom w:val="single" w:sz="4" w:space="0" w:color="auto"/>
              <w:right w:val="single" w:sz="4" w:space="0" w:color="auto"/>
            </w:tcBorders>
          </w:tcPr>
          <w:p w14:paraId="7501C6E8"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6E9"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EA"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EB" w14:textId="77777777" w:rsidR="002908BB" w:rsidRPr="00802533" w:rsidRDefault="002908BB" w:rsidP="009D33BA">
            <w:pPr>
              <w:ind w:left="-81"/>
              <w:rPr>
                <w:lang w:val="en-CA"/>
              </w:rPr>
            </w:pPr>
            <w:r w:rsidRPr="00802533">
              <w:rPr>
                <w:lang w:val="en-CA"/>
              </w:rPr>
              <w:t>Future Use</w:t>
            </w:r>
          </w:p>
        </w:tc>
      </w:tr>
      <w:tr w:rsidR="002908BB" w14:paraId="7501C6F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D" w14:textId="77777777" w:rsidR="002908BB" w:rsidRDefault="002908BB" w:rsidP="009D33BA">
            <w:pPr>
              <w:ind w:left="-81"/>
              <w:rPr>
                <w:lang w:val="en-CA"/>
              </w:rPr>
            </w:pPr>
            <w:r>
              <w:rPr>
                <w:lang w:val="en-CA"/>
              </w:rPr>
              <w:t>INSTANCE_ID</w:t>
            </w:r>
          </w:p>
        </w:tc>
        <w:tc>
          <w:tcPr>
            <w:tcW w:w="1256" w:type="pct"/>
            <w:tcBorders>
              <w:top w:val="single" w:sz="4" w:space="0" w:color="auto"/>
              <w:left w:val="single" w:sz="4" w:space="0" w:color="auto"/>
              <w:bottom w:val="single" w:sz="4" w:space="0" w:color="auto"/>
              <w:right w:val="single" w:sz="4" w:space="0" w:color="auto"/>
            </w:tcBorders>
          </w:tcPr>
          <w:p w14:paraId="7501C6EE" w14:textId="77777777"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tcPr>
          <w:p w14:paraId="7501C6EF"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F0"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F1" w14:textId="77777777" w:rsidR="002908BB" w:rsidRDefault="002908BB" w:rsidP="009D33BA">
            <w:pPr>
              <w:ind w:left="-81"/>
              <w:rPr>
                <w:highlight w:val="yellow"/>
                <w:lang w:val="en-CA"/>
              </w:rPr>
            </w:pPr>
          </w:p>
        </w:tc>
      </w:tr>
    </w:tbl>
    <w:p w14:paraId="7501C6F3" w14:textId="77777777" w:rsidR="002908BB" w:rsidRDefault="002908BB" w:rsidP="002908BB">
      <w:pPr>
        <w:rPr>
          <w:b/>
          <w:lang w:val="en-CA"/>
        </w:rPr>
      </w:pPr>
    </w:p>
    <w:p w14:paraId="7501C6F4" w14:textId="77777777" w:rsidR="002908BB" w:rsidRDefault="002908BB" w:rsidP="002908BB">
      <w:pPr>
        <w:rPr>
          <w:b/>
          <w:lang w:val="en-CA"/>
        </w:rPr>
      </w:pPr>
      <w:r>
        <w:rPr>
          <w:b/>
          <w:lang w:val="en-CA"/>
        </w:rPr>
        <w:t>CB_STATUS</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FB"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F6"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F7"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F8"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F9"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FA" w14:textId="77777777" w:rsidR="002908BB" w:rsidRDefault="002908BB" w:rsidP="009D33BA">
            <w:pPr>
              <w:ind w:left="-81"/>
              <w:rPr>
                <w:b/>
                <w:lang w:val="en-CA"/>
              </w:rPr>
            </w:pPr>
            <w:r>
              <w:rPr>
                <w:b/>
                <w:lang w:val="en-CA"/>
              </w:rPr>
              <w:t>Notes</w:t>
            </w:r>
          </w:p>
        </w:tc>
      </w:tr>
      <w:tr w:rsidR="002908BB" w14:paraId="7501C70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FC" w14:textId="0BE1FBB7" w:rsidR="002908BB" w:rsidRDefault="002908BB" w:rsidP="005467D5">
            <w:pPr>
              <w:ind w:left="-81"/>
              <w:rPr>
                <w:b/>
                <w:i/>
                <w:lang w:val="en-CA"/>
              </w:rPr>
            </w:pPr>
            <w:r w:rsidRPr="009E71B4">
              <w:rPr>
                <w:b/>
                <w:i/>
                <w:lang w:val="en-CA"/>
              </w:rPr>
              <w:t>CB_STATUS_ID</w:t>
            </w:r>
          </w:p>
        </w:tc>
        <w:tc>
          <w:tcPr>
            <w:tcW w:w="1256" w:type="pct"/>
            <w:tcBorders>
              <w:top w:val="single" w:sz="4" w:space="0" w:color="auto"/>
              <w:left w:val="single" w:sz="4" w:space="0" w:color="auto"/>
              <w:bottom w:val="single" w:sz="4" w:space="0" w:color="auto"/>
              <w:right w:val="single" w:sz="4" w:space="0" w:color="auto"/>
            </w:tcBorders>
            <w:hideMark/>
          </w:tcPr>
          <w:p w14:paraId="7501C6FD" w14:textId="7DD8496A"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FE"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FF"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00"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07"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02" w14:textId="77777777" w:rsidR="002908BB" w:rsidRDefault="002908BB" w:rsidP="009D33BA">
            <w:pPr>
              <w:ind w:left="-81"/>
              <w:rPr>
                <w:lang w:val="en-CA"/>
              </w:rPr>
            </w:pPr>
            <w:r>
              <w:rPr>
                <w:lang w:val="en-CA"/>
              </w:rPr>
              <w:t>CB_TX_INFO_ID</w:t>
            </w:r>
          </w:p>
        </w:tc>
        <w:tc>
          <w:tcPr>
            <w:tcW w:w="1256" w:type="pct"/>
            <w:tcBorders>
              <w:top w:val="single" w:sz="4" w:space="0" w:color="auto"/>
              <w:left w:val="single" w:sz="4" w:space="0" w:color="auto"/>
              <w:bottom w:val="single" w:sz="4" w:space="0" w:color="auto"/>
              <w:right w:val="single" w:sz="4" w:space="0" w:color="auto"/>
            </w:tcBorders>
          </w:tcPr>
          <w:p w14:paraId="7501C703" w14:textId="2CC182B7" w:rsidR="002908BB" w:rsidRDefault="002908BB" w:rsidP="00B603A1">
            <w:pPr>
              <w:ind w:left="-81"/>
              <w:rPr>
                <w:lang w:val="en-CA"/>
              </w:rPr>
            </w:pPr>
            <w:r>
              <w:rPr>
                <w:lang w:val="en-CA"/>
              </w:rPr>
              <w:t>NUMBER(</w:t>
            </w:r>
            <w:r w:rsidR="00B603A1">
              <w:rPr>
                <w:lang w:val="en-CA"/>
              </w:rPr>
              <w:t>1</w:t>
            </w:r>
            <w:r>
              <w:rPr>
                <w:lang w:val="en-CA"/>
              </w:rPr>
              <w:t>0)</w:t>
            </w:r>
          </w:p>
        </w:tc>
        <w:tc>
          <w:tcPr>
            <w:tcW w:w="455" w:type="pct"/>
            <w:tcBorders>
              <w:top w:val="single" w:sz="4" w:space="0" w:color="auto"/>
              <w:left w:val="single" w:sz="4" w:space="0" w:color="auto"/>
              <w:bottom w:val="single" w:sz="4" w:space="0" w:color="auto"/>
              <w:right w:val="single" w:sz="4" w:space="0" w:color="auto"/>
            </w:tcBorders>
          </w:tcPr>
          <w:p w14:paraId="7501C704"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05"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06" w14:textId="77777777" w:rsidR="002908BB" w:rsidRDefault="002908BB" w:rsidP="009D33BA">
            <w:pPr>
              <w:ind w:left="-81"/>
              <w:rPr>
                <w:highlight w:val="yellow"/>
                <w:lang w:val="en-CA"/>
              </w:rPr>
            </w:pPr>
          </w:p>
        </w:tc>
      </w:tr>
      <w:tr w:rsidR="002908BB" w14:paraId="7501C70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08" w14:textId="77777777" w:rsidR="002908BB" w:rsidRDefault="002908BB" w:rsidP="009D33BA">
            <w:pPr>
              <w:ind w:left="-81"/>
              <w:rPr>
                <w:lang w:val="en-CA"/>
              </w:rPr>
            </w:pPr>
            <w:r>
              <w:rPr>
                <w:lang w:val="en-CA"/>
              </w:rPr>
              <w:t>CB_</w:t>
            </w:r>
            <w:r w:rsidRPr="009E71B4">
              <w:rPr>
                <w:lang w:val="en-CA"/>
              </w:rPr>
              <w:t>TX_STATUS</w:t>
            </w:r>
          </w:p>
        </w:tc>
        <w:tc>
          <w:tcPr>
            <w:tcW w:w="1256" w:type="pct"/>
            <w:tcBorders>
              <w:top w:val="single" w:sz="4" w:space="0" w:color="auto"/>
              <w:left w:val="single" w:sz="4" w:space="0" w:color="auto"/>
              <w:bottom w:val="single" w:sz="4" w:space="0" w:color="auto"/>
              <w:right w:val="single" w:sz="4" w:space="0" w:color="auto"/>
            </w:tcBorders>
            <w:hideMark/>
          </w:tcPr>
          <w:p w14:paraId="7501C709" w14:textId="77777777" w:rsidR="002908BB" w:rsidRDefault="002908BB" w:rsidP="009D33BA">
            <w:pPr>
              <w:ind w:left="-81"/>
              <w:rPr>
                <w:lang w:val="en-CA"/>
              </w:rPr>
            </w:pPr>
            <w:r>
              <w:rPr>
                <w:lang w:val="en-CA"/>
              </w:rPr>
              <w:t>VARCHAR2(50)</w:t>
            </w:r>
          </w:p>
        </w:tc>
        <w:tc>
          <w:tcPr>
            <w:tcW w:w="455" w:type="pct"/>
            <w:tcBorders>
              <w:top w:val="single" w:sz="4" w:space="0" w:color="auto"/>
              <w:left w:val="single" w:sz="4" w:space="0" w:color="auto"/>
              <w:bottom w:val="single" w:sz="4" w:space="0" w:color="auto"/>
              <w:right w:val="single" w:sz="4" w:space="0" w:color="auto"/>
            </w:tcBorders>
            <w:hideMark/>
          </w:tcPr>
          <w:p w14:paraId="7501C70A"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0B"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0C" w14:textId="77777777" w:rsidR="002908BB" w:rsidRDefault="002908BB" w:rsidP="009D33BA">
            <w:pPr>
              <w:ind w:left="-81"/>
              <w:rPr>
                <w:highlight w:val="yellow"/>
                <w:lang w:val="en-CA"/>
              </w:rPr>
            </w:pPr>
          </w:p>
        </w:tc>
      </w:tr>
      <w:tr w:rsidR="002908BB" w14:paraId="7501C71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0E" w14:textId="77777777" w:rsidR="002908BB" w:rsidRPr="00712DE4" w:rsidRDefault="002908BB" w:rsidP="009D33BA">
            <w:pPr>
              <w:ind w:left="-81"/>
              <w:rPr>
                <w:lang w:val="en-CA"/>
              </w:rPr>
            </w:pPr>
            <w:r>
              <w:rPr>
                <w:lang w:val="en-CA"/>
              </w:rPr>
              <w:t>DATE_TIME</w:t>
            </w:r>
          </w:p>
        </w:tc>
        <w:tc>
          <w:tcPr>
            <w:tcW w:w="1256" w:type="pct"/>
            <w:tcBorders>
              <w:top w:val="single" w:sz="4" w:space="0" w:color="auto"/>
              <w:left w:val="single" w:sz="4" w:space="0" w:color="auto"/>
              <w:bottom w:val="single" w:sz="4" w:space="0" w:color="auto"/>
              <w:right w:val="single" w:sz="4" w:space="0" w:color="auto"/>
            </w:tcBorders>
          </w:tcPr>
          <w:p w14:paraId="7501C70F" w14:textId="77777777" w:rsidR="002908BB" w:rsidRDefault="002908BB" w:rsidP="009D33BA">
            <w:pPr>
              <w:ind w:left="-81"/>
              <w:rPr>
                <w:lang w:val="en-CA"/>
              </w:rPr>
            </w:pPr>
            <w:r>
              <w:rPr>
                <w:lang w:val="en-CA"/>
              </w:rPr>
              <w:t>TIMESTAMP</w:t>
            </w:r>
          </w:p>
        </w:tc>
        <w:tc>
          <w:tcPr>
            <w:tcW w:w="455" w:type="pct"/>
            <w:tcBorders>
              <w:top w:val="single" w:sz="4" w:space="0" w:color="auto"/>
              <w:left w:val="single" w:sz="4" w:space="0" w:color="auto"/>
              <w:bottom w:val="single" w:sz="4" w:space="0" w:color="auto"/>
              <w:right w:val="single" w:sz="4" w:space="0" w:color="auto"/>
            </w:tcBorders>
          </w:tcPr>
          <w:p w14:paraId="7501C710"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11"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12" w14:textId="77777777" w:rsidR="002908BB" w:rsidRDefault="002908BB" w:rsidP="009D33BA">
            <w:pPr>
              <w:ind w:left="-81"/>
              <w:rPr>
                <w:highlight w:val="yellow"/>
                <w:lang w:val="en-CA"/>
              </w:rPr>
            </w:pPr>
          </w:p>
        </w:tc>
      </w:tr>
      <w:tr w:rsidR="002908BB" w14:paraId="7501C71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14" w14:textId="77777777" w:rsidR="002908BB" w:rsidRPr="00712DE4" w:rsidRDefault="002908BB" w:rsidP="009D33BA">
            <w:pPr>
              <w:ind w:left="-81"/>
              <w:rPr>
                <w:lang w:val="en-CA"/>
              </w:rPr>
            </w:pPr>
            <w:r>
              <w:rPr>
                <w:lang w:val="en-CA"/>
              </w:rPr>
              <w:t>EXECUTION_TIME</w:t>
            </w:r>
          </w:p>
        </w:tc>
        <w:tc>
          <w:tcPr>
            <w:tcW w:w="1256" w:type="pct"/>
            <w:tcBorders>
              <w:top w:val="single" w:sz="4" w:space="0" w:color="auto"/>
              <w:left w:val="single" w:sz="4" w:space="0" w:color="auto"/>
              <w:bottom w:val="single" w:sz="4" w:space="0" w:color="auto"/>
              <w:right w:val="single" w:sz="4" w:space="0" w:color="auto"/>
            </w:tcBorders>
          </w:tcPr>
          <w:p w14:paraId="7501C715" w14:textId="77777777" w:rsidR="002908BB" w:rsidRDefault="002908BB" w:rsidP="009D33BA">
            <w:pPr>
              <w:ind w:left="-81"/>
              <w:rPr>
                <w:lang w:val="en-CA"/>
              </w:rPr>
            </w:pPr>
            <w:r>
              <w:rPr>
                <w:lang w:val="en-CA"/>
              </w:rPr>
              <w:t>NUMBER</w:t>
            </w:r>
          </w:p>
        </w:tc>
        <w:tc>
          <w:tcPr>
            <w:tcW w:w="455" w:type="pct"/>
            <w:tcBorders>
              <w:top w:val="single" w:sz="4" w:space="0" w:color="auto"/>
              <w:left w:val="single" w:sz="4" w:space="0" w:color="auto"/>
              <w:bottom w:val="single" w:sz="4" w:space="0" w:color="auto"/>
              <w:right w:val="single" w:sz="4" w:space="0" w:color="auto"/>
            </w:tcBorders>
          </w:tcPr>
          <w:p w14:paraId="7501C716"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17"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18" w14:textId="77777777" w:rsidR="002908BB" w:rsidRDefault="002908BB" w:rsidP="009D33BA">
            <w:pPr>
              <w:ind w:left="-81"/>
              <w:rPr>
                <w:highlight w:val="yellow"/>
                <w:lang w:val="en-CA"/>
              </w:rPr>
            </w:pPr>
          </w:p>
        </w:tc>
      </w:tr>
    </w:tbl>
    <w:p w14:paraId="7501C71C" w14:textId="0A32DC84" w:rsidR="002908BB" w:rsidRDefault="002908BB" w:rsidP="002908BB">
      <w:pPr>
        <w:rPr>
          <w:b/>
          <w:lang w:val="en-CA"/>
        </w:rPr>
      </w:pPr>
      <w:r>
        <w:rPr>
          <w:b/>
          <w:lang w:val="en-CA"/>
        </w:rPr>
        <w:t>CB_</w:t>
      </w:r>
      <w:r w:rsidR="00100BE8">
        <w:rPr>
          <w:b/>
          <w:lang w:val="en-CA"/>
        </w:rPr>
        <w:t>PROCESS</w:t>
      </w:r>
      <w:r w:rsidR="001A736D">
        <w:rPr>
          <w:b/>
          <w:lang w:val="en-CA"/>
        </w:rPr>
        <w:t>IN</w:t>
      </w:r>
      <w:r w:rsidR="00D057DE">
        <w:rPr>
          <w:b/>
          <w:lang w:val="en-CA"/>
        </w:rPr>
        <w:t>G</w:t>
      </w:r>
      <w:r>
        <w:rPr>
          <w:b/>
          <w:lang w:val="en-CA"/>
        </w:rPr>
        <w:t>_FILE_INFO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2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1E"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1F"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20"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21"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22" w14:textId="77777777" w:rsidR="002908BB" w:rsidRDefault="002908BB" w:rsidP="009D33BA">
            <w:pPr>
              <w:ind w:left="-81"/>
              <w:rPr>
                <w:b/>
                <w:lang w:val="en-CA"/>
              </w:rPr>
            </w:pPr>
            <w:r>
              <w:rPr>
                <w:b/>
                <w:lang w:val="en-CA"/>
              </w:rPr>
              <w:t>Notes</w:t>
            </w:r>
          </w:p>
        </w:tc>
      </w:tr>
      <w:tr w:rsidR="002908BB" w14:paraId="7501C72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24" w14:textId="41B15618" w:rsidR="002908BB" w:rsidRDefault="002908BB" w:rsidP="001A736D">
            <w:pPr>
              <w:ind w:left="-81"/>
              <w:rPr>
                <w:b/>
                <w:i/>
                <w:lang w:val="en-CA"/>
              </w:rPr>
            </w:pPr>
            <w:r w:rsidRPr="009E71B4">
              <w:rPr>
                <w:b/>
                <w:i/>
                <w:lang w:val="en-CA"/>
              </w:rPr>
              <w:t>CB_</w:t>
            </w:r>
            <w:r w:rsidR="001A736D">
              <w:rPr>
                <w:b/>
                <w:i/>
                <w:lang w:val="en-CA"/>
              </w:rPr>
              <w:t>PROCESSING</w:t>
            </w:r>
            <w:r w:rsidRPr="009E71B4">
              <w:rPr>
                <w:b/>
                <w:i/>
                <w:lang w:val="en-CA"/>
              </w:rPr>
              <w:t>_FILE_INFO_ID</w:t>
            </w:r>
          </w:p>
        </w:tc>
        <w:tc>
          <w:tcPr>
            <w:tcW w:w="1256" w:type="pct"/>
            <w:tcBorders>
              <w:top w:val="single" w:sz="4" w:space="0" w:color="auto"/>
              <w:left w:val="single" w:sz="4" w:space="0" w:color="auto"/>
              <w:bottom w:val="single" w:sz="4" w:space="0" w:color="auto"/>
              <w:right w:val="single" w:sz="4" w:space="0" w:color="auto"/>
            </w:tcBorders>
            <w:hideMark/>
          </w:tcPr>
          <w:p w14:paraId="7501C725" w14:textId="508CB966" w:rsidR="002908BB" w:rsidRDefault="002908BB" w:rsidP="009D33BA">
            <w:pPr>
              <w:ind w:left="-81"/>
              <w:rPr>
                <w:b/>
                <w:i/>
                <w:lang w:val="en-CA"/>
              </w:rPr>
            </w:pPr>
            <w:r>
              <w:rPr>
                <w:b/>
                <w:i/>
                <w:lang w:val="en-CA"/>
              </w:rPr>
              <w:t>NUMBER(</w:t>
            </w:r>
            <w:r w:rsidR="00710E56">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726"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27"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28" w14:textId="77777777" w:rsidR="002908BB" w:rsidRDefault="002908BB" w:rsidP="009D33BA">
            <w:pPr>
              <w:ind w:left="-81"/>
              <w:rPr>
                <w:b/>
                <w:i/>
                <w:lang w:val="en-CA"/>
              </w:rPr>
            </w:pPr>
            <w:r w:rsidRPr="002D5D62">
              <w:rPr>
                <w:b/>
                <w:i/>
                <w:lang w:val="en-CA"/>
              </w:rPr>
              <w:t xml:space="preserve">Oracle unique sequencer </w:t>
            </w:r>
            <w:r w:rsidRPr="002D5D62">
              <w:rPr>
                <w:b/>
                <w:i/>
                <w:lang w:val="en-CA"/>
              </w:rPr>
              <w:lastRenderedPageBreak/>
              <w:t>with no order, starting from 1 to 9999999999</w:t>
            </w:r>
          </w:p>
        </w:tc>
      </w:tr>
      <w:tr w:rsidR="0095469E" w14:paraId="7501C72F"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2A" w14:textId="77777777" w:rsidR="0095469E" w:rsidRPr="009E71B4" w:rsidRDefault="0095469E" w:rsidP="009D33BA">
            <w:pPr>
              <w:ind w:left="-81"/>
              <w:rPr>
                <w:lang w:val="en-CA"/>
              </w:rPr>
            </w:pPr>
            <w:r>
              <w:rPr>
                <w:lang w:val="en-CA"/>
              </w:rPr>
              <w:lastRenderedPageBreak/>
              <w:t>CB_TX_INFO_ID</w:t>
            </w:r>
          </w:p>
        </w:tc>
        <w:tc>
          <w:tcPr>
            <w:tcW w:w="1256" w:type="pct"/>
            <w:tcBorders>
              <w:top w:val="single" w:sz="4" w:space="0" w:color="auto"/>
              <w:left w:val="single" w:sz="4" w:space="0" w:color="auto"/>
              <w:bottom w:val="single" w:sz="4" w:space="0" w:color="auto"/>
              <w:right w:val="single" w:sz="4" w:space="0" w:color="auto"/>
            </w:tcBorders>
          </w:tcPr>
          <w:p w14:paraId="7501C72B" w14:textId="77777777" w:rsidR="0095469E" w:rsidRDefault="0095469E" w:rsidP="009D33BA">
            <w:pPr>
              <w:ind w:left="-81"/>
              <w:rPr>
                <w:lang w:val="en-CA"/>
              </w:rPr>
            </w:pPr>
            <w:r>
              <w:rPr>
                <w:lang w:val="en-CA"/>
              </w:rPr>
              <w:t>NUMBER(10)</w:t>
            </w:r>
          </w:p>
        </w:tc>
        <w:tc>
          <w:tcPr>
            <w:tcW w:w="455" w:type="pct"/>
            <w:tcBorders>
              <w:top w:val="single" w:sz="4" w:space="0" w:color="auto"/>
              <w:left w:val="single" w:sz="4" w:space="0" w:color="auto"/>
              <w:bottom w:val="single" w:sz="4" w:space="0" w:color="auto"/>
              <w:right w:val="single" w:sz="4" w:space="0" w:color="auto"/>
            </w:tcBorders>
          </w:tcPr>
          <w:p w14:paraId="7501C72C"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2D"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2E" w14:textId="77777777" w:rsidR="0095469E" w:rsidRDefault="0095469E" w:rsidP="009D33BA">
            <w:pPr>
              <w:ind w:left="-81"/>
              <w:rPr>
                <w:highlight w:val="yellow"/>
                <w:lang w:val="en-CA"/>
              </w:rPr>
            </w:pPr>
          </w:p>
        </w:tc>
      </w:tr>
      <w:tr w:rsidR="0095469E" w14:paraId="7501C735"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30" w14:textId="4526C275" w:rsidR="0095469E" w:rsidRDefault="0095469E" w:rsidP="00A545BF">
            <w:pPr>
              <w:ind w:left="-81"/>
              <w:rPr>
                <w:lang w:val="en-CA"/>
              </w:rPr>
            </w:pPr>
            <w:r w:rsidRPr="009E71B4">
              <w:rPr>
                <w:lang w:val="en-CA"/>
              </w:rPr>
              <w:t>FILE</w:t>
            </w:r>
            <w:r w:rsidR="00C03DD5">
              <w:rPr>
                <w:lang w:val="en-CA"/>
              </w:rPr>
              <w:t>NAME</w:t>
            </w:r>
          </w:p>
        </w:tc>
        <w:tc>
          <w:tcPr>
            <w:tcW w:w="1256" w:type="pct"/>
            <w:tcBorders>
              <w:top w:val="single" w:sz="4" w:space="0" w:color="auto"/>
              <w:left w:val="single" w:sz="4" w:space="0" w:color="auto"/>
              <w:bottom w:val="single" w:sz="4" w:space="0" w:color="auto"/>
              <w:right w:val="single" w:sz="4" w:space="0" w:color="auto"/>
            </w:tcBorders>
            <w:hideMark/>
          </w:tcPr>
          <w:p w14:paraId="7501C731" w14:textId="77777777" w:rsidR="0095469E" w:rsidRDefault="0095469E"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C732"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3"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34" w14:textId="77777777" w:rsidR="0095469E" w:rsidRDefault="0095469E" w:rsidP="009D33BA">
            <w:pPr>
              <w:ind w:left="-81"/>
              <w:rPr>
                <w:highlight w:val="yellow"/>
                <w:lang w:val="en-CA"/>
              </w:rPr>
            </w:pPr>
          </w:p>
        </w:tc>
      </w:tr>
      <w:tr w:rsidR="0095469E" w14:paraId="7501C73B"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36" w14:textId="77777777" w:rsidR="0095469E" w:rsidRPr="00712DE4" w:rsidRDefault="0095469E" w:rsidP="009D33BA">
            <w:pPr>
              <w:ind w:left="-81"/>
              <w:rPr>
                <w:lang w:val="en-CA"/>
              </w:rPr>
            </w:pPr>
            <w:r w:rsidRPr="009E71B4">
              <w:rPr>
                <w:lang w:val="en-CA"/>
              </w:rPr>
              <w:t>TOTAL_TX</w:t>
            </w:r>
          </w:p>
        </w:tc>
        <w:tc>
          <w:tcPr>
            <w:tcW w:w="1256" w:type="pct"/>
            <w:tcBorders>
              <w:top w:val="single" w:sz="4" w:space="0" w:color="auto"/>
              <w:left w:val="single" w:sz="4" w:space="0" w:color="auto"/>
              <w:bottom w:val="single" w:sz="4" w:space="0" w:color="auto"/>
              <w:right w:val="single" w:sz="4" w:space="0" w:color="auto"/>
            </w:tcBorders>
          </w:tcPr>
          <w:p w14:paraId="7501C737" w14:textId="02EF2DED" w:rsidR="0095469E" w:rsidRDefault="0095469E" w:rsidP="009D33BA">
            <w:pPr>
              <w:ind w:left="-81"/>
              <w:rPr>
                <w:lang w:val="en-CA"/>
              </w:rPr>
            </w:pPr>
            <w:r>
              <w:rPr>
                <w:lang w:val="en-CA"/>
              </w:rPr>
              <w:t>Number(</w:t>
            </w:r>
            <w:r w:rsidR="00100BE8">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738"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9"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3A" w14:textId="77777777" w:rsidR="0095469E" w:rsidRDefault="0095469E" w:rsidP="009D33BA">
            <w:pPr>
              <w:ind w:left="-81"/>
              <w:rPr>
                <w:highlight w:val="yellow"/>
                <w:lang w:val="en-CA"/>
              </w:rPr>
            </w:pPr>
          </w:p>
        </w:tc>
      </w:tr>
      <w:tr w:rsidR="0095469E" w14:paraId="7501C74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3C" w14:textId="77777777" w:rsidR="0095469E" w:rsidRPr="00712DE4" w:rsidRDefault="0095469E" w:rsidP="009D33BA">
            <w:pPr>
              <w:ind w:left="-81"/>
              <w:rPr>
                <w:lang w:val="en-CA"/>
              </w:rPr>
            </w:pPr>
            <w:r w:rsidRPr="009E71B4">
              <w:rPr>
                <w:lang w:val="en-CA"/>
              </w:rPr>
              <w:t>TOTAL_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73D" w14:textId="77777777" w:rsidR="0095469E" w:rsidRDefault="0095469E"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73E"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F"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40" w14:textId="77777777" w:rsidR="0095469E" w:rsidRDefault="0095469E" w:rsidP="009D33BA">
            <w:pPr>
              <w:ind w:left="-81"/>
              <w:rPr>
                <w:highlight w:val="yellow"/>
                <w:lang w:val="en-CA"/>
              </w:rPr>
            </w:pPr>
          </w:p>
        </w:tc>
      </w:tr>
    </w:tbl>
    <w:p w14:paraId="7501C742" w14:textId="77777777" w:rsidR="002908BB" w:rsidRDefault="002908BB" w:rsidP="002908BB">
      <w:pPr>
        <w:rPr>
          <w:lang w:val="en-CA"/>
        </w:rPr>
      </w:pPr>
    </w:p>
    <w:p w14:paraId="7501C743" w14:textId="39DA76E9" w:rsidR="002908BB" w:rsidRDefault="002908BB" w:rsidP="002908BB">
      <w:pPr>
        <w:rPr>
          <w:b/>
          <w:lang w:val="en-CA"/>
        </w:rPr>
      </w:pPr>
      <w:r>
        <w:rPr>
          <w:b/>
          <w:lang w:val="en-CA"/>
        </w:rPr>
        <w:t>CB_OUTPUT_FILE_INFO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4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45"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46"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47"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48"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49" w14:textId="77777777" w:rsidR="002908BB" w:rsidRDefault="002908BB" w:rsidP="009D33BA">
            <w:pPr>
              <w:ind w:left="-81"/>
              <w:rPr>
                <w:b/>
                <w:lang w:val="en-CA"/>
              </w:rPr>
            </w:pPr>
            <w:r>
              <w:rPr>
                <w:b/>
                <w:lang w:val="en-CA"/>
              </w:rPr>
              <w:t>Notes</w:t>
            </w:r>
          </w:p>
        </w:tc>
      </w:tr>
      <w:tr w:rsidR="002908BB" w14:paraId="7501C75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4B" w14:textId="77777777" w:rsidR="002908BB" w:rsidRDefault="002908BB" w:rsidP="009D33BA">
            <w:pPr>
              <w:ind w:left="-81"/>
              <w:rPr>
                <w:b/>
                <w:i/>
                <w:lang w:val="en-CA"/>
              </w:rPr>
            </w:pPr>
            <w:r>
              <w:rPr>
                <w:b/>
                <w:i/>
                <w:lang w:val="en-CA"/>
              </w:rPr>
              <w:t>CB_</w:t>
            </w:r>
            <w:r w:rsidRPr="00FB1E1F">
              <w:rPr>
                <w:b/>
                <w:i/>
                <w:lang w:val="en-CA"/>
              </w:rPr>
              <w:t>OUTPUT_FILE_INFO_ID</w:t>
            </w:r>
          </w:p>
        </w:tc>
        <w:tc>
          <w:tcPr>
            <w:tcW w:w="1256" w:type="pct"/>
            <w:tcBorders>
              <w:top w:val="single" w:sz="4" w:space="0" w:color="auto"/>
              <w:left w:val="single" w:sz="4" w:space="0" w:color="auto"/>
              <w:bottom w:val="single" w:sz="4" w:space="0" w:color="auto"/>
              <w:right w:val="single" w:sz="4" w:space="0" w:color="auto"/>
            </w:tcBorders>
            <w:hideMark/>
          </w:tcPr>
          <w:p w14:paraId="7501C74C" w14:textId="6D8555A6"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74D"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4E"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4F"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5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51" w14:textId="77777777" w:rsidR="002908BB" w:rsidRDefault="002908BB" w:rsidP="009D33BA">
            <w:pPr>
              <w:ind w:left="-81"/>
              <w:rPr>
                <w:lang w:val="en-CA"/>
              </w:rPr>
            </w:pPr>
            <w:r w:rsidRPr="00624B7C">
              <w:rPr>
                <w:lang w:val="en-CA"/>
              </w:rPr>
              <w:t>SOURCE_BILLER_ID</w:t>
            </w:r>
          </w:p>
        </w:tc>
        <w:tc>
          <w:tcPr>
            <w:tcW w:w="1256" w:type="pct"/>
            <w:tcBorders>
              <w:top w:val="single" w:sz="4" w:space="0" w:color="auto"/>
              <w:left w:val="single" w:sz="4" w:space="0" w:color="auto"/>
              <w:bottom w:val="single" w:sz="4" w:space="0" w:color="auto"/>
              <w:right w:val="single" w:sz="4" w:space="0" w:color="auto"/>
            </w:tcBorders>
            <w:hideMark/>
          </w:tcPr>
          <w:p w14:paraId="7501C752" w14:textId="2024983B" w:rsidR="002908BB" w:rsidRDefault="002908BB" w:rsidP="00B603A1">
            <w:pPr>
              <w:ind w:left="-81"/>
              <w:rPr>
                <w:lang w:val="en-CA"/>
              </w:rPr>
            </w:pPr>
            <w:r>
              <w:rPr>
                <w:lang w:val="en-CA"/>
              </w:rPr>
              <w:t>NUMBER(</w:t>
            </w:r>
            <w:r w:rsidR="00B603A1">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hideMark/>
          </w:tcPr>
          <w:p w14:paraId="7501C753"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54"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55" w14:textId="77777777" w:rsidR="002908BB" w:rsidRDefault="002908BB" w:rsidP="009D33BA">
            <w:pPr>
              <w:ind w:left="-81"/>
              <w:rPr>
                <w:highlight w:val="yellow"/>
                <w:lang w:val="en-CA"/>
              </w:rPr>
            </w:pPr>
          </w:p>
        </w:tc>
      </w:tr>
      <w:tr w:rsidR="0095469E" w14:paraId="7501C75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57" w14:textId="77777777" w:rsidR="0095469E" w:rsidRPr="00624B7C" w:rsidRDefault="0095469E" w:rsidP="009D33BA">
            <w:pPr>
              <w:ind w:left="-81"/>
              <w:rPr>
                <w:lang w:val="en-CA"/>
              </w:rPr>
            </w:pPr>
            <w:r>
              <w:rPr>
                <w:lang w:val="en-CA"/>
              </w:rPr>
              <w:t>CB_TX_INFO_ID</w:t>
            </w:r>
          </w:p>
        </w:tc>
        <w:tc>
          <w:tcPr>
            <w:tcW w:w="1256" w:type="pct"/>
            <w:tcBorders>
              <w:top w:val="single" w:sz="4" w:space="0" w:color="auto"/>
              <w:left w:val="single" w:sz="4" w:space="0" w:color="auto"/>
              <w:bottom w:val="single" w:sz="4" w:space="0" w:color="auto"/>
              <w:right w:val="single" w:sz="4" w:space="0" w:color="auto"/>
            </w:tcBorders>
          </w:tcPr>
          <w:p w14:paraId="7501C758" w14:textId="77777777" w:rsidR="0095469E" w:rsidRDefault="0095469E" w:rsidP="009D33BA">
            <w:pPr>
              <w:ind w:left="-81"/>
              <w:rPr>
                <w:lang w:val="en-CA"/>
              </w:rPr>
            </w:pPr>
            <w:r>
              <w:rPr>
                <w:lang w:val="en-CA"/>
              </w:rPr>
              <w:t>NUMBER(10)</w:t>
            </w:r>
          </w:p>
        </w:tc>
        <w:tc>
          <w:tcPr>
            <w:tcW w:w="455" w:type="pct"/>
            <w:tcBorders>
              <w:top w:val="single" w:sz="4" w:space="0" w:color="auto"/>
              <w:left w:val="single" w:sz="4" w:space="0" w:color="auto"/>
              <w:bottom w:val="single" w:sz="4" w:space="0" w:color="auto"/>
              <w:right w:val="single" w:sz="4" w:space="0" w:color="auto"/>
            </w:tcBorders>
          </w:tcPr>
          <w:p w14:paraId="7501C759"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5A"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5B" w14:textId="77777777" w:rsidR="0095469E" w:rsidRDefault="0095469E" w:rsidP="009D33BA">
            <w:pPr>
              <w:ind w:left="-81"/>
              <w:rPr>
                <w:highlight w:val="yellow"/>
                <w:lang w:val="en-CA"/>
              </w:rPr>
            </w:pPr>
          </w:p>
        </w:tc>
      </w:tr>
      <w:tr w:rsidR="0095469E" w14:paraId="7501C76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5D" w14:textId="77777777" w:rsidR="0095469E" w:rsidRPr="00712DE4" w:rsidRDefault="0095469E" w:rsidP="009D33BA">
            <w:pPr>
              <w:ind w:left="-81"/>
              <w:rPr>
                <w:lang w:val="en-CA"/>
              </w:rPr>
            </w:pPr>
            <w:r w:rsidRPr="00624B7C">
              <w:rPr>
                <w:lang w:val="en-CA"/>
              </w:rPr>
              <w:t>PROCESSING_DATE_TIME</w:t>
            </w:r>
          </w:p>
        </w:tc>
        <w:tc>
          <w:tcPr>
            <w:tcW w:w="1256" w:type="pct"/>
            <w:tcBorders>
              <w:top w:val="single" w:sz="4" w:space="0" w:color="auto"/>
              <w:left w:val="single" w:sz="4" w:space="0" w:color="auto"/>
              <w:bottom w:val="single" w:sz="4" w:space="0" w:color="auto"/>
              <w:right w:val="single" w:sz="4" w:space="0" w:color="auto"/>
            </w:tcBorders>
          </w:tcPr>
          <w:p w14:paraId="7501C75E" w14:textId="77777777" w:rsidR="0095469E" w:rsidRDefault="0095469E" w:rsidP="009D33BA">
            <w:pPr>
              <w:ind w:left="-81"/>
              <w:rPr>
                <w:lang w:val="en-CA"/>
              </w:rPr>
            </w:pPr>
            <w:r>
              <w:rPr>
                <w:lang w:val="en-CA"/>
              </w:rPr>
              <w:t>TIMESTAMP</w:t>
            </w:r>
          </w:p>
        </w:tc>
        <w:tc>
          <w:tcPr>
            <w:tcW w:w="455" w:type="pct"/>
            <w:tcBorders>
              <w:top w:val="single" w:sz="4" w:space="0" w:color="auto"/>
              <w:left w:val="single" w:sz="4" w:space="0" w:color="auto"/>
              <w:bottom w:val="single" w:sz="4" w:space="0" w:color="auto"/>
              <w:right w:val="single" w:sz="4" w:space="0" w:color="auto"/>
            </w:tcBorders>
          </w:tcPr>
          <w:p w14:paraId="7501C75F"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0"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1" w14:textId="77777777" w:rsidR="0095469E" w:rsidRDefault="0095469E" w:rsidP="009D33BA">
            <w:pPr>
              <w:ind w:left="-81"/>
              <w:rPr>
                <w:highlight w:val="yellow"/>
                <w:lang w:val="en-CA"/>
              </w:rPr>
            </w:pPr>
          </w:p>
        </w:tc>
      </w:tr>
      <w:tr w:rsidR="0095469E" w14:paraId="7501C76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3" w14:textId="77777777" w:rsidR="0095469E" w:rsidRPr="00624B7C" w:rsidRDefault="0095469E" w:rsidP="009D33BA">
            <w:pPr>
              <w:ind w:left="-81"/>
              <w:rPr>
                <w:lang w:val="en-CA"/>
              </w:rPr>
            </w:pPr>
            <w:r w:rsidRPr="009E71B4">
              <w:rPr>
                <w:lang w:val="en-CA"/>
              </w:rPr>
              <w:t>TOTAL_TX</w:t>
            </w:r>
          </w:p>
        </w:tc>
        <w:tc>
          <w:tcPr>
            <w:tcW w:w="1256" w:type="pct"/>
            <w:tcBorders>
              <w:top w:val="single" w:sz="4" w:space="0" w:color="auto"/>
              <w:left w:val="single" w:sz="4" w:space="0" w:color="auto"/>
              <w:bottom w:val="single" w:sz="4" w:space="0" w:color="auto"/>
              <w:right w:val="single" w:sz="4" w:space="0" w:color="auto"/>
            </w:tcBorders>
          </w:tcPr>
          <w:p w14:paraId="7501C764" w14:textId="7F57EA74" w:rsidR="0095469E" w:rsidRDefault="0095469E" w:rsidP="009D33BA">
            <w:pPr>
              <w:ind w:left="-81"/>
              <w:rPr>
                <w:lang w:val="en-CA"/>
              </w:rPr>
            </w:pPr>
            <w:r>
              <w:rPr>
                <w:lang w:val="en-CA"/>
              </w:rPr>
              <w:t>Number(</w:t>
            </w:r>
            <w:r w:rsidR="00100BE8">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765"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6"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7" w14:textId="77777777" w:rsidR="0095469E" w:rsidRDefault="0095469E" w:rsidP="009D33BA">
            <w:pPr>
              <w:ind w:left="-81"/>
              <w:rPr>
                <w:highlight w:val="yellow"/>
                <w:lang w:val="en-CA"/>
              </w:rPr>
            </w:pPr>
          </w:p>
        </w:tc>
      </w:tr>
      <w:tr w:rsidR="0095469E" w14:paraId="7501C76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9" w14:textId="77777777" w:rsidR="0095469E" w:rsidRPr="00712DE4" w:rsidRDefault="0095469E" w:rsidP="009D33BA">
            <w:pPr>
              <w:ind w:left="-81"/>
              <w:rPr>
                <w:lang w:val="en-CA"/>
              </w:rPr>
            </w:pPr>
            <w:r w:rsidRPr="009E71B4">
              <w:rPr>
                <w:lang w:val="en-CA"/>
              </w:rPr>
              <w:t>TOTAL_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76A" w14:textId="77777777" w:rsidR="0095469E" w:rsidRDefault="0095469E"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76B"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C"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D" w14:textId="77777777" w:rsidR="0095469E" w:rsidRDefault="0095469E" w:rsidP="009D33BA">
            <w:pPr>
              <w:ind w:left="-81"/>
              <w:rPr>
                <w:highlight w:val="yellow"/>
                <w:lang w:val="en-CA"/>
              </w:rPr>
            </w:pPr>
          </w:p>
        </w:tc>
      </w:tr>
      <w:tr w:rsidR="0095469E" w14:paraId="7501C77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F" w14:textId="77777777" w:rsidR="0095469E" w:rsidRDefault="0095469E" w:rsidP="009D33BA">
            <w:pPr>
              <w:ind w:left="-81"/>
              <w:rPr>
                <w:lang w:val="en-CA"/>
              </w:rPr>
            </w:pPr>
            <w:r>
              <w:rPr>
                <w:lang w:val="en-CA"/>
              </w:rPr>
              <w:t>STATUS</w:t>
            </w:r>
          </w:p>
        </w:tc>
        <w:tc>
          <w:tcPr>
            <w:tcW w:w="1256" w:type="pct"/>
            <w:tcBorders>
              <w:top w:val="single" w:sz="4" w:space="0" w:color="auto"/>
              <w:left w:val="single" w:sz="4" w:space="0" w:color="auto"/>
              <w:bottom w:val="single" w:sz="4" w:space="0" w:color="auto"/>
              <w:right w:val="single" w:sz="4" w:space="0" w:color="auto"/>
            </w:tcBorders>
          </w:tcPr>
          <w:p w14:paraId="7501C770" w14:textId="77777777" w:rsidR="0095469E" w:rsidRDefault="0095469E" w:rsidP="009D33BA">
            <w:pPr>
              <w:ind w:left="-81"/>
              <w:rPr>
                <w:lang w:val="en-CA"/>
              </w:rPr>
            </w:pPr>
            <w:r>
              <w:rPr>
                <w:lang w:val="en-CA"/>
              </w:rPr>
              <w:t>VARCHAR2(30)</w:t>
            </w:r>
          </w:p>
        </w:tc>
        <w:tc>
          <w:tcPr>
            <w:tcW w:w="455" w:type="pct"/>
            <w:tcBorders>
              <w:top w:val="single" w:sz="4" w:space="0" w:color="auto"/>
              <w:left w:val="single" w:sz="4" w:space="0" w:color="auto"/>
              <w:bottom w:val="single" w:sz="4" w:space="0" w:color="auto"/>
              <w:right w:val="single" w:sz="4" w:space="0" w:color="auto"/>
            </w:tcBorders>
          </w:tcPr>
          <w:p w14:paraId="7501C771"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72"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73" w14:textId="77777777" w:rsidR="0095469E" w:rsidRDefault="0095469E" w:rsidP="009D33BA">
            <w:pPr>
              <w:ind w:left="-81"/>
              <w:rPr>
                <w:highlight w:val="yellow"/>
                <w:lang w:val="en-CA"/>
              </w:rPr>
            </w:pPr>
          </w:p>
        </w:tc>
      </w:tr>
    </w:tbl>
    <w:p w14:paraId="7501C775" w14:textId="77777777" w:rsidR="002908BB" w:rsidRDefault="002908BB" w:rsidP="002908BB">
      <w:pPr>
        <w:rPr>
          <w:lang w:val="en-CA"/>
        </w:rPr>
      </w:pPr>
    </w:p>
    <w:p w14:paraId="7501C776" w14:textId="77777777" w:rsidR="002908BB" w:rsidRDefault="002908BB" w:rsidP="002908BB">
      <w:pPr>
        <w:rPr>
          <w:b/>
          <w:lang w:val="en-CA"/>
        </w:rPr>
      </w:pPr>
      <w:r w:rsidRPr="00624B7C">
        <w:rPr>
          <w:b/>
          <w:lang w:val="en-CA"/>
        </w:rPr>
        <w:t>SOURCE_BILLER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7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78"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79"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7A"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7B"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7C" w14:textId="77777777" w:rsidR="002908BB" w:rsidRDefault="002908BB" w:rsidP="009D33BA">
            <w:pPr>
              <w:ind w:left="-81"/>
              <w:rPr>
                <w:b/>
                <w:lang w:val="en-CA"/>
              </w:rPr>
            </w:pPr>
            <w:r>
              <w:rPr>
                <w:b/>
                <w:lang w:val="en-CA"/>
              </w:rPr>
              <w:t>Notes</w:t>
            </w:r>
          </w:p>
        </w:tc>
      </w:tr>
      <w:tr w:rsidR="002908BB" w14:paraId="7501C78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7E" w14:textId="77777777" w:rsidR="002908BB" w:rsidRDefault="002908BB" w:rsidP="009D33BA">
            <w:pPr>
              <w:ind w:left="-81"/>
              <w:rPr>
                <w:b/>
                <w:i/>
                <w:lang w:val="en-CA"/>
              </w:rPr>
            </w:pPr>
            <w:r w:rsidRPr="00624B7C">
              <w:rPr>
                <w:b/>
                <w:i/>
                <w:lang w:val="en-CA"/>
              </w:rPr>
              <w:t>SOURCE_BILLER_ID</w:t>
            </w:r>
          </w:p>
        </w:tc>
        <w:tc>
          <w:tcPr>
            <w:tcW w:w="1256" w:type="pct"/>
            <w:tcBorders>
              <w:top w:val="single" w:sz="4" w:space="0" w:color="auto"/>
              <w:left w:val="single" w:sz="4" w:space="0" w:color="auto"/>
              <w:bottom w:val="single" w:sz="4" w:space="0" w:color="auto"/>
              <w:right w:val="single" w:sz="4" w:space="0" w:color="auto"/>
            </w:tcBorders>
            <w:hideMark/>
          </w:tcPr>
          <w:p w14:paraId="7501C77F" w14:textId="6ACA5F78" w:rsidR="002908BB" w:rsidRDefault="002908BB" w:rsidP="009D33BA">
            <w:pPr>
              <w:ind w:left="-81"/>
              <w:rPr>
                <w:b/>
                <w:i/>
                <w:lang w:val="en-CA"/>
              </w:rPr>
            </w:pPr>
            <w:r>
              <w:rPr>
                <w:b/>
                <w:i/>
                <w:lang w:val="en-CA"/>
              </w:rPr>
              <w:t>NUMBER(</w:t>
            </w:r>
            <w:r w:rsidR="00100BE8">
              <w:rPr>
                <w:b/>
                <w:i/>
                <w:lang w:val="en-CA"/>
              </w:rPr>
              <w:t>2</w:t>
            </w:r>
            <w:r>
              <w:rPr>
                <w:b/>
                <w:i/>
                <w:lang w:val="en-CA"/>
              </w:rPr>
              <w:t>)</w:t>
            </w:r>
          </w:p>
        </w:tc>
        <w:tc>
          <w:tcPr>
            <w:tcW w:w="455" w:type="pct"/>
            <w:tcBorders>
              <w:top w:val="single" w:sz="4" w:space="0" w:color="auto"/>
              <w:left w:val="single" w:sz="4" w:space="0" w:color="auto"/>
              <w:bottom w:val="single" w:sz="4" w:space="0" w:color="auto"/>
              <w:right w:val="single" w:sz="4" w:space="0" w:color="auto"/>
            </w:tcBorders>
            <w:hideMark/>
          </w:tcPr>
          <w:p w14:paraId="7501C780"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81"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82" w14:textId="6D562885" w:rsidR="002908BB" w:rsidRDefault="002908BB" w:rsidP="00100BE8">
            <w:pPr>
              <w:ind w:left="-81"/>
              <w:rPr>
                <w:b/>
                <w:i/>
                <w:lang w:val="en-CA"/>
              </w:rPr>
            </w:pPr>
            <w:r w:rsidRPr="002D5D62">
              <w:rPr>
                <w:b/>
                <w:i/>
                <w:lang w:val="en-CA"/>
              </w:rPr>
              <w:t>Oracle unique sequencer with no order, starting from 1 to 99</w:t>
            </w:r>
          </w:p>
        </w:tc>
      </w:tr>
      <w:tr w:rsidR="002908BB" w14:paraId="7501C78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84" w14:textId="77777777" w:rsidR="002908BB" w:rsidRDefault="002908BB" w:rsidP="009D33BA">
            <w:pPr>
              <w:ind w:left="-81"/>
              <w:rPr>
                <w:lang w:val="en-CA"/>
              </w:rPr>
            </w:pPr>
            <w:r>
              <w:rPr>
                <w:lang w:val="en-CA"/>
              </w:rPr>
              <w:t>SOURCE_BILLER</w:t>
            </w:r>
          </w:p>
        </w:tc>
        <w:tc>
          <w:tcPr>
            <w:tcW w:w="1256" w:type="pct"/>
            <w:tcBorders>
              <w:top w:val="single" w:sz="4" w:space="0" w:color="auto"/>
              <w:left w:val="single" w:sz="4" w:space="0" w:color="auto"/>
              <w:bottom w:val="single" w:sz="4" w:space="0" w:color="auto"/>
              <w:right w:val="single" w:sz="4" w:space="0" w:color="auto"/>
            </w:tcBorders>
            <w:hideMark/>
          </w:tcPr>
          <w:p w14:paraId="7501C785" w14:textId="7AD7C5FE"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C786"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87"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88" w14:textId="77777777" w:rsidR="002908BB" w:rsidRDefault="002908BB" w:rsidP="009D33BA">
            <w:pPr>
              <w:ind w:left="-81"/>
              <w:rPr>
                <w:highlight w:val="yellow"/>
                <w:lang w:val="en-CA"/>
              </w:rPr>
            </w:pPr>
          </w:p>
        </w:tc>
      </w:tr>
      <w:tr w:rsidR="002908BB" w14:paraId="7501C78F"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8A" w14:textId="77777777" w:rsidR="002908BB" w:rsidRPr="00712DE4" w:rsidRDefault="002908BB" w:rsidP="009D33BA">
            <w:pPr>
              <w:ind w:left="-81"/>
              <w:rPr>
                <w:lang w:val="en-CA"/>
              </w:rPr>
            </w:pPr>
            <w:r>
              <w:rPr>
                <w:lang w:val="en-CA"/>
              </w:rPr>
              <w:t>DESCRIPTION</w:t>
            </w:r>
          </w:p>
        </w:tc>
        <w:tc>
          <w:tcPr>
            <w:tcW w:w="1256" w:type="pct"/>
            <w:tcBorders>
              <w:top w:val="single" w:sz="4" w:space="0" w:color="auto"/>
              <w:left w:val="single" w:sz="4" w:space="0" w:color="auto"/>
              <w:bottom w:val="single" w:sz="4" w:space="0" w:color="auto"/>
              <w:right w:val="single" w:sz="4" w:space="0" w:color="auto"/>
            </w:tcBorders>
          </w:tcPr>
          <w:p w14:paraId="7501C78B"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78C"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78D"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8E" w14:textId="77777777" w:rsidR="002908BB" w:rsidRDefault="002908BB" w:rsidP="009D33BA">
            <w:pPr>
              <w:ind w:left="-81"/>
              <w:rPr>
                <w:highlight w:val="yellow"/>
                <w:lang w:val="en-CA"/>
              </w:rPr>
            </w:pPr>
          </w:p>
        </w:tc>
      </w:tr>
    </w:tbl>
    <w:p w14:paraId="7501C790" w14:textId="77777777" w:rsidR="002908BB" w:rsidRDefault="002908BB" w:rsidP="002908BB">
      <w:pPr>
        <w:rPr>
          <w:b/>
          <w:lang w:val="en-CA"/>
        </w:rPr>
      </w:pPr>
    </w:p>
    <w:p w14:paraId="7501C791" w14:textId="77777777" w:rsidR="002908BB" w:rsidRDefault="002908BB" w:rsidP="002908BB">
      <w:pPr>
        <w:rPr>
          <w:b/>
          <w:lang w:val="en-CA"/>
        </w:rPr>
      </w:pPr>
      <w:r>
        <w:rPr>
          <w:b/>
          <w:lang w:val="en-CA"/>
        </w:rPr>
        <w:t>CB_FILE_SEQUENCE_NUMBER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9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93"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94"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95"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96"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97" w14:textId="77777777" w:rsidR="002908BB" w:rsidRDefault="002908BB" w:rsidP="009D33BA">
            <w:pPr>
              <w:ind w:left="-81"/>
              <w:rPr>
                <w:b/>
                <w:lang w:val="en-CA"/>
              </w:rPr>
            </w:pPr>
            <w:r>
              <w:rPr>
                <w:b/>
                <w:lang w:val="en-CA"/>
              </w:rPr>
              <w:t>Notes</w:t>
            </w:r>
          </w:p>
        </w:tc>
      </w:tr>
      <w:tr w:rsidR="002908BB" w14:paraId="7501C79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99" w14:textId="77777777" w:rsidR="002908BB" w:rsidRDefault="002908BB" w:rsidP="009D33BA">
            <w:pPr>
              <w:ind w:left="-81"/>
              <w:rPr>
                <w:b/>
                <w:i/>
                <w:lang w:val="en-CA"/>
              </w:rPr>
            </w:pPr>
            <w:r w:rsidRPr="00624B7C">
              <w:rPr>
                <w:b/>
                <w:i/>
                <w:lang w:val="en-CA"/>
              </w:rPr>
              <w:t>CB_FILE_SEQUENCE_NUMBER_ID</w:t>
            </w:r>
          </w:p>
        </w:tc>
        <w:tc>
          <w:tcPr>
            <w:tcW w:w="1256" w:type="pct"/>
            <w:tcBorders>
              <w:top w:val="single" w:sz="4" w:space="0" w:color="auto"/>
              <w:left w:val="single" w:sz="4" w:space="0" w:color="auto"/>
              <w:bottom w:val="single" w:sz="4" w:space="0" w:color="auto"/>
              <w:right w:val="single" w:sz="4" w:space="0" w:color="auto"/>
            </w:tcBorders>
            <w:hideMark/>
          </w:tcPr>
          <w:p w14:paraId="7501C79A" w14:textId="77777777" w:rsidR="002908BB" w:rsidRDefault="002908BB" w:rsidP="009D33BA">
            <w:pPr>
              <w:ind w:left="-81"/>
              <w:rPr>
                <w:b/>
                <w:i/>
                <w:lang w:val="en-CA"/>
              </w:rPr>
            </w:pPr>
            <w:r>
              <w:rPr>
                <w:b/>
                <w:i/>
                <w:lang w:val="en-CA"/>
              </w:rPr>
              <w:t>NUMBER(10)</w:t>
            </w:r>
          </w:p>
        </w:tc>
        <w:tc>
          <w:tcPr>
            <w:tcW w:w="455" w:type="pct"/>
            <w:tcBorders>
              <w:top w:val="single" w:sz="4" w:space="0" w:color="auto"/>
              <w:left w:val="single" w:sz="4" w:space="0" w:color="auto"/>
              <w:bottom w:val="single" w:sz="4" w:space="0" w:color="auto"/>
              <w:right w:val="single" w:sz="4" w:space="0" w:color="auto"/>
            </w:tcBorders>
            <w:hideMark/>
          </w:tcPr>
          <w:p w14:paraId="7501C79B"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9C"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9D"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A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9F" w14:textId="71481BFC" w:rsidR="002908BB" w:rsidRDefault="00132D3C" w:rsidP="009D33BA">
            <w:pPr>
              <w:ind w:left="-81"/>
              <w:rPr>
                <w:lang w:val="en-CA"/>
              </w:rPr>
            </w:pPr>
            <w:r>
              <w:rPr>
                <w:b/>
                <w:i/>
                <w:lang w:val="en-CA"/>
              </w:rPr>
              <w:t>CB_LAYOUT_</w:t>
            </w:r>
            <w:r w:rsidRPr="005467D5">
              <w:rPr>
                <w:b/>
                <w:i/>
                <w:lang w:val="en-CA"/>
              </w:rPr>
              <w:t>FORMAT</w:t>
            </w:r>
            <w:r>
              <w:rPr>
                <w:b/>
                <w:i/>
                <w:lang w:val="en-CA"/>
              </w:rPr>
              <w:t>_DEST_ID</w:t>
            </w:r>
          </w:p>
        </w:tc>
        <w:tc>
          <w:tcPr>
            <w:tcW w:w="1256" w:type="pct"/>
            <w:tcBorders>
              <w:top w:val="single" w:sz="4" w:space="0" w:color="auto"/>
              <w:left w:val="single" w:sz="4" w:space="0" w:color="auto"/>
              <w:bottom w:val="single" w:sz="4" w:space="0" w:color="auto"/>
              <w:right w:val="single" w:sz="4" w:space="0" w:color="auto"/>
            </w:tcBorders>
            <w:hideMark/>
          </w:tcPr>
          <w:p w14:paraId="7501C7A0" w14:textId="271BD1B0" w:rsidR="002908BB" w:rsidRDefault="00132D3C" w:rsidP="009D33BA">
            <w:pPr>
              <w:ind w:left="-81"/>
              <w:rPr>
                <w:lang w:val="en-CA"/>
              </w:rPr>
            </w:pPr>
            <w:r>
              <w:rPr>
                <w:b/>
                <w:i/>
                <w:lang w:val="en-CA"/>
              </w:rPr>
              <w:t>NUMBER(3)</w:t>
            </w:r>
          </w:p>
        </w:tc>
        <w:tc>
          <w:tcPr>
            <w:tcW w:w="455" w:type="pct"/>
            <w:tcBorders>
              <w:top w:val="single" w:sz="4" w:space="0" w:color="auto"/>
              <w:left w:val="single" w:sz="4" w:space="0" w:color="auto"/>
              <w:bottom w:val="single" w:sz="4" w:space="0" w:color="auto"/>
              <w:right w:val="single" w:sz="4" w:space="0" w:color="auto"/>
            </w:tcBorders>
            <w:hideMark/>
          </w:tcPr>
          <w:p w14:paraId="7501C7A1" w14:textId="76668496" w:rsidR="002908BB" w:rsidRDefault="00132D3C" w:rsidP="009D33BA">
            <w:pPr>
              <w:ind w:left="-81"/>
              <w:rPr>
                <w:lang w:val="en-CA"/>
              </w:rPr>
            </w:pPr>
            <w:r w:rsidRPr="005467D5">
              <w:rPr>
                <w:b/>
                <w:i/>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A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A3" w14:textId="77777777" w:rsidR="002908BB" w:rsidRDefault="002908BB" w:rsidP="009D33BA">
            <w:pPr>
              <w:ind w:left="-81"/>
              <w:rPr>
                <w:highlight w:val="yellow"/>
                <w:lang w:val="en-CA"/>
              </w:rPr>
            </w:pPr>
          </w:p>
        </w:tc>
      </w:tr>
      <w:tr w:rsidR="002908BB" w14:paraId="7501C7A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A5" w14:textId="77777777" w:rsidR="002908BB" w:rsidRDefault="002908BB" w:rsidP="009D33BA">
            <w:pPr>
              <w:ind w:left="-81"/>
              <w:rPr>
                <w:lang w:val="en-CA"/>
              </w:rPr>
            </w:pPr>
            <w:r w:rsidRPr="00624B7C">
              <w:rPr>
                <w:lang w:val="en-CA"/>
              </w:rPr>
              <w:t>SEQUENCE_NUMBER</w:t>
            </w:r>
          </w:p>
        </w:tc>
        <w:tc>
          <w:tcPr>
            <w:tcW w:w="1256" w:type="pct"/>
            <w:tcBorders>
              <w:top w:val="single" w:sz="4" w:space="0" w:color="auto"/>
              <w:left w:val="single" w:sz="4" w:space="0" w:color="auto"/>
              <w:bottom w:val="single" w:sz="4" w:space="0" w:color="auto"/>
              <w:right w:val="single" w:sz="4" w:space="0" w:color="auto"/>
            </w:tcBorders>
            <w:hideMark/>
          </w:tcPr>
          <w:p w14:paraId="7501C7A6" w14:textId="77777777" w:rsidR="002908BB" w:rsidRDefault="002908BB" w:rsidP="009D33BA">
            <w:pPr>
              <w:ind w:left="-81"/>
              <w:rPr>
                <w:lang w:val="en-CA"/>
              </w:rPr>
            </w:pPr>
            <w:r>
              <w:rPr>
                <w:lang w:val="en-CA"/>
              </w:rPr>
              <w:t>VARCHAR2(5)</w:t>
            </w:r>
          </w:p>
        </w:tc>
        <w:tc>
          <w:tcPr>
            <w:tcW w:w="455" w:type="pct"/>
            <w:tcBorders>
              <w:top w:val="single" w:sz="4" w:space="0" w:color="auto"/>
              <w:left w:val="single" w:sz="4" w:space="0" w:color="auto"/>
              <w:bottom w:val="single" w:sz="4" w:space="0" w:color="auto"/>
              <w:right w:val="single" w:sz="4" w:space="0" w:color="auto"/>
            </w:tcBorders>
            <w:hideMark/>
          </w:tcPr>
          <w:p w14:paraId="7501C7A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A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A9" w14:textId="77777777" w:rsidR="002908BB" w:rsidRDefault="002908BB" w:rsidP="009D33BA">
            <w:pPr>
              <w:ind w:left="-81"/>
              <w:rPr>
                <w:highlight w:val="yellow"/>
                <w:lang w:val="en-CA"/>
              </w:rPr>
            </w:pPr>
          </w:p>
        </w:tc>
      </w:tr>
    </w:tbl>
    <w:p w14:paraId="55F959DD" w14:textId="77777777" w:rsidR="00924438" w:rsidRDefault="00924438" w:rsidP="002908BB">
      <w:pPr>
        <w:rPr>
          <w:lang w:val="en-CA"/>
        </w:rPr>
      </w:pPr>
    </w:p>
    <w:p w14:paraId="59F9585D" w14:textId="77777777" w:rsidR="00924438" w:rsidRDefault="00924438" w:rsidP="002908BB">
      <w:pPr>
        <w:rPr>
          <w:lang w:val="en-CA"/>
        </w:rPr>
      </w:pPr>
    </w:p>
    <w:p w14:paraId="4DBFC2E6" w14:textId="77777777" w:rsidR="00924438" w:rsidRDefault="00924438" w:rsidP="002908BB">
      <w:pPr>
        <w:rPr>
          <w:lang w:val="en-CA"/>
        </w:rPr>
      </w:pPr>
    </w:p>
    <w:p w14:paraId="50A4C699" w14:textId="77777777" w:rsidR="00924438" w:rsidRDefault="00924438" w:rsidP="002908BB">
      <w:pPr>
        <w:rPr>
          <w:lang w:val="en-CA"/>
        </w:rPr>
      </w:pPr>
    </w:p>
    <w:p w14:paraId="5C63BBA4" w14:textId="77777777" w:rsidR="00924438" w:rsidRDefault="00924438" w:rsidP="002908BB">
      <w:pPr>
        <w:rPr>
          <w:lang w:val="en-CA"/>
        </w:rPr>
      </w:pPr>
    </w:p>
    <w:p w14:paraId="7922572B" w14:textId="77777777" w:rsidR="00924438" w:rsidRDefault="00924438" w:rsidP="002908BB">
      <w:pPr>
        <w:rPr>
          <w:lang w:val="en-CA"/>
        </w:rPr>
      </w:pPr>
    </w:p>
    <w:p w14:paraId="7501C7AC" w14:textId="77777777" w:rsidR="00D057DE" w:rsidRDefault="00D057DE" w:rsidP="002908BB">
      <w:pPr>
        <w:rPr>
          <w:b/>
          <w:lang w:val="en-CA"/>
        </w:rPr>
      </w:pPr>
    </w:p>
    <w:p w14:paraId="7501C7AD" w14:textId="1D5D6942" w:rsidR="002908BB" w:rsidRDefault="0095469E" w:rsidP="002908BB">
      <w:pPr>
        <w:rPr>
          <w:b/>
          <w:lang w:val="en-CA"/>
        </w:rPr>
      </w:pPr>
      <w:r>
        <w:rPr>
          <w:b/>
          <w:lang w:val="en-CA"/>
        </w:rPr>
        <w:t>CB_</w:t>
      </w:r>
      <w:r w:rsidR="002908BB">
        <w:rPr>
          <w:b/>
          <w:lang w:val="en-CA"/>
        </w:rPr>
        <w:t>LAYOUT_FORMAT_DEST</w:t>
      </w:r>
    </w:p>
    <w:tbl>
      <w:tblPr>
        <w:tblW w:w="54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3"/>
        <w:gridCol w:w="2691"/>
        <w:gridCol w:w="935"/>
        <w:gridCol w:w="769"/>
        <w:gridCol w:w="2407"/>
      </w:tblGrid>
      <w:tr w:rsidR="002908BB" w14:paraId="7501C7B4"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shd w:val="clear" w:color="auto" w:fill="B3B3B3"/>
            <w:hideMark/>
          </w:tcPr>
          <w:p w14:paraId="7501C7AF" w14:textId="77777777" w:rsidR="002908BB" w:rsidRDefault="002908BB" w:rsidP="009D33BA">
            <w:pPr>
              <w:ind w:left="-81"/>
              <w:rPr>
                <w:b/>
                <w:lang w:val="en-CA"/>
              </w:rPr>
            </w:pPr>
            <w:r>
              <w:rPr>
                <w:b/>
                <w:lang w:val="en-CA"/>
              </w:rPr>
              <w:t>Columns</w:t>
            </w:r>
          </w:p>
        </w:tc>
        <w:tc>
          <w:tcPr>
            <w:tcW w:w="1287" w:type="pct"/>
            <w:tcBorders>
              <w:top w:val="single" w:sz="4" w:space="0" w:color="auto"/>
              <w:left w:val="single" w:sz="4" w:space="0" w:color="auto"/>
              <w:bottom w:val="single" w:sz="4" w:space="0" w:color="auto"/>
              <w:right w:val="single" w:sz="4" w:space="0" w:color="auto"/>
            </w:tcBorders>
            <w:shd w:val="clear" w:color="auto" w:fill="B3B3B3"/>
            <w:hideMark/>
          </w:tcPr>
          <w:p w14:paraId="7501C7B0" w14:textId="77777777" w:rsidR="002908BB" w:rsidRDefault="002908BB" w:rsidP="009D33BA">
            <w:pPr>
              <w:ind w:left="-81"/>
              <w:rPr>
                <w:b/>
                <w:lang w:val="en-CA"/>
              </w:rPr>
            </w:pPr>
            <w:r>
              <w:rPr>
                <w:b/>
                <w:lang w:val="en-CA"/>
              </w:rPr>
              <w:t>Data type</w:t>
            </w:r>
          </w:p>
        </w:tc>
        <w:tc>
          <w:tcPr>
            <w:tcW w:w="447" w:type="pct"/>
            <w:tcBorders>
              <w:top w:val="single" w:sz="4" w:space="0" w:color="auto"/>
              <w:left w:val="single" w:sz="4" w:space="0" w:color="auto"/>
              <w:bottom w:val="single" w:sz="4" w:space="0" w:color="auto"/>
              <w:right w:val="single" w:sz="4" w:space="0" w:color="auto"/>
            </w:tcBorders>
            <w:shd w:val="clear" w:color="auto" w:fill="B3B3B3"/>
            <w:hideMark/>
          </w:tcPr>
          <w:p w14:paraId="7501C7B1" w14:textId="77777777" w:rsidR="002908BB" w:rsidRDefault="002908BB" w:rsidP="009D33BA">
            <w:pPr>
              <w:ind w:left="-81"/>
              <w:rPr>
                <w:b/>
                <w:lang w:val="en-CA"/>
              </w:rPr>
            </w:pPr>
            <w:r>
              <w:rPr>
                <w:b/>
                <w:lang w:val="en-CA"/>
              </w:rPr>
              <w:t>Required</w:t>
            </w:r>
          </w:p>
        </w:tc>
        <w:tc>
          <w:tcPr>
            <w:tcW w:w="368" w:type="pct"/>
            <w:tcBorders>
              <w:top w:val="single" w:sz="4" w:space="0" w:color="auto"/>
              <w:left w:val="single" w:sz="4" w:space="0" w:color="auto"/>
              <w:bottom w:val="single" w:sz="4" w:space="0" w:color="auto"/>
              <w:right w:val="single" w:sz="4" w:space="0" w:color="auto"/>
            </w:tcBorders>
            <w:shd w:val="clear" w:color="auto" w:fill="B3B3B3"/>
            <w:hideMark/>
          </w:tcPr>
          <w:p w14:paraId="7501C7B2" w14:textId="77777777" w:rsidR="002908BB" w:rsidRDefault="002908BB" w:rsidP="009D33BA">
            <w:pPr>
              <w:ind w:left="-81"/>
              <w:rPr>
                <w:b/>
                <w:lang w:val="en-CA"/>
              </w:rPr>
            </w:pPr>
            <w:r>
              <w:rPr>
                <w:b/>
                <w:lang w:val="en-CA"/>
              </w:rPr>
              <w:t>Default</w:t>
            </w:r>
          </w:p>
        </w:tc>
        <w:tc>
          <w:tcPr>
            <w:tcW w:w="1151" w:type="pct"/>
            <w:tcBorders>
              <w:top w:val="single" w:sz="4" w:space="0" w:color="auto"/>
              <w:left w:val="single" w:sz="4" w:space="0" w:color="auto"/>
              <w:bottom w:val="single" w:sz="4" w:space="0" w:color="auto"/>
              <w:right w:val="single" w:sz="4" w:space="0" w:color="auto"/>
            </w:tcBorders>
            <w:shd w:val="clear" w:color="auto" w:fill="B3B3B3"/>
            <w:hideMark/>
          </w:tcPr>
          <w:p w14:paraId="7501C7B3" w14:textId="77777777" w:rsidR="002908BB" w:rsidRDefault="002908BB" w:rsidP="009D33BA">
            <w:pPr>
              <w:ind w:left="-81"/>
              <w:rPr>
                <w:b/>
                <w:lang w:val="en-CA"/>
              </w:rPr>
            </w:pPr>
            <w:r>
              <w:rPr>
                <w:b/>
                <w:lang w:val="en-CA"/>
              </w:rPr>
              <w:t>Notes</w:t>
            </w:r>
          </w:p>
        </w:tc>
      </w:tr>
      <w:tr w:rsidR="005467D5" w14:paraId="7501C7BA"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B5" w14:textId="77777777" w:rsidR="005467D5" w:rsidRPr="005467D5" w:rsidRDefault="0095469E" w:rsidP="00E50CB5">
            <w:pPr>
              <w:ind w:left="-81"/>
              <w:rPr>
                <w:b/>
                <w:i/>
                <w:lang w:val="en-CA"/>
              </w:rPr>
            </w:pPr>
            <w:r>
              <w:rPr>
                <w:b/>
                <w:i/>
                <w:lang w:val="en-CA"/>
              </w:rPr>
              <w:t>CB_LAYOUT_</w:t>
            </w:r>
            <w:r w:rsidR="005467D5" w:rsidRPr="005467D5">
              <w:rPr>
                <w:b/>
                <w:i/>
                <w:lang w:val="en-CA"/>
              </w:rPr>
              <w:t>FORMAT</w:t>
            </w:r>
            <w:r w:rsidR="001A736D">
              <w:rPr>
                <w:b/>
                <w:i/>
                <w:lang w:val="en-CA"/>
              </w:rPr>
              <w:t>_DEST</w:t>
            </w:r>
            <w:r>
              <w:rPr>
                <w:b/>
                <w:i/>
                <w:lang w:val="en-CA"/>
              </w:rPr>
              <w:t>_ID</w:t>
            </w:r>
          </w:p>
        </w:tc>
        <w:tc>
          <w:tcPr>
            <w:tcW w:w="1287" w:type="pct"/>
            <w:tcBorders>
              <w:top w:val="single" w:sz="4" w:space="0" w:color="auto"/>
              <w:left w:val="single" w:sz="4" w:space="0" w:color="auto"/>
              <w:bottom w:val="single" w:sz="4" w:space="0" w:color="auto"/>
              <w:right w:val="single" w:sz="4" w:space="0" w:color="auto"/>
            </w:tcBorders>
          </w:tcPr>
          <w:p w14:paraId="7501C7B6" w14:textId="6BB7CC85" w:rsidR="005467D5" w:rsidRPr="005467D5" w:rsidRDefault="00985452" w:rsidP="00815ED8">
            <w:pPr>
              <w:ind w:left="-81"/>
              <w:rPr>
                <w:b/>
                <w:i/>
                <w:lang w:val="en-CA"/>
              </w:rPr>
            </w:pPr>
            <w:r>
              <w:rPr>
                <w:b/>
                <w:i/>
                <w:lang w:val="en-CA"/>
              </w:rPr>
              <w:t>NUMBER(</w:t>
            </w:r>
            <w:r w:rsidR="00815ED8">
              <w:rPr>
                <w:b/>
                <w:i/>
                <w:lang w:val="en-CA"/>
              </w:rPr>
              <w:t>3</w:t>
            </w:r>
            <w:r>
              <w:rPr>
                <w:b/>
                <w:i/>
                <w:lang w:val="en-CA"/>
              </w:rPr>
              <w:t>)</w:t>
            </w:r>
          </w:p>
        </w:tc>
        <w:tc>
          <w:tcPr>
            <w:tcW w:w="447" w:type="pct"/>
            <w:tcBorders>
              <w:top w:val="single" w:sz="4" w:space="0" w:color="auto"/>
              <w:left w:val="single" w:sz="4" w:space="0" w:color="auto"/>
              <w:bottom w:val="single" w:sz="4" w:space="0" w:color="auto"/>
              <w:right w:val="single" w:sz="4" w:space="0" w:color="auto"/>
            </w:tcBorders>
          </w:tcPr>
          <w:p w14:paraId="7501C7B7" w14:textId="239BD508" w:rsidR="005467D5" w:rsidRPr="005467D5" w:rsidRDefault="005467D5" w:rsidP="009D33BA">
            <w:pPr>
              <w:ind w:left="-81"/>
              <w:rPr>
                <w:b/>
                <w:i/>
                <w:lang w:val="en-CA"/>
              </w:rPr>
            </w:pPr>
            <w:r w:rsidRPr="005467D5">
              <w:rPr>
                <w:b/>
                <w:i/>
                <w:lang w:val="en-CA"/>
              </w:rPr>
              <w:t>Y</w:t>
            </w:r>
          </w:p>
        </w:tc>
        <w:tc>
          <w:tcPr>
            <w:tcW w:w="368" w:type="pct"/>
            <w:tcBorders>
              <w:top w:val="single" w:sz="4" w:space="0" w:color="auto"/>
              <w:left w:val="single" w:sz="4" w:space="0" w:color="auto"/>
              <w:bottom w:val="single" w:sz="4" w:space="0" w:color="auto"/>
              <w:right w:val="single" w:sz="4" w:space="0" w:color="auto"/>
            </w:tcBorders>
          </w:tcPr>
          <w:p w14:paraId="7501C7B8" w14:textId="77777777" w:rsidR="005467D5" w:rsidRDefault="005467D5"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B9" w14:textId="2942D5BA" w:rsidR="005467D5" w:rsidRDefault="00985452" w:rsidP="009D33BA">
            <w:pPr>
              <w:ind w:left="-81"/>
              <w:rPr>
                <w:highlight w:val="yellow"/>
                <w:lang w:val="en-CA"/>
              </w:rPr>
            </w:pPr>
            <w:r w:rsidRPr="002D5D62">
              <w:rPr>
                <w:b/>
                <w:i/>
                <w:lang w:val="en-CA"/>
              </w:rPr>
              <w:t>Oracle unique sequencer with no order, starting from 1 to 999</w:t>
            </w:r>
          </w:p>
        </w:tc>
      </w:tr>
      <w:tr w:rsidR="005467D5" w14:paraId="7501C7C0"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hideMark/>
          </w:tcPr>
          <w:p w14:paraId="7501C7BB" w14:textId="77777777" w:rsidR="005467D5" w:rsidRDefault="005467D5" w:rsidP="005467D5">
            <w:pPr>
              <w:ind w:left="-81"/>
              <w:rPr>
                <w:lang w:val="en-CA"/>
              </w:rPr>
            </w:pPr>
            <w:r w:rsidRPr="00624B7C">
              <w:rPr>
                <w:lang w:val="en-CA"/>
              </w:rPr>
              <w:t>SOURCE_BILLER_ID</w:t>
            </w:r>
          </w:p>
        </w:tc>
        <w:tc>
          <w:tcPr>
            <w:tcW w:w="1287" w:type="pct"/>
            <w:tcBorders>
              <w:top w:val="single" w:sz="4" w:space="0" w:color="auto"/>
              <w:left w:val="single" w:sz="4" w:space="0" w:color="auto"/>
              <w:bottom w:val="single" w:sz="4" w:space="0" w:color="auto"/>
              <w:right w:val="single" w:sz="4" w:space="0" w:color="auto"/>
            </w:tcBorders>
            <w:hideMark/>
          </w:tcPr>
          <w:p w14:paraId="7501C7BC" w14:textId="77777777" w:rsidR="005467D5" w:rsidRDefault="005467D5" w:rsidP="005467D5">
            <w:pPr>
              <w:ind w:left="-81"/>
              <w:rPr>
                <w:lang w:val="en-CA"/>
              </w:rPr>
            </w:pPr>
            <w:r>
              <w:rPr>
                <w:lang w:val="en-CA"/>
              </w:rPr>
              <w:t>NUMBER(4)</w:t>
            </w:r>
          </w:p>
        </w:tc>
        <w:tc>
          <w:tcPr>
            <w:tcW w:w="447" w:type="pct"/>
            <w:tcBorders>
              <w:top w:val="single" w:sz="4" w:space="0" w:color="auto"/>
              <w:left w:val="single" w:sz="4" w:space="0" w:color="auto"/>
              <w:bottom w:val="single" w:sz="4" w:space="0" w:color="auto"/>
              <w:right w:val="single" w:sz="4" w:space="0" w:color="auto"/>
            </w:tcBorders>
            <w:hideMark/>
          </w:tcPr>
          <w:p w14:paraId="7501C7BD" w14:textId="77777777" w:rsidR="005467D5" w:rsidRDefault="005467D5" w:rsidP="005467D5">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hideMark/>
          </w:tcPr>
          <w:p w14:paraId="7501C7BE" w14:textId="77777777" w:rsidR="005467D5" w:rsidRDefault="005467D5" w:rsidP="005467D5">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BF" w14:textId="77777777" w:rsidR="005467D5" w:rsidRDefault="005467D5" w:rsidP="005467D5">
            <w:pPr>
              <w:ind w:left="-81"/>
              <w:rPr>
                <w:highlight w:val="yellow"/>
                <w:lang w:val="en-CA"/>
              </w:rPr>
            </w:pPr>
          </w:p>
        </w:tc>
      </w:tr>
      <w:tr w:rsidR="00132D3C" w14:paraId="0FB62522"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03C53435" w14:textId="54724FC6" w:rsidR="00132D3C" w:rsidRDefault="00132D3C" w:rsidP="009D33BA">
            <w:pPr>
              <w:ind w:left="-81"/>
              <w:rPr>
                <w:lang w:val="en-CA"/>
              </w:rPr>
            </w:pPr>
            <w:r>
              <w:rPr>
                <w:lang w:val="en-CA"/>
              </w:rPr>
              <w:t>SOURCE_BILLER_NAME</w:t>
            </w:r>
          </w:p>
        </w:tc>
        <w:tc>
          <w:tcPr>
            <w:tcW w:w="1287" w:type="pct"/>
            <w:tcBorders>
              <w:top w:val="single" w:sz="4" w:space="0" w:color="auto"/>
              <w:left w:val="single" w:sz="4" w:space="0" w:color="auto"/>
              <w:bottom w:val="single" w:sz="4" w:space="0" w:color="auto"/>
              <w:right w:val="single" w:sz="4" w:space="0" w:color="auto"/>
            </w:tcBorders>
          </w:tcPr>
          <w:p w14:paraId="3F7099BD" w14:textId="406B36D2" w:rsidR="00132D3C" w:rsidRDefault="00132D3C" w:rsidP="009D33BA">
            <w:pPr>
              <w:ind w:left="-81"/>
              <w:rPr>
                <w:lang w:val="en-CA"/>
              </w:rPr>
            </w:pPr>
            <w:r>
              <w:rPr>
                <w:lang w:val="en-CA"/>
              </w:rPr>
              <w:t>VARCHAR2(30)</w:t>
            </w:r>
          </w:p>
        </w:tc>
        <w:tc>
          <w:tcPr>
            <w:tcW w:w="447" w:type="pct"/>
            <w:tcBorders>
              <w:top w:val="single" w:sz="4" w:space="0" w:color="auto"/>
              <w:left w:val="single" w:sz="4" w:space="0" w:color="auto"/>
              <w:bottom w:val="single" w:sz="4" w:space="0" w:color="auto"/>
              <w:right w:val="single" w:sz="4" w:space="0" w:color="auto"/>
            </w:tcBorders>
          </w:tcPr>
          <w:p w14:paraId="5DC6C23F" w14:textId="6C22F299" w:rsidR="00132D3C" w:rsidRDefault="00132D3C"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2D16DBE1" w14:textId="77777777" w:rsidR="00132D3C" w:rsidRDefault="00132D3C"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60FE1D47" w14:textId="77777777" w:rsidR="00132D3C" w:rsidRDefault="00132D3C" w:rsidP="009D33BA">
            <w:pPr>
              <w:ind w:left="-81"/>
              <w:rPr>
                <w:highlight w:val="yellow"/>
                <w:lang w:val="en-CA"/>
              </w:rPr>
            </w:pPr>
          </w:p>
        </w:tc>
      </w:tr>
      <w:tr w:rsidR="002908BB" w14:paraId="7501C7C6"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C1" w14:textId="77777777" w:rsidR="002908BB" w:rsidRDefault="002908BB" w:rsidP="009D33BA">
            <w:pPr>
              <w:ind w:left="-81"/>
              <w:rPr>
                <w:lang w:val="en-CA"/>
              </w:rPr>
            </w:pPr>
            <w:r>
              <w:rPr>
                <w:lang w:val="en-CA"/>
              </w:rPr>
              <w:t>DESTINATION</w:t>
            </w:r>
          </w:p>
        </w:tc>
        <w:tc>
          <w:tcPr>
            <w:tcW w:w="1287" w:type="pct"/>
            <w:tcBorders>
              <w:top w:val="single" w:sz="4" w:space="0" w:color="auto"/>
              <w:left w:val="single" w:sz="4" w:space="0" w:color="auto"/>
              <w:bottom w:val="single" w:sz="4" w:space="0" w:color="auto"/>
              <w:right w:val="single" w:sz="4" w:space="0" w:color="auto"/>
            </w:tcBorders>
          </w:tcPr>
          <w:p w14:paraId="7501C7C2" w14:textId="77777777" w:rsidR="002908BB" w:rsidRDefault="002908BB" w:rsidP="009D33BA">
            <w:pPr>
              <w:ind w:left="-81"/>
              <w:rPr>
                <w:lang w:val="en-CA"/>
              </w:rPr>
            </w:pPr>
            <w:r>
              <w:rPr>
                <w:lang w:val="en-CA"/>
              </w:rPr>
              <w:t>VARCHAR2(20)</w:t>
            </w:r>
          </w:p>
        </w:tc>
        <w:tc>
          <w:tcPr>
            <w:tcW w:w="447" w:type="pct"/>
            <w:tcBorders>
              <w:top w:val="single" w:sz="4" w:space="0" w:color="auto"/>
              <w:left w:val="single" w:sz="4" w:space="0" w:color="auto"/>
              <w:bottom w:val="single" w:sz="4" w:space="0" w:color="auto"/>
              <w:right w:val="single" w:sz="4" w:space="0" w:color="auto"/>
            </w:tcBorders>
          </w:tcPr>
          <w:p w14:paraId="7501C7C3" w14:textId="77777777" w:rsidR="002908BB" w:rsidRDefault="002908BB"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7501C7C4" w14:textId="77777777" w:rsidR="002908BB" w:rsidRDefault="002908BB"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C5" w14:textId="77777777" w:rsidR="002908BB" w:rsidRDefault="002908BB" w:rsidP="009D33BA">
            <w:pPr>
              <w:ind w:left="-81"/>
              <w:rPr>
                <w:highlight w:val="yellow"/>
                <w:lang w:val="en-CA"/>
              </w:rPr>
            </w:pPr>
          </w:p>
        </w:tc>
      </w:tr>
      <w:tr w:rsidR="000E2B1D" w14:paraId="2D89AE08"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22F43335" w14:textId="15E64765" w:rsidR="000E2B1D" w:rsidRDefault="000E2B1D" w:rsidP="009D33BA">
            <w:pPr>
              <w:ind w:left="-81"/>
              <w:rPr>
                <w:lang w:val="en-CA"/>
              </w:rPr>
            </w:pPr>
            <w:r>
              <w:rPr>
                <w:lang w:val="en-CA"/>
              </w:rPr>
              <w:t>LAYOUT</w:t>
            </w:r>
          </w:p>
        </w:tc>
        <w:tc>
          <w:tcPr>
            <w:tcW w:w="1287" w:type="pct"/>
            <w:tcBorders>
              <w:top w:val="single" w:sz="4" w:space="0" w:color="auto"/>
              <w:left w:val="single" w:sz="4" w:space="0" w:color="auto"/>
              <w:bottom w:val="single" w:sz="4" w:space="0" w:color="auto"/>
              <w:right w:val="single" w:sz="4" w:space="0" w:color="auto"/>
            </w:tcBorders>
          </w:tcPr>
          <w:p w14:paraId="0D5D3DF1" w14:textId="607FCE82" w:rsidR="000E2B1D" w:rsidRDefault="000E2B1D" w:rsidP="009D33BA">
            <w:pPr>
              <w:ind w:left="-81"/>
              <w:rPr>
                <w:lang w:val="en-CA"/>
              </w:rPr>
            </w:pPr>
            <w:r>
              <w:rPr>
                <w:lang w:val="en-CA"/>
              </w:rPr>
              <w:t>VARCHAR2(20)</w:t>
            </w:r>
          </w:p>
        </w:tc>
        <w:tc>
          <w:tcPr>
            <w:tcW w:w="447" w:type="pct"/>
            <w:tcBorders>
              <w:top w:val="single" w:sz="4" w:space="0" w:color="auto"/>
              <w:left w:val="single" w:sz="4" w:space="0" w:color="auto"/>
              <w:bottom w:val="single" w:sz="4" w:space="0" w:color="auto"/>
              <w:right w:val="single" w:sz="4" w:space="0" w:color="auto"/>
            </w:tcBorders>
          </w:tcPr>
          <w:p w14:paraId="4D1DF72E" w14:textId="3E4DA30A" w:rsidR="000E2B1D" w:rsidRDefault="000E2B1D"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11A07522" w14:textId="77777777" w:rsidR="000E2B1D" w:rsidRDefault="000E2B1D"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53BA4F86" w14:textId="77777777" w:rsidR="000E2B1D" w:rsidRDefault="000E2B1D" w:rsidP="009D33BA">
            <w:pPr>
              <w:ind w:left="-81"/>
              <w:rPr>
                <w:highlight w:val="yellow"/>
                <w:lang w:val="en-CA"/>
              </w:rPr>
            </w:pPr>
          </w:p>
        </w:tc>
      </w:tr>
      <w:tr w:rsidR="002908BB" w14:paraId="7501C7CC"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C7" w14:textId="77777777" w:rsidR="002908BB" w:rsidRDefault="002908BB" w:rsidP="009D33BA">
            <w:pPr>
              <w:ind w:left="-81"/>
              <w:rPr>
                <w:lang w:val="en-CA"/>
              </w:rPr>
            </w:pPr>
            <w:r>
              <w:rPr>
                <w:lang w:val="en-CA"/>
              </w:rPr>
              <w:t>DESCRIPTION</w:t>
            </w:r>
          </w:p>
        </w:tc>
        <w:tc>
          <w:tcPr>
            <w:tcW w:w="1287" w:type="pct"/>
            <w:tcBorders>
              <w:top w:val="single" w:sz="4" w:space="0" w:color="auto"/>
              <w:left w:val="single" w:sz="4" w:space="0" w:color="auto"/>
              <w:bottom w:val="single" w:sz="4" w:space="0" w:color="auto"/>
              <w:right w:val="single" w:sz="4" w:space="0" w:color="auto"/>
            </w:tcBorders>
          </w:tcPr>
          <w:p w14:paraId="7501C7C8" w14:textId="77777777" w:rsidR="002908BB" w:rsidRDefault="002908BB" w:rsidP="009D33BA">
            <w:pPr>
              <w:ind w:left="-81"/>
              <w:rPr>
                <w:lang w:val="en-CA"/>
              </w:rPr>
            </w:pPr>
            <w:r>
              <w:rPr>
                <w:lang w:val="en-CA"/>
              </w:rPr>
              <w:t>VARCHAR2(255)</w:t>
            </w:r>
          </w:p>
        </w:tc>
        <w:tc>
          <w:tcPr>
            <w:tcW w:w="447" w:type="pct"/>
            <w:tcBorders>
              <w:top w:val="single" w:sz="4" w:space="0" w:color="auto"/>
              <w:left w:val="single" w:sz="4" w:space="0" w:color="auto"/>
              <w:bottom w:val="single" w:sz="4" w:space="0" w:color="auto"/>
              <w:right w:val="single" w:sz="4" w:space="0" w:color="auto"/>
            </w:tcBorders>
          </w:tcPr>
          <w:p w14:paraId="7501C7C9" w14:textId="77777777" w:rsidR="002908BB" w:rsidRDefault="002908BB" w:rsidP="009D33BA">
            <w:pPr>
              <w:ind w:left="-81"/>
              <w:rPr>
                <w:lang w:val="en-CA"/>
              </w:rPr>
            </w:pPr>
            <w:r>
              <w:rPr>
                <w:lang w:val="en-CA"/>
              </w:rPr>
              <w:t>N</w:t>
            </w:r>
          </w:p>
        </w:tc>
        <w:tc>
          <w:tcPr>
            <w:tcW w:w="368" w:type="pct"/>
            <w:tcBorders>
              <w:top w:val="single" w:sz="4" w:space="0" w:color="auto"/>
              <w:left w:val="single" w:sz="4" w:space="0" w:color="auto"/>
              <w:bottom w:val="single" w:sz="4" w:space="0" w:color="auto"/>
              <w:right w:val="single" w:sz="4" w:space="0" w:color="auto"/>
            </w:tcBorders>
          </w:tcPr>
          <w:p w14:paraId="7501C7CA" w14:textId="77777777" w:rsidR="002908BB" w:rsidRDefault="002908BB"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CB" w14:textId="77777777" w:rsidR="002908BB" w:rsidRDefault="002908BB" w:rsidP="009D33BA">
            <w:pPr>
              <w:ind w:left="-81"/>
              <w:rPr>
                <w:highlight w:val="yellow"/>
                <w:lang w:val="en-CA"/>
              </w:rPr>
            </w:pPr>
          </w:p>
        </w:tc>
      </w:tr>
    </w:tbl>
    <w:p w14:paraId="7501C7CE" w14:textId="77777777" w:rsidR="005E6B72" w:rsidRDefault="005E6B72" w:rsidP="00512542">
      <w:pPr>
        <w:pStyle w:val="Heading3"/>
        <w:rPr>
          <w:lang w:val="en-CA"/>
        </w:rPr>
      </w:pPr>
      <w:bookmarkStart w:id="1472" w:name="_Toc415569022"/>
      <w:r>
        <w:rPr>
          <w:lang w:val="en-CA"/>
        </w:rPr>
        <w:lastRenderedPageBreak/>
        <w:t>Charge Back Packages Structure</w:t>
      </w:r>
      <w:r w:rsidR="00B96C90">
        <w:rPr>
          <w:lang w:val="en-CA"/>
        </w:rPr>
        <w:t xml:space="preserve"> and class naming Convention</w:t>
      </w:r>
      <w:bookmarkEnd w:id="1472"/>
    </w:p>
    <w:p w14:paraId="7501C7CF" w14:textId="77777777" w:rsidR="00ED6849" w:rsidRDefault="00ED6849" w:rsidP="00ED6849">
      <w:pPr>
        <w:rPr>
          <w:lang w:val="en-CA"/>
        </w:rPr>
      </w:pPr>
    </w:p>
    <w:tbl>
      <w:tblPr>
        <w:tblStyle w:val="TableGrid"/>
        <w:tblW w:w="0" w:type="auto"/>
        <w:tblLook w:val="04A0" w:firstRow="1" w:lastRow="0" w:firstColumn="1" w:lastColumn="0" w:noHBand="0" w:noVBand="1"/>
      </w:tblPr>
      <w:tblGrid>
        <w:gridCol w:w="3510"/>
        <w:gridCol w:w="6066"/>
      </w:tblGrid>
      <w:tr w:rsidR="00ED6849" w14:paraId="7501C7D2" w14:textId="77777777" w:rsidTr="0044291A">
        <w:tc>
          <w:tcPr>
            <w:tcW w:w="3510" w:type="dxa"/>
          </w:tcPr>
          <w:p w14:paraId="7501C7D0" w14:textId="77777777" w:rsidR="00ED6849" w:rsidRPr="00B96C90" w:rsidRDefault="00ED6849" w:rsidP="0044291A">
            <w:pPr>
              <w:rPr>
                <w:b/>
                <w:lang w:val="en-CA"/>
              </w:rPr>
            </w:pPr>
            <w:r w:rsidRPr="00B96C90">
              <w:rPr>
                <w:b/>
                <w:lang w:val="en-CA"/>
              </w:rPr>
              <w:t>Package</w:t>
            </w:r>
          </w:p>
        </w:tc>
        <w:tc>
          <w:tcPr>
            <w:tcW w:w="6066" w:type="dxa"/>
          </w:tcPr>
          <w:p w14:paraId="7501C7D1" w14:textId="77777777" w:rsidR="00ED6849" w:rsidRPr="00B96C90" w:rsidRDefault="00ED6849" w:rsidP="0044291A">
            <w:pPr>
              <w:rPr>
                <w:b/>
                <w:lang w:val="en-CA"/>
              </w:rPr>
            </w:pPr>
            <w:r w:rsidRPr="00B96C90">
              <w:rPr>
                <w:b/>
                <w:lang w:val="en-CA"/>
              </w:rPr>
              <w:t>Description</w:t>
            </w:r>
          </w:p>
        </w:tc>
      </w:tr>
      <w:tr w:rsidR="00ED6849" w14:paraId="7501C7D5" w14:textId="77777777" w:rsidTr="0044291A">
        <w:tc>
          <w:tcPr>
            <w:tcW w:w="3510" w:type="dxa"/>
          </w:tcPr>
          <w:p w14:paraId="7501C7D3" w14:textId="77777777" w:rsidR="00ED6849" w:rsidRDefault="00ED6849" w:rsidP="0044291A">
            <w:pPr>
              <w:rPr>
                <w:lang w:val="en-CA"/>
              </w:rPr>
            </w:pPr>
            <w:r>
              <w:rPr>
                <w:lang w:val="en-CA"/>
              </w:rPr>
              <w:t>ca.bell.gps.cb</w:t>
            </w:r>
          </w:p>
        </w:tc>
        <w:tc>
          <w:tcPr>
            <w:tcW w:w="6066" w:type="dxa"/>
          </w:tcPr>
          <w:p w14:paraId="7501C7D4" w14:textId="77777777" w:rsidR="00ED6849" w:rsidRDefault="00ED6849" w:rsidP="0044291A">
            <w:pPr>
              <w:rPr>
                <w:lang w:val="en-CA"/>
              </w:rPr>
            </w:pPr>
            <w:r>
              <w:rPr>
                <w:lang w:val="en-CA"/>
              </w:rPr>
              <w:t>doesn’t contain any class</w:t>
            </w:r>
          </w:p>
        </w:tc>
      </w:tr>
      <w:tr w:rsidR="00ED6849" w14:paraId="7501C7D8" w14:textId="77777777" w:rsidTr="0044291A">
        <w:tc>
          <w:tcPr>
            <w:tcW w:w="3510" w:type="dxa"/>
          </w:tcPr>
          <w:p w14:paraId="7501C7D6" w14:textId="77777777" w:rsidR="00ED6849" w:rsidRDefault="00ED6849" w:rsidP="0044291A">
            <w:pPr>
              <w:rPr>
                <w:lang w:val="en-CA"/>
              </w:rPr>
            </w:pPr>
            <w:r w:rsidRPr="00B96C90">
              <w:rPr>
                <w:lang w:val="en-CA"/>
              </w:rPr>
              <w:t>ca.bell.gps.cb.</w:t>
            </w:r>
            <w:r>
              <w:rPr>
                <w:lang w:val="en-CA"/>
              </w:rPr>
              <w:t>business</w:t>
            </w:r>
          </w:p>
        </w:tc>
        <w:tc>
          <w:tcPr>
            <w:tcW w:w="6066" w:type="dxa"/>
          </w:tcPr>
          <w:p w14:paraId="7501C7D7" w14:textId="77777777" w:rsidR="00ED6849" w:rsidRDefault="00ED6849" w:rsidP="0044291A">
            <w:pPr>
              <w:rPr>
                <w:lang w:val="en-CA"/>
              </w:rPr>
            </w:pPr>
            <w:r>
              <w:rPr>
                <w:lang w:val="en-CA"/>
              </w:rPr>
              <w:t>Contains Business Interfaces</w:t>
            </w:r>
          </w:p>
        </w:tc>
      </w:tr>
      <w:tr w:rsidR="00ED6849" w14:paraId="7501C7DB" w14:textId="77777777" w:rsidTr="0044291A">
        <w:tc>
          <w:tcPr>
            <w:tcW w:w="3510" w:type="dxa"/>
          </w:tcPr>
          <w:p w14:paraId="7501C7D9" w14:textId="77777777" w:rsidR="00ED6849" w:rsidRDefault="00ED6849" w:rsidP="0044291A">
            <w:pPr>
              <w:rPr>
                <w:lang w:val="en-CA"/>
              </w:rPr>
            </w:pPr>
            <w:r w:rsidRPr="00B96C90">
              <w:rPr>
                <w:lang w:val="en-CA"/>
              </w:rPr>
              <w:t>ca.bell.gps.cb.</w:t>
            </w:r>
            <w:r>
              <w:rPr>
                <w:lang w:val="en-CA"/>
              </w:rPr>
              <w:t>business.impl</w:t>
            </w:r>
          </w:p>
        </w:tc>
        <w:tc>
          <w:tcPr>
            <w:tcW w:w="6066" w:type="dxa"/>
          </w:tcPr>
          <w:p w14:paraId="7501C7DA" w14:textId="77777777" w:rsidR="00ED6849" w:rsidRDefault="00ED6849" w:rsidP="0044291A">
            <w:pPr>
              <w:rPr>
                <w:lang w:val="en-CA"/>
              </w:rPr>
            </w:pPr>
            <w:r>
              <w:rPr>
                <w:lang w:val="en-CA"/>
              </w:rPr>
              <w:t>Contains Business Implementation classes</w:t>
            </w:r>
          </w:p>
        </w:tc>
      </w:tr>
      <w:tr w:rsidR="00ED6849" w14:paraId="7501C7DE" w14:textId="77777777" w:rsidTr="0044291A">
        <w:tc>
          <w:tcPr>
            <w:tcW w:w="3510" w:type="dxa"/>
          </w:tcPr>
          <w:p w14:paraId="7501C7DC" w14:textId="77777777" w:rsidR="00ED6849" w:rsidRPr="0095469E" w:rsidRDefault="00ED6849" w:rsidP="0044291A">
            <w:pPr>
              <w:rPr>
                <w:lang w:val="fr-CA"/>
              </w:rPr>
            </w:pPr>
            <w:r w:rsidRPr="0095469E">
              <w:rPr>
                <w:lang w:val="fr-CA"/>
              </w:rPr>
              <w:t>ca.bell.gps.cb.constant</w:t>
            </w:r>
          </w:p>
        </w:tc>
        <w:tc>
          <w:tcPr>
            <w:tcW w:w="6066" w:type="dxa"/>
          </w:tcPr>
          <w:p w14:paraId="7501C7DD" w14:textId="77777777" w:rsidR="00ED6849" w:rsidRDefault="00777A80" w:rsidP="0044291A">
            <w:pPr>
              <w:rPr>
                <w:lang w:val="en-CA"/>
              </w:rPr>
            </w:pPr>
            <w:r w:rsidRPr="00B96C90">
              <w:rPr>
                <w:lang w:val="fr-CA"/>
              </w:rPr>
              <w:t>C</w:t>
            </w:r>
            <w:r w:rsidR="00ED6849" w:rsidRPr="00B96C90">
              <w:rPr>
                <w:lang w:val="fr-CA"/>
              </w:rPr>
              <w:t>ontain</w:t>
            </w:r>
            <w:r w:rsidR="00ED6849">
              <w:rPr>
                <w:lang w:val="fr-CA"/>
              </w:rPr>
              <w:t>s</w:t>
            </w:r>
            <w:r>
              <w:rPr>
                <w:lang w:val="fr-CA"/>
              </w:rPr>
              <w:t xml:space="preserve"> </w:t>
            </w:r>
            <w:r w:rsidR="00ED6849">
              <w:rPr>
                <w:lang w:val="fr-CA"/>
              </w:rPr>
              <w:t>charge back constants</w:t>
            </w:r>
          </w:p>
        </w:tc>
      </w:tr>
      <w:tr w:rsidR="00ED6849" w14:paraId="7501C7E1" w14:textId="77777777" w:rsidTr="0044291A">
        <w:tc>
          <w:tcPr>
            <w:tcW w:w="3510" w:type="dxa"/>
          </w:tcPr>
          <w:p w14:paraId="7501C7DF" w14:textId="77777777" w:rsidR="00ED6849" w:rsidRDefault="00ED6849" w:rsidP="0044291A">
            <w:pPr>
              <w:rPr>
                <w:lang w:val="en-CA"/>
              </w:rPr>
            </w:pPr>
            <w:r w:rsidRPr="00B96C90">
              <w:rPr>
                <w:lang w:val="en-CA"/>
              </w:rPr>
              <w:t>ca.bell.gps.cb.</w:t>
            </w:r>
            <w:r>
              <w:rPr>
                <w:lang w:val="en-CA"/>
              </w:rPr>
              <w:t>dao</w:t>
            </w:r>
          </w:p>
        </w:tc>
        <w:tc>
          <w:tcPr>
            <w:tcW w:w="6066" w:type="dxa"/>
          </w:tcPr>
          <w:p w14:paraId="7501C7E0" w14:textId="77777777" w:rsidR="00ED6849" w:rsidRDefault="00777A80" w:rsidP="0044291A">
            <w:pPr>
              <w:rPr>
                <w:lang w:val="en-CA"/>
              </w:rPr>
            </w:pPr>
            <w:r w:rsidRPr="00B96C90">
              <w:rPr>
                <w:lang w:val="fr-CA"/>
              </w:rPr>
              <w:t>C</w:t>
            </w:r>
            <w:r w:rsidR="00ED6849" w:rsidRPr="00B96C90">
              <w:rPr>
                <w:lang w:val="fr-CA"/>
              </w:rPr>
              <w:t>ontain</w:t>
            </w:r>
            <w:r w:rsidR="00ED6849">
              <w:rPr>
                <w:lang w:val="fr-CA"/>
              </w:rPr>
              <w:t>s</w:t>
            </w:r>
            <w:r>
              <w:rPr>
                <w:lang w:val="fr-CA"/>
              </w:rPr>
              <w:t xml:space="preserve"> </w:t>
            </w:r>
            <w:r w:rsidR="00ED6849">
              <w:rPr>
                <w:lang w:val="fr-CA"/>
              </w:rPr>
              <w:t>Data Access Object Interfaces</w:t>
            </w:r>
          </w:p>
        </w:tc>
      </w:tr>
      <w:tr w:rsidR="00ED6849" w14:paraId="7501C7E4" w14:textId="77777777" w:rsidTr="0044291A">
        <w:tc>
          <w:tcPr>
            <w:tcW w:w="3510" w:type="dxa"/>
          </w:tcPr>
          <w:p w14:paraId="7501C7E2" w14:textId="77777777" w:rsidR="00ED6849" w:rsidRDefault="00ED6849" w:rsidP="0044291A">
            <w:pPr>
              <w:rPr>
                <w:lang w:val="en-CA"/>
              </w:rPr>
            </w:pPr>
            <w:r>
              <w:rPr>
                <w:lang w:val="en-CA"/>
              </w:rPr>
              <w:t>ca.bell.gps.cb.dao.impl</w:t>
            </w:r>
          </w:p>
        </w:tc>
        <w:tc>
          <w:tcPr>
            <w:tcW w:w="6066" w:type="dxa"/>
          </w:tcPr>
          <w:p w14:paraId="7501C7E3" w14:textId="77777777" w:rsidR="00ED6849" w:rsidRDefault="00ED6849" w:rsidP="0044291A">
            <w:pPr>
              <w:rPr>
                <w:lang w:val="en-CA"/>
              </w:rPr>
            </w:pPr>
            <w:r>
              <w:rPr>
                <w:lang w:val="en-CA"/>
              </w:rPr>
              <w:t>Contains Data Access Object Implementation classes</w:t>
            </w:r>
          </w:p>
        </w:tc>
      </w:tr>
      <w:tr w:rsidR="00ED6849" w14:paraId="7501C7E7" w14:textId="77777777" w:rsidTr="0044291A">
        <w:tc>
          <w:tcPr>
            <w:tcW w:w="3510" w:type="dxa"/>
          </w:tcPr>
          <w:p w14:paraId="7501C7E5" w14:textId="77777777" w:rsidR="00ED6849" w:rsidRDefault="00ED6849" w:rsidP="0044291A">
            <w:pPr>
              <w:rPr>
                <w:lang w:val="en-CA"/>
              </w:rPr>
            </w:pPr>
            <w:r>
              <w:rPr>
                <w:lang w:val="en-CA"/>
              </w:rPr>
              <w:t>ca.bell.gps.cb.exception</w:t>
            </w:r>
          </w:p>
        </w:tc>
        <w:tc>
          <w:tcPr>
            <w:tcW w:w="6066" w:type="dxa"/>
          </w:tcPr>
          <w:p w14:paraId="7501C7E6" w14:textId="77777777" w:rsidR="00ED6849" w:rsidRDefault="00ED6849" w:rsidP="0044291A">
            <w:pPr>
              <w:rPr>
                <w:lang w:val="en-CA"/>
              </w:rPr>
            </w:pPr>
            <w:r>
              <w:rPr>
                <w:lang w:val="en-CA"/>
              </w:rPr>
              <w:t>Contains Exception classes</w:t>
            </w:r>
          </w:p>
        </w:tc>
      </w:tr>
      <w:tr w:rsidR="00ED6849" w14:paraId="7501C7EA" w14:textId="77777777" w:rsidTr="0044291A">
        <w:tc>
          <w:tcPr>
            <w:tcW w:w="3510" w:type="dxa"/>
          </w:tcPr>
          <w:p w14:paraId="7501C7E8" w14:textId="77777777" w:rsidR="00ED6849" w:rsidRDefault="00ED6849" w:rsidP="0044291A">
            <w:pPr>
              <w:rPr>
                <w:lang w:val="en-CA"/>
              </w:rPr>
            </w:pPr>
            <w:r>
              <w:rPr>
                <w:lang w:val="en-CA"/>
              </w:rPr>
              <w:t>ca.bell.gps.cb.helper</w:t>
            </w:r>
          </w:p>
        </w:tc>
        <w:tc>
          <w:tcPr>
            <w:tcW w:w="6066" w:type="dxa"/>
          </w:tcPr>
          <w:p w14:paraId="7501C7E9" w14:textId="77777777" w:rsidR="00ED6849" w:rsidRDefault="00ED6849" w:rsidP="0044291A">
            <w:pPr>
              <w:rPr>
                <w:lang w:val="en-CA"/>
              </w:rPr>
            </w:pPr>
            <w:r>
              <w:rPr>
                <w:lang w:val="en-CA"/>
              </w:rPr>
              <w:t>Contains Helper Interfaces</w:t>
            </w:r>
          </w:p>
        </w:tc>
      </w:tr>
      <w:tr w:rsidR="00ED6849" w14:paraId="7501C7ED" w14:textId="77777777" w:rsidTr="0044291A">
        <w:tc>
          <w:tcPr>
            <w:tcW w:w="3510" w:type="dxa"/>
          </w:tcPr>
          <w:p w14:paraId="7501C7EB" w14:textId="77777777" w:rsidR="00ED6849" w:rsidRDefault="00ED6849" w:rsidP="0044291A">
            <w:pPr>
              <w:rPr>
                <w:lang w:val="en-CA"/>
              </w:rPr>
            </w:pPr>
            <w:r>
              <w:rPr>
                <w:lang w:val="en-CA"/>
              </w:rPr>
              <w:t>ca.bell.gps.cb.helper.impl</w:t>
            </w:r>
          </w:p>
        </w:tc>
        <w:tc>
          <w:tcPr>
            <w:tcW w:w="6066" w:type="dxa"/>
          </w:tcPr>
          <w:p w14:paraId="7501C7EC" w14:textId="77777777" w:rsidR="00ED6849" w:rsidRDefault="00ED6849" w:rsidP="00590E6D">
            <w:pPr>
              <w:rPr>
                <w:lang w:val="en-CA"/>
              </w:rPr>
            </w:pPr>
            <w:r>
              <w:rPr>
                <w:lang w:val="en-CA"/>
              </w:rPr>
              <w:t xml:space="preserve">Contains Helper </w:t>
            </w:r>
            <w:r w:rsidR="00590E6D">
              <w:rPr>
                <w:lang w:val="en-CA"/>
              </w:rPr>
              <w:t>Implementation</w:t>
            </w:r>
          </w:p>
        </w:tc>
      </w:tr>
      <w:tr w:rsidR="00ED6849" w14:paraId="7501C7F0" w14:textId="77777777" w:rsidTr="0044291A">
        <w:tc>
          <w:tcPr>
            <w:tcW w:w="3510" w:type="dxa"/>
          </w:tcPr>
          <w:p w14:paraId="7501C7EE" w14:textId="77777777" w:rsidR="00ED6849" w:rsidRDefault="00ED6849" w:rsidP="0044291A">
            <w:pPr>
              <w:rPr>
                <w:lang w:val="en-CA"/>
              </w:rPr>
            </w:pPr>
            <w:r>
              <w:rPr>
                <w:lang w:val="en-CA"/>
              </w:rPr>
              <w:t>ca.bell.gps.cb.integration</w:t>
            </w:r>
          </w:p>
        </w:tc>
        <w:tc>
          <w:tcPr>
            <w:tcW w:w="6066" w:type="dxa"/>
          </w:tcPr>
          <w:p w14:paraId="7501C7EF" w14:textId="77777777" w:rsidR="00ED6849" w:rsidRDefault="00ED6849" w:rsidP="00802533">
            <w:pPr>
              <w:rPr>
                <w:lang w:val="en-CA"/>
              </w:rPr>
            </w:pPr>
            <w:r>
              <w:rPr>
                <w:lang w:val="en-CA"/>
              </w:rPr>
              <w:t xml:space="preserve">Contains Integration </w:t>
            </w:r>
            <w:r w:rsidR="00802533">
              <w:rPr>
                <w:lang w:val="en-CA"/>
              </w:rPr>
              <w:t>interfaces</w:t>
            </w:r>
          </w:p>
        </w:tc>
      </w:tr>
      <w:tr w:rsidR="00590E6D" w14:paraId="7501C7F3" w14:textId="77777777" w:rsidTr="0044291A">
        <w:tc>
          <w:tcPr>
            <w:tcW w:w="3510" w:type="dxa"/>
          </w:tcPr>
          <w:p w14:paraId="7501C7F1" w14:textId="77777777" w:rsidR="00590E6D" w:rsidRDefault="00590E6D" w:rsidP="0044291A">
            <w:pPr>
              <w:rPr>
                <w:lang w:val="en-CA"/>
              </w:rPr>
            </w:pPr>
            <w:r>
              <w:rPr>
                <w:lang w:val="en-CA"/>
              </w:rPr>
              <w:t>ca.bell.gps.cb.integration.impl</w:t>
            </w:r>
          </w:p>
        </w:tc>
        <w:tc>
          <w:tcPr>
            <w:tcW w:w="6066" w:type="dxa"/>
          </w:tcPr>
          <w:p w14:paraId="7501C7F2" w14:textId="77777777" w:rsidR="00590E6D" w:rsidRDefault="00802533" w:rsidP="00802533">
            <w:pPr>
              <w:rPr>
                <w:lang w:val="en-CA"/>
              </w:rPr>
            </w:pPr>
            <w:r>
              <w:rPr>
                <w:lang w:val="en-CA"/>
              </w:rPr>
              <w:t>Contains Integration Implementation classes</w:t>
            </w:r>
          </w:p>
        </w:tc>
      </w:tr>
      <w:tr w:rsidR="00ED6849" w14:paraId="7501C7F6" w14:textId="77777777" w:rsidTr="0044291A">
        <w:tc>
          <w:tcPr>
            <w:tcW w:w="3510" w:type="dxa"/>
          </w:tcPr>
          <w:p w14:paraId="7501C7F4" w14:textId="77777777" w:rsidR="00ED6849" w:rsidRDefault="00ED6849" w:rsidP="0044291A">
            <w:pPr>
              <w:rPr>
                <w:lang w:val="en-CA"/>
              </w:rPr>
            </w:pPr>
            <w:r>
              <w:rPr>
                <w:lang w:val="en-CA"/>
              </w:rPr>
              <w:t>ca.bell.gps.cb.listeners</w:t>
            </w:r>
          </w:p>
        </w:tc>
        <w:tc>
          <w:tcPr>
            <w:tcW w:w="6066" w:type="dxa"/>
          </w:tcPr>
          <w:p w14:paraId="7501C7F5" w14:textId="77777777" w:rsidR="00ED6849" w:rsidRDefault="00ED6849" w:rsidP="0044291A">
            <w:pPr>
              <w:rPr>
                <w:lang w:val="en-CA"/>
              </w:rPr>
            </w:pPr>
            <w:r>
              <w:rPr>
                <w:lang w:val="en-CA"/>
              </w:rPr>
              <w:t>Contains Listener classes</w:t>
            </w:r>
          </w:p>
        </w:tc>
      </w:tr>
      <w:tr w:rsidR="00ED6849" w14:paraId="7501C7F9" w14:textId="77777777" w:rsidTr="0044291A">
        <w:tc>
          <w:tcPr>
            <w:tcW w:w="3510" w:type="dxa"/>
          </w:tcPr>
          <w:p w14:paraId="7501C7F7" w14:textId="77777777" w:rsidR="00ED6849" w:rsidRDefault="00ED6849" w:rsidP="0044291A">
            <w:pPr>
              <w:rPr>
                <w:lang w:val="en-CA"/>
              </w:rPr>
            </w:pPr>
            <w:r>
              <w:rPr>
                <w:lang w:val="en-CA"/>
              </w:rPr>
              <w:t>ca.bell.gps.cb.model</w:t>
            </w:r>
          </w:p>
        </w:tc>
        <w:tc>
          <w:tcPr>
            <w:tcW w:w="6066" w:type="dxa"/>
          </w:tcPr>
          <w:p w14:paraId="7501C7F8" w14:textId="77777777" w:rsidR="00ED6849" w:rsidRDefault="00ED6849" w:rsidP="0044291A">
            <w:pPr>
              <w:rPr>
                <w:lang w:val="en-CA"/>
              </w:rPr>
            </w:pPr>
            <w:r>
              <w:rPr>
                <w:lang w:val="en-CA"/>
              </w:rPr>
              <w:t>Contains Value Object In</w:t>
            </w:r>
            <w:r w:rsidR="00590E6D">
              <w:rPr>
                <w:lang w:val="en-CA"/>
              </w:rPr>
              <w:t>t</w:t>
            </w:r>
            <w:r>
              <w:rPr>
                <w:lang w:val="en-CA"/>
              </w:rPr>
              <w:t>erfaces</w:t>
            </w:r>
          </w:p>
        </w:tc>
      </w:tr>
      <w:tr w:rsidR="00ED6849" w14:paraId="7501C7FC" w14:textId="77777777" w:rsidTr="0044291A">
        <w:tc>
          <w:tcPr>
            <w:tcW w:w="3510" w:type="dxa"/>
          </w:tcPr>
          <w:p w14:paraId="7501C7FA" w14:textId="77777777" w:rsidR="00ED6849" w:rsidRDefault="00ED6849" w:rsidP="0044291A">
            <w:pPr>
              <w:rPr>
                <w:lang w:val="en-CA"/>
              </w:rPr>
            </w:pPr>
            <w:r>
              <w:rPr>
                <w:lang w:val="en-CA"/>
              </w:rPr>
              <w:t>ca.bell.gps.cb.model.input.impl</w:t>
            </w:r>
          </w:p>
        </w:tc>
        <w:tc>
          <w:tcPr>
            <w:tcW w:w="6066" w:type="dxa"/>
          </w:tcPr>
          <w:p w14:paraId="7501C7FB" w14:textId="77777777" w:rsidR="00ED6849" w:rsidRDefault="00ED6849" w:rsidP="0044291A">
            <w:pPr>
              <w:rPr>
                <w:lang w:val="en-CA"/>
              </w:rPr>
            </w:pPr>
            <w:r>
              <w:rPr>
                <w:lang w:val="en-CA"/>
              </w:rPr>
              <w:t>Contains Input Value Object Implementation classes</w:t>
            </w:r>
          </w:p>
        </w:tc>
      </w:tr>
      <w:tr w:rsidR="00ED6849" w14:paraId="7501C7FF" w14:textId="77777777" w:rsidTr="0044291A">
        <w:tc>
          <w:tcPr>
            <w:tcW w:w="3510" w:type="dxa"/>
          </w:tcPr>
          <w:p w14:paraId="7501C7FD" w14:textId="77777777" w:rsidR="00ED6849" w:rsidRDefault="00ED6849" w:rsidP="0044291A">
            <w:pPr>
              <w:rPr>
                <w:lang w:val="en-CA"/>
              </w:rPr>
            </w:pPr>
            <w:r>
              <w:rPr>
                <w:lang w:val="en-CA"/>
              </w:rPr>
              <w:t>ca.bell.gps.cb.model.output.impl</w:t>
            </w:r>
          </w:p>
        </w:tc>
        <w:tc>
          <w:tcPr>
            <w:tcW w:w="6066" w:type="dxa"/>
          </w:tcPr>
          <w:p w14:paraId="7501C7FE" w14:textId="77777777" w:rsidR="00ED6849" w:rsidRDefault="00ED6849" w:rsidP="0044291A">
            <w:pPr>
              <w:rPr>
                <w:lang w:val="en-CA"/>
              </w:rPr>
            </w:pPr>
            <w:r>
              <w:rPr>
                <w:lang w:val="en-CA"/>
              </w:rPr>
              <w:t>Contains Output Value Object Implementation classes</w:t>
            </w:r>
          </w:p>
        </w:tc>
      </w:tr>
      <w:tr w:rsidR="00ED6849" w14:paraId="7501C802" w14:textId="77777777" w:rsidTr="0044291A">
        <w:tc>
          <w:tcPr>
            <w:tcW w:w="3510" w:type="dxa"/>
          </w:tcPr>
          <w:p w14:paraId="7501C800" w14:textId="77777777" w:rsidR="00ED6849" w:rsidRDefault="00ED6849" w:rsidP="0044291A">
            <w:pPr>
              <w:rPr>
                <w:lang w:val="en-CA"/>
              </w:rPr>
            </w:pPr>
            <w:r>
              <w:rPr>
                <w:lang w:val="en-CA"/>
              </w:rPr>
              <w:t>ca.bell.gps.cb.process</w:t>
            </w:r>
          </w:p>
        </w:tc>
        <w:tc>
          <w:tcPr>
            <w:tcW w:w="6066" w:type="dxa"/>
          </w:tcPr>
          <w:p w14:paraId="7501C801" w14:textId="57F3F658" w:rsidR="00ED6849" w:rsidRDefault="00AC40B2" w:rsidP="0044291A">
            <w:pPr>
              <w:rPr>
                <w:lang w:val="en-CA"/>
              </w:rPr>
            </w:pPr>
            <w:r>
              <w:rPr>
                <w:lang w:val="en-CA"/>
              </w:rPr>
              <w:t>Contains</w:t>
            </w:r>
            <w:r w:rsidR="00ED6849">
              <w:rPr>
                <w:lang w:val="en-CA"/>
              </w:rPr>
              <w:t xml:space="preserve"> ItemProcessor implementation classes</w:t>
            </w:r>
          </w:p>
        </w:tc>
      </w:tr>
      <w:tr w:rsidR="00ED6849" w14:paraId="7501C805" w14:textId="77777777" w:rsidTr="0044291A">
        <w:tc>
          <w:tcPr>
            <w:tcW w:w="3510" w:type="dxa"/>
          </w:tcPr>
          <w:p w14:paraId="7501C803" w14:textId="77777777" w:rsidR="00ED6849" w:rsidRDefault="00ED6849" w:rsidP="0044291A">
            <w:pPr>
              <w:rPr>
                <w:lang w:val="en-CA"/>
              </w:rPr>
            </w:pPr>
            <w:r>
              <w:rPr>
                <w:lang w:val="en-CA"/>
              </w:rPr>
              <w:t>ca.bell.gps.cb.reader</w:t>
            </w:r>
          </w:p>
        </w:tc>
        <w:tc>
          <w:tcPr>
            <w:tcW w:w="6066" w:type="dxa"/>
          </w:tcPr>
          <w:p w14:paraId="7501C804" w14:textId="77777777" w:rsidR="00ED6849" w:rsidRDefault="00ED6849" w:rsidP="0044291A">
            <w:pPr>
              <w:rPr>
                <w:lang w:val="en-CA"/>
              </w:rPr>
            </w:pPr>
            <w:r>
              <w:rPr>
                <w:lang w:val="en-CA"/>
              </w:rPr>
              <w:t>Contains ItemReader implementation classes</w:t>
            </w:r>
          </w:p>
        </w:tc>
      </w:tr>
      <w:tr w:rsidR="00ED6849" w14:paraId="7501C808" w14:textId="77777777" w:rsidTr="0044291A">
        <w:tc>
          <w:tcPr>
            <w:tcW w:w="3510" w:type="dxa"/>
          </w:tcPr>
          <w:p w14:paraId="7501C806" w14:textId="77777777" w:rsidR="00ED6849" w:rsidRDefault="00ED6849" w:rsidP="0044291A">
            <w:pPr>
              <w:rPr>
                <w:lang w:val="en-CA"/>
              </w:rPr>
            </w:pPr>
            <w:r>
              <w:rPr>
                <w:lang w:val="en-CA"/>
              </w:rPr>
              <w:t>ca.bell.gps.cb.scheduler</w:t>
            </w:r>
          </w:p>
        </w:tc>
        <w:tc>
          <w:tcPr>
            <w:tcW w:w="6066" w:type="dxa"/>
          </w:tcPr>
          <w:p w14:paraId="7501C807" w14:textId="77777777" w:rsidR="00ED6849" w:rsidRDefault="00ED6849" w:rsidP="0044291A">
            <w:pPr>
              <w:rPr>
                <w:lang w:val="en-CA"/>
              </w:rPr>
            </w:pPr>
            <w:r>
              <w:rPr>
                <w:lang w:val="en-CA"/>
              </w:rPr>
              <w:t>Contains Scheduler classes</w:t>
            </w:r>
          </w:p>
        </w:tc>
      </w:tr>
      <w:tr w:rsidR="00ED6849" w14:paraId="7501C80B" w14:textId="77777777" w:rsidTr="0044291A">
        <w:tc>
          <w:tcPr>
            <w:tcW w:w="3510" w:type="dxa"/>
          </w:tcPr>
          <w:p w14:paraId="7501C809" w14:textId="77777777" w:rsidR="00ED6849" w:rsidRDefault="00ED6849" w:rsidP="0044291A">
            <w:pPr>
              <w:rPr>
                <w:lang w:val="en-CA"/>
              </w:rPr>
            </w:pPr>
            <w:r>
              <w:rPr>
                <w:lang w:val="en-CA"/>
              </w:rPr>
              <w:t>ca.bell.gps.cb.scheduler.helper</w:t>
            </w:r>
          </w:p>
        </w:tc>
        <w:tc>
          <w:tcPr>
            <w:tcW w:w="6066" w:type="dxa"/>
          </w:tcPr>
          <w:p w14:paraId="7501C80A" w14:textId="77777777" w:rsidR="00ED6849" w:rsidRDefault="00ED6849" w:rsidP="0044291A">
            <w:pPr>
              <w:rPr>
                <w:lang w:val="en-CA"/>
              </w:rPr>
            </w:pPr>
            <w:r>
              <w:rPr>
                <w:lang w:val="en-CA"/>
              </w:rPr>
              <w:t>Contains Scheduler Helper classes</w:t>
            </w:r>
          </w:p>
        </w:tc>
      </w:tr>
      <w:tr w:rsidR="00ED6849" w14:paraId="7501C80E" w14:textId="77777777" w:rsidTr="0044291A">
        <w:tc>
          <w:tcPr>
            <w:tcW w:w="3510" w:type="dxa"/>
          </w:tcPr>
          <w:p w14:paraId="7501C80C" w14:textId="77777777" w:rsidR="00ED6849" w:rsidRDefault="00ED6849" w:rsidP="0044291A">
            <w:pPr>
              <w:rPr>
                <w:lang w:val="en-CA"/>
              </w:rPr>
            </w:pPr>
            <w:r>
              <w:rPr>
                <w:lang w:val="en-CA"/>
              </w:rPr>
              <w:t>ca.bell.gps.cb.scheduler.helper.impl</w:t>
            </w:r>
          </w:p>
        </w:tc>
        <w:tc>
          <w:tcPr>
            <w:tcW w:w="6066" w:type="dxa"/>
          </w:tcPr>
          <w:p w14:paraId="7501C80D" w14:textId="77777777" w:rsidR="00ED6849" w:rsidRDefault="00ED6849" w:rsidP="0044291A">
            <w:pPr>
              <w:rPr>
                <w:lang w:val="en-CA"/>
              </w:rPr>
            </w:pPr>
            <w:r>
              <w:rPr>
                <w:lang w:val="en-CA"/>
              </w:rPr>
              <w:t>Contains Scheduler Helper Implementation classes</w:t>
            </w:r>
          </w:p>
        </w:tc>
      </w:tr>
      <w:tr w:rsidR="00ED6849" w14:paraId="7501C811" w14:textId="77777777" w:rsidTr="0044291A">
        <w:tc>
          <w:tcPr>
            <w:tcW w:w="3510" w:type="dxa"/>
          </w:tcPr>
          <w:p w14:paraId="7501C80F" w14:textId="77777777" w:rsidR="00ED6849" w:rsidRDefault="00ED6849" w:rsidP="0044291A">
            <w:pPr>
              <w:rPr>
                <w:lang w:val="en-CA"/>
              </w:rPr>
            </w:pPr>
            <w:r>
              <w:rPr>
                <w:lang w:val="en-CA"/>
              </w:rPr>
              <w:t>ca.bell.gps.cb.service</w:t>
            </w:r>
          </w:p>
        </w:tc>
        <w:tc>
          <w:tcPr>
            <w:tcW w:w="6066" w:type="dxa"/>
          </w:tcPr>
          <w:p w14:paraId="7501C810" w14:textId="77777777" w:rsidR="00ED6849" w:rsidRDefault="00ED6849" w:rsidP="0044291A">
            <w:pPr>
              <w:rPr>
                <w:lang w:val="en-CA"/>
              </w:rPr>
            </w:pPr>
            <w:r>
              <w:rPr>
                <w:lang w:val="en-CA"/>
              </w:rPr>
              <w:t>Contains Service Interfaces</w:t>
            </w:r>
          </w:p>
        </w:tc>
      </w:tr>
      <w:tr w:rsidR="00ED6849" w:rsidRPr="00055E50" w14:paraId="7501C814" w14:textId="77777777" w:rsidTr="0044291A">
        <w:tc>
          <w:tcPr>
            <w:tcW w:w="3510" w:type="dxa"/>
          </w:tcPr>
          <w:p w14:paraId="7501C812" w14:textId="77777777" w:rsidR="00ED6849" w:rsidRDefault="00ED6849" w:rsidP="0044291A">
            <w:pPr>
              <w:rPr>
                <w:lang w:val="en-CA"/>
              </w:rPr>
            </w:pPr>
            <w:r>
              <w:rPr>
                <w:lang w:val="en-CA"/>
              </w:rPr>
              <w:t>ca.bell.gps.cb.service.impl</w:t>
            </w:r>
          </w:p>
        </w:tc>
        <w:tc>
          <w:tcPr>
            <w:tcW w:w="6066" w:type="dxa"/>
          </w:tcPr>
          <w:p w14:paraId="7501C813" w14:textId="77777777" w:rsidR="00ED6849" w:rsidRPr="0095469E" w:rsidRDefault="00ED6849" w:rsidP="0044291A">
            <w:pPr>
              <w:rPr>
                <w:lang w:val="fr-CA"/>
              </w:rPr>
            </w:pPr>
            <w:r w:rsidRPr="0095469E">
              <w:rPr>
                <w:lang w:val="fr-CA"/>
              </w:rPr>
              <w:t>Contains Service Interface Implementation classes</w:t>
            </w:r>
          </w:p>
        </w:tc>
      </w:tr>
      <w:tr w:rsidR="00ED6849" w14:paraId="7501C817" w14:textId="77777777" w:rsidTr="0044291A">
        <w:tc>
          <w:tcPr>
            <w:tcW w:w="3510" w:type="dxa"/>
          </w:tcPr>
          <w:p w14:paraId="7501C815" w14:textId="77777777" w:rsidR="00ED6849" w:rsidRPr="0095469E" w:rsidRDefault="00ED6849" w:rsidP="0044291A">
            <w:pPr>
              <w:rPr>
                <w:lang w:val="fr-CA"/>
              </w:rPr>
            </w:pPr>
            <w:r w:rsidRPr="0095469E">
              <w:rPr>
                <w:lang w:val="fr-CA"/>
              </w:rPr>
              <w:t>ca.bell.gps.cb.skippolicy</w:t>
            </w:r>
          </w:p>
        </w:tc>
        <w:tc>
          <w:tcPr>
            <w:tcW w:w="6066" w:type="dxa"/>
          </w:tcPr>
          <w:p w14:paraId="7501C816" w14:textId="77777777" w:rsidR="00ED6849" w:rsidRDefault="00ED6849" w:rsidP="0044291A">
            <w:pPr>
              <w:rPr>
                <w:lang w:val="en-CA"/>
              </w:rPr>
            </w:pPr>
            <w:r>
              <w:rPr>
                <w:lang w:val="en-CA"/>
              </w:rPr>
              <w:t>Contains Skip policy implementation classes</w:t>
            </w:r>
          </w:p>
        </w:tc>
      </w:tr>
      <w:tr w:rsidR="00ED6849" w14:paraId="7501C81A" w14:textId="77777777" w:rsidTr="0044291A">
        <w:tc>
          <w:tcPr>
            <w:tcW w:w="3510" w:type="dxa"/>
          </w:tcPr>
          <w:p w14:paraId="7501C818" w14:textId="77777777" w:rsidR="00ED6849" w:rsidRDefault="00ED6849" w:rsidP="0044291A">
            <w:pPr>
              <w:rPr>
                <w:lang w:val="en-CA"/>
              </w:rPr>
            </w:pPr>
            <w:r>
              <w:rPr>
                <w:lang w:val="en-CA"/>
              </w:rPr>
              <w:t>ca.bell.gps.cb.tasklet</w:t>
            </w:r>
          </w:p>
        </w:tc>
        <w:tc>
          <w:tcPr>
            <w:tcW w:w="6066" w:type="dxa"/>
          </w:tcPr>
          <w:p w14:paraId="7501C819" w14:textId="77777777" w:rsidR="00ED6849" w:rsidRDefault="00ED6849" w:rsidP="0044291A">
            <w:pPr>
              <w:rPr>
                <w:lang w:val="en-CA"/>
              </w:rPr>
            </w:pPr>
            <w:r>
              <w:rPr>
                <w:lang w:val="en-CA"/>
              </w:rPr>
              <w:t>Contains Tasklet implementation classes</w:t>
            </w:r>
          </w:p>
        </w:tc>
      </w:tr>
      <w:tr w:rsidR="00ED6849" w14:paraId="7501C81D" w14:textId="77777777" w:rsidTr="0044291A">
        <w:tc>
          <w:tcPr>
            <w:tcW w:w="3510" w:type="dxa"/>
          </w:tcPr>
          <w:p w14:paraId="7501C81B" w14:textId="77777777" w:rsidR="00ED6849" w:rsidRDefault="00ED6849" w:rsidP="0044291A">
            <w:pPr>
              <w:rPr>
                <w:lang w:val="en-CA"/>
              </w:rPr>
            </w:pPr>
            <w:r>
              <w:rPr>
                <w:lang w:val="en-CA"/>
              </w:rPr>
              <w:t>ca.bell.gps.cb.utility</w:t>
            </w:r>
          </w:p>
        </w:tc>
        <w:tc>
          <w:tcPr>
            <w:tcW w:w="6066" w:type="dxa"/>
          </w:tcPr>
          <w:p w14:paraId="7501C81C" w14:textId="77777777" w:rsidR="00ED6849" w:rsidRDefault="00ED6849" w:rsidP="0044291A">
            <w:pPr>
              <w:rPr>
                <w:lang w:val="en-CA"/>
              </w:rPr>
            </w:pPr>
            <w:r>
              <w:rPr>
                <w:lang w:val="en-CA"/>
              </w:rPr>
              <w:t>Contains Utility classes</w:t>
            </w:r>
          </w:p>
        </w:tc>
      </w:tr>
      <w:tr w:rsidR="00ED6849" w14:paraId="7501C820" w14:textId="77777777" w:rsidTr="0044291A">
        <w:tc>
          <w:tcPr>
            <w:tcW w:w="3510" w:type="dxa"/>
          </w:tcPr>
          <w:p w14:paraId="7501C81E" w14:textId="77777777" w:rsidR="00ED6849" w:rsidRDefault="00ED6849" w:rsidP="0044291A">
            <w:pPr>
              <w:rPr>
                <w:lang w:val="en-CA"/>
              </w:rPr>
            </w:pPr>
            <w:r>
              <w:rPr>
                <w:lang w:val="en-CA"/>
              </w:rPr>
              <w:t>ca.bell.gps.cb.writer</w:t>
            </w:r>
          </w:p>
        </w:tc>
        <w:tc>
          <w:tcPr>
            <w:tcW w:w="6066" w:type="dxa"/>
          </w:tcPr>
          <w:p w14:paraId="7501C81F" w14:textId="07CAAEBC" w:rsidR="00ED6849" w:rsidRDefault="00ED6849" w:rsidP="0044291A">
            <w:pPr>
              <w:rPr>
                <w:lang w:val="en-CA"/>
              </w:rPr>
            </w:pPr>
            <w:r>
              <w:rPr>
                <w:lang w:val="en-CA"/>
              </w:rPr>
              <w:t xml:space="preserve">Contains ItemWriter implementation </w:t>
            </w:r>
            <w:r w:rsidR="00AC40B2">
              <w:rPr>
                <w:lang w:val="en-CA"/>
              </w:rPr>
              <w:t>classes</w:t>
            </w:r>
            <w:r>
              <w:rPr>
                <w:lang w:val="en-CA"/>
              </w:rPr>
              <w:t xml:space="preserve"> </w:t>
            </w:r>
          </w:p>
        </w:tc>
      </w:tr>
      <w:tr w:rsidR="00ED6849" w14:paraId="7501C823" w14:textId="77777777" w:rsidTr="0044291A">
        <w:tc>
          <w:tcPr>
            <w:tcW w:w="3510" w:type="dxa"/>
          </w:tcPr>
          <w:p w14:paraId="7501C821" w14:textId="77777777" w:rsidR="00ED6849" w:rsidRDefault="00ED6849" w:rsidP="0044291A">
            <w:pPr>
              <w:rPr>
                <w:lang w:val="en-CA"/>
              </w:rPr>
            </w:pPr>
            <w:r>
              <w:rPr>
                <w:lang w:val="en-CA"/>
              </w:rPr>
              <w:t>ca.bell.gps.cb.classify</w:t>
            </w:r>
          </w:p>
        </w:tc>
        <w:tc>
          <w:tcPr>
            <w:tcW w:w="6066" w:type="dxa"/>
          </w:tcPr>
          <w:p w14:paraId="7501C822" w14:textId="1D3A58A8" w:rsidR="00ED6849" w:rsidRDefault="00ED6849" w:rsidP="0044291A">
            <w:pPr>
              <w:rPr>
                <w:lang w:val="en-CA"/>
              </w:rPr>
            </w:pPr>
            <w:r>
              <w:rPr>
                <w:lang w:val="en-CA"/>
              </w:rPr>
              <w:t xml:space="preserve">Contains classifier implementation </w:t>
            </w:r>
            <w:r w:rsidR="00AC40B2">
              <w:rPr>
                <w:lang w:val="en-CA"/>
              </w:rPr>
              <w:t>classes</w:t>
            </w:r>
          </w:p>
        </w:tc>
      </w:tr>
      <w:bookmarkEnd w:id="1471"/>
    </w:tbl>
    <w:p w14:paraId="3CB9F36D" w14:textId="77777777" w:rsidR="00C53DDF" w:rsidRDefault="00C53DDF" w:rsidP="00C53DDF">
      <w:pPr>
        <w:rPr>
          <w:lang w:val="en-CA" w:eastAsia="x-none"/>
        </w:rPr>
      </w:pPr>
    </w:p>
    <w:p w14:paraId="44BC61E8" w14:textId="77777777" w:rsidR="00C53DDF" w:rsidRDefault="00C53DDF" w:rsidP="00C53DDF">
      <w:pPr>
        <w:rPr>
          <w:lang w:val="en-CA" w:eastAsia="x-none"/>
        </w:rPr>
      </w:pPr>
    </w:p>
    <w:p w14:paraId="0A04DBCC" w14:textId="77777777" w:rsidR="00C53DDF" w:rsidRDefault="00C53DDF" w:rsidP="00C53DDF">
      <w:pPr>
        <w:rPr>
          <w:lang w:val="en-CA" w:eastAsia="x-none"/>
        </w:rPr>
      </w:pPr>
    </w:p>
    <w:p w14:paraId="7770E4C4" w14:textId="77777777" w:rsidR="00C53DDF" w:rsidRDefault="00C53DDF" w:rsidP="00C53DDF">
      <w:pPr>
        <w:rPr>
          <w:lang w:val="en-CA" w:eastAsia="x-none"/>
        </w:rPr>
      </w:pPr>
    </w:p>
    <w:p w14:paraId="4105343B" w14:textId="77777777" w:rsidR="00C53DDF" w:rsidRDefault="00C53DDF" w:rsidP="00C53DDF">
      <w:pPr>
        <w:rPr>
          <w:lang w:val="en-CA" w:eastAsia="x-none"/>
        </w:rPr>
      </w:pPr>
    </w:p>
    <w:p w14:paraId="7FB18D07" w14:textId="77777777" w:rsidR="00C53DDF" w:rsidRDefault="00C53DDF" w:rsidP="00C53DDF">
      <w:pPr>
        <w:rPr>
          <w:lang w:val="en-CA" w:eastAsia="x-none"/>
        </w:rPr>
      </w:pPr>
    </w:p>
    <w:p w14:paraId="597C3E53" w14:textId="77777777" w:rsidR="00C53DDF" w:rsidRDefault="00C53DDF" w:rsidP="00C53DDF">
      <w:pPr>
        <w:rPr>
          <w:lang w:val="en-CA" w:eastAsia="x-none"/>
        </w:rPr>
      </w:pPr>
    </w:p>
    <w:p w14:paraId="0E6FEEDD" w14:textId="77777777" w:rsidR="00C53DDF" w:rsidRDefault="00C53DDF" w:rsidP="00C53DDF">
      <w:pPr>
        <w:rPr>
          <w:lang w:val="en-CA" w:eastAsia="x-none"/>
        </w:rPr>
      </w:pPr>
    </w:p>
    <w:p w14:paraId="772B5FA9" w14:textId="77777777" w:rsidR="00C53DDF" w:rsidRDefault="00C53DDF" w:rsidP="00C53DDF">
      <w:pPr>
        <w:rPr>
          <w:lang w:val="en-CA" w:eastAsia="x-none"/>
        </w:rPr>
      </w:pPr>
    </w:p>
    <w:p w14:paraId="5601CC41" w14:textId="77777777" w:rsidR="00C53DDF" w:rsidRDefault="00C53DDF" w:rsidP="00C53DDF">
      <w:pPr>
        <w:rPr>
          <w:lang w:val="en-CA" w:eastAsia="x-none"/>
        </w:rPr>
      </w:pPr>
    </w:p>
    <w:p w14:paraId="7501C827" w14:textId="20A0831D" w:rsidR="00512542" w:rsidRDefault="00AC40B2" w:rsidP="00512542">
      <w:pPr>
        <w:pStyle w:val="Heading4"/>
      </w:pPr>
      <w:r>
        <w:lastRenderedPageBreak/>
        <w:t>Chargeback</w:t>
      </w:r>
      <w:r w:rsidR="00512542">
        <w:t xml:space="preserve"> Input VO Model</w:t>
      </w:r>
    </w:p>
    <w:p w14:paraId="74E2DB12" w14:textId="3B11ED59" w:rsidR="00B075EA" w:rsidRDefault="00B075EA" w:rsidP="00512542">
      <w:pPr>
        <w:rPr>
          <w:lang w:val="en-CA"/>
        </w:rPr>
      </w:pPr>
      <w:r>
        <w:object w:dxaOrig="19730" w:dyaOrig="12582" w14:anchorId="15585BEB">
          <v:shape id="_x0000_i1065" type="#_x0000_t75" style="width:467.25pt;height:298.5pt" o:ole="">
            <v:imagedata r:id="rId108" o:title=""/>
          </v:shape>
          <o:OLEObject Type="Embed" ProgID="Visio.Drawing.11" ShapeID="_x0000_i1065" DrawAspect="Content" ObjectID="_1489316687" r:id="rId109"/>
        </w:object>
      </w:r>
    </w:p>
    <w:p w14:paraId="7501C82C" w14:textId="77777777" w:rsidR="00512542" w:rsidRPr="00100B45" w:rsidRDefault="00512542" w:rsidP="00512542">
      <w:pPr>
        <w:pStyle w:val="Heading4"/>
        <w:rPr>
          <w:lang w:val="en-CA"/>
        </w:rPr>
      </w:pPr>
      <w:r>
        <w:t>Charge Back Output VO Model</w:t>
      </w:r>
    </w:p>
    <w:p w14:paraId="7501C82D" w14:textId="31F7EF9D" w:rsidR="00512542" w:rsidRDefault="008D5029" w:rsidP="00512542">
      <w:r>
        <w:object w:dxaOrig="26413" w:dyaOrig="12764" w14:anchorId="151FD943">
          <v:shape id="_x0000_i1066" type="#_x0000_t75" style="width:467.25pt;height:225.75pt" o:ole="">
            <v:imagedata r:id="rId110" o:title=""/>
          </v:shape>
          <o:OLEObject Type="Embed" ProgID="Visio.Drawing.11" ShapeID="_x0000_i1066" DrawAspect="Content" ObjectID="_1489316688" r:id="rId111"/>
        </w:object>
      </w:r>
    </w:p>
    <w:p w14:paraId="43BBB61A" w14:textId="77777777" w:rsidR="000E2B1D" w:rsidRDefault="000E2B1D" w:rsidP="00512542"/>
    <w:p w14:paraId="1345D725" w14:textId="77777777" w:rsidR="000E2B1D" w:rsidRDefault="000E2B1D" w:rsidP="00512542"/>
    <w:p w14:paraId="795B55CB" w14:textId="77777777" w:rsidR="000E2B1D" w:rsidRDefault="000E2B1D" w:rsidP="00512542"/>
    <w:p w14:paraId="3FF74528" w14:textId="77777777" w:rsidR="000E2B1D" w:rsidRDefault="000E2B1D" w:rsidP="00512542"/>
    <w:p w14:paraId="7501C82E" w14:textId="77777777" w:rsidR="00512542" w:rsidRDefault="00512542" w:rsidP="00512542">
      <w:pPr>
        <w:pStyle w:val="Heading4"/>
        <w:rPr>
          <w:lang w:val="en-CA"/>
        </w:rPr>
      </w:pPr>
      <w:r>
        <w:rPr>
          <w:lang w:val="en-CA"/>
        </w:rPr>
        <w:lastRenderedPageBreak/>
        <w:t>Database</w:t>
      </w:r>
      <w:r>
        <w:t xml:space="preserve"> VO Model</w:t>
      </w:r>
    </w:p>
    <w:p w14:paraId="7501C832" w14:textId="64BEAE03" w:rsidR="0089415A" w:rsidRDefault="000E2B1D" w:rsidP="00512542">
      <w:pPr>
        <w:rPr>
          <w:lang w:val="en-CA"/>
        </w:rPr>
      </w:pPr>
      <w:r>
        <w:object w:dxaOrig="8972" w:dyaOrig="13382" w14:anchorId="72B28702">
          <v:shape id="_x0000_i1067" type="#_x0000_t75" style="width:419.25pt;height:625.5pt" o:ole="">
            <v:imagedata r:id="rId112" o:title=""/>
          </v:shape>
          <o:OLEObject Type="Embed" ProgID="Visio.Drawing.11" ShapeID="_x0000_i1067" DrawAspect="Content" ObjectID="_1489316689" r:id="rId113"/>
        </w:object>
      </w:r>
    </w:p>
    <w:p w14:paraId="7501C833" w14:textId="77777777" w:rsidR="00512542" w:rsidRDefault="008718DD" w:rsidP="007F28B8">
      <w:pPr>
        <w:pStyle w:val="Heading4"/>
        <w:rPr>
          <w:lang w:val="en-CA"/>
        </w:rPr>
      </w:pPr>
      <w:r>
        <w:rPr>
          <w:lang w:val="en-CA"/>
        </w:rPr>
        <w:lastRenderedPageBreak/>
        <w:t>Charge Back Validation and Processing Class Diagram</w:t>
      </w:r>
    </w:p>
    <w:p w14:paraId="7501C834" w14:textId="6245D3D5" w:rsidR="002D15C1" w:rsidRPr="002D15C1" w:rsidRDefault="000E2B1D" w:rsidP="002D15C1">
      <w:pPr>
        <w:rPr>
          <w:lang w:val="en-CA"/>
        </w:rPr>
      </w:pPr>
      <w:r>
        <w:object w:dxaOrig="15307" w:dyaOrig="22454" w14:anchorId="7501E392">
          <v:shape id="_x0000_i1068" type="#_x0000_t75" style="width:429pt;height:630pt" o:ole="">
            <v:imagedata r:id="rId114" o:title=""/>
          </v:shape>
          <o:OLEObject Type="Embed" ProgID="Visio.Drawing.11" ShapeID="_x0000_i1068" DrawAspect="Content" ObjectID="_1489316690" r:id="rId115"/>
        </w:object>
      </w:r>
    </w:p>
    <w:p w14:paraId="7501C836" w14:textId="77777777" w:rsidR="00512542" w:rsidRDefault="00512542" w:rsidP="00512542">
      <w:pPr>
        <w:pStyle w:val="Heading3"/>
        <w:rPr>
          <w:lang w:val="en-CA"/>
        </w:rPr>
      </w:pPr>
      <w:bookmarkStart w:id="1473" w:name="_Toc415569023"/>
      <w:bookmarkStart w:id="1474" w:name="_Toc391033957"/>
      <w:r>
        <w:rPr>
          <w:lang w:val="en-CA"/>
        </w:rPr>
        <w:lastRenderedPageBreak/>
        <w:t>CB Scheduling</w:t>
      </w:r>
      <w:bookmarkEnd w:id="1473"/>
    </w:p>
    <w:p w14:paraId="7501C837" w14:textId="2DCD7252" w:rsidR="00B603A1" w:rsidRDefault="00846007" w:rsidP="00B603A1">
      <w:pPr>
        <w:rPr>
          <w:lang w:val="en-CA"/>
        </w:rPr>
      </w:pPr>
      <w:r>
        <w:rPr>
          <w:lang w:val="en-CA"/>
        </w:rPr>
        <w:t>C</w:t>
      </w:r>
      <w:r w:rsidR="00B603A1">
        <w:rPr>
          <w:lang w:val="en-CA"/>
        </w:rPr>
        <w:t>hargeback files are expected to be available for GPS following a predetermined schedule (</w:t>
      </w:r>
      <w:r w:rsidR="00AC40B2">
        <w:rPr>
          <w:lang w:val="en-CA"/>
        </w:rPr>
        <w:t>e.g.</w:t>
      </w:r>
      <w:r w:rsidR="00B603A1">
        <w:rPr>
          <w:lang w:val="en-CA"/>
        </w:rPr>
        <w:t xml:space="preserve"> daily</w:t>
      </w:r>
      <w:r w:rsidR="00C54116">
        <w:rPr>
          <w:lang w:val="en-CA"/>
        </w:rPr>
        <w:t xml:space="preserve"> 7days/week including holidays</w:t>
      </w:r>
      <w:r w:rsidR="00B603A1">
        <w:rPr>
          <w:lang w:val="en-CA"/>
        </w:rPr>
        <w:t xml:space="preserve">). </w:t>
      </w:r>
    </w:p>
    <w:p w14:paraId="7501C838" w14:textId="77777777" w:rsidR="00B603A1" w:rsidRDefault="00B603A1" w:rsidP="00B603A1">
      <w:pPr>
        <w:rPr>
          <w:lang w:val="en-CA"/>
        </w:rPr>
      </w:pPr>
    </w:p>
    <w:p w14:paraId="7501C839" w14:textId="6CDA925E" w:rsidR="00B603A1" w:rsidRDefault="00B603A1" w:rsidP="003222B8">
      <w:pPr>
        <w:rPr>
          <w:lang w:val="en-CA"/>
        </w:rPr>
      </w:pPr>
      <w:r w:rsidRPr="003222B8">
        <w:rPr>
          <w:lang w:val="en-CA"/>
        </w:rPr>
        <w:t xml:space="preserve">The scheduling is once </w:t>
      </w:r>
      <w:r w:rsidR="003222B8" w:rsidRPr="003222B8">
        <w:rPr>
          <w:lang w:val="en-CA"/>
        </w:rPr>
        <w:t xml:space="preserve">a </w:t>
      </w:r>
      <w:r w:rsidRPr="003222B8">
        <w:rPr>
          <w:lang w:val="en-CA"/>
        </w:rPr>
        <w:t xml:space="preserve">day for the </w:t>
      </w:r>
      <w:r w:rsidR="003222B8" w:rsidRPr="003222B8">
        <w:rPr>
          <w:lang w:val="en-CA"/>
        </w:rPr>
        <w:t xml:space="preserve"> validation process  and</w:t>
      </w:r>
      <w:r w:rsidRPr="003222B8">
        <w:rPr>
          <w:lang w:val="en-CA"/>
        </w:rPr>
        <w:t xml:space="preserve"> once </w:t>
      </w:r>
      <w:r w:rsidR="003222B8" w:rsidRPr="003222B8">
        <w:rPr>
          <w:lang w:val="en-CA"/>
        </w:rPr>
        <w:t xml:space="preserve">a </w:t>
      </w:r>
      <w:r w:rsidRPr="003222B8">
        <w:rPr>
          <w:lang w:val="en-CA"/>
        </w:rPr>
        <w:t xml:space="preserve">day for the </w:t>
      </w:r>
      <w:r w:rsidR="003222B8" w:rsidRPr="003222B8">
        <w:rPr>
          <w:lang w:val="en-CA"/>
        </w:rPr>
        <w:t>Enrichment and transformation process</w:t>
      </w:r>
      <w:r w:rsidR="003222B8">
        <w:rPr>
          <w:lang w:val="en-CA"/>
        </w:rPr>
        <w:t xml:space="preserve">. The scheduling </w:t>
      </w:r>
      <w:r w:rsidR="00C54116">
        <w:rPr>
          <w:lang w:val="en-CA"/>
        </w:rPr>
        <w:t>is as follow:</w:t>
      </w:r>
    </w:p>
    <w:p w14:paraId="7501C83A" w14:textId="77777777" w:rsidR="00845DA1" w:rsidRDefault="00845DA1" w:rsidP="003222B8">
      <w:pPr>
        <w:rPr>
          <w:lang w:val="en-CA"/>
        </w:rPr>
      </w:pPr>
    </w:p>
    <w:p w14:paraId="7501C83B" w14:textId="5F8C8FAF" w:rsidR="00845DA1" w:rsidRDefault="00845DA1" w:rsidP="00845DA1">
      <w:r>
        <w:t xml:space="preserve">11:00 AM (once a day) Validation on Input </w:t>
      </w:r>
      <w:r w:rsidR="00AC40B2">
        <w:t>Repository:</w:t>
      </w:r>
    </w:p>
    <w:p w14:paraId="7501C83C" w14:textId="77777777" w:rsidR="00845DA1" w:rsidRDefault="00845DA1" w:rsidP="00996F09">
      <w:pPr>
        <w:pStyle w:val="ListParagraph0"/>
        <w:widowControl/>
        <w:numPr>
          <w:ilvl w:val="0"/>
          <w:numId w:val="59"/>
        </w:numPr>
        <w:spacing w:line="276" w:lineRule="auto"/>
      </w:pPr>
      <w:r>
        <w:t>/cb/processor/inbound/moneris</w:t>
      </w:r>
    </w:p>
    <w:p w14:paraId="7501C83D" w14:textId="77777777" w:rsidR="00845DA1" w:rsidRDefault="00845DA1" w:rsidP="00996F09">
      <w:pPr>
        <w:pStyle w:val="ListParagraph0"/>
        <w:widowControl/>
        <w:numPr>
          <w:ilvl w:val="0"/>
          <w:numId w:val="59"/>
        </w:numPr>
        <w:spacing w:line="276" w:lineRule="auto"/>
      </w:pPr>
      <w:r>
        <w:t>/cb/processor/inbound/amex</w:t>
      </w:r>
    </w:p>
    <w:p w14:paraId="7501C83E" w14:textId="77777777" w:rsidR="00845DA1" w:rsidRDefault="00845DA1" w:rsidP="00845DA1">
      <w:pPr>
        <w:pStyle w:val="ListParagraph0"/>
        <w:widowControl/>
        <w:spacing w:line="276" w:lineRule="auto"/>
      </w:pPr>
    </w:p>
    <w:p w14:paraId="7501C83F" w14:textId="77777777" w:rsidR="00845DA1" w:rsidRDefault="00845DA1" w:rsidP="00845DA1">
      <w:r>
        <w:t>06:00 AM (once a day) Enrichment/ Transformation on Staging Repository</w:t>
      </w:r>
    </w:p>
    <w:p w14:paraId="7501C840" w14:textId="77777777" w:rsidR="00845DA1" w:rsidRDefault="00845DA1" w:rsidP="00996F09">
      <w:pPr>
        <w:pStyle w:val="ListParagraph0"/>
        <w:numPr>
          <w:ilvl w:val="0"/>
          <w:numId w:val="126"/>
        </w:numPr>
      </w:pPr>
      <w:r>
        <w:t>/cb/staging/</w:t>
      </w:r>
      <w:r w:rsidR="008E0DAD">
        <w:t>amex</w:t>
      </w:r>
    </w:p>
    <w:p w14:paraId="7501C841" w14:textId="77777777" w:rsidR="008E0DAD" w:rsidRDefault="008E0DAD" w:rsidP="00996F09">
      <w:pPr>
        <w:pStyle w:val="ListParagraph0"/>
        <w:numPr>
          <w:ilvl w:val="0"/>
          <w:numId w:val="126"/>
        </w:numPr>
      </w:pPr>
      <w:r>
        <w:t>/cb/staging/moneris</w:t>
      </w:r>
    </w:p>
    <w:p w14:paraId="7501C842" w14:textId="77777777" w:rsidR="00B603A1" w:rsidRDefault="00B603A1" w:rsidP="00B603A1">
      <w:pPr>
        <w:rPr>
          <w:lang w:val="en-CA"/>
        </w:rPr>
      </w:pPr>
    </w:p>
    <w:p w14:paraId="7501C843" w14:textId="77777777" w:rsidR="00B603A1" w:rsidRDefault="00B603A1" w:rsidP="00B603A1">
      <w:pPr>
        <w:pStyle w:val="Heading4"/>
        <w:numPr>
          <w:ilvl w:val="3"/>
          <w:numId w:val="2"/>
        </w:numPr>
      </w:pPr>
      <w:r>
        <w:t>Cron Scheduling</w:t>
      </w:r>
    </w:p>
    <w:p w14:paraId="7501C844" w14:textId="432CAE27" w:rsidR="00B603A1" w:rsidRDefault="00B603A1" w:rsidP="00846007">
      <w:r>
        <w:t xml:space="preserve">The Chargeback config properties file contains parameters that are required to be configured to schedule </w:t>
      </w:r>
      <w:r w:rsidR="00846007">
        <w:t xml:space="preserve">the </w:t>
      </w:r>
      <w:r w:rsidR="00C54116">
        <w:t xml:space="preserve">file </w:t>
      </w:r>
      <w:r w:rsidR="00846007">
        <w:t>pulling</w:t>
      </w:r>
      <w:r w:rsidR="00C54116">
        <w:t xml:space="preserve"> from the repository.</w:t>
      </w:r>
    </w:p>
    <w:p w14:paraId="7501C845" w14:textId="77777777" w:rsidR="00B603A1" w:rsidRDefault="00B603A1" w:rsidP="00846007">
      <w:pPr>
        <w:widowControl/>
        <w:spacing w:line="240" w:lineRule="auto"/>
      </w:pPr>
      <w:r>
        <w:t>The cron expression has six fields cb.cron.expression=* * * * * *</w:t>
      </w:r>
    </w:p>
    <w:p w14:paraId="7501C846" w14:textId="77777777" w:rsidR="00B603A1" w:rsidRDefault="00B603A1" w:rsidP="00996F09">
      <w:pPr>
        <w:pStyle w:val="ListParagraph0"/>
        <w:widowControl/>
        <w:numPr>
          <w:ilvl w:val="2"/>
          <w:numId w:val="122"/>
        </w:numPr>
        <w:spacing w:line="240" w:lineRule="auto"/>
        <w:ind w:left="1440"/>
      </w:pPr>
      <w:r>
        <w:t>Seconds (0-59)</w:t>
      </w:r>
    </w:p>
    <w:p w14:paraId="7501C847" w14:textId="77777777" w:rsidR="00B603A1" w:rsidRDefault="00B603A1" w:rsidP="00996F09">
      <w:pPr>
        <w:pStyle w:val="ListParagraph0"/>
        <w:widowControl/>
        <w:numPr>
          <w:ilvl w:val="2"/>
          <w:numId w:val="122"/>
        </w:numPr>
        <w:spacing w:line="240" w:lineRule="auto"/>
        <w:ind w:left="1440"/>
      </w:pPr>
      <w:r>
        <w:t>Minutes (0-59)</w:t>
      </w:r>
    </w:p>
    <w:p w14:paraId="7501C848" w14:textId="77777777" w:rsidR="00B603A1" w:rsidRDefault="00B603A1" w:rsidP="00996F09">
      <w:pPr>
        <w:pStyle w:val="ListParagraph0"/>
        <w:widowControl/>
        <w:numPr>
          <w:ilvl w:val="2"/>
          <w:numId w:val="122"/>
        </w:numPr>
        <w:spacing w:line="240" w:lineRule="auto"/>
        <w:ind w:left="1440"/>
      </w:pPr>
      <w:r>
        <w:t>Hours (0-23)</w:t>
      </w:r>
    </w:p>
    <w:p w14:paraId="7501C849" w14:textId="77777777" w:rsidR="00B603A1" w:rsidRDefault="00B603A1" w:rsidP="00996F09">
      <w:pPr>
        <w:pStyle w:val="ListParagraph0"/>
        <w:widowControl/>
        <w:numPr>
          <w:ilvl w:val="2"/>
          <w:numId w:val="122"/>
        </w:numPr>
        <w:spacing w:line="240" w:lineRule="auto"/>
        <w:ind w:left="1440"/>
      </w:pPr>
      <w:r>
        <w:t>Day-of-Month (1-31)</w:t>
      </w:r>
    </w:p>
    <w:p w14:paraId="7501C84A" w14:textId="77777777" w:rsidR="00B603A1" w:rsidRDefault="00B603A1" w:rsidP="00996F09">
      <w:pPr>
        <w:pStyle w:val="ListParagraph0"/>
        <w:widowControl/>
        <w:numPr>
          <w:ilvl w:val="2"/>
          <w:numId w:val="122"/>
        </w:numPr>
        <w:spacing w:line="240" w:lineRule="auto"/>
        <w:ind w:left="1440"/>
      </w:pPr>
      <w:r>
        <w:t>Month (1-12 or Jan-Dec)</w:t>
      </w:r>
    </w:p>
    <w:p w14:paraId="7501C84B" w14:textId="77777777" w:rsidR="00B603A1" w:rsidRDefault="00B603A1" w:rsidP="00996F09">
      <w:pPr>
        <w:pStyle w:val="ListParagraph0"/>
        <w:widowControl/>
        <w:numPr>
          <w:ilvl w:val="2"/>
          <w:numId w:val="122"/>
        </w:numPr>
        <w:spacing w:line="240" w:lineRule="auto"/>
        <w:ind w:left="1440"/>
      </w:pPr>
      <w:r>
        <w:t>Day-of-Week (0-6 or Sun-Sat)</w:t>
      </w:r>
    </w:p>
    <w:p w14:paraId="7501C84C" w14:textId="77777777" w:rsidR="00B603A1" w:rsidRDefault="00B603A1" w:rsidP="00846007">
      <w:pPr>
        <w:pStyle w:val="ListParagraph0"/>
        <w:spacing w:line="240" w:lineRule="auto"/>
        <w:ind w:left="0"/>
      </w:pPr>
    </w:p>
    <w:p w14:paraId="7501C84D" w14:textId="77777777" w:rsidR="00B603A1" w:rsidRDefault="00845DA1" w:rsidP="00846007">
      <w:pPr>
        <w:pStyle w:val="ListParagraph0"/>
        <w:spacing w:line="240" w:lineRule="auto"/>
        <w:ind w:left="0"/>
      </w:pPr>
      <w:r>
        <w:t xml:space="preserve">Crontab on Validation process </w:t>
      </w:r>
      <w:r w:rsidR="00B603A1">
        <w:t xml:space="preserve">that executes daily at </w:t>
      </w:r>
      <w:r>
        <w:t>11</w:t>
      </w:r>
      <w:r w:rsidR="00B603A1">
        <w:t>:00</w:t>
      </w:r>
      <w:r w:rsidR="00846007">
        <w:t xml:space="preserve"> AM</w:t>
      </w:r>
      <w:r w:rsidR="00B603A1">
        <w:t>:</w:t>
      </w:r>
    </w:p>
    <w:p w14:paraId="7501C84E" w14:textId="77777777" w:rsidR="00845DA1" w:rsidRDefault="00845DA1" w:rsidP="00845DA1">
      <w:pPr>
        <w:pStyle w:val="ListParagraph0"/>
      </w:pPr>
      <w:r>
        <w:t>cb.amex.validation.cron.expression=0 0 11 * * *</w:t>
      </w:r>
    </w:p>
    <w:p w14:paraId="7501C84F" w14:textId="77777777" w:rsidR="00FB6230" w:rsidRDefault="00845DA1" w:rsidP="00845DA1">
      <w:pPr>
        <w:pStyle w:val="ListParagraph0"/>
      </w:pPr>
      <w:r>
        <w:t>cb.moneris.validation.cron.expression=0 0 11 * * *</w:t>
      </w:r>
    </w:p>
    <w:p w14:paraId="7501C850" w14:textId="77777777" w:rsidR="00845DA1" w:rsidRDefault="00845DA1" w:rsidP="00845DA1">
      <w:pPr>
        <w:pStyle w:val="ListParagraph0"/>
        <w:spacing w:line="240" w:lineRule="auto"/>
        <w:ind w:left="0"/>
      </w:pPr>
    </w:p>
    <w:p w14:paraId="7501C851" w14:textId="77777777" w:rsidR="00845DA1" w:rsidRDefault="00845DA1" w:rsidP="00845DA1">
      <w:pPr>
        <w:pStyle w:val="ListParagraph0"/>
        <w:spacing w:line="240" w:lineRule="auto"/>
        <w:ind w:left="0"/>
      </w:pPr>
      <w:r>
        <w:t>Crontab on Enrichment/Transformation process that executes daily at 6:00 AM:</w:t>
      </w:r>
    </w:p>
    <w:p w14:paraId="7501C852" w14:textId="77777777" w:rsidR="00845DA1" w:rsidRDefault="00845DA1" w:rsidP="00996F09">
      <w:pPr>
        <w:pStyle w:val="ListParagraph0"/>
        <w:numPr>
          <w:ilvl w:val="0"/>
          <w:numId w:val="127"/>
        </w:numPr>
        <w:rPr>
          <w:lang w:val="fr-CA"/>
        </w:rPr>
      </w:pPr>
      <w:r w:rsidRPr="008E0DAD">
        <w:rPr>
          <w:lang w:val="fr-CA"/>
        </w:rPr>
        <w:t>cb.</w:t>
      </w:r>
      <w:r w:rsidR="008E0DAD">
        <w:rPr>
          <w:lang w:val="fr-CA"/>
        </w:rPr>
        <w:t>amex.</w:t>
      </w:r>
      <w:r w:rsidRPr="008E0DAD">
        <w:rPr>
          <w:lang w:val="fr-CA"/>
        </w:rPr>
        <w:t>enrich.trans.cron.expression=0 0 6 * * *</w:t>
      </w:r>
    </w:p>
    <w:p w14:paraId="7501C853" w14:textId="77777777" w:rsidR="008E0DAD" w:rsidRPr="00845DA1" w:rsidRDefault="008E0DAD" w:rsidP="00996F09">
      <w:pPr>
        <w:pStyle w:val="ListParagraph0"/>
        <w:numPr>
          <w:ilvl w:val="0"/>
          <w:numId w:val="127"/>
        </w:numPr>
        <w:rPr>
          <w:lang w:val="fr-CA"/>
        </w:rPr>
      </w:pPr>
      <w:r w:rsidRPr="00845DA1">
        <w:rPr>
          <w:lang w:val="fr-CA"/>
        </w:rPr>
        <w:t>cb.</w:t>
      </w:r>
      <w:r>
        <w:rPr>
          <w:lang w:val="fr-CA"/>
        </w:rPr>
        <w:t>moneris.</w:t>
      </w:r>
      <w:r w:rsidRPr="00845DA1">
        <w:rPr>
          <w:lang w:val="fr-CA"/>
        </w:rPr>
        <w:t>enrich.trans.</w:t>
      </w:r>
      <w:r w:rsidR="00222D03">
        <w:rPr>
          <w:lang w:val="fr-CA"/>
        </w:rPr>
        <w:t>c</w:t>
      </w:r>
      <w:r w:rsidRPr="00845DA1">
        <w:rPr>
          <w:lang w:val="fr-CA"/>
        </w:rPr>
        <w:t>ron.expression=0 0 6 * * *</w:t>
      </w:r>
    </w:p>
    <w:p w14:paraId="7501C854" w14:textId="77777777" w:rsidR="008E0DAD" w:rsidRPr="008E0DAD" w:rsidRDefault="008E0DAD" w:rsidP="008E0DAD">
      <w:pPr>
        <w:ind w:left="360"/>
        <w:rPr>
          <w:lang w:val="fr-CA"/>
        </w:rPr>
      </w:pPr>
    </w:p>
    <w:p w14:paraId="7501C855" w14:textId="77777777" w:rsidR="00845DA1" w:rsidRPr="00845DA1" w:rsidRDefault="00845DA1" w:rsidP="00845DA1">
      <w:pPr>
        <w:rPr>
          <w:lang w:val="fr-CA"/>
        </w:rPr>
      </w:pPr>
    </w:p>
    <w:p w14:paraId="7501C856" w14:textId="77777777" w:rsidR="00845DA1" w:rsidRDefault="00845DA1" w:rsidP="00845DA1">
      <w:pPr>
        <w:rPr>
          <w:lang w:val="fr-CA"/>
        </w:rPr>
      </w:pPr>
    </w:p>
    <w:p w14:paraId="7501C857" w14:textId="77777777" w:rsidR="000120DF" w:rsidRDefault="000120DF" w:rsidP="00845DA1">
      <w:pPr>
        <w:rPr>
          <w:lang w:val="fr-CA"/>
        </w:rPr>
      </w:pPr>
    </w:p>
    <w:p w14:paraId="7501C858" w14:textId="77777777" w:rsidR="000120DF" w:rsidRDefault="000120DF" w:rsidP="00845DA1">
      <w:pPr>
        <w:rPr>
          <w:lang w:val="fr-CA"/>
        </w:rPr>
      </w:pPr>
    </w:p>
    <w:p w14:paraId="7501C859" w14:textId="77777777" w:rsidR="000120DF" w:rsidRDefault="000120DF" w:rsidP="00845DA1">
      <w:pPr>
        <w:rPr>
          <w:lang w:val="fr-CA"/>
        </w:rPr>
      </w:pPr>
    </w:p>
    <w:p w14:paraId="7501C85A" w14:textId="77777777" w:rsidR="000120DF" w:rsidRDefault="000120DF" w:rsidP="00845DA1">
      <w:pPr>
        <w:rPr>
          <w:lang w:val="fr-CA"/>
        </w:rPr>
      </w:pPr>
    </w:p>
    <w:p w14:paraId="7501C85B" w14:textId="77777777" w:rsidR="000120DF" w:rsidRDefault="000120DF" w:rsidP="00845DA1">
      <w:pPr>
        <w:rPr>
          <w:lang w:val="fr-CA"/>
        </w:rPr>
      </w:pPr>
    </w:p>
    <w:p w14:paraId="7501C85C" w14:textId="77777777" w:rsidR="000120DF" w:rsidRDefault="000120DF" w:rsidP="00845DA1">
      <w:pPr>
        <w:rPr>
          <w:lang w:val="fr-CA"/>
        </w:rPr>
      </w:pPr>
    </w:p>
    <w:p w14:paraId="7501C85D" w14:textId="77777777" w:rsidR="000120DF" w:rsidRDefault="000120DF" w:rsidP="00845DA1">
      <w:pPr>
        <w:rPr>
          <w:lang w:val="fr-CA"/>
        </w:rPr>
      </w:pPr>
    </w:p>
    <w:p w14:paraId="7501C85E" w14:textId="77777777" w:rsidR="000120DF" w:rsidRDefault="000120DF" w:rsidP="00845DA1">
      <w:pPr>
        <w:rPr>
          <w:lang w:val="fr-CA"/>
        </w:rPr>
      </w:pPr>
    </w:p>
    <w:p w14:paraId="7501C85F" w14:textId="77777777" w:rsidR="000120DF" w:rsidRDefault="000120DF" w:rsidP="00845DA1">
      <w:pPr>
        <w:rPr>
          <w:lang w:val="fr-CA"/>
        </w:rPr>
      </w:pPr>
    </w:p>
    <w:p w14:paraId="7501C860" w14:textId="77777777" w:rsidR="000120DF" w:rsidRDefault="000120DF" w:rsidP="00845DA1">
      <w:pPr>
        <w:rPr>
          <w:lang w:val="fr-CA"/>
        </w:rPr>
      </w:pPr>
    </w:p>
    <w:p w14:paraId="7501C861" w14:textId="77777777" w:rsidR="000120DF" w:rsidRDefault="000120DF" w:rsidP="00845DA1">
      <w:pPr>
        <w:rPr>
          <w:lang w:val="fr-CA"/>
        </w:rPr>
      </w:pPr>
    </w:p>
    <w:p w14:paraId="7501C862" w14:textId="77777777" w:rsidR="000120DF" w:rsidRDefault="000120DF" w:rsidP="00845DA1">
      <w:pPr>
        <w:rPr>
          <w:lang w:val="fr-CA"/>
        </w:rPr>
      </w:pPr>
    </w:p>
    <w:p w14:paraId="7501C863" w14:textId="77777777" w:rsidR="000120DF" w:rsidRDefault="000120DF" w:rsidP="00845DA1">
      <w:pPr>
        <w:rPr>
          <w:lang w:val="fr-CA"/>
        </w:rPr>
      </w:pPr>
    </w:p>
    <w:p w14:paraId="7501C864" w14:textId="77777777" w:rsidR="000120DF" w:rsidRDefault="000120DF" w:rsidP="00845DA1">
      <w:pPr>
        <w:rPr>
          <w:lang w:val="fr-CA"/>
        </w:rPr>
      </w:pPr>
    </w:p>
    <w:p w14:paraId="7501C865" w14:textId="77777777" w:rsidR="000120DF" w:rsidRDefault="000120DF" w:rsidP="00845DA1">
      <w:pPr>
        <w:rPr>
          <w:lang w:val="fr-CA"/>
        </w:rPr>
      </w:pPr>
    </w:p>
    <w:p w14:paraId="7501C86B" w14:textId="57E36C4C" w:rsidR="00512542" w:rsidRDefault="00AC40B2" w:rsidP="00512542">
      <w:pPr>
        <w:pStyle w:val="Heading3"/>
        <w:rPr>
          <w:lang w:val="en-CA"/>
        </w:rPr>
      </w:pPr>
      <w:bookmarkStart w:id="1475" w:name="_Toc415569024"/>
      <w:r>
        <w:rPr>
          <w:lang w:val="en-CA"/>
        </w:rPr>
        <w:lastRenderedPageBreak/>
        <w:t>Chargeback</w:t>
      </w:r>
      <w:r w:rsidR="00512542">
        <w:rPr>
          <w:lang w:val="en-CA"/>
        </w:rPr>
        <w:t xml:space="preserve"> Validation</w:t>
      </w:r>
      <w:bookmarkEnd w:id="1474"/>
      <w:bookmarkEnd w:id="1475"/>
    </w:p>
    <w:p w14:paraId="7501C86D" w14:textId="193E5DD6" w:rsidR="00512542" w:rsidRDefault="00512542" w:rsidP="00512542">
      <w:pPr>
        <w:pStyle w:val="Heading4"/>
        <w:rPr>
          <w:lang w:val="en-CA"/>
        </w:rPr>
      </w:pPr>
      <w:r>
        <w:rPr>
          <w:lang w:val="en-CA"/>
        </w:rPr>
        <w:t>Diagram</w:t>
      </w:r>
    </w:p>
    <w:p w14:paraId="7501C86E" w14:textId="77777777" w:rsidR="00A60745" w:rsidRPr="00A60745" w:rsidRDefault="00A60745" w:rsidP="00A60745">
      <w:pPr>
        <w:rPr>
          <w:lang w:val="en-CA"/>
        </w:rPr>
      </w:pPr>
      <w:r>
        <w:object w:dxaOrig="16250" w:dyaOrig="13712" w14:anchorId="7501E393">
          <v:shape id="_x0000_i1069" type="#_x0000_t75" style="width:468pt;height:395.25pt" o:ole="">
            <v:imagedata r:id="rId116" o:title=""/>
          </v:shape>
          <o:OLEObject Type="Embed" ProgID="Visio.Drawing.11" ShapeID="_x0000_i1069" DrawAspect="Content" ObjectID="_1489316691" r:id="rId117"/>
        </w:object>
      </w:r>
    </w:p>
    <w:p w14:paraId="7501C870" w14:textId="77777777" w:rsidR="007D596E" w:rsidRDefault="007D596E" w:rsidP="00512542">
      <w:pPr>
        <w:rPr>
          <w:lang w:val="en-CA"/>
        </w:rPr>
      </w:pPr>
    </w:p>
    <w:p w14:paraId="7501C872" w14:textId="77777777" w:rsidR="00512542" w:rsidRDefault="00512542" w:rsidP="00512542">
      <w:pPr>
        <w:pStyle w:val="Heading4"/>
        <w:rPr>
          <w:lang w:val="en-CA"/>
        </w:rPr>
      </w:pPr>
      <w:r>
        <w:rPr>
          <w:lang w:val="en-CA"/>
        </w:rPr>
        <w:t>Missing files Validation</w:t>
      </w:r>
    </w:p>
    <w:p w14:paraId="7501C873" w14:textId="2F33C1F5" w:rsidR="00512542" w:rsidRDefault="00512542" w:rsidP="00512542">
      <w:pPr>
        <w:rPr>
          <w:lang w:val="en-CA"/>
        </w:rPr>
      </w:pPr>
      <w:r>
        <w:rPr>
          <w:lang w:val="en-CA"/>
        </w:rPr>
        <w:t xml:space="preserve">If GPS </w:t>
      </w:r>
      <w:r w:rsidR="00B90D5D">
        <w:rPr>
          <w:lang w:val="en-CA"/>
        </w:rPr>
        <w:t xml:space="preserve">does </w:t>
      </w:r>
      <w:r>
        <w:rPr>
          <w:lang w:val="en-CA"/>
        </w:rPr>
        <w:t>not receive the daily files as expected</w:t>
      </w:r>
      <w:r w:rsidR="002235C0">
        <w:rPr>
          <w:lang w:val="en-CA"/>
        </w:rPr>
        <w:t>,</w:t>
      </w:r>
      <w:r w:rsidR="00600DDC">
        <w:rPr>
          <w:lang w:val="en-CA"/>
        </w:rPr>
        <w:t xml:space="preserve"> </w:t>
      </w:r>
      <w:r w:rsidR="00B90D5D">
        <w:rPr>
          <w:lang w:val="en-CA"/>
        </w:rPr>
        <w:t>as well as the bac</w:t>
      </w:r>
      <w:r w:rsidR="006714DC">
        <w:rPr>
          <w:lang w:val="en-CA"/>
        </w:rPr>
        <w:t>k</w:t>
      </w:r>
      <w:r w:rsidR="00B90D5D">
        <w:rPr>
          <w:lang w:val="en-CA"/>
        </w:rPr>
        <w:t>log files expected, track</w:t>
      </w:r>
      <w:r w:rsidR="001404FF">
        <w:rPr>
          <w:lang w:val="en-CA"/>
        </w:rPr>
        <w:t>s</w:t>
      </w:r>
      <w:r>
        <w:rPr>
          <w:lang w:val="en-CA"/>
        </w:rPr>
        <w:t xml:space="preserve"> the missing files information in the log file and </w:t>
      </w:r>
      <w:r w:rsidR="001404FF">
        <w:rPr>
          <w:lang w:val="en-CA"/>
        </w:rPr>
        <w:t>persists this detail</w:t>
      </w:r>
      <w:r w:rsidR="00600DDC">
        <w:rPr>
          <w:lang w:val="en-CA"/>
        </w:rPr>
        <w:t xml:space="preserve"> </w:t>
      </w:r>
      <w:r>
        <w:rPr>
          <w:lang w:val="en-CA"/>
        </w:rPr>
        <w:t xml:space="preserve">into </w:t>
      </w:r>
      <w:r w:rsidR="000C5838">
        <w:rPr>
          <w:lang w:val="en-CA"/>
        </w:rPr>
        <w:t>the GPS Database</w:t>
      </w:r>
      <w:r>
        <w:rPr>
          <w:lang w:val="en-CA"/>
        </w:rPr>
        <w:t xml:space="preserve"> GPS generates </w:t>
      </w:r>
      <w:r w:rsidR="00B90D5D">
        <w:rPr>
          <w:lang w:val="en-CA"/>
        </w:rPr>
        <w:t xml:space="preserve">log entries for </w:t>
      </w:r>
      <w:r w:rsidR="000C5838">
        <w:rPr>
          <w:lang w:val="en-CA"/>
        </w:rPr>
        <w:t xml:space="preserve">daily </w:t>
      </w:r>
      <w:r w:rsidR="001404FF">
        <w:rPr>
          <w:lang w:val="en-CA"/>
        </w:rPr>
        <w:t>alert</w:t>
      </w:r>
      <w:r w:rsidR="00B90D5D">
        <w:rPr>
          <w:lang w:val="en-CA"/>
        </w:rPr>
        <w:t>ing</w:t>
      </w:r>
      <w:r w:rsidR="00600DDC">
        <w:rPr>
          <w:lang w:val="en-CA"/>
        </w:rPr>
        <w:t xml:space="preserve"> </w:t>
      </w:r>
      <w:r>
        <w:rPr>
          <w:lang w:val="en-CA"/>
        </w:rPr>
        <w:t>until missing files</w:t>
      </w:r>
      <w:r w:rsidR="00084053">
        <w:rPr>
          <w:lang w:val="en-CA"/>
        </w:rPr>
        <w:t xml:space="preserve"> are received</w:t>
      </w:r>
      <w:r>
        <w:rPr>
          <w:lang w:val="en-CA"/>
        </w:rPr>
        <w:t>. Validations of the missing file in GPS are explained below.</w:t>
      </w:r>
    </w:p>
    <w:p w14:paraId="7501C875" w14:textId="77777777" w:rsidR="00512542" w:rsidRPr="00FF1525" w:rsidRDefault="00512542" w:rsidP="002B0257">
      <w:pPr>
        <w:pStyle w:val="Heading5"/>
        <w:rPr>
          <w:lang w:val="en-CA"/>
        </w:rPr>
      </w:pPr>
      <w:r>
        <w:rPr>
          <w:lang w:val="en-CA"/>
        </w:rPr>
        <w:t xml:space="preserve">Daily files Validation </w:t>
      </w:r>
    </w:p>
    <w:p w14:paraId="7501C876" w14:textId="77777777" w:rsidR="00512542" w:rsidRDefault="00793CEF" w:rsidP="00793CEF">
      <w:pPr>
        <w:rPr>
          <w:lang w:val="en-CA"/>
        </w:rPr>
      </w:pPr>
      <w:r w:rsidRPr="00793CEF">
        <w:rPr>
          <w:lang w:val="en-CA"/>
        </w:rPr>
        <w:t xml:space="preserve">GPS performs daily files validation according to detailed solution in section </w:t>
      </w:r>
      <w:r w:rsidR="00F37211" w:rsidRPr="00793CEF">
        <w:rPr>
          <w:lang w:val="en-CA"/>
        </w:rPr>
        <w:fldChar w:fldCharType="begin"/>
      </w:r>
      <w:r w:rsidRPr="00793CEF">
        <w:rPr>
          <w:lang w:val="en-CA"/>
        </w:rPr>
        <w:instrText xml:space="preserve"> REF _Ref393459291 \r \h </w:instrText>
      </w:r>
      <w:r w:rsidR="00F37211" w:rsidRPr="00793CEF">
        <w:rPr>
          <w:lang w:val="en-CA"/>
        </w:rPr>
      </w:r>
      <w:r w:rsidR="00F37211" w:rsidRPr="00793CEF">
        <w:rPr>
          <w:lang w:val="en-CA"/>
        </w:rPr>
        <w:fldChar w:fldCharType="separate"/>
      </w:r>
      <w:r w:rsidR="00AC40B2">
        <w:rPr>
          <w:lang w:val="en-CA"/>
        </w:rPr>
        <w:t>4.7.1</w:t>
      </w:r>
      <w:r w:rsidR="00F37211" w:rsidRPr="00793CEF">
        <w:rPr>
          <w:lang w:val="en-CA"/>
        </w:rPr>
        <w:fldChar w:fldCharType="end"/>
      </w:r>
      <w:r>
        <w:rPr>
          <w:lang w:val="en-CA"/>
        </w:rPr>
        <w:t>.</w:t>
      </w:r>
    </w:p>
    <w:p w14:paraId="3B9AC70D" w14:textId="77777777" w:rsidR="000C5838" w:rsidRDefault="000C5838" w:rsidP="00793CEF">
      <w:pPr>
        <w:rPr>
          <w:lang w:val="en-CA"/>
        </w:rPr>
      </w:pPr>
    </w:p>
    <w:p w14:paraId="3BD316F6" w14:textId="54526E98" w:rsidR="000C5838" w:rsidRPr="00793CEF" w:rsidRDefault="000C5838" w:rsidP="00793CEF">
      <w:pPr>
        <w:rPr>
          <w:lang w:val="en-CA"/>
        </w:rPr>
      </w:pPr>
      <w:r>
        <w:rPr>
          <w:lang w:val="en-CA"/>
        </w:rPr>
        <w:t>The following error codes are used for file tracking:</w:t>
      </w:r>
    </w:p>
    <w:p w14:paraId="7501C877" w14:textId="77777777" w:rsidR="00512542" w:rsidRDefault="00512542" w:rsidP="00996F09">
      <w:pPr>
        <w:pStyle w:val="ListParagraph0"/>
        <w:numPr>
          <w:ilvl w:val="0"/>
          <w:numId w:val="31"/>
        </w:numPr>
        <w:ind w:left="709" w:hanging="283"/>
        <w:rPr>
          <w:lang w:val="en-CA"/>
        </w:rPr>
      </w:pPr>
      <w:r>
        <w:rPr>
          <w:lang w:val="en-CA"/>
        </w:rPr>
        <w:t xml:space="preserve">If unexpected file name </w:t>
      </w:r>
      <w:r w:rsidR="00793CEF">
        <w:rPr>
          <w:lang w:val="en-CA"/>
        </w:rPr>
        <w:t xml:space="preserve">is </w:t>
      </w:r>
      <w:r>
        <w:rPr>
          <w:lang w:val="en-CA"/>
        </w:rPr>
        <w:t>present in the input directory</w:t>
      </w:r>
      <w:r w:rsidR="00793CEF">
        <w:rPr>
          <w:lang w:val="en-CA"/>
        </w:rPr>
        <w:t>,</w:t>
      </w:r>
      <w:r>
        <w:rPr>
          <w:lang w:val="en-CA"/>
        </w:rPr>
        <w:t xml:space="preserve"> GPS move</w:t>
      </w:r>
      <w:r w:rsidR="00793CEF">
        <w:rPr>
          <w:lang w:val="en-CA"/>
        </w:rPr>
        <w:t>s</w:t>
      </w:r>
      <w:r>
        <w:rPr>
          <w:lang w:val="en-CA"/>
        </w:rPr>
        <w:t xml:space="preserve"> the file to CB/Rejected folder </w:t>
      </w:r>
      <w:r w:rsidR="00394131">
        <w:rPr>
          <w:lang w:val="en-CA"/>
        </w:rPr>
        <w:t>by suffixing reception date</w:t>
      </w:r>
      <w:r w:rsidR="00B90D5D">
        <w:rPr>
          <w:lang w:val="en-CA"/>
        </w:rPr>
        <w:t xml:space="preserve"> and time</w:t>
      </w:r>
      <w:r w:rsidR="00394131">
        <w:rPr>
          <w:lang w:val="en-CA"/>
        </w:rPr>
        <w:t xml:space="preserve"> to filename</w:t>
      </w:r>
      <w:r w:rsidR="00793CEF">
        <w:rPr>
          <w:lang w:val="en-CA"/>
        </w:rPr>
        <w:t>,</w:t>
      </w:r>
      <w:r>
        <w:rPr>
          <w:lang w:val="en-CA"/>
        </w:rPr>
        <w:t xml:space="preserve"> log</w:t>
      </w:r>
      <w:r w:rsidR="00793CEF">
        <w:rPr>
          <w:lang w:val="en-CA"/>
        </w:rPr>
        <w:t>s</w:t>
      </w:r>
      <w:r>
        <w:rPr>
          <w:lang w:val="en-CA"/>
        </w:rPr>
        <w:t xml:space="preserve"> the information in log file and</w:t>
      </w:r>
      <w:r w:rsidR="00600DDC">
        <w:rPr>
          <w:lang w:val="en-CA"/>
        </w:rPr>
        <w:t xml:space="preserve"> </w:t>
      </w:r>
      <w:r>
        <w:rPr>
          <w:lang w:val="en-CA"/>
        </w:rPr>
        <w:t>continue the process. Error Code :</w:t>
      </w:r>
      <w:r w:rsidR="003D62EB">
        <w:t>GPSB-0008</w:t>
      </w:r>
    </w:p>
    <w:p w14:paraId="7501C87B" w14:textId="77777777" w:rsidR="00512542" w:rsidRDefault="00512542" w:rsidP="00996F09">
      <w:pPr>
        <w:pStyle w:val="ListParagraph0"/>
        <w:numPr>
          <w:ilvl w:val="0"/>
          <w:numId w:val="31"/>
        </w:numPr>
        <w:ind w:left="709" w:hanging="283"/>
        <w:rPr>
          <w:lang w:val="en-CA"/>
        </w:rPr>
      </w:pPr>
      <w:r>
        <w:rPr>
          <w:lang w:val="en-CA"/>
        </w:rPr>
        <w:t xml:space="preserve">Missing File information will be inserted into CB_BACKLOG_STATUS table with status as DAILY_FILE_MISSING. Error code : </w:t>
      </w:r>
      <w:r w:rsidR="00821A51">
        <w:t>GPSB-0012</w:t>
      </w:r>
    </w:p>
    <w:p w14:paraId="7501C87C" w14:textId="77777777" w:rsidR="00512542" w:rsidRDefault="00512542" w:rsidP="00512542">
      <w:pPr>
        <w:pStyle w:val="ListParagraph0"/>
        <w:ind w:left="1440"/>
        <w:rPr>
          <w:lang w:val="en-CA"/>
        </w:rPr>
      </w:pPr>
    </w:p>
    <w:p w14:paraId="7501C87D" w14:textId="77777777" w:rsidR="006349E6" w:rsidRDefault="00512542" w:rsidP="006349E6">
      <w:pPr>
        <w:pStyle w:val="Heading4"/>
        <w:rPr>
          <w:lang w:val="en-CA"/>
        </w:rPr>
      </w:pPr>
      <w:r>
        <w:rPr>
          <w:lang w:val="en-CA"/>
        </w:rPr>
        <w:lastRenderedPageBreak/>
        <w:t>Structure Validation</w:t>
      </w:r>
    </w:p>
    <w:p w14:paraId="7501C87E" w14:textId="7E565991" w:rsidR="00512542" w:rsidRDefault="000C5838" w:rsidP="00512542">
      <w:pPr>
        <w:pStyle w:val="Heading5"/>
        <w:rPr>
          <w:lang w:val="en-CA"/>
        </w:rPr>
      </w:pPr>
      <w:r>
        <w:rPr>
          <w:lang w:val="en-CA"/>
        </w:rPr>
        <w:t xml:space="preserve">Moneris </w:t>
      </w:r>
      <w:r w:rsidR="00AC40B2">
        <w:rPr>
          <w:lang w:val="en-CA"/>
        </w:rPr>
        <w:t>Chargeback</w:t>
      </w:r>
      <w:r>
        <w:rPr>
          <w:lang w:val="en-CA"/>
        </w:rPr>
        <w:t xml:space="preserve"> File </w:t>
      </w:r>
      <w:r w:rsidR="00512542">
        <w:rPr>
          <w:lang w:val="en-CA"/>
        </w:rPr>
        <w:t>Structure Validation</w:t>
      </w:r>
    </w:p>
    <w:p w14:paraId="7501C87F" w14:textId="77777777" w:rsidR="00590E6D" w:rsidRDefault="00590E6D" w:rsidP="00590E6D">
      <w:pPr>
        <w:rPr>
          <w:lang w:val="en-CA"/>
        </w:rPr>
      </w:pPr>
      <w:r>
        <w:rPr>
          <w:lang w:val="en-CA"/>
        </w:rPr>
        <w:t>To detect if a line is a header, tx o</w:t>
      </w:r>
      <w:r w:rsidR="000E3A37">
        <w:rPr>
          <w:lang w:val="en-CA"/>
        </w:rPr>
        <w:t>r</w:t>
      </w:r>
      <w:r>
        <w:rPr>
          <w:lang w:val="en-CA"/>
        </w:rPr>
        <w:t xml:space="preserve"> a trailer, read the Record Type value:</w:t>
      </w:r>
    </w:p>
    <w:p w14:paraId="7501C880" w14:textId="77777777" w:rsidR="00590E6D" w:rsidRDefault="00590E6D" w:rsidP="00996F09">
      <w:pPr>
        <w:pStyle w:val="ListParagraph0"/>
        <w:numPr>
          <w:ilvl w:val="0"/>
          <w:numId w:val="125"/>
        </w:numPr>
        <w:rPr>
          <w:lang w:val="en-CA"/>
        </w:rPr>
      </w:pPr>
      <w:r>
        <w:rPr>
          <w:lang w:val="en-CA"/>
        </w:rPr>
        <w:t>HEADER for a header</w:t>
      </w:r>
    </w:p>
    <w:p w14:paraId="7501C881" w14:textId="77777777" w:rsidR="00590E6D" w:rsidRDefault="00590E6D" w:rsidP="00996F09">
      <w:pPr>
        <w:pStyle w:val="ListParagraph0"/>
        <w:numPr>
          <w:ilvl w:val="0"/>
          <w:numId w:val="125"/>
        </w:numPr>
        <w:rPr>
          <w:lang w:val="en-CA"/>
        </w:rPr>
      </w:pPr>
      <w:r>
        <w:rPr>
          <w:lang w:val="en-CA"/>
        </w:rPr>
        <w:t>TRAILER for a trailer</w:t>
      </w:r>
    </w:p>
    <w:p w14:paraId="7501C882" w14:textId="77777777" w:rsidR="00590E6D" w:rsidRPr="00590E6D" w:rsidRDefault="00590E6D" w:rsidP="00996F09">
      <w:pPr>
        <w:pStyle w:val="ListParagraph0"/>
        <w:numPr>
          <w:ilvl w:val="0"/>
          <w:numId w:val="125"/>
        </w:numPr>
        <w:rPr>
          <w:lang w:val="en-CA"/>
        </w:rPr>
      </w:pPr>
      <w:r>
        <w:rPr>
          <w:lang w:val="en-CA"/>
        </w:rPr>
        <w:t>Else it’s a tx</w:t>
      </w:r>
    </w:p>
    <w:p w14:paraId="7501C883" w14:textId="39A8C405" w:rsidR="00512542" w:rsidRDefault="00512542" w:rsidP="007F28B8">
      <w:pPr>
        <w:pStyle w:val="Heading6"/>
        <w:rPr>
          <w:lang w:val="en-CA"/>
        </w:rPr>
      </w:pPr>
      <w:r>
        <w:rPr>
          <w:lang w:val="en-CA"/>
        </w:rPr>
        <w:t>Header</w:t>
      </w:r>
    </w:p>
    <w:p w14:paraId="7501C885" w14:textId="77777777" w:rsidR="00512542" w:rsidRDefault="00512542" w:rsidP="00512542">
      <w:pPr>
        <w:rPr>
          <w:lang w:val="en-CA"/>
        </w:rPr>
      </w:pPr>
      <w:r>
        <w:rPr>
          <w:lang w:val="en-CA"/>
        </w:rPr>
        <w:t xml:space="preserve">Below validation performed by GPS while </w:t>
      </w:r>
      <w:r w:rsidR="0044291A">
        <w:rPr>
          <w:lang w:val="en-CA"/>
        </w:rPr>
        <w:t xml:space="preserve">reading </w:t>
      </w:r>
      <w:r>
        <w:rPr>
          <w:lang w:val="en-CA"/>
        </w:rPr>
        <w:t>header records from the file.</w:t>
      </w:r>
    </w:p>
    <w:p w14:paraId="7501C886" w14:textId="77777777" w:rsidR="00512542" w:rsidRPr="007F28B8" w:rsidRDefault="00512542" w:rsidP="00512542">
      <w:pPr>
        <w:rPr>
          <w:lang w:val="en-CA"/>
        </w:rPr>
      </w:pPr>
    </w:p>
    <w:p w14:paraId="7501C887" w14:textId="77777777" w:rsidR="006F396C" w:rsidRDefault="006F396C" w:rsidP="00996F09">
      <w:pPr>
        <w:pStyle w:val="ListParagraph0"/>
        <w:numPr>
          <w:ilvl w:val="0"/>
          <w:numId w:val="31"/>
        </w:numPr>
        <w:ind w:left="709" w:hanging="283"/>
        <w:rPr>
          <w:lang w:val="en-CA"/>
        </w:rPr>
      </w:pPr>
      <w:r>
        <w:rPr>
          <w:lang w:val="en-CA"/>
        </w:rPr>
        <w:t>Only one header must be present in the file and must be in the first line of the file. Else it’</w:t>
      </w:r>
      <w:r w:rsidR="00C3490D">
        <w:rPr>
          <w:lang w:val="en-CA"/>
        </w:rPr>
        <w:t>s</w:t>
      </w:r>
      <w:r>
        <w:rPr>
          <w:lang w:val="en-CA"/>
        </w:rPr>
        <w:t xml:space="preserve"> a structure validation failure. </w:t>
      </w:r>
      <w:r w:rsidRPr="007F28B8">
        <w:rPr>
          <w:lang w:val="en-CA"/>
        </w:rPr>
        <w:t xml:space="preserve">Error code : </w:t>
      </w:r>
      <w:r w:rsidRPr="007F28B8">
        <w:t>GPSB-0011</w:t>
      </w:r>
    </w:p>
    <w:p w14:paraId="7501C888" w14:textId="48C1F43F" w:rsidR="00512542" w:rsidRPr="007F28B8" w:rsidRDefault="00512542" w:rsidP="00996F09">
      <w:pPr>
        <w:pStyle w:val="ListParagraph0"/>
        <w:numPr>
          <w:ilvl w:val="0"/>
          <w:numId w:val="31"/>
        </w:numPr>
        <w:ind w:left="709" w:hanging="283"/>
        <w:rPr>
          <w:lang w:val="en-CA"/>
        </w:rPr>
      </w:pPr>
      <w:r w:rsidRPr="007F28B8">
        <w:rPr>
          <w:lang w:val="en-CA"/>
        </w:rPr>
        <w:t>GPS validates the layout (</w:t>
      </w:r>
      <w:r w:rsidR="0044291A">
        <w:rPr>
          <w:lang w:val="en-CA"/>
        </w:rPr>
        <w:t xml:space="preserve">min </w:t>
      </w:r>
      <w:r w:rsidRPr="007F28B8">
        <w:rPr>
          <w:lang w:val="en-CA"/>
        </w:rPr>
        <w:t>no of commas) of the header. If validation fail</w:t>
      </w:r>
      <w:r w:rsidR="000C5838">
        <w:rPr>
          <w:lang w:val="en-CA"/>
        </w:rPr>
        <w:t>s</w:t>
      </w:r>
      <w:r w:rsidRPr="007F28B8">
        <w:rPr>
          <w:lang w:val="en-CA"/>
        </w:rPr>
        <w:t xml:space="preserve"> then file </w:t>
      </w:r>
      <w:r w:rsidR="000C5838">
        <w:rPr>
          <w:lang w:val="en-CA"/>
        </w:rPr>
        <w:t>is</w:t>
      </w:r>
      <w:r w:rsidRPr="007F28B8">
        <w:rPr>
          <w:lang w:val="en-CA"/>
        </w:rPr>
        <w:t xml:space="preserve"> moved to CB/Rejected folder</w:t>
      </w:r>
      <w:r w:rsidR="00394131">
        <w:rPr>
          <w:lang w:val="en-CA"/>
        </w:rPr>
        <w:t xml:space="preserve"> by suffixing reception date</w:t>
      </w:r>
      <w:r w:rsidR="000E3A37">
        <w:rPr>
          <w:lang w:val="en-CA"/>
        </w:rPr>
        <w:t xml:space="preserve"> and time</w:t>
      </w:r>
      <w:r w:rsidR="00394131">
        <w:rPr>
          <w:lang w:val="en-CA"/>
        </w:rPr>
        <w:t xml:space="preserve"> to file name</w:t>
      </w:r>
      <w:r w:rsidR="007909DF">
        <w:rPr>
          <w:lang w:val="en-CA"/>
        </w:rPr>
        <w:t xml:space="preserve">, GPS </w:t>
      </w:r>
      <w:r w:rsidRPr="007F28B8">
        <w:rPr>
          <w:lang w:val="en-CA"/>
        </w:rPr>
        <w:t>logs the information in the log file and insert</w:t>
      </w:r>
      <w:r w:rsidR="000C5838">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CB_BACKLOG_STATUS table with status as STRUCTURE_VALIDATION_FAIL</w:t>
      </w:r>
      <w:r w:rsidR="000C5838">
        <w:rPr>
          <w:lang w:val="en-CA"/>
        </w:rPr>
        <w:t>URE</w:t>
      </w:r>
      <w:r w:rsidRPr="007F28B8">
        <w:rPr>
          <w:lang w:val="en-CA"/>
        </w:rPr>
        <w:t xml:space="preserve">. Error code : </w:t>
      </w:r>
      <w:r w:rsidR="00821A51" w:rsidRPr="007F28B8">
        <w:t>GPSB-0011</w:t>
      </w:r>
      <w:r w:rsidR="0027628C">
        <w:t xml:space="preserve"> </w:t>
      </w:r>
    </w:p>
    <w:p w14:paraId="7501C889" w14:textId="4784DD3F" w:rsidR="00512542" w:rsidRPr="007F28B8" w:rsidRDefault="00512542" w:rsidP="00996F09">
      <w:pPr>
        <w:pStyle w:val="ListParagraph0"/>
        <w:numPr>
          <w:ilvl w:val="0"/>
          <w:numId w:val="31"/>
        </w:numPr>
        <w:ind w:left="709" w:hanging="283"/>
        <w:rPr>
          <w:lang w:val="en-CA"/>
        </w:rPr>
      </w:pPr>
      <w:r w:rsidRPr="007F28B8">
        <w:rPr>
          <w:lang w:val="en-CA"/>
        </w:rPr>
        <w:t xml:space="preserve">If layout validation </w:t>
      </w:r>
      <w:r w:rsidR="000C5838">
        <w:rPr>
          <w:lang w:val="en-CA"/>
        </w:rPr>
        <w:t xml:space="preserve">is </w:t>
      </w:r>
      <w:r w:rsidRPr="007F28B8">
        <w:rPr>
          <w:lang w:val="en-CA"/>
        </w:rPr>
        <w:t>success</w:t>
      </w:r>
      <w:r w:rsidR="000C5838">
        <w:rPr>
          <w:lang w:val="en-CA"/>
        </w:rPr>
        <w:t>ful</w:t>
      </w:r>
      <w:r w:rsidRPr="007F28B8">
        <w:rPr>
          <w:lang w:val="en-CA"/>
        </w:rPr>
        <w:t xml:space="preserve"> then GPS extract</w:t>
      </w:r>
      <w:r w:rsidR="001923A8">
        <w:rPr>
          <w:lang w:val="en-CA"/>
        </w:rPr>
        <w:t>s</w:t>
      </w:r>
      <w:r w:rsidRPr="007F28B8">
        <w:rPr>
          <w:lang w:val="en-CA"/>
        </w:rPr>
        <w:t xml:space="preserve"> the </w:t>
      </w:r>
      <w:r w:rsidR="005A7858">
        <w:rPr>
          <w:lang w:val="en-CA"/>
        </w:rPr>
        <w:t>content</w:t>
      </w:r>
      <w:r w:rsidR="00793CEF">
        <w:rPr>
          <w:lang w:val="en-CA"/>
        </w:rPr>
        <w:t>D</w:t>
      </w:r>
      <w:r w:rsidRPr="007F28B8">
        <w:rPr>
          <w:lang w:val="en-CA"/>
        </w:rPr>
        <w:t>ate.</w:t>
      </w:r>
    </w:p>
    <w:p w14:paraId="7501C88A" w14:textId="208751C7" w:rsidR="00512542" w:rsidRPr="007F28B8" w:rsidRDefault="00512542" w:rsidP="00996F09">
      <w:pPr>
        <w:pStyle w:val="ListParagraph0"/>
        <w:numPr>
          <w:ilvl w:val="0"/>
          <w:numId w:val="31"/>
        </w:numPr>
        <w:ind w:left="709" w:hanging="283"/>
        <w:rPr>
          <w:lang w:val="en-CA"/>
        </w:rPr>
      </w:pPr>
      <w:r w:rsidRPr="007F28B8">
        <w:rPr>
          <w:lang w:val="en-CA"/>
        </w:rPr>
        <w:t xml:space="preserve">Validate if </w:t>
      </w:r>
      <w:r w:rsidR="004D4378">
        <w:rPr>
          <w:lang w:val="en-CA"/>
        </w:rPr>
        <w:t>content</w:t>
      </w:r>
      <w:r w:rsidR="00C73B2C">
        <w:rPr>
          <w:lang w:val="en-CA"/>
        </w:rPr>
        <w:t xml:space="preserve"> d</w:t>
      </w:r>
      <w:r w:rsidRPr="007F28B8">
        <w:rPr>
          <w:lang w:val="en-CA"/>
        </w:rPr>
        <w:t xml:space="preserve">ate </w:t>
      </w:r>
      <w:r w:rsidR="0027628C">
        <w:rPr>
          <w:lang w:val="en-CA"/>
        </w:rPr>
        <w:t xml:space="preserve">is </w:t>
      </w:r>
      <w:r w:rsidRPr="007F28B8">
        <w:rPr>
          <w:lang w:val="en-CA"/>
        </w:rPr>
        <w:t xml:space="preserve">equal </w:t>
      </w:r>
      <w:r w:rsidR="0027628C">
        <w:rPr>
          <w:lang w:val="en-CA"/>
        </w:rPr>
        <w:t xml:space="preserve">to </w:t>
      </w:r>
      <w:r w:rsidRPr="007F28B8">
        <w:rPr>
          <w:lang w:val="en-CA"/>
        </w:rPr>
        <w:t>current date for daily file</w:t>
      </w:r>
      <w:r w:rsidR="004D4378">
        <w:rPr>
          <w:lang w:val="en-CA"/>
        </w:rPr>
        <w:t xml:space="preserve"> </w:t>
      </w:r>
      <w:r w:rsidR="0027628C">
        <w:rPr>
          <w:lang w:val="en-CA"/>
        </w:rPr>
        <w:t>(</w:t>
      </w:r>
      <w:r w:rsidR="004D4378">
        <w:rPr>
          <w:lang w:val="en-CA"/>
        </w:rPr>
        <w:t>for which the filename doesn’t contain any suffix</w:t>
      </w:r>
      <w:r w:rsidR="0027628C">
        <w:rPr>
          <w:lang w:val="en-CA"/>
        </w:rPr>
        <w:t>)</w:t>
      </w:r>
      <w:r w:rsidRPr="007F28B8">
        <w:rPr>
          <w:lang w:val="en-CA"/>
        </w:rPr>
        <w:t>. If date validation fail</w:t>
      </w:r>
      <w:r w:rsidR="0027628C">
        <w:rPr>
          <w:lang w:val="en-CA"/>
        </w:rPr>
        <w:t>s</w:t>
      </w:r>
      <w:r w:rsidRPr="007F28B8">
        <w:rPr>
          <w:lang w:val="en-CA"/>
        </w:rPr>
        <w:t xml:space="preserve">, file </w:t>
      </w:r>
      <w:r w:rsidR="001923A8">
        <w:rPr>
          <w:lang w:val="en-CA"/>
        </w:rPr>
        <w:t>is</w:t>
      </w:r>
      <w:r w:rsidRPr="007F28B8">
        <w:rPr>
          <w:lang w:val="en-CA"/>
        </w:rPr>
        <w:t xml:space="preserve"> moved to CB/Rejected folder</w:t>
      </w:r>
      <w:r w:rsidR="0044291A">
        <w:rPr>
          <w:lang w:val="en-CA"/>
        </w:rPr>
        <w:t xml:space="preserve"> by suffixing reception date</w:t>
      </w:r>
      <w:r w:rsidR="000E3A37">
        <w:rPr>
          <w:lang w:val="en-CA"/>
        </w:rPr>
        <w:t xml:space="preserve"> and time</w:t>
      </w:r>
      <w:r w:rsidR="0044291A">
        <w:rPr>
          <w:lang w:val="en-CA"/>
        </w:rPr>
        <w:t xml:space="preserve"> to file name</w:t>
      </w:r>
      <w:r w:rsidRPr="007F28B8">
        <w:rPr>
          <w:lang w:val="en-CA"/>
        </w:rPr>
        <w:t xml:space="preserve"> and logs the information in the log file and insert</w:t>
      </w:r>
      <w:r w:rsidR="0027628C">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w:t>
      </w:r>
      <w:r w:rsidR="000C5838">
        <w:rPr>
          <w:lang w:val="en-CA"/>
        </w:rPr>
        <w:t>URE</w:t>
      </w:r>
      <w:r w:rsidR="002A2122">
        <w:rPr>
          <w:lang w:val="en-CA"/>
        </w:rPr>
        <w:t>: conte</w:t>
      </w:r>
      <w:r w:rsidR="0027628C">
        <w:rPr>
          <w:lang w:val="en-CA"/>
        </w:rPr>
        <w:t>ntDate not valid</w:t>
      </w:r>
      <w:r w:rsidRPr="007F28B8">
        <w:rPr>
          <w:lang w:val="en-CA"/>
        </w:rPr>
        <w:t xml:space="preserve">. Error code : </w:t>
      </w:r>
      <w:r w:rsidR="007158F1" w:rsidRPr="007F28B8">
        <w:t>GPSB-00</w:t>
      </w:r>
      <w:r w:rsidR="002A2122">
        <w:t>1</w:t>
      </w:r>
      <w:r w:rsidR="0027628C">
        <w:t>1</w:t>
      </w:r>
    </w:p>
    <w:p w14:paraId="7501C88B" w14:textId="455CD0A6" w:rsidR="00512542" w:rsidRPr="007F28B8" w:rsidRDefault="00AC40B2" w:rsidP="00996F09">
      <w:pPr>
        <w:pStyle w:val="ListParagraph0"/>
        <w:numPr>
          <w:ilvl w:val="0"/>
          <w:numId w:val="31"/>
        </w:numPr>
        <w:ind w:left="709" w:hanging="283"/>
        <w:rPr>
          <w:lang w:val="en-CA"/>
        </w:rPr>
      </w:pPr>
      <w:r w:rsidRPr="007F28B8">
        <w:rPr>
          <w:lang w:val="en-CA"/>
        </w:rPr>
        <w:t xml:space="preserve">Validate if </w:t>
      </w:r>
      <w:r>
        <w:rPr>
          <w:lang w:val="en-CA"/>
        </w:rPr>
        <w:t>content</w:t>
      </w:r>
      <w:r w:rsidRPr="007F28B8">
        <w:rPr>
          <w:lang w:val="en-CA"/>
        </w:rPr>
        <w:t xml:space="preserve"> date </w:t>
      </w:r>
      <w:r>
        <w:rPr>
          <w:lang w:val="en-CA"/>
        </w:rPr>
        <w:t>less than current date for back</w:t>
      </w:r>
      <w:r w:rsidRPr="007F28B8">
        <w:rPr>
          <w:lang w:val="en-CA"/>
        </w:rPr>
        <w:t xml:space="preserve">log </w:t>
      </w:r>
      <w:r w:rsidRPr="00793CEF">
        <w:rPr>
          <w:lang w:val="en-CA"/>
        </w:rPr>
        <w:t>file</w:t>
      </w:r>
      <w:r>
        <w:rPr>
          <w:lang w:val="en-CA"/>
        </w:rPr>
        <w:t xml:space="preserve"> and it i</w:t>
      </w:r>
      <w:r w:rsidRPr="00793CEF">
        <w:rPr>
          <w:lang w:val="en-CA"/>
        </w:rPr>
        <w:t>s present in the backlog list.</w:t>
      </w:r>
      <w:r w:rsidRPr="007F28B8">
        <w:rPr>
          <w:lang w:val="en-CA"/>
        </w:rPr>
        <w:t xml:space="preserve"> </w:t>
      </w:r>
      <w:r w:rsidR="00512542" w:rsidRPr="007F28B8">
        <w:rPr>
          <w:lang w:val="en-CA"/>
        </w:rPr>
        <w:t xml:space="preserve">If date validation failed, file </w:t>
      </w:r>
      <w:r w:rsidR="007909DF">
        <w:rPr>
          <w:lang w:val="en-CA"/>
        </w:rPr>
        <w:t>is</w:t>
      </w:r>
      <w:r w:rsidR="00512542" w:rsidRPr="007F28B8">
        <w:rPr>
          <w:lang w:val="en-CA"/>
        </w:rPr>
        <w:t xml:space="preserve"> moved to CB/Rejected folder</w:t>
      </w:r>
      <w:r w:rsidR="0044291A">
        <w:rPr>
          <w:lang w:val="en-CA"/>
        </w:rPr>
        <w:t xml:space="preserve"> by suffixing reception date</w:t>
      </w:r>
      <w:r w:rsidR="004D4378">
        <w:rPr>
          <w:lang w:val="en-CA"/>
        </w:rPr>
        <w:t xml:space="preserve"> and time</w:t>
      </w:r>
      <w:r w:rsidR="0044291A">
        <w:rPr>
          <w:lang w:val="en-CA"/>
        </w:rPr>
        <w:t xml:space="preserve"> to </w:t>
      </w:r>
      <w:r w:rsidR="000E3A37">
        <w:rPr>
          <w:lang w:val="en-CA"/>
        </w:rPr>
        <w:t xml:space="preserve">the </w:t>
      </w:r>
      <w:r w:rsidR="0044291A">
        <w:rPr>
          <w:lang w:val="en-CA"/>
        </w:rPr>
        <w:t>file name</w:t>
      </w:r>
      <w:r w:rsidR="00512542" w:rsidRPr="007F28B8">
        <w:rPr>
          <w:lang w:val="en-CA"/>
        </w:rPr>
        <w:t xml:space="preserve"> and logs the information in the log file and update </w:t>
      </w:r>
      <w:r w:rsidR="00C407D2">
        <w:rPr>
          <w:lang w:val="en-CA"/>
        </w:rPr>
        <w:t>a</w:t>
      </w:r>
      <w:r w:rsidR="00C407D2" w:rsidRPr="007F28B8">
        <w:rPr>
          <w:lang w:val="en-CA"/>
        </w:rPr>
        <w:t xml:space="preserve"> </w:t>
      </w:r>
      <w:r w:rsidR="00512542" w:rsidRPr="007F28B8">
        <w:rPr>
          <w:lang w:val="en-CA"/>
        </w:rPr>
        <w:t>record into CB_BACKLOG_</w:t>
      </w:r>
      <w:r w:rsidR="00C407D2">
        <w:rPr>
          <w:lang w:val="en-CA"/>
        </w:rPr>
        <w:t>FILE</w:t>
      </w:r>
      <w:r w:rsidR="00512542" w:rsidRPr="007F28B8">
        <w:rPr>
          <w:lang w:val="en-CA"/>
        </w:rPr>
        <w:t xml:space="preserve"> table with status as STRUCTURE_VALIDATION_FAIL</w:t>
      </w:r>
      <w:r w:rsidR="000C5838">
        <w:rPr>
          <w:lang w:val="en-CA"/>
        </w:rPr>
        <w:t>URE</w:t>
      </w:r>
      <w:r w:rsidR="00512542" w:rsidRPr="007F28B8">
        <w:rPr>
          <w:lang w:val="en-CA"/>
        </w:rPr>
        <w:t xml:space="preserve">. Error code : </w:t>
      </w:r>
      <w:r w:rsidR="007158F1" w:rsidRPr="007F28B8">
        <w:t xml:space="preserve"> GPSB-001</w:t>
      </w:r>
      <w:r w:rsidR="0027628C">
        <w:t>1</w:t>
      </w:r>
    </w:p>
    <w:p w14:paraId="7501C88C" w14:textId="3E055235" w:rsidR="00512542" w:rsidRDefault="004852C2" w:rsidP="007F28B8">
      <w:pPr>
        <w:pStyle w:val="Heading6"/>
        <w:rPr>
          <w:lang w:val="en-CA"/>
        </w:rPr>
      </w:pPr>
      <w:r>
        <w:rPr>
          <w:lang w:val="en-CA"/>
        </w:rPr>
        <w:t>T</w:t>
      </w:r>
      <w:r w:rsidR="00C53DDF">
        <w:rPr>
          <w:lang w:val="en-CA"/>
        </w:rPr>
        <w:t>x</w:t>
      </w:r>
    </w:p>
    <w:p w14:paraId="7501C88E" w14:textId="77777777" w:rsidR="00512542" w:rsidRDefault="00512542" w:rsidP="00512542">
      <w:pPr>
        <w:rPr>
          <w:lang w:val="en-CA"/>
        </w:rPr>
      </w:pPr>
      <w:r>
        <w:rPr>
          <w:lang w:val="en-CA"/>
        </w:rPr>
        <w:t xml:space="preserve">Below validation performed by GPS </w:t>
      </w:r>
      <w:r w:rsidR="002235C0">
        <w:rPr>
          <w:lang w:val="en-CA"/>
        </w:rPr>
        <w:t>on reading</w:t>
      </w:r>
      <w:r>
        <w:rPr>
          <w:lang w:val="en-CA"/>
        </w:rPr>
        <w:t xml:space="preserve"> TX records from the file.</w:t>
      </w:r>
    </w:p>
    <w:p w14:paraId="7501C88F" w14:textId="77777777" w:rsidR="00512542" w:rsidRDefault="00512542" w:rsidP="00512542">
      <w:pPr>
        <w:rPr>
          <w:lang w:val="en-CA"/>
        </w:rPr>
      </w:pPr>
    </w:p>
    <w:p w14:paraId="7501C890" w14:textId="48E2B1CE" w:rsidR="00512542" w:rsidRPr="007F28B8" w:rsidRDefault="00512542" w:rsidP="00996F09">
      <w:pPr>
        <w:pStyle w:val="ListParagraph0"/>
        <w:numPr>
          <w:ilvl w:val="0"/>
          <w:numId w:val="31"/>
        </w:numPr>
        <w:ind w:left="709" w:hanging="283"/>
        <w:rPr>
          <w:lang w:val="en-CA"/>
        </w:rPr>
      </w:pPr>
      <w:r w:rsidRPr="007F28B8">
        <w:rPr>
          <w:lang w:val="en-CA"/>
        </w:rPr>
        <w:t>GPS validates the layout (</w:t>
      </w:r>
      <w:r w:rsidR="005A6A21">
        <w:rPr>
          <w:lang w:val="en-CA"/>
        </w:rPr>
        <w:t xml:space="preserve">min </w:t>
      </w:r>
      <w:r w:rsidRPr="007F28B8">
        <w:rPr>
          <w:lang w:val="en-CA"/>
        </w:rPr>
        <w:t>no of commas) of the TX. If validation fail</w:t>
      </w:r>
      <w:r w:rsidR="00C73B2C">
        <w:rPr>
          <w:lang w:val="en-CA"/>
        </w:rPr>
        <w:t>s</w:t>
      </w:r>
      <w:r w:rsidRPr="007F28B8">
        <w:rPr>
          <w:lang w:val="en-CA"/>
        </w:rPr>
        <w:t xml:space="preserve"> then file </w:t>
      </w:r>
      <w:r w:rsidR="00C73B2C">
        <w:rPr>
          <w:lang w:val="en-CA"/>
        </w:rPr>
        <w:t>is</w:t>
      </w:r>
      <w:r w:rsidRPr="007F28B8">
        <w:rPr>
          <w:lang w:val="en-CA"/>
        </w:rPr>
        <w:t xml:space="preserve"> moved to CB/Rejected folder </w:t>
      </w:r>
      <w:r w:rsidR="005A6A21">
        <w:rPr>
          <w:lang w:val="en-CA"/>
        </w:rPr>
        <w:t>by suffixing reception date</w:t>
      </w:r>
      <w:r w:rsidR="000E3A37">
        <w:rPr>
          <w:lang w:val="en-CA"/>
        </w:rPr>
        <w:t xml:space="preserve"> and time</w:t>
      </w:r>
      <w:r w:rsidR="005A6A21">
        <w:rPr>
          <w:lang w:val="en-CA"/>
        </w:rPr>
        <w:t xml:space="preserve"> to file name</w:t>
      </w:r>
      <w:r w:rsidR="00C73B2C">
        <w:rPr>
          <w:lang w:val="en-CA"/>
        </w:rPr>
        <w:t xml:space="preserve"> </w:t>
      </w:r>
      <w:r w:rsidRPr="007F28B8">
        <w:rPr>
          <w:lang w:val="en-CA"/>
        </w:rPr>
        <w:t xml:space="preserve">and logs the information in the log file and insert </w:t>
      </w:r>
      <w:r w:rsidR="00C407D2">
        <w:rPr>
          <w:lang w:val="en-CA"/>
        </w:rPr>
        <w:t>a</w:t>
      </w:r>
      <w:r w:rsidR="00C407D2" w:rsidRPr="007F28B8">
        <w:rPr>
          <w:lang w:val="en-CA"/>
        </w:rPr>
        <w:t xml:space="preserve"> </w:t>
      </w:r>
      <w:r w:rsidRPr="007F28B8">
        <w:rPr>
          <w:lang w:val="en-CA"/>
        </w:rPr>
        <w:t>record into CB_BACKLOG_STATUS table with status as STRUCTURE_VALIDATION_FAIL. Error code :</w:t>
      </w:r>
      <w:r w:rsidR="004D0626" w:rsidRPr="007F28B8">
        <w:t>GPSB-0011</w:t>
      </w:r>
      <w:r w:rsidRPr="007F28B8">
        <w:rPr>
          <w:lang w:val="en-CA"/>
        </w:rPr>
        <w:t>.</w:t>
      </w:r>
    </w:p>
    <w:p w14:paraId="7501C891" w14:textId="73BED64D" w:rsidR="00512542" w:rsidRPr="007F28B8" w:rsidRDefault="00512542" w:rsidP="00996F09">
      <w:pPr>
        <w:pStyle w:val="ListParagraph0"/>
        <w:numPr>
          <w:ilvl w:val="0"/>
          <w:numId w:val="31"/>
        </w:numPr>
        <w:ind w:left="709" w:hanging="283"/>
        <w:rPr>
          <w:lang w:val="en-CA"/>
        </w:rPr>
      </w:pPr>
      <w:r w:rsidRPr="007F28B8">
        <w:rPr>
          <w:lang w:val="en-CA"/>
        </w:rPr>
        <w:t>GPS creates TX_COUNT variable and increment by one</w:t>
      </w:r>
      <w:r w:rsidR="005A6A21">
        <w:rPr>
          <w:lang w:val="en-CA"/>
        </w:rPr>
        <w:t xml:space="preserve"> for </w:t>
      </w:r>
      <w:r w:rsidR="00AC40B2">
        <w:rPr>
          <w:lang w:val="en-CA"/>
        </w:rPr>
        <w:t>each</w:t>
      </w:r>
      <w:r w:rsidR="00AC40B2" w:rsidRPr="007F28B8">
        <w:rPr>
          <w:lang w:val="en-CA"/>
        </w:rPr>
        <w:t xml:space="preserve"> TX</w:t>
      </w:r>
      <w:r w:rsidRPr="007F28B8">
        <w:rPr>
          <w:lang w:val="en-CA"/>
        </w:rPr>
        <w:t xml:space="preserve"> record</w:t>
      </w:r>
      <w:r w:rsidR="00A95C19">
        <w:rPr>
          <w:lang w:val="en-CA"/>
        </w:rPr>
        <w:t>, addition of the header and the trailer</w:t>
      </w:r>
      <w:r w:rsidRPr="007F28B8">
        <w:rPr>
          <w:lang w:val="en-CA"/>
        </w:rPr>
        <w:t>.</w:t>
      </w:r>
    </w:p>
    <w:p w14:paraId="7501C894" w14:textId="77777777" w:rsidR="00512542" w:rsidRPr="007F28B8" w:rsidRDefault="00512542" w:rsidP="007F28B8">
      <w:pPr>
        <w:pStyle w:val="Heading6"/>
        <w:rPr>
          <w:lang w:val="en-CA"/>
        </w:rPr>
      </w:pPr>
      <w:r w:rsidRPr="007F28B8">
        <w:rPr>
          <w:lang w:val="en-CA"/>
        </w:rPr>
        <w:t>Trailer</w:t>
      </w:r>
    </w:p>
    <w:p w14:paraId="7501C896" w14:textId="4D053063" w:rsidR="00512542" w:rsidRPr="007F28B8" w:rsidRDefault="00512542" w:rsidP="00512542">
      <w:pPr>
        <w:rPr>
          <w:lang w:val="en-CA"/>
        </w:rPr>
      </w:pPr>
      <w:r w:rsidRPr="007F28B8">
        <w:rPr>
          <w:lang w:val="en-CA"/>
        </w:rPr>
        <w:t xml:space="preserve">Below validation performed by GPS </w:t>
      </w:r>
      <w:r w:rsidR="005A6A21">
        <w:rPr>
          <w:lang w:val="en-CA"/>
        </w:rPr>
        <w:t>on</w:t>
      </w:r>
      <w:r w:rsidR="00600DDC">
        <w:rPr>
          <w:lang w:val="en-CA"/>
        </w:rPr>
        <w:t xml:space="preserve"> </w:t>
      </w:r>
      <w:r w:rsidR="00AC40B2">
        <w:rPr>
          <w:lang w:val="en-CA"/>
        </w:rPr>
        <w:t>reading</w:t>
      </w:r>
      <w:r w:rsidR="00AC40B2" w:rsidRPr="007F28B8">
        <w:rPr>
          <w:lang w:val="en-CA"/>
        </w:rPr>
        <w:t xml:space="preserve"> Trailer</w:t>
      </w:r>
      <w:r w:rsidRPr="007F28B8">
        <w:rPr>
          <w:lang w:val="en-CA"/>
        </w:rPr>
        <w:t xml:space="preserve"> records from the file.</w:t>
      </w:r>
    </w:p>
    <w:p w14:paraId="7501C898" w14:textId="77777777" w:rsidR="006F396C" w:rsidRPr="007F28B8" w:rsidRDefault="006F396C" w:rsidP="006F396C">
      <w:pPr>
        <w:rPr>
          <w:lang w:val="en-CA"/>
        </w:rPr>
      </w:pPr>
    </w:p>
    <w:p w14:paraId="7501C899" w14:textId="77777777" w:rsidR="006F396C" w:rsidRDefault="006F396C" w:rsidP="00996F09">
      <w:pPr>
        <w:pStyle w:val="ListParagraph0"/>
        <w:numPr>
          <w:ilvl w:val="0"/>
          <w:numId w:val="31"/>
        </w:numPr>
        <w:ind w:left="709" w:hanging="283"/>
        <w:rPr>
          <w:lang w:val="en-CA"/>
        </w:rPr>
      </w:pPr>
      <w:r>
        <w:rPr>
          <w:lang w:val="en-CA"/>
        </w:rPr>
        <w:t>Only one trailer must be present in the file and must be in the last line of the file. Else it’</w:t>
      </w:r>
      <w:r w:rsidR="000E3A37">
        <w:rPr>
          <w:lang w:val="en-CA"/>
        </w:rPr>
        <w:t>s</w:t>
      </w:r>
      <w:r>
        <w:rPr>
          <w:lang w:val="en-CA"/>
        </w:rPr>
        <w:t xml:space="preserve"> a structure validation failure. </w:t>
      </w:r>
      <w:r w:rsidRPr="007F28B8">
        <w:rPr>
          <w:lang w:val="en-CA"/>
        </w:rPr>
        <w:t xml:space="preserve">Error code : </w:t>
      </w:r>
      <w:r w:rsidRPr="007F28B8">
        <w:t>GPSB-0011</w:t>
      </w:r>
    </w:p>
    <w:p w14:paraId="7501C89A" w14:textId="1D758A59" w:rsidR="00512542" w:rsidRPr="007F28B8" w:rsidRDefault="00512542" w:rsidP="00996F09">
      <w:pPr>
        <w:pStyle w:val="ListParagraph0"/>
        <w:numPr>
          <w:ilvl w:val="0"/>
          <w:numId w:val="31"/>
        </w:numPr>
        <w:ind w:left="709" w:hanging="283"/>
        <w:rPr>
          <w:lang w:val="en-CA"/>
        </w:rPr>
      </w:pPr>
      <w:r w:rsidRPr="007F28B8">
        <w:rPr>
          <w:lang w:val="en-CA"/>
        </w:rPr>
        <w:t>GPS validates the layout (</w:t>
      </w:r>
      <w:r w:rsidR="005A6A21">
        <w:rPr>
          <w:lang w:val="en-CA"/>
        </w:rPr>
        <w:t xml:space="preserve">min </w:t>
      </w:r>
      <w:r w:rsidRPr="007F28B8">
        <w:rPr>
          <w:lang w:val="en-CA"/>
        </w:rPr>
        <w:t xml:space="preserve">no of commas) of the </w:t>
      </w:r>
      <w:r w:rsidR="004D4378">
        <w:rPr>
          <w:lang w:val="en-CA"/>
        </w:rPr>
        <w:t>trailer</w:t>
      </w:r>
      <w:r w:rsidRPr="007F28B8">
        <w:rPr>
          <w:lang w:val="en-CA"/>
        </w:rPr>
        <w:t xml:space="preserve"> If validation is failed then file will be moved to CB/Rejected folder </w:t>
      </w:r>
      <w:r w:rsidR="005A6A21">
        <w:rPr>
          <w:lang w:val="en-CA"/>
        </w:rPr>
        <w:t>by suffixing reception date to file name</w:t>
      </w:r>
      <w:r w:rsidR="007909DF">
        <w:rPr>
          <w:lang w:val="en-CA"/>
        </w:rPr>
        <w:t>, GPS</w:t>
      </w:r>
      <w:r w:rsidRPr="007F28B8">
        <w:rPr>
          <w:lang w:val="en-CA"/>
        </w:rPr>
        <w:t xml:space="preserve"> logs the information in the log file and insert the record into CB_BACKLOG_</w:t>
      </w:r>
      <w:r w:rsidR="00C407D2">
        <w:rPr>
          <w:lang w:val="en-CA"/>
        </w:rPr>
        <w:t>FILE</w:t>
      </w:r>
      <w:r w:rsidR="00C407D2" w:rsidRPr="007F28B8">
        <w:rPr>
          <w:lang w:val="en-CA"/>
        </w:rPr>
        <w:t xml:space="preserve"> </w:t>
      </w:r>
      <w:r w:rsidRPr="007F28B8">
        <w:rPr>
          <w:lang w:val="en-CA"/>
        </w:rPr>
        <w:t xml:space="preserve">table with status as STRUCTURE_VALIDATION_FAIL. Error </w:t>
      </w:r>
      <w:r w:rsidR="00BA608C" w:rsidRPr="007F28B8">
        <w:rPr>
          <w:lang w:val="en-CA"/>
        </w:rPr>
        <w:t>code:</w:t>
      </w:r>
      <w:r w:rsidR="004D0626" w:rsidRPr="007F28B8">
        <w:t>GPSB-0011</w:t>
      </w:r>
      <w:r w:rsidRPr="007F28B8">
        <w:rPr>
          <w:lang w:val="en-CA"/>
        </w:rPr>
        <w:t>.</w:t>
      </w:r>
    </w:p>
    <w:p w14:paraId="7501C89B" w14:textId="77777777" w:rsidR="00512542" w:rsidRPr="007F28B8" w:rsidRDefault="00512542" w:rsidP="00996F09">
      <w:pPr>
        <w:pStyle w:val="ListParagraph0"/>
        <w:numPr>
          <w:ilvl w:val="0"/>
          <w:numId w:val="31"/>
        </w:numPr>
        <w:ind w:left="709" w:hanging="283"/>
        <w:rPr>
          <w:lang w:val="en-CA"/>
        </w:rPr>
      </w:pPr>
      <w:r w:rsidRPr="007F28B8">
        <w:rPr>
          <w:lang w:val="en-CA"/>
        </w:rPr>
        <w:t>If validation success GPS extracts the value in noOfTrans</w:t>
      </w:r>
      <w:r w:rsidR="004D4378">
        <w:rPr>
          <w:lang w:val="en-CA"/>
        </w:rPr>
        <w:t>a</w:t>
      </w:r>
      <w:r w:rsidRPr="007F28B8">
        <w:rPr>
          <w:lang w:val="en-CA"/>
        </w:rPr>
        <w:t>ction field.</w:t>
      </w:r>
    </w:p>
    <w:p w14:paraId="7501C89C" w14:textId="5A6F9372" w:rsidR="00512542" w:rsidRPr="007F28B8" w:rsidRDefault="00512542" w:rsidP="00996F09">
      <w:pPr>
        <w:pStyle w:val="ListParagraph0"/>
        <w:numPr>
          <w:ilvl w:val="0"/>
          <w:numId w:val="31"/>
        </w:numPr>
        <w:ind w:left="709" w:hanging="283"/>
        <w:rPr>
          <w:lang w:val="en-CA"/>
        </w:rPr>
      </w:pPr>
      <w:r w:rsidRPr="007F28B8">
        <w:rPr>
          <w:lang w:val="en-CA"/>
        </w:rPr>
        <w:t xml:space="preserve">GPS validate the noOfTranscation field value against the TX_COUNT field which was generated </w:t>
      </w:r>
      <w:r w:rsidR="005A6A21">
        <w:rPr>
          <w:lang w:val="en-CA"/>
        </w:rPr>
        <w:t>for each</w:t>
      </w:r>
      <w:r w:rsidR="0027628C">
        <w:rPr>
          <w:lang w:val="en-CA"/>
        </w:rPr>
        <w:t xml:space="preserve"> </w:t>
      </w:r>
      <w:r w:rsidRPr="007F28B8">
        <w:rPr>
          <w:lang w:val="en-CA"/>
        </w:rPr>
        <w:t>T</w:t>
      </w:r>
      <w:r w:rsidR="00240BA4">
        <w:rPr>
          <w:lang w:val="en-CA"/>
        </w:rPr>
        <w:t>x</w:t>
      </w:r>
      <w:r w:rsidRPr="007F28B8">
        <w:rPr>
          <w:lang w:val="en-CA"/>
        </w:rPr>
        <w:t>.</w:t>
      </w:r>
    </w:p>
    <w:p w14:paraId="7501C89D" w14:textId="41494655" w:rsidR="00512542" w:rsidRPr="007F28B8" w:rsidRDefault="00512542" w:rsidP="00996F09">
      <w:pPr>
        <w:pStyle w:val="ListParagraph0"/>
        <w:numPr>
          <w:ilvl w:val="0"/>
          <w:numId w:val="31"/>
        </w:numPr>
        <w:ind w:left="709" w:hanging="283"/>
        <w:rPr>
          <w:lang w:val="en-CA"/>
        </w:rPr>
      </w:pPr>
      <w:r w:rsidRPr="007F28B8">
        <w:rPr>
          <w:lang w:val="en-CA"/>
        </w:rPr>
        <w:t>If validation fail</w:t>
      </w:r>
      <w:r w:rsidR="000E6EBA">
        <w:rPr>
          <w:lang w:val="en-CA"/>
        </w:rPr>
        <w:t>s</w:t>
      </w:r>
      <w:r w:rsidRPr="007F28B8">
        <w:rPr>
          <w:lang w:val="en-CA"/>
        </w:rPr>
        <w:t xml:space="preserve"> then file </w:t>
      </w:r>
      <w:r w:rsidR="000E6EBA">
        <w:rPr>
          <w:lang w:val="en-CA"/>
        </w:rPr>
        <w:t>is</w:t>
      </w:r>
      <w:r w:rsidRPr="007F28B8">
        <w:rPr>
          <w:lang w:val="en-CA"/>
        </w:rPr>
        <w:t xml:space="preserve"> moved to CB/Rejected folder </w:t>
      </w:r>
      <w:r w:rsidR="005A6A21">
        <w:rPr>
          <w:lang w:val="en-CA"/>
        </w:rPr>
        <w:t>by suffixing reception date to file name</w:t>
      </w:r>
      <w:r w:rsidR="000E6EBA">
        <w:rPr>
          <w:lang w:val="en-CA"/>
        </w:rPr>
        <w:t xml:space="preserve"> </w:t>
      </w:r>
      <w:r w:rsidRPr="007F28B8">
        <w:rPr>
          <w:lang w:val="en-CA"/>
        </w:rPr>
        <w:t xml:space="preserve">and logs the information in the log file and insert </w:t>
      </w:r>
      <w:r w:rsidR="00C407D2">
        <w:rPr>
          <w:lang w:val="en-CA"/>
        </w:rPr>
        <w:t>a</w:t>
      </w:r>
      <w:r w:rsidR="00C407D2" w:rsidRPr="007F28B8">
        <w:rPr>
          <w:lang w:val="en-CA"/>
        </w:rPr>
        <w:t xml:space="preserve"> </w:t>
      </w:r>
      <w:r w:rsidRPr="007F28B8">
        <w:rPr>
          <w:lang w:val="en-CA"/>
        </w:rPr>
        <w:t xml:space="preserve">record into CB_BACKLOG_STATUS table with status as STRUCTURE_VALIDATION_FAIL. Error </w:t>
      </w:r>
      <w:r w:rsidR="00173A5F" w:rsidRPr="007F28B8">
        <w:rPr>
          <w:lang w:val="en-CA"/>
        </w:rPr>
        <w:t>code:</w:t>
      </w:r>
      <w:r w:rsidR="000E6EBA">
        <w:rPr>
          <w:lang w:val="en-CA"/>
        </w:rPr>
        <w:t xml:space="preserve"> </w:t>
      </w:r>
      <w:r w:rsidR="00977ACA" w:rsidRPr="007F28B8">
        <w:t>GPSB-0011</w:t>
      </w:r>
      <w:r w:rsidRPr="007F28B8">
        <w:rPr>
          <w:lang w:val="en-CA"/>
        </w:rPr>
        <w:t>.</w:t>
      </w:r>
    </w:p>
    <w:p w14:paraId="7501C8A6" w14:textId="77777777" w:rsidR="00512542" w:rsidRDefault="00FE2C2B" w:rsidP="007F28B8">
      <w:pPr>
        <w:pStyle w:val="Heading5"/>
        <w:rPr>
          <w:lang w:val="en-CA"/>
        </w:rPr>
      </w:pPr>
      <w:r>
        <w:rPr>
          <w:lang w:val="en-CA"/>
        </w:rPr>
        <w:lastRenderedPageBreak/>
        <w:t>Charge Back Amex Structure Validation</w:t>
      </w:r>
    </w:p>
    <w:p w14:paraId="7501C8A7" w14:textId="77777777" w:rsidR="00590E6D" w:rsidRDefault="00590E6D" w:rsidP="00590E6D">
      <w:pPr>
        <w:rPr>
          <w:lang w:val="en-CA"/>
        </w:rPr>
      </w:pPr>
      <w:r>
        <w:rPr>
          <w:lang w:val="en-CA"/>
        </w:rPr>
        <w:t>To detect if a line is a header,</w:t>
      </w:r>
      <w:r w:rsidR="00600DDC">
        <w:rPr>
          <w:lang w:val="en-CA"/>
        </w:rPr>
        <w:t xml:space="preserve"> </w:t>
      </w:r>
      <w:r>
        <w:rPr>
          <w:lang w:val="en-CA"/>
        </w:rPr>
        <w:t>tx o</w:t>
      </w:r>
      <w:r w:rsidR="00600DDC">
        <w:rPr>
          <w:lang w:val="en-CA"/>
        </w:rPr>
        <w:t>r</w:t>
      </w:r>
      <w:r>
        <w:rPr>
          <w:lang w:val="en-CA"/>
        </w:rPr>
        <w:t xml:space="preserve"> a trailer, read the REC_TYPE value:</w:t>
      </w:r>
    </w:p>
    <w:p w14:paraId="7501C8A8" w14:textId="77777777" w:rsidR="00590E6D" w:rsidRDefault="00590E6D" w:rsidP="00996F09">
      <w:pPr>
        <w:pStyle w:val="ListParagraph0"/>
        <w:numPr>
          <w:ilvl w:val="0"/>
          <w:numId w:val="125"/>
        </w:numPr>
        <w:rPr>
          <w:lang w:val="en-CA"/>
        </w:rPr>
      </w:pPr>
      <w:r>
        <w:rPr>
          <w:lang w:val="en-CA"/>
        </w:rPr>
        <w:t>H for a header</w:t>
      </w:r>
    </w:p>
    <w:p w14:paraId="7501C8A9" w14:textId="77777777" w:rsidR="00590E6D" w:rsidRDefault="00590E6D" w:rsidP="00996F09">
      <w:pPr>
        <w:pStyle w:val="ListParagraph0"/>
        <w:numPr>
          <w:ilvl w:val="0"/>
          <w:numId w:val="125"/>
        </w:numPr>
        <w:rPr>
          <w:lang w:val="en-CA"/>
        </w:rPr>
      </w:pPr>
      <w:r>
        <w:rPr>
          <w:lang w:val="en-CA"/>
        </w:rPr>
        <w:t>D for a transaction</w:t>
      </w:r>
    </w:p>
    <w:p w14:paraId="7501C8AA" w14:textId="77777777" w:rsidR="00590E6D" w:rsidRPr="00590E6D" w:rsidRDefault="00590E6D" w:rsidP="00996F09">
      <w:pPr>
        <w:pStyle w:val="ListParagraph0"/>
        <w:numPr>
          <w:ilvl w:val="0"/>
          <w:numId w:val="125"/>
        </w:numPr>
        <w:rPr>
          <w:lang w:val="en-CA"/>
        </w:rPr>
      </w:pPr>
      <w:r>
        <w:rPr>
          <w:lang w:val="en-CA"/>
        </w:rPr>
        <w:t>T for a trailer</w:t>
      </w:r>
    </w:p>
    <w:p w14:paraId="7501C8AB" w14:textId="331C0817" w:rsidR="00247FE1" w:rsidRPr="007F28B8" w:rsidRDefault="00247FE1" w:rsidP="002B0257">
      <w:pPr>
        <w:pStyle w:val="Heading6"/>
        <w:rPr>
          <w:lang w:val="en-CA"/>
        </w:rPr>
      </w:pPr>
      <w:r w:rsidRPr="007F28B8">
        <w:rPr>
          <w:lang w:val="en-CA"/>
        </w:rPr>
        <w:t>Header</w:t>
      </w:r>
    </w:p>
    <w:p w14:paraId="7501C8AC" w14:textId="77777777" w:rsidR="00247FE1" w:rsidRPr="007F28B8" w:rsidRDefault="00247FE1" w:rsidP="00247FE1">
      <w:pPr>
        <w:rPr>
          <w:lang w:val="en-CA"/>
        </w:rPr>
      </w:pPr>
    </w:p>
    <w:p w14:paraId="7501C8AD" w14:textId="77777777" w:rsidR="00247FE1" w:rsidRPr="007F28B8" w:rsidRDefault="00247FE1" w:rsidP="00247FE1">
      <w:pPr>
        <w:rPr>
          <w:lang w:val="en-CA"/>
        </w:rPr>
      </w:pPr>
      <w:r w:rsidRPr="007F28B8">
        <w:rPr>
          <w:lang w:val="en-CA"/>
        </w:rPr>
        <w:t>Below validation performed by GPS while receiving header records from the file.</w:t>
      </w:r>
    </w:p>
    <w:p w14:paraId="7501C8AF" w14:textId="77777777" w:rsidR="006F396C" w:rsidRDefault="006F396C" w:rsidP="00996F09">
      <w:pPr>
        <w:pStyle w:val="ListParagraph0"/>
        <w:numPr>
          <w:ilvl w:val="0"/>
          <w:numId w:val="31"/>
        </w:numPr>
        <w:rPr>
          <w:lang w:val="en-CA"/>
        </w:rPr>
      </w:pPr>
      <w:r>
        <w:rPr>
          <w:lang w:val="en-CA"/>
        </w:rPr>
        <w:t>Only one header must be present in the file and must be the first line of the file.</w:t>
      </w:r>
      <w:r w:rsidR="00240BA4">
        <w:rPr>
          <w:lang w:val="en-CA"/>
        </w:rPr>
        <w:t xml:space="preserve"> Else it’s</w:t>
      </w:r>
      <w:r>
        <w:rPr>
          <w:lang w:val="en-CA"/>
        </w:rPr>
        <w:t xml:space="preserve"> a structure validation failure. </w:t>
      </w:r>
      <w:r w:rsidRPr="007F28B8">
        <w:rPr>
          <w:lang w:val="en-CA"/>
        </w:rPr>
        <w:t xml:space="preserve">Error code : </w:t>
      </w:r>
      <w:r w:rsidRPr="007F28B8">
        <w:t>GPSB-0011</w:t>
      </w:r>
    </w:p>
    <w:p w14:paraId="7501C8B0" w14:textId="0C9EEAD0" w:rsidR="00247FE1" w:rsidRPr="007F28B8" w:rsidRDefault="00247FE1" w:rsidP="00996F09">
      <w:pPr>
        <w:pStyle w:val="ListParagraph0"/>
        <w:numPr>
          <w:ilvl w:val="0"/>
          <w:numId w:val="31"/>
        </w:numPr>
        <w:rPr>
          <w:lang w:val="en-CA"/>
        </w:rPr>
      </w:pPr>
      <w:r w:rsidRPr="007F28B8">
        <w:rPr>
          <w:lang w:val="en-CA"/>
        </w:rPr>
        <w:t xml:space="preserve">GPS validates the layout (fixed length) of the header. If validation </w:t>
      </w:r>
      <w:r w:rsidR="000F2E83">
        <w:rPr>
          <w:lang w:val="en-CA"/>
        </w:rPr>
        <w:t>fails</w:t>
      </w:r>
      <w:r w:rsidR="007909DF">
        <w:rPr>
          <w:lang w:val="en-CA"/>
        </w:rPr>
        <w:t>,</w:t>
      </w:r>
      <w:r w:rsidRPr="007F28B8">
        <w:rPr>
          <w:lang w:val="en-CA"/>
        </w:rPr>
        <w:t xml:space="preserve"> then file </w:t>
      </w:r>
      <w:r w:rsidR="007909DF">
        <w:rPr>
          <w:lang w:val="en-CA"/>
        </w:rPr>
        <w:t>is</w:t>
      </w:r>
      <w:r w:rsidRPr="007F28B8">
        <w:rPr>
          <w:lang w:val="en-CA"/>
        </w:rPr>
        <w:t xml:space="preserve"> moved to CB/Rejected folder</w:t>
      </w:r>
      <w:r w:rsidR="006349E6">
        <w:rPr>
          <w:lang w:val="en-CA"/>
        </w:rPr>
        <w:t xml:space="preserve"> by suffixing reception date</w:t>
      </w:r>
      <w:r w:rsidR="00240BA4">
        <w:rPr>
          <w:lang w:val="en-CA"/>
        </w:rPr>
        <w:t xml:space="preserve"> and time</w:t>
      </w:r>
      <w:r w:rsidR="006349E6">
        <w:rPr>
          <w:lang w:val="en-CA"/>
        </w:rPr>
        <w:t xml:space="preserve"> to file </w:t>
      </w:r>
      <w:r w:rsidR="00AC40B2">
        <w:rPr>
          <w:lang w:val="en-CA"/>
        </w:rPr>
        <w:t>name,</w:t>
      </w:r>
      <w:r w:rsidR="00AC40B2" w:rsidRPr="007F28B8">
        <w:rPr>
          <w:lang w:val="en-CA"/>
        </w:rPr>
        <w:t xml:space="preserve"> logs</w:t>
      </w:r>
      <w:r w:rsidRPr="007F28B8">
        <w:rPr>
          <w:lang w:val="en-CA"/>
        </w:rPr>
        <w:t xml:space="preserve"> the information in the log file and insert</w:t>
      </w:r>
      <w:r w:rsidR="007909DF">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 xml:space="preserve">table with status as STRUCTURE_VALIDATION_FAIL. Error code : </w:t>
      </w:r>
      <w:r w:rsidR="00A15674" w:rsidRPr="007F28B8">
        <w:t>GPSB-0011</w:t>
      </w:r>
    </w:p>
    <w:p w14:paraId="45A24EC6" w14:textId="7D600C85" w:rsidR="000F2E83" w:rsidRDefault="00247FE1" w:rsidP="00996F09">
      <w:pPr>
        <w:pStyle w:val="ListParagraph0"/>
        <w:numPr>
          <w:ilvl w:val="0"/>
          <w:numId w:val="31"/>
        </w:numPr>
        <w:rPr>
          <w:lang w:val="en-CA"/>
        </w:rPr>
      </w:pPr>
      <w:r w:rsidRPr="007F28B8">
        <w:rPr>
          <w:lang w:val="en-CA"/>
        </w:rPr>
        <w:t xml:space="preserve">If layout validation </w:t>
      </w:r>
      <w:r w:rsidR="000F2E83">
        <w:rPr>
          <w:lang w:val="en-CA"/>
        </w:rPr>
        <w:t xml:space="preserve">is </w:t>
      </w:r>
      <w:r w:rsidRPr="007F28B8">
        <w:rPr>
          <w:lang w:val="en-CA"/>
        </w:rPr>
        <w:t>success</w:t>
      </w:r>
      <w:r w:rsidR="000F2E83">
        <w:rPr>
          <w:lang w:val="en-CA"/>
        </w:rPr>
        <w:t>ful,</w:t>
      </w:r>
      <w:r w:rsidRPr="007F28B8">
        <w:rPr>
          <w:lang w:val="en-CA"/>
        </w:rPr>
        <w:t xml:space="preserve"> then GPS extract</w:t>
      </w:r>
      <w:r w:rsidR="000F2E83">
        <w:rPr>
          <w:lang w:val="en-CA"/>
        </w:rPr>
        <w:t>s</w:t>
      </w:r>
      <w:r w:rsidRPr="007F28B8">
        <w:rPr>
          <w:lang w:val="en-CA"/>
        </w:rPr>
        <w:t xml:space="preserve"> the </w:t>
      </w:r>
      <w:r w:rsidR="00A04D89">
        <w:rPr>
          <w:lang w:val="en-CA"/>
        </w:rPr>
        <w:t>content</w:t>
      </w:r>
      <w:r w:rsidR="000F2E83">
        <w:rPr>
          <w:lang w:val="en-CA"/>
        </w:rPr>
        <w:t xml:space="preserve"> </w:t>
      </w:r>
      <w:r w:rsidRPr="007F28B8">
        <w:rPr>
          <w:lang w:val="en-CA"/>
        </w:rPr>
        <w:t>date from the header.</w:t>
      </w:r>
      <w:r w:rsidR="00A04D89" w:rsidRPr="00A04D89">
        <w:rPr>
          <w:lang w:val="en-CA"/>
        </w:rPr>
        <w:t>C</w:t>
      </w:r>
      <w:r w:rsidR="00240BA4" w:rsidRPr="00A04D89">
        <w:rPr>
          <w:lang w:val="en-CA"/>
        </w:rPr>
        <w:t xml:space="preserve">ontent </w:t>
      </w:r>
      <w:r w:rsidRPr="00A04D89">
        <w:rPr>
          <w:lang w:val="en-CA"/>
        </w:rPr>
        <w:t xml:space="preserve">date </w:t>
      </w:r>
      <w:r w:rsidR="00A04D89" w:rsidRPr="00A04D89">
        <w:rPr>
          <w:lang w:val="en-CA"/>
        </w:rPr>
        <w:t xml:space="preserve">value is set </w:t>
      </w:r>
      <w:r w:rsidR="00143378" w:rsidRPr="00A04D89">
        <w:rPr>
          <w:lang w:val="en-CA"/>
        </w:rPr>
        <w:t>according to the content time (</w:t>
      </w:r>
      <w:r w:rsidR="00A04D89" w:rsidRPr="00A04D89">
        <w:rPr>
          <w:rFonts w:ascii="Calibri" w:hAnsi="Calibri" w:cs="Calibri"/>
          <w:color w:val="000000"/>
          <w:sz w:val="16"/>
          <w:szCs w:val="16"/>
          <w:lang w:val="en-CA"/>
        </w:rPr>
        <w:t>0HHMMSS</w:t>
      </w:r>
      <w:r w:rsidR="00143378" w:rsidRPr="00A04D89">
        <w:rPr>
          <w:lang w:val="en-CA"/>
        </w:rPr>
        <w:t>)</w:t>
      </w:r>
      <w:r w:rsidRPr="00A04D89">
        <w:rPr>
          <w:lang w:val="en-CA"/>
        </w:rPr>
        <w:t>for</w:t>
      </w:r>
      <w:r w:rsidR="007909DF">
        <w:rPr>
          <w:lang w:val="en-CA"/>
        </w:rPr>
        <w:t xml:space="preserve"> </w:t>
      </w:r>
      <w:r w:rsidR="001E3015">
        <w:rPr>
          <w:lang w:val="en-CA"/>
        </w:rPr>
        <w:t xml:space="preserve">the </w:t>
      </w:r>
      <w:r w:rsidRPr="00A04D89">
        <w:rPr>
          <w:lang w:val="en-CA"/>
        </w:rPr>
        <w:t xml:space="preserve">daily file. </w:t>
      </w:r>
      <w:r w:rsidR="00A04D89" w:rsidRPr="00A04D89">
        <w:rPr>
          <w:lang w:val="en-CA"/>
        </w:rPr>
        <w:t xml:space="preserve">Content date </w:t>
      </w:r>
      <w:proofErr w:type="gramStart"/>
      <w:r w:rsidR="00A04D89" w:rsidRPr="00A04D89">
        <w:rPr>
          <w:lang w:val="en-CA"/>
        </w:rPr>
        <w:t>validation are</w:t>
      </w:r>
      <w:proofErr w:type="gramEnd"/>
      <w:r w:rsidR="00A04D89" w:rsidRPr="00A04D89">
        <w:rPr>
          <w:lang w:val="en-CA"/>
        </w:rPr>
        <w:t xml:space="preserve"> performed according to </w:t>
      </w:r>
      <w:r w:rsidR="00A04D89" w:rsidRPr="00143378">
        <w:rPr>
          <w:lang w:val="en-CA"/>
        </w:rPr>
        <w:t xml:space="preserve">detailed solution </w:t>
      </w:r>
      <w:r w:rsidR="00A04D89">
        <w:rPr>
          <w:lang w:val="en-CA"/>
        </w:rPr>
        <w:t xml:space="preserve">in </w:t>
      </w:r>
      <w:r w:rsidR="00A04D89" w:rsidRPr="00143378">
        <w:rPr>
          <w:lang w:val="en-CA"/>
        </w:rPr>
        <w:t xml:space="preserve">section </w:t>
      </w:r>
      <w:r w:rsidR="00F37211" w:rsidRPr="00143378">
        <w:rPr>
          <w:lang w:val="en-CA"/>
        </w:rPr>
        <w:fldChar w:fldCharType="begin"/>
      </w:r>
      <w:r w:rsidR="00A04D89" w:rsidRPr="00143378">
        <w:rPr>
          <w:lang w:val="en-CA"/>
        </w:rPr>
        <w:instrText xml:space="preserve"> REF _Ref393182482 \r \h </w:instrText>
      </w:r>
      <w:r w:rsidR="00A04D89">
        <w:rPr>
          <w:lang w:val="en-CA"/>
        </w:rPr>
        <w:instrText xml:space="preserve"> \* MERGEFORMAT </w:instrText>
      </w:r>
      <w:r w:rsidR="00F37211" w:rsidRPr="00143378">
        <w:rPr>
          <w:lang w:val="en-CA"/>
        </w:rPr>
      </w:r>
      <w:r w:rsidR="00F37211" w:rsidRPr="00143378">
        <w:rPr>
          <w:lang w:val="en-CA"/>
        </w:rPr>
        <w:fldChar w:fldCharType="separate"/>
      </w:r>
      <w:r w:rsidR="00AC40B2">
        <w:rPr>
          <w:lang w:val="en-CA"/>
        </w:rPr>
        <w:t>4.7.1</w:t>
      </w:r>
      <w:r w:rsidR="00F37211" w:rsidRPr="00143378">
        <w:rPr>
          <w:lang w:val="en-CA"/>
        </w:rPr>
        <w:fldChar w:fldCharType="end"/>
      </w:r>
      <w:r w:rsidR="00A04D89">
        <w:rPr>
          <w:lang w:val="en-CA"/>
        </w:rPr>
        <w:t xml:space="preserve">. </w:t>
      </w:r>
    </w:p>
    <w:p w14:paraId="7501C8B4" w14:textId="36759DE9" w:rsidR="00247FE1" w:rsidRPr="007F28B8" w:rsidRDefault="00A04D89" w:rsidP="002B0257">
      <w:pPr>
        <w:pStyle w:val="Heading6"/>
        <w:rPr>
          <w:lang w:val="en-CA"/>
        </w:rPr>
      </w:pPr>
      <w:r>
        <w:rPr>
          <w:lang w:val="en-CA"/>
        </w:rPr>
        <w:t>In case of a validation failure, file</w:t>
      </w:r>
      <w:r w:rsidR="000F2E83">
        <w:rPr>
          <w:lang w:val="en-CA"/>
        </w:rPr>
        <w:t xml:space="preserve"> </w:t>
      </w:r>
      <w:r>
        <w:rPr>
          <w:lang w:val="en-CA"/>
        </w:rPr>
        <w:t>is</w:t>
      </w:r>
      <w:r w:rsidR="00247FE1" w:rsidRPr="00A04D89">
        <w:rPr>
          <w:lang w:val="en-CA"/>
        </w:rPr>
        <w:t xml:space="preserve"> moved to CB/Rejected folder </w:t>
      </w:r>
      <w:r w:rsidR="006349E6" w:rsidRPr="00A04D89">
        <w:rPr>
          <w:lang w:val="en-CA"/>
        </w:rPr>
        <w:t xml:space="preserve">by suffixing reception date </w:t>
      </w:r>
      <w:r w:rsidR="00240BA4" w:rsidRPr="00A04D89">
        <w:rPr>
          <w:lang w:val="en-CA"/>
        </w:rPr>
        <w:t xml:space="preserve">and time </w:t>
      </w:r>
      <w:r w:rsidR="006349E6" w:rsidRPr="00A04D89">
        <w:rPr>
          <w:lang w:val="en-CA"/>
        </w:rPr>
        <w:t>to file name</w:t>
      </w:r>
      <w:r w:rsidR="007909DF">
        <w:rPr>
          <w:lang w:val="en-CA"/>
        </w:rPr>
        <w:t xml:space="preserve">,  GPS </w:t>
      </w:r>
      <w:r w:rsidR="00247FE1" w:rsidRPr="00A04D89">
        <w:rPr>
          <w:lang w:val="en-CA"/>
        </w:rPr>
        <w:t xml:space="preserve">logs the information in the log file and insert </w:t>
      </w:r>
      <w:r w:rsidR="00C407D2">
        <w:rPr>
          <w:lang w:val="en-CA"/>
        </w:rPr>
        <w:t>a</w:t>
      </w:r>
      <w:r w:rsidR="00C407D2" w:rsidRPr="00A04D89">
        <w:rPr>
          <w:lang w:val="en-CA"/>
        </w:rPr>
        <w:t xml:space="preserve"> </w:t>
      </w:r>
      <w:r w:rsidR="00247FE1" w:rsidRPr="00A04D89">
        <w:rPr>
          <w:lang w:val="en-CA"/>
        </w:rPr>
        <w:t>record into CB_BACKLOG_</w:t>
      </w:r>
      <w:r w:rsidR="00C407D2">
        <w:rPr>
          <w:lang w:val="en-CA"/>
        </w:rPr>
        <w:t>FILE</w:t>
      </w:r>
      <w:r w:rsidR="00C407D2" w:rsidRPr="00A04D89">
        <w:rPr>
          <w:lang w:val="en-CA"/>
        </w:rPr>
        <w:t xml:space="preserve"> </w:t>
      </w:r>
      <w:r w:rsidR="00247FE1" w:rsidRPr="00A04D89">
        <w:rPr>
          <w:lang w:val="en-CA"/>
        </w:rPr>
        <w:t>table with status as STRUCTURE_VALIDATION_FAIL. Error code:</w:t>
      </w:r>
      <w:r w:rsidR="000F2E83">
        <w:rPr>
          <w:lang w:val="en-CA"/>
        </w:rPr>
        <w:t xml:space="preserve"> </w:t>
      </w:r>
      <w:r w:rsidR="00A15674" w:rsidRPr="00143378">
        <w:t>GPSB-0011</w:t>
      </w:r>
      <w:r w:rsidR="00143378">
        <w:t xml:space="preserve">. </w:t>
      </w:r>
      <w:r w:rsidR="00247FE1" w:rsidRPr="007F28B8">
        <w:rPr>
          <w:lang w:val="en-CA"/>
        </w:rPr>
        <w:t>Tx</w:t>
      </w:r>
    </w:p>
    <w:p w14:paraId="7501C8B6" w14:textId="77777777" w:rsidR="00247FE1" w:rsidRPr="007F28B8" w:rsidRDefault="00247FE1" w:rsidP="00247FE1">
      <w:pPr>
        <w:rPr>
          <w:lang w:val="en-CA"/>
        </w:rPr>
      </w:pPr>
      <w:r w:rsidRPr="007F28B8">
        <w:rPr>
          <w:lang w:val="en-CA"/>
        </w:rPr>
        <w:t>Below validation performed by GPS while receiving TX records from the file.</w:t>
      </w:r>
    </w:p>
    <w:p w14:paraId="7501C8B8" w14:textId="2517E6AC" w:rsidR="00247FE1" w:rsidRPr="007F28B8" w:rsidRDefault="00247FE1" w:rsidP="00996F09">
      <w:pPr>
        <w:pStyle w:val="ListParagraph0"/>
        <w:numPr>
          <w:ilvl w:val="0"/>
          <w:numId w:val="31"/>
        </w:numPr>
        <w:ind w:left="1350"/>
        <w:rPr>
          <w:lang w:val="en-CA"/>
        </w:rPr>
      </w:pPr>
      <w:r w:rsidRPr="007F28B8">
        <w:rPr>
          <w:lang w:val="en-CA"/>
        </w:rPr>
        <w:t xml:space="preserve">GPS validates the layout (fixed length) of the TX. If validation </w:t>
      </w:r>
      <w:r w:rsidR="000F2E83">
        <w:rPr>
          <w:lang w:val="en-CA"/>
        </w:rPr>
        <w:t>fails</w:t>
      </w:r>
      <w:r w:rsidRPr="007F28B8">
        <w:rPr>
          <w:lang w:val="en-CA"/>
        </w:rPr>
        <w:t xml:space="preserve"> then</w:t>
      </w:r>
      <w:r w:rsidR="007909DF">
        <w:rPr>
          <w:lang w:val="en-CA"/>
        </w:rPr>
        <w:t xml:space="preserve"> the</w:t>
      </w:r>
      <w:r w:rsidRPr="007F28B8">
        <w:rPr>
          <w:lang w:val="en-CA"/>
        </w:rPr>
        <w:t xml:space="preserve"> file </w:t>
      </w:r>
      <w:r w:rsidR="000F2E83">
        <w:rPr>
          <w:lang w:val="en-CA"/>
        </w:rPr>
        <w:t>is</w:t>
      </w:r>
      <w:r w:rsidRPr="007F28B8">
        <w:rPr>
          <w:lang w:val="en-CA"/>
        </w:rPr>
        <w:t xml:space="preserve"> moved to CB/Rejected folder </w:t>
      </w:r>
      <w:r w:rsidR="006349E6">
        <w:rPr>
          <w:lang w:val="en-CA"/>
        </w:rPr>
        <w:t>by suffixing reception date to file name</w:t>
      </w:r>
      <w:r w:rsidR="000F2E83">
        <w:rPr>
          <w:lang w:val="en-CA"/>
        </w:rPr>
        <w:t xml:space="preserve">, </w:t>
      </w:r>
      <w:r w:rsidR="007909DF">
        <w:rPr>
          <w:lang w:val="en-CA"/>
        </w:rPr>
        <w:t xml:space="preserve">GPS </w:t>
      </w:r>
      <w:r w:rsidRPr="007F28B8">
        <w:rPr>
          <w:lang w:val="en-CA"/>
        </w:rPr>
        <w:t>logs the information in the log file and insert the 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0F2E83">
        <w:rPr>
          <w:lang w:val="en-CA"/>
        </w:rPr>
        <w:t xml:space="preserve"> </w:t>
      </w:r>
      <w:r w:rsidR="00482CEC" w:rsidRPr="007F28B8">
        <w:t>GPSB-0011</w:t>
      </w:r>
      <w:r w:rsidRPr="007F28B8">
        <w:rPr>
          <w:lang w:val="en-CA"/>
        </w:rPr>
        <w:t>.</w:t>
      </w:r>
    </w:p>
    <w:p w14:paraId="7501C8B9" w14:textId="3C9013DA" w:rsidR="00247FE1" w:rsidRDefault="00247FE1" w:rsidP="00996F09">
      <w:pPr>
        <w:pStyle w:val="ListParagraph0"/>
        <w:numPr>
          <w:ilvl w:val="0"/>
          <w:numId w:val="31"/>
        </w:numPr>
        <w:ind w:left="1350"/>
        <w:rPr>
          <w:lang w:val="en-CA"/>
        </w:rPr>
      </w:pPr>
      <w:r w:rsidRPr="007F28B8">
        <w:rPr>
          <w:lang w:val="en-CA"/>
        </w:rPr>
        <w:t>GPS creates TX_COUNT variable and increment</w:t>
      </w:r>
      <w:r w:rsidR="007909DF">
        <w:rPr>
          <w:lang w:val="en-CA"/>
        </w:rPr>
        <w:t>s</w:t>
      </w:r>
      <w:r w:rsidRPr="007F28B8">
        <w:rPr>
          <w:lang w:val="en-CA"/>
        </w:rPr>
        <w:t xml:space="preserve"> by one </w:t>
      </w:r>
      <w:r w:rsidR="007909DF">
        <w:rPr>
          <w:lang w:val="en-CA"/>
        </w:rPr>
        <w:t xml:space="preserve">for </w:t>
      </w:r>
      <w:r w:rsidR="006349E6">
        <w:rPr>
          <w:lang w:val="en-CA"/>
        </w:rPr>
        <w:t>each</w:t>
      </w:r>
      <w:r w:rsidRPr="007F28B8">
        <w:rPr>
          <w:lang w:val="en-CA"/>
        </w:rPr>
        <w:t xml:space="preserve"> TX record.</w:t>
      </w:r>
    </w:p>
    <w:p w14:paraId="7501C8BB" w14:textId="77777777" w:rsidR="00247FE1" w:rsidRPr="007F28B8" w:rsidRDefault="00247FE1" w:rsidP="002B0257">
      <w:pPr>
        <w:pStyle w:val="Heading6"/>
        <w:rPr>
          <w:lang w:val="en-CA"/>
        </w:rPr>
      </w:pPr>
      <w:r w:rsidRPr="007F28B8">
        <w:rPr>
          <w:lang w:val="en-CA"/>
        </w:rPr>
        <w:t>Trailer</w:t>
      </w:r>
    </w:p>
    <w:p w14:paraId="7501C8BD" w14:textId="7E567300" w:rsidR="00247FE1" w:rsidRPr="007F28B8" w:rsidRDefault="00247FE1" w:rsidP="00247FE1">
      <w:pPr>
        <w:rPr>
          <w:lang w:val="en-CA"/>
        </w:rPr>
      </w:pPr>
      <w:r w:rsidRPr="007F28B8">
        <w:rPr>
          <w:lang w:val="en-CA"/>
        </w:rPr>
        <w:t xml:space="preserve">Below validation </w:t>
      </w:r>
      <w:r w:rsidR="007909DF">
        <w:rPr>
          <w:lang w:val="en-CA"/>
        </w:rPr>
        <w:t xml:space="preserve">are </w:t>
      </w:r>
      <w:r w:rsidRPr="007F28B8">
        <w:rPr>
          <w:lang w:val="en-CA"/>
        </w:rPr>
        <w:t>performed by GPS while receiving Trailer records from the file.</w:t>
      </w:r>
    </w:p>
    <w:p w14:paraId="7501C8BF" w14:textId="77777777" w:rsidR="006F396C" w:rsidRDefault="006F396C" w:rsidP="00996F09">
      <w:pPr>
        <w:pStyle w:val="ListParagraph0"/>
        <w:numPr>
          <w:ilvl w:val="0"/>
          <w:numId w:val="31"/>
        </w:numPr>
        <w:ind w:left="1350"/>
        <w:rPr>
          <w:lang w:val="en-CA"/>
        </w:rPr>
      </w:pPr>
      <w:r>
        <w:rPr>
          <w:lang w:val="en-CA"/>
        </w:rPr>
        <w:t>Only one trailer must be present in the file and must be in the last line of the file.</w:t>
      </w:r>
      <w:r w:rsidR="00946CAC">
        <w:rPr>
          <w:lang w:val="en-CA"/>
        </w:rPr>
        <w:t xml:space="preserve"> Else it’s</w:t>
      </w:r>
      <w:r>
        <w:rPr>
          <w:lang w:val="en-CA"/>
        </w:rPr>
        <w:t xml:space="preserve"> a structure validation failure. </w:t>
      </w:r>
      <w:r w:rsidRPr="007F28B8">
        <w:rPr>
          <w:lang w:val="en-CA"/>
        </w:rPr>
        <w:t xml:space="preserve">Error code : </w:t>
      </w:r>
      <w:r w:rsidRPr="007F28B8">
        <w:t>GPSB-0011</w:t>
      </w:r>
    </w:p>
    <w:p w14:paraId="7501C8C0" w14:textId="5937CAEF" w:rsidR="00247FE1" w:rsidRPr="007F28B8" w:rsidRDefault="00247FE1" w:rsidP="00996F09">
      <w:pPr>
        <w:pStyle w:val="ListParagraph0"/>
        <w:numPr>
          <w:ilvl w:val="0"/>
          <w:numId w:val="31"/>
        </w:numPr>
        <w:ind w:left="1350"/>
        <w:rPr>
          <w:lang w:val="en-CA"/>
        </w:rPr>
      </w:pPr>
      <w:r w:rsidRPr="007F28B8">
        <w:rPr>
          <w:lang w:val="en-CA"/>
        </w:rPr>
        <w:t xml:space="preserve">GPS validates the layout (fixed length) of the </w:t>
      </w:r>
      <w:r w:rsidR="00240BA4">
        <w:rPr>
          <w:lang w:val="en-CA"/>
        </w:rPr>
        <w:t>trailer</w:t>
      </w:r>
      <w:r w:rsidR="007909DF">
        <w:rPr>
          <w:lang w:val="en-CA"/>
        </w:rPr>
        <w:t>.</w:t>
      </w:r>
      <w:r w:rsidRPr="007F28B8">
        <w:rPr>
          <w:lang w:val="en-CA"/>
        </w:rPr>
        <w:t xml:space="preserve"> If validation </w:t>
      </w:r>
      <w:r w:rsidR="000F2E83">
        <w:rPr>
          <w:lang w:val="en-CA"/>
        </w:rPr>
        <w:t>fails</w:t>
      </w:r>
      <w:r w:rsidRPr="007F28B8">
        <w:rPr>
          <w:lang w:val="en-CA"/>
        </w:rPr>
        <w:t xml:space="preserve"> then </w:t>
      </w:r>
      <w:r w:rsidR="007909DF">
        <w:rPr>
          <w:lang w:val="en-CA"/>
        </w:rPr>
        <w:t xml:space="preserve">the </w:t>
      </w:r>
      <w:r w:rsidRPr="007F28B8">
        <w:rPr>
          <w:lang w:val="en-CA"/>
        </w:rPr>
        <w:t xml:space="preserve">file </w:t>
      </w:r>
      <w:r w:rsidR="000F2E83">
        <w:rPr>
          <w:lang w:val="en-CA"/>
        </w:rPr>
        <w:t>is</w:t>
      </w:r>
      <w:r w:rsidRPr="007F28B8">
        <w:rPr>
          <w:lang w:val="en-CA"/>
        </w:rPr>
        <w:t xml:space="preserve"> moved to CB/Rejected folder </w:t>
      </w:r>
      <w:r w:rsidR="006349E6">
        <w:rPr>
          <w:lang w:val="en-CA"/>
        </w:rPr>
        <w:t>by suffixing reception date</w:t>
      </w:r>
      <w:r w:rsidR="00240BA4">
        <w:rPr>
          <w:lang w:val="en-CA"/>
        </w:rPr>
        <w:t xml:space="preserve"> and time</w:t>
      </w:r>
      <w:r w:rsidR="006349E6">
        <w:rPr>
          <w:lang w:val="en-CA"/>
        </w:rPr>
        <w:t xml:space="preserve"> to </w:t>
      </w:r>
      <w:r w:rsidR="007909DF">
        <w:rPr>
          <w:lang w:val="en-CA"/>
        </w:rPr>
        <w:t xml:space="preserve">the </w:t>
      </w:r>
      <w:r w:rsidR="006349E6">
        <w:rPr>
          <w:lang w:val="en-CA"/>
        </w:rPr>
        <w:t>file name</w:t>
      </w:r>
      <w:r w:rsidR="007909DF">
        <w:rPr>
          <w:lang w:val="en-CA"/>
        </w:rPr>
        <w:t>. GPS</w:t>
      </w:r>
      <w:r w:rsidR="000F2E83">
        <w:rPr>
          <w:lang w:val="en-CA"/>
        </w:rPr>
        <w:t xml:space="preserve"> </w:t>
      </w:r>
      <w:r w:rsidRPr="007F28B8">
        <w:rPr>
          <w:lang w:val="en-CA"/>
        </w:rPr>
        <w:t xml:space="preserve"> logs the information in the log file and insert</w:t>
      </w:r>
      <w:r w:rsidR="007909DF">
        <w:rPr>
          <w:lang w:val="en-CA"/>
        </w:rPr>
        <w:t>s</w:t>
      </w:r>
      <w:r w:rsidRPr="007F28B8">
        <w:rPr>
          <w:lang w:val="en-CA"/>
        </w:rPr>
        <w:t xml:space="preserve"> </w:t>
      </w:r>
      <w:r w:rsidR="002B0257" w:rsidRPr="007F28B8">
        <w:rPr>
          <w:lang w:val="en-CA"/>
        </w:rPr>
        <w:t xml:space="preserve">a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6605B6">
        <w:rPr>
          <w:lang w:val="en-CA"/>
        </w:rPr>
        <w:t xml:space="preserve"> </w:t>
      </w:r>
      <w:r w:rsidR="00482CEC" w:rsidRPr="007F28B8">
        <w:t>GPSB-0011</w:t>
      </w:r>
      <w:r w:rsidRPr="007F28B8">
        <w:rPr>
          <w:lang w:val="en-CA"/>
        </w:rPr>
        <w:t>.</w:t>
      </w:r>
    </w:p>
    <w:p w14:paraId="7501C8C1" w14:textId="4C71241E" w:rsidR="00247FE1" w:rsidRPr="007F28B8" w:rsidRDefault="00247FE1" w:rsidP="00996F09">
      <w:pPr>
        <w:pStyle w:val="ListParagraph0"/>
        <w:numPr>
          <w:ilvl w:val="0"/>
          <w:numId w:val="31"/>
        </w:numPr>
        <w:ind w:left="1350"/>
        <w:rPr>
          <w:lang w:val="en-CA"/>
        </w:rPr>
      </w:pPr>
      <w:r w:rsidRPr="007F28B8">
        <w:rPr>
          <w:lang w:val="en-CA"/>
        </w:rPr>
        <w:t xml:space="preserve">If validation </w:t>
      </w:r>
      <w:r w:rsidR="000F2E83">
        <w:rPr>
          <w:lang w:val="en-CA"/>
        </w:rPr>
        <w:t xml:space="preserve">is </w:t>
      </w:r>
      <w:r w:rsidRPr="007F28B8">
        <w:rPr>
          <w:lang w:val="en-CA"/>
        </w:rPr>
        <w:t>success</w:t>
      </w:r>
      <w:r w:rsidR="000F2E83">
        <w:rPr>
          <w:lang w:val="en-CA"/>
        </w:rPr>
        <w:t xml:space="preserve">ful, </w:t>
      </w:r>
      <w:r w:rsidRPr="007F28B8">
        <w:rPr>
          <w:lang w:val="en-CA"/>
        </w:rPr>
        <w:t xml:space="preserve">GPS extracts the value in </w:t>
      </w:r>
      <w:r w:rsidR="00240BA4">
        <w:rPr>
          <w:lang w:val="en-CA"/>
        </w:rPr>
        <w:t>totalRecords</w:t>
      </w:r>
      <w:r w:rsidRPr="007F28B8">
        <w:rPr>
          <w:lang w:val="en-CA"/>
        </w:rPr>
        <w:t xml:space="preserve"> field.</w:t>
      </w:r>
    </w:p>
    <w:p w14:paraId="7501C8C2" w14:textId="1EC527C4" w:rsidR="00247FE1" w:rsidRPr="007F28B8" w:rsidRDefault="00247FE1" w:rsidP="00996F09">
      <w:pPr>
        <w:pStyle w:val="ListParagraph0"/>
        <w:numPr>
          <w:ilvl w:val="0"/>
          <w:numId w:val="31"/>
        </w:numPr>
        <w:ind w:left="1350"/>
        <w:rPr>
          <w:lang w:val="en-CA"/>
        </w:rPr>
      </w:pPr>
      <w:r w:rsidRPr="007F28B8">
        <w:rPr>
          <w:lang w:val="en-CA"/>
        </w:rPr>
        <w:t>GPS validate</w:t>
      </w:r>
      <w:r w:rsidR="006605B6">
        <w:rPr>
          <w:lang w:val="en-CA"/>
        </w:rPr>
        <w:t>s</w:t>
      </w:r>
      <w:r w:rsidRPr="007F28B8">
        <w:rPr>
          <w:lang w:val="en-CA"/>
        </w:rPr>
        <w:t xml:space="preserve"> the noOfTrans</w:t>
      </w:r>
      <w:r w:rsidR="00946CAC">
        <w:rPr>
          <w:lang w:val="en-CA"/>
        </w:rPr>
        <w:t>a</w:t>
      </w:r>
      <w:r w:rsidRPr="007F28B8">
        <w:rPr>
          <w:lang w:val="en-CA"/>
        </w:rPr>
        <w:t>ction field value against the TX_COUNT field which was generated while receiving T</w:t>
      </w:r>
      <w:r w:rsidR="00226963">
        <w:rPr>
          <w:lang w:val="en-CA"/>
        </w:rPr>
        <w:t>x</w:t>
      </w:r>
      <w:r w:rsidRPr="007F28B8">
        <w:rPr>
          <w:lang w:val="en-CA"/>
        </w:rPr>
        <w:t>.</w:t>
      </w:r>
    </w:p>
    <w:p w14:paraId="7501C8C3" w14:textId="2B835EF4" w:rsidR="00247FE1" w:rsidRDefault="00247FE1" w:rsidP="00996F09">
      <w:pPr>
        <w:pStyle w:val="ListParagraph0"/>
        <w:numPr>
          <w:ilvl w:val="0"/>
          <w:numId w:val="31"/>
        </w:numPr>
        <w:ind w:left="1350"/>
        <w:rPr>
          <w:lang w:val="en-CA"/>
        </w:rPr>
      </w:pPr>
      <w:r w:rsidRPr="007F28B8">
        <w:rPr>
          <w:lang w:val="en-CA"/>
        </w:rPr>
        <w:t xml:space="preserve">If validation </w:t>
      </w:r>
      <w:r w:rsidR="000F2E83">
        <w:rPr>
          <w:lang w:val="en-CA"/>
        </w:rPr>
        <w:t>fails,</w:t>
      </w:r>
      <w:r w:rsidR="000F2E83" w:rsidRPr="007F28B8">
        <w:rPr>
          <w:lang w:val="en-CA"/>
        </w:rPr>
        <w:t xml:space="preserve"> </w:t>
      </w:r>
      <w:r w:rsidRPr="007F28B8">
        <w:rPr>
          <w:lang w:val="en-CA"/>
        </w:rPr>
        <w:t xml:space="preserve">then </w:t>
      </w:r>
      <w:r w:rsidR="000F2E83">
        <w:rPr>
          <w:lang w:val="en-CA"/>
        </w:rPr>
        <w:t xml:space="preserve">the </w:t>
      </w:r>
      <w:r w:rsidRPr="007F28B8">
        <w:rPr>
          <w:lang w:val="en-CA"/>
        </w:rPr>
        <w:t xml:space="preserve">file </w:t>
      </w:r>
      <w:r w:rsidR="000F2E83">
        <w:rPr>
          <w:lang w:val="en-CA"/>
        </w:rPr>
        <w:t>is</w:t>
      </w:r>
      <w:r w:rsidRPr="007F28B8">
        <w:rPr>
          <w:lang w:val="en-CA"/>
        </w:rPr>
        <w:t xml:space="preserve"> moved to CB/Rejected folder</w:t>
      </w:r>
      <w:r w:rsidR="00226963">
        <w:rPr>
          <w:lang w:val="en-CA"/>
        </w:rPr>
        <w:t>, GPS</w:t>
      </w:r>
      <w:r w:rsidRPr="007F28B8">
        <w:rPr>
          <w:lang w:val="en-CA"/>
        </w:rPr>
        <w:t>logs the information in the log file and insert</w:t>
      </w:r>
      <w:r w:rsidR="006605B6">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6605B6">
        <w:rPr>
          <w:lang w:val="en-CA"/>
        </w:rPr>
        <w:t xml:space="preserve"> </w:t>
      </w:r>
      <w:r w:rsidR="00482CEC" w:rsidRPr="007F28B8">
        <w:t>GPSB-0011</w:t>
      </w:r>
      <w:r w:rsidRPr="007F28B8">
        <w:rPr>
          <w:lang w:val="en-CA"/>
        </w:rPr>
        <w:t>.</w:t>
      </w:r>
    </w:p>
    <w:p w14:paraId="5E6E0F40" w14:textId="77777777" w:rsidR="00C53DDF" w:rsidRPr="00C53DDF" w:rsidRDefault="00C53DDF" w:rsidP="00C53DDF">
      <w:pPr>
        <w:rPr>
          <w:lang w:val="en-CA"/>
        </w:rPr>
      </w:pPr>
    </w:p>
    <w:p w14:paraId="7501C8C7" w14:textId="77777777" w:rsidR="00512542" w:rsidRPr="007F28B8" w:rsidRDefault="00512542" w:rsidP="00DF62A2">
      <w:pPr>
        <w:pStyle w:val="ListParagraph0"/>
        <w:ind w:left="1350"/>
        <w:rPr>
          <w:lang w:val="en-CA"/>
        </w:rPr>
      </w:pPr>
    </w:p>
    <w:p w14:paraId="7501C8C8" w14:textId="77777777" w:rsidR="00B725EF" w:rsidRPr="007F28B8" w:rsidRDefault="00B725EF" w:rsidP="00B725EF">
      <w:pPr>
        <w:pStyle w:val="Heading4"/>
        <w:rPr>
          <w:lang w:val="en-CA"/>
        </w:rPr>
      </w:pPr>
      <w:r w:rsidRPr="007F28B8">
        <w:rPr>
          <w:lang w:val="en-CA"/>
        </w:rPr>
        <w:t>Fields Format Validation</w:t>
      </w:r>
    </w:p>
    <w:p w14:paraId="7501C8CB" w14:textId="69DE7820" w:rsidR="004A61F4" w:rsidRDefault="00394131" w:rsidP="00B725EF">
      <w:pPr>
        <w:rPr>
          <w:lang w:val="en-CA"/>
        </w:rPr>
      </w:pPr>
      <w:r>
        <w:rPr>
          <w:lang w:val="en-CA"/>
        </w:rPr>
        <w:t>Below fie</w:t>
      </w:r>
      <w:r w:rsidR="00226963">
        <w:rPr>
          <w:lang w:val="en-CA"/>
        </w:rPr>
        <w:t>l</w:t>
      </w:r>
      <w:r>
        <w:rPr>
          <w:lang w:val="en-CA"/>
        </w:rPr>
        <w:t xml:space="preserve">ds </w:t>
      </w:r>
      <w:r w:rsidR="006605B6">
        <w:rPr>
          <w:lang w:val="en-CA"/>
        </w:rPr>
        <w:t>are</w:t>
      </w:r>
      <w:r>
        <w:rPr>
          <w:lang w:val="en-CA"/>
        </w:rPr>
        <w:t xml:space="preserve"> validated </w:t>
      </w:r>
      <w:r w:rsidR="006605B6">
        <w:rPr>
          <w:lang w:val="en-CA"/>
        </w:rPr>
        <w:t xml:space="preserve"> by GPS. </w:t>
      </w:r>
      <w:r w:rsidR="004A61F4" w:rsidRPr="007F28B8">
        <w:rPr>
          <w:lang w:val="en-CA"/>
        </w:rPr>
        <w:t xml:space="preserve">If validation on a field </w:t>
      </w:r>
      <w:r w:rsidR="006605B6">
        <w:rPr>
          <w:lang w:val="en-CA"/>
        </w:rPr>
        <w:t>fails</w:t>
      </w:r>
      <w:r w:rsidR="004A61F4" w:rsidRPr="007F28B8">
        <w:rPr>
          <w:lang w:val="en-CA"/>
        </w:rPr>
        <w:t xml:space="preserve">, then </w:t>
      </w:r>
      <w:r w:rsidR="006605B6">
        <w:rPr>
          <w:lang w:val="en-CA"/>
        </w:rPr>
        <w:t xml:space="preserve">GPS </w:t>
      </w:r>
      <w:r w:rsidR="004A61F4" w:rsidRPr="007F28B8">
        <w:rPr>
          <w:lang w:val="en-CA"/>
        </w:rPr>
        <w:t>put</w:t>
      </w:r>
      <w:r w:rsidR="006605B6">
        <w:rPr>
          <w:lang w:val="en-CA"/>
        </w:rPr>
        <w:t>s</w:t>
      </w:r>
      <w:r w:rsidR="004A61F4" w:rsidRPr="007F28B8">
        <w:rPr>
          <w:lang w:val="en-CA"/>
        </w:rPr>
        <w:t xml:space="preserve"> the file in the rejected folder</w:t>
      </w:r>
      <w:r>
        <w:rPr>
          <w:lang w:val="en-CA"/>
        </w:rPr>
        <w:t xml:space="preserve"> by suffixing reception date</w:t>
      </w:r>
      <w:r w:rsidR="00226963">
        <w:rPr>
          <w:lang w:val="en-CA"/>
        </w:rPr>
        <w:t xml:space="preserve"> and time</w:t>
      </w:r>
      <w:r>
        <w:rPr>
          <w:lang w:val="en-CA"/>
        </w:rPr>
        <w:t xml:space="preserve"> to </w:t>
      </w:r>
      <w:r w:rsidR="00C407D2">
        <w:rPr>
          <w:lang w:val="en-CA"/>
        </w:rPr>
        <w:t xml:space="preserve">the </w:t>
      </w:r>
      <w:r>
        <w:rPr>
          <w:lang w:val="en-CA"/>
        </w:rPr>
        <w:t>file name</w:t>
      </w:r>
      <w:r w:rsidR="006605B6">
        <w:rPr>
          <w:lang w:val="en-CA"/>
        </w:rPr>
        <w:t xml:space="preserve">, </w:t>
      </w:r>
      <w:r w:rsidR="004A61F4" w:rsidRPr="007F28B8">
        <w:rPr>
          <w:lang w:val="en-CA"/>
        </w:rPr>
        <w:t>indicate</w:t>
      </w:r>
      <w:r w:rsidR="006605B6">
        <w:rPr>
          <w:lang w:val="en-CA"/>
        </w:rPr>
        <w:t>s</w:t>
      </w:r>
      <w:r w:rsidR="004A61F4" w:rsidRPr="007F28B8">
        <w:rPr>
          <w:lang w:val="en-CA"/>
        </w:rPr>
        <w:t xml:space="preserve"> STRUCTURE_VALIDATION_FAIL</w:t>
      </w:r>
      <w:r w:rsidR="00600DDC">
        <w:rPr>
          <w:lang w:val="en-CA"/>
        </w:rPr>
        <w:t xml:space="preserve"> </w:t>
      </w:r>
      <w:r>
        <w:rPr>
          <w:lang w:val="en-CA"/>
        </w:rPr>
        <w:t xml:space="preserve">in  </w:t>
      </w:r>
      <w:r w:rsidR="00226963">
        <w:rPr>
          <w:lang w:val="en-CA"/>
        </w:rPr>
        <w:t xml:space="preserve">the </w:t>
      </w:r>
      <w:r>
        <w:rPr>
          <w:lang w:val="en-CA"/>
        </w:rPr>
        <w:t>log</w:t>
      </w:r>
      <w:r w:rsidR="00226963">
        <w:rPr>
          <w:lang w:val="en-CA"/>
        </w:rPr>
        <w:t>s</w:t>
      </w:r>
      <w:r>
        <w:rPr>
          <w:lang w:val="en-CA"/>
        </w:rPr>
        <w:t xml:space="preserve"> and persist</w:t>
      </w:r>
      <w:r w:rsidR="00226963">
        <w:rPr>
          <w:lang w:val="en-CA"/>
        </w:rPr>
        <w:t>s</w:t>
      </w:r>
      <w:r w:rsidR="00600DDC">
        <w:rPr>
          <w:lang w:val="en-CA"/>
        </w:rPr>
        <w:t xml:space="preserve"> </w:t>
      </w:r>
      <w:r>
        <w:rPr>
          <w:lang w:val="en-CA"/>
        </w:rPr>
        <w:t>the details in CB_BACKLOG_FILE table.</w:t>
      </w:r>
    </w:p>
    <w:p w14:paraId="7501C8CC" w14:textId="77777777" w:rsidR="00394131" w:rsidRDefault="00394131" w:rsidP="00B725EF">
      <w:pPr>
        <w:rPr>
          <w:lang w:val="en-CA"/>
        </w:rPr>
      </w:pPr>
    </w:p>
    <w:p w14:paraId="7501C8CD" w14:textId="16B35A64" w:rsidR="00394131" w:rsidRDefault="00394131" w:rsidP="003772E6">
      <w:pPr>
        <w:pStyle w:val="Heading5"/>
        <w:rPr>
          <w:lang w:val="en-CA"/>
        </w:rPr>
      </w:pPr>
      <w:r w:rsidRPr="00394131">
        <w:rPr>
          <w:lang w:val="en-CA"/>
        </w:rPr>
        <w:lastRenderedPageBreak/>
        <w:t>Moneris input fields</w:t>
      </w:r>
    </w:p>
    <w:p w14:paraId="74B37061" w14:textId="23B85D64" w:rsidR="00C407D2" w:rsidRPr="00C407D2" w:rsidRDefault="00C407D2" w:rsidP="00C407D2">
      <w:pPr>
        <w:rPr>
          <w:lang w:val="en-CA"/>
        </w:rPr>
      </w:pPr>
      <w:r>
        <w:rPr>
          <w:lang w:val="en-CA"/>
        </w:rPr>
        <w:t>Below are the fields that are validated by GPS: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20" w:type="dxa"/>
          <w:right w:w="120" w:type="dxa"/>
        </w:tblCellMar>
        <w:tblLook w:val="04A0" w:firstRow="1" w:lastRow="0" w:firstColumn="1" w:lastColumn="0" w:noHBand="0" w:noVBand="1"/>
      </w:tblPr>
      <w:tblGrid>
        <w:gridCol w:w="1548"/>
        <w:gridCol w:w="1275"/>
        <w:gridCol w:w="4074"/>
        <w:gridCol w:w="2703"/>
      </w:tblGrid>
      <w:tr w:rsidR="00394131" w:rsidRPr="00DF62A2" w14:paraId="7501C8D2" w14:textId="77777777" w:rsidTr="008B1BB9">
        <w:trPr>
          <w:trHeight w:val="180"/>
          <w:tblHeader/>
        </w:trPr>
        <w:tc>
          <w:tcPr>
            <w:tcW w:w="806"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CE" w14:textId="77777777" w:rsidR="00394131" w:rsidRPr="00DF62A2" w:rsidRDefault="00394131">
            <w:pPr>
              <w:pStyle w:val="NoSpacing"/>
              <w:spacing w:line="276" w:lineRule="auto"/>
              <w:rPr>
                <w:rFonts w:ascii="Calibri" w:eastAsia="Calibri" w:hAnsi="Calibri"/>
                <w:b/>
              </w:rPr>
            </w:pPr>
            <w:r w:rsidRPr="00DF62A2">
              <w:rPr>
                <w:rFonts w:ascii="Calibri" w:eastAsia="Calibri" w:hAnsi="Calibri"/>
                <w:b/>
              </w:rPr>
              <w:t>Field Name</w:t>
            </w:r>
          </w:p>
        </w:tc>
        <w:tc>
          <w:tcPr>
            <w:tcW w:w="664" w:type="pct"/>
            <w:tcBorders>
              <w:top w:val="single" w:sz="6" w:space="0" w:color="auto"/>
              <w:left w:val="single" w:sz="6" w:space="0" w:color="auto"/>
              <w:bottom w:val="single" w:sz="6" w:space="0" w:color="auto"/>
              <w:right w:val="single" w:sz="6" w:space="0" w:color="auto"/>
            </w:tcBorders>
            <w:shd w:val="clear" w:color="auto" w:fill="DDD9C3" w:themeFill="background2" w:themeFillShade="E6"/>
          </w:tcPr>
          <w:p w14:paraId="7501C8CF" w14:textId="77777777" w:rsidR="00394131" w:rsidRPr="00DF62A2" w:rsidRDefault="00394131">
            <w:pPr>
              <w:pStyle w:val="NoSpacing"/>
              <w:spacing w:line="276" w:lineRule="auto"/>
              <w:rPr>
                <w:rFonts w:ascii="Calibri" w:eastAsia="Calibri" w:hAnsi="Calibri"/>
                <w:b/>
              </w:rPr>
            </w:pPr>
            <w:r w:rsidRPr="00DF62A2">
              <w:rPr>
                <w:rFonts w:ascii="Calibri" w:eastAsia="Calibri" w:hAnsi="Calibri"/>
                <w:b/>
              </w:rPr>
              <w:t>Type</w:t>
            </w:r>
          </w:p>
        </w:tc>
        <w:tc>
          <w:tcPr>
            <w:tcW w:w="2122"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D0" w14:textId="77777777" w:rsidR="00394131" w:rsidRPr="00DF62A2" w:rsidRDefault="00394131">
            <w:pPr>
              <w:pStyle w:val="NoSpacing"/>
              <w:spacing w:line="276" w:lineRule="auto"/>
              <w:rPr>
                <w:rFonts w:ascii="Calibri" w:eastAsia="Calibri" w:hAnsi="Calibri"/>
                <w:b/>
              </w:rPr>
            </w:pPr>
            <w:r w:rsidRPr="00DF62A2">
              <w:rPr>
                <w:b/>
              </w:rPr>
              <w:t>Definition/Valid Values</w:t>
            </w:r>
          </w:p>
        </w:tc>
        <w:tc>
          <w:tcPr>
            <w:tcW w:w="1408"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D1" w14:textId="77777777" w:rsidR="00394131" w:rsidRPr="00DF62A2" w:rsidRDefault="00394131">
            <w:pPr>
              <w:pStyle w:val="NoSpacing"/>
              <w:spacing w:line="276" w:lineRule="auto"/>
              <w:rPr>
                <w:b/>
              </w:rPr>
            </w:pPr>
            <w:r w:rsidRPr="00DF62A2">
              <w:rPr>
                <w:b/>
              </w:rPr>
              <w:t>Validation Condition</w:t>
            </w:r>
          </w:p>
        </w:tc>
      </w:tr>
      <w:tr w:rsidR="00394131" w:rsidRPr="00DF62A2" w14:paraId="7501C8DA" w14:textId="77777777" w:rsidTr="008B1BB9">
        <w:trPr>
          <w:trHeight w:val="158"/>
        </w:trPr>
        <w:tc>
          <w:tcPr>
            <w:tcW w:w="806" w:type="pct"/>
            <w:tcBorders>
              <w:top w:val="single" w:sz="6" w:space="0" w:color="auto"/>
              <w:left w:val="single" w:sz="6" w:space="0" w:color="auto"/>
              <w:bottom w:val="single" w:sz="6" w:space="0" w:color="auto"/>
              <w:right w:val="single" w:sz="6" w:space="0" w:color="auto"/>
            </w:tcBorders>
            <w:hideMark/>
          </w:tcPr>
          <w:p w14:paraId="7501C8D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Chargeback activity date</w:t>
            </w:r>
          </w:p>
        </w:tc>
        <w:tc>
          <w:tcPr>
            <w:tcW w:w="664" w:type="pct"/>
            <w:tcBorders>
              <w:top w:val="single" w:sz="6" w:space="0" w:color="auto"/>
              <w:left w:val="single" w:sz="6" w:space="0" w:color="auto"/>
              <w:bottom w:val="single" w:sz="6" w:space="0" w:color="auto"/>
              <w:right w:val="single" w:sz="6" w:space="0" w:color="auto"/>
            </w:tcBorders>
            <w:hideMark/>
          </w:tcPr>
          <w:p w14:paraId="7501C8D4" w14:textId="77777777" w:rsidR="00394131" w:rsidRPr="00DF62A2" w:rsidRDefault="00394131">
            <w:pPr>
              <w:pStyle w:val="NoSpacing"/>
              <w:spacing w:line="276" w:lineRule="auto"/>
              <w:rPr>
                <w:rFonts w:ascii="Calibri" w:eastAsia="Calibri" w:hAnsi="Calibri"/>
              </w:rPr>
            </w:pPr>
            <w:r w:rsidRPr="00DF62A2">
              <w:t>Date</w:t>
            </w:r>
          </w:p>
        </w:tc>
        <w:tc>
          <w:tcPr>
            <w:tcW w:w="2122" w:type="pct"/>
            <w:tcBorders>
              <w:top w:val="single" w:sz="6" w:space="0" w:color="auto"/>
              <w:left w:val="single" w:sz="6" w:space="0" w:color="auto"/>
              <w:bottom w:val="single" w:sz="6" w:space="0" w:color="auto"/>
              <w:right w:val="single" w:sz="6" w:space="0" w:color="auto"/>
            </w:tcBorders>
            <w:hideMark/>
          </w:tcPr>
          <w:p w14:paraId="7501C8D5" w14:textId="77777777" w:rsidR="00394131" w:rsidRPr="00DF62A2" w:rsidRDefault="00394131">
            <w:pPr>
              <w:pStyle w:val="NoSpacing"/>
              <w:spacing w:line="276" w:lineRule="auto"/>
              <w:rPr>
                <w:rFonts w:eastAsiaTheme="minorHAnsi"/>
              </w:rPr>
            </w:pPr>
            <w:r w:rsidRPr="00DF62A2">
              <w:t>Date activity processed at Moneris NR confirmed by RC10/29</w:t>
            </w:r>
          </w:p>
          <w:p w14:paraId="7501C8D6" w14:textId="77777777" w:rsidR="00394131" w:rsidRPr="00DF62A2" w:rsidRDefault="00394131">
            <w:pPr>
              <w:pStyle w:val="NoSpacing"/>
              <w:spacing w:line="276" w:lineRule="auto"/>
            </w:pPr>
            <w:r w:rsidRPr="00DF62A2">
              <w:t>YYYMMDD</w:t>
            </w:r>
          </w:p>
          <w:p w14:paraId="7501C8D7" w14:textId="77777777" w:rsidR="00394131" w:rsidRPr="00DF62A2" w:rsidRDefault="00394131">
            <w:pPr>
              <w:pStyle w:val="NoSpacing"/>
              <w:spacing w:line="276" w:lineRule="auto"/>
            </w:pPr>
            <w:r w:rsidRPr="00DF62A2">
              <w:t>11/20 – will be provided  to Virgin, Fund$IN, MaxPaging, Single.view</w:t>
            </w:r>
          </w:p>
          <w:p w14:paraId="7501C8D8" w14:textId="77777777" w:rsidR="00394131" w:rsidRPr="00DF62A2" w:rsidRDefault="00394131">
            <w:pPr>
              <w:pStyle w:val="NoSpacing"/>
              <w:spacing w:line="276" w:lineRule="auto"/>
              <w:rPr>
                <w:rFonts w:ascii="Calibri" w:eastAsia="Calibri" w:hAnsi="Calibri"/>
              </w:rPr>
            </w:pPr>
            <w:r w:rsidRPr="00DF62A2">
              <w:t>N/A to OB/NM1</w:t>
            </w:r>
          </w:p>
        </w:tc>
        <w:tc>
          <w:tcPr>
            <w:tcW w:w="1408" w:type="pct"/>
            <w:tcBorders>
              <w:top w:val="single" w:sz="6" w:space="0" w:color="auto"/>
              <w:left w:val="single" w:sz="6" w:space="0" w:color="auto"/>
              <w:bottom w:val="single" w:sz="6" w:space="0" w:color="auto"/>
              <w:right w:val="single" w:sz="6" w:space="0" w:color="auto"/>
            </w:tcBorders>
            <w:hideMark/>
          </w:tcPr>
          <w:p w14:paraId="7501C8D9" w14:textId="77777777" w:rsidR="00394131" w:rsidRPr="00DF62A2" w:rsidRDefault="00394131">
            <w:pPr>
              <w:pStyle w:val="NoSpacing"/>
              <w:spacing w:line="276" w:lineRule="auto"/>
            </w:pPr>
            <w:r w:rsidRPr="00DF62A2">
              <w:t>Date in YYYMMDD format</w:t>
            </w:r>
          </w:p>
        </w:tc>
      </w:tr>
      <w:tr w:rsidR="00394131" w:rsidRPr="00DF62A2" w14:paraId="7501C8E0"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8DB" w14:textId="77777777" w:rsidR="00394131" w:rsidRPr="00DF62A2" w:rsidRDefault="00394131">
            <w:pPr>
              <w:pStyle w:val="NoSpacing"/>
              <w:spacing w:line="276" w:lineRule="auto"/>
              <w:rPr>
                <w:rFonts w:ascii="Calibri" w:eastAsia="Calibri" w:hAnsi="Calibri"/>
              </w:rPr>
            </w:pPr>
            <w:r w:rsidRPr="00DF62A2">
              <w:t>Card type</w:t>
            </w:r>
          </w:p>
        </w:tc>
        <w:tc>
          <w:tcPr>
            <w:tcW w:w="664" w:type="pct"/>
            <w:tcBorders>
              <w:top w:val="single" w:sz="6" w:space="0" w:color="auto"/>
              <w:left w:val="single" w:sz="6" w:space="0" w:color="auto"/>
              <w:bottom w:val="single" w:sz="6" w:space="0" w:color="auto"/>
              <w:right w:val="single" w:sz="6" w:space="0" w:color="auto"/>
            </w:tcBorders>
            <w:hideMark/>
          </w:tcPr>
          <w:p w14:paraId="7501C8DC" w14:textId="77777777" w:rsidR="00394131" w:rsidRPr="00DF62A2" w:rsidRDefault="00394131">
            <w:pPr>
              <w:pStyle w:val="NoSpacing"/>
              <w:spacing w:line="276" w:lineRule="auto"/>
              <w:rPr>
                <w:rFonts w:ascii="Calibri" w:eastAsia="Calibri" w:hAnsi="Calibri"/>
              </w:rPr>
            </w:pPr>
            <w:r w:rsidRPr="00DF62A2">
              <w:t>Numeric</w:t>
            </w:r>
          </w:p>
        </w:tc>
        <w:tc>
          <w:tcPr>
            <w:tcW w:w="2122" w:type="pct"/>
            <w:tcBorders>
              <w:top w:val="single" w:sz="6" w:space="0" w:color="auto"/>
              <w:left w:val="single" w:sz="6" w:space="0" w:color="auto"/>
              <w:bottom w:val="single" w:sz="6" w:space="0" w:color="auto"/>
              <w:right w:val="single" w:sz="6" w:space="0" w:color="auto"/>
            </w:tcBorders>
            <w:hideMark/>
          </w:tcPr>
          <w:p w14:paraId="7501C8DD" w14:textId="77777777" w:rsidR="00394131" w:rsidRPr="00DF62A2" w:rsidRDefault="00394131">
            <w:pPr>
              <w:pStyle w:val="NoSpacing"/>
              <w:spacing w:line="276" w:lineRule="auto"/>
              <w:rPr>
                <w:rFonts w:eastAsiaTheme="minorHAnsi"/>
              </w:rPr>
            </w:pPr>
            <w:r w:rsidRPr="00DF62A2">
              <w:t>01=Visa, 02 = MC</w:t>
            </w:r>
          </w:p>
          <w:p w14:paraId="7501C8DE" w14:textId="77777777" w:rsidR="00394131" w:rsidRPr="00DF62A2" w:rsidRDefault="00394131">
            <w:pPr>
              <w:pStyle w:val="NoSpacing"/>
              <w:spacing w:line="276" w:lineRule="auto"/>
            </w:pPr>
            <w:r w:rsidRPr="00DF62A2">
              <w:t xml:space="preserve">GPS to transform to </w:t>
            </w:r>
            <w:r w:rsidR="003772E6">
              <w:t xml:space="preserve">01 to </w:t>
            </w:r>
            <w:r w:rsidRPr="00DF62A2">
              <w:t>VI,</w:t>
            </w:r>
            <w:r w:rsidR="003772E6">
              <w:t xml:space="preserve"> and 02 to </w:t>
            </w:r>
            <w:r w:rsidRPr="00DF62A2">
              <w:t xml:space="preserve">MC </w:t>
            </w:r>
          </w:p>
        </w:tc>
        <w:tc>
          <w:tcPr>
            <w:tcW w:w="1408" w:type="pct"/>
            <w:tcBorders>
              <w:top w:val="single" w:sz="6" w:space="0" w:color="auto"/>
              <w:left w:val="single" w:sz="6" w:space="0" w:color="auto"/>
              <w:bottom w:val="single" w:sz="6" w:space="0" w:color="auto"/>
              <w:right w:val="single" w:sz="6" w:space="0" w:color="auto"/>
            </w:tcBorders>
            <w:hideMark/>
          </w:tcPr>
          <w:p w14:paraId="7501C8DF" w14:textId="77777777" w:rsidR="00394131" w:rsidRPr="00DF62A2" w:rsidRDefault="00544BCE">
            <w:pPr>
              <w:pStyle w:val="NoSpacing"/>
              <w:spacing w:line="276" w:lineRule="auto"/>
            </w:pPr>
            <w:r>
              <w:t>A</w:t>
            </w:r>
            <w:r w:rsidR="003772E6">
              <w:t xml:space="preserve">llowed values: </w:t>
            </w:r>
            <w:r w:rsidR="00394131" w:rsidRPr="00DF62A2">
              <w:t xml:space="preserve"> 01 or 02</w:t>
            </w:r>
          </w:p>
        </w:tc>
      </w:tr>
      <w:tr w:rsidR="00394131" w:rsidRPr="00DF62A2" w14:paraId="7501C8E8" w14:textId="77777777" w:rsidTr="008B1BB9">
        <w:trPr>
          <w:trHeight w:val="1596"/>
        </w:trPr>
        <w:tc>
          <w:tcPr>
            <w:tcW w:w="806" w:type="pct"/>
            <w:tcBorders>
              <w:top w:val="single" w:sz="6" w:space="0" w:color="auto"/>
              <w:left w:val="single" w:sz="6" w:space="0" w:color="auto"/>
              <w:bottom w:val="single" w:sz="6" w:space="0" w:color="auto"/>
              <w:right w:val="single" w:sz="6" w:space="0" w:color="auto"/>
            </w:tcBorders>
            <w:hideMark/>
          </w:tcPr>
          <w:p w14:paraId="7501C8E1" w14:textId="77777777" w:rsidR="00394131" w:rsidRPr="00DF62A2" w:rsidRDefault="00394131">
            <w:pPr>
              <w:pStyle w:val="NoSpacing"/>
              <w:spacing w:line="276" w:lineRule="auto"/>
              <w:rPr>
                <w:rFonts w:ascii="Calibri" w:eastAsia="Calibri" w:hAnsi="Calibri"/>
              </w:rPr>
            </w:pPr>
            <w:r w:rsidRPr="00DF62A2">
              <w:t>Cardholder Number</w:t>
            </w:r>
          </w:p>
        </w:tc>
        <w:tc>
          <w:tcPr>
            <w:tcW w:w="664" w:type="pct"/>
            <w:tcBorders>
              <w:top w:val="single" w:sz="6" w:space="0" w:color="auto"/>
              <w:left w:val="single" w:sz="6" w:space="0" w:color="auto"/>
              <w:bottom w:val="single" w:sz="6" w:space="0" w:color="auto"/>
              <w:right w:val="single" w:sz="6" w:space="0" w:color="auto"/>
            </w:tcBorders>
            <w:hideMark/>
          </w:tcPr>
          <w:p w14:paraId="7501C8E2" w14:textId="77777777" w:rsidR="00394131" w:rsidRPr="00DF62A2" w:rsidRDefault="00394131">
            <w:pPr>
              <w:pStyle w:val="NoSpacing"/>
              <w:spacing w:line="276" w:lineRule="auto"/>
              <w:rPr>
                <w:rFonts w:ascii="Calibri" w:eastAsia="Calibri" w:hAnsi="Calibri"/>
              </w:rPr>
            </w:pPr>
            <w:r w:rsidRPr="00DF62A2">
              <w:t>Numeric</w:t>
            </w:r>
          </w:p>
        </w:tc>
        <w:tc>
          <w:tcPr>
            <w:tcW w:w="2122" w:type="pct"/>
            <w:tcBorders>
              <w:top w:val="single" w:sz="6" w:space="0" w:color="auto"/>
              <w:left w:val="single" w:sz="6" w:space="0" w:color="auto"/>
              <w:bottom w:val="single" w:sz="6" w:space="0" w:color="auto"/>
              <w:right w:val="single" w:sz="6" w:space="0" w:color="auto"/>
            </w:tcBorders>
            <w:hideMark/>
          </w:tcPr>
          <w:p w14:paraId="7501C8E3" w14:textId="77777777" w:rsidR="00394131" w:rsidRPr="00DF62A2" w:rsidRDefault="00394131">
            <w:pPr>
              <w:pStyle w:val="NoSpacing"/>
              <w:spacing w:line="276" w:lineRule="auto"/>
              <w:rPr>
                <w:rFonts w:eastAsiaTheme="minorHAnsi"/>
              </w:rPr>
            </w:pPr>
            <w:r w:rsidRPr="00DF62A2">
              <w:t>Masked PAN</w:t>
            </w:r>
          </w:p>
          <w:p w14:paraId="7501C8E4" w14:textId="77777777" w:rsidR="00394131" w:rsidRPr="00DF62A2" w:rsidRDefault="00394131">
            <w:pPr>
              <w:pStyle w:val="NoSpacing"/>
              <w:spacing w:line="276" w:lineRule="auto"/>
            </w:pPr>
            <w:r w:rsidRPr="00DF62A2">
              <w:t>Format :000000457212***1234 conf by DG(Moneris)</w:t>
            </w:r>
          </w:p>
          <w:p w14:paraId="7501C8E5" w14:textId="77777777" w:rsidR="00394131" w:rsidRPr="00DF62A2" w:rsidRDefault="00394131">
            <w:pPr>
              <w:pStyle w:val="NoSpacing"/>
              <w:spacing w:line="276" w:lineRule="auto"/>
            </w:pPr>
            <w:r w:rsidRPr="00DF62A2">
              <w:t>Transformation required for OB/NM1-must be combined with card type</w:t>
            </w:r>
          </w:p>
          <w:p w14:paraId="7501C8E6" w14:textId="77777777" w:rsidR="00394131" w:rsidRPr="00DF62A2" w:rsidRDefault="00394131">
            <w:pPr>
              <w:pStyle w:val="NoSpacing"/>
              <w:spacing w:line="276" w:lineRule="auto"/>
            </w:pPr>
            <w:r w:rsidRPr="00DF62A2">
              <w:t>Transformation required for BSS</w:t>
            </w:r>
          </w:p>
        </w:tc>
        <w:tc>
          <w:tcPr>
            <w:tcW w:w="1408" w:type="pct"/>
            <w:tcBorders>
              <w:top w:val="single" w:sz="6" w:space="0" w:color="auto"/>
              <w:left w:val="single" w:sz="6" w:space="0" w:color="auto"/>
              <w:bottom w:val="single" w:sz="6" w:space="0" w:color="auto"/>
              <w:right w:val="single" w:sz="6" w:space="0" w:color="auto"/>
            </w:tcBorders>
            <w:hideMark/>
          </w:tcPr>
          <w:p w14:paraId="7501C8E7" w14:textId="799F5DFB" w:rsidR="00394131" w:rsidRPr="00DF62A2" w:rsidRDefault="00394131" w:rsidP="00DF62A2">
            <w:pPr>
              <w:pStyle w:val="NoSpacing"/>
              <w:spacing w:line="276" w:lineRule="auto"/>
            </w:pPr>
            <w:r w:rsidRPr="00DF62A2">
              <w:t xml:space="preserve">Not null and </w:t>
            </w:r>
            <w:r w:rsidR="00DF62A2" w:rsidRPr="00DF62A2">
              <w:t>validate with re</w:t>
            </w:r>
            <w:r w:rsidR="003772E6">
              <w:t>g</w:t>
            </w:r>
            <w:r w:rsidR="00DF62A2" w:rsidRPr="00DF62A2">
              <w:t xml:space="preserve"> exp for matching format</w:t>
            </w:r>
          </w:p>
        </w:tc>
      </w:tr>
      <w:tr w:rsidR="00394131" w:rsidRPr="00DF62A2" w14:paraId="7501C8ED"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8E9"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Original Transaction Date</w:t>
            </w:r>
          </w:p>
        </w:tc>
        <w:tc>
          <w:tcPr>
            <w:tcW w:w="664" w:type="pct"/>
            <w:tcBorders>
              <w:top w:val="single" w:sz="6" w:space="0" w:color="auto"/>
              <w:left w:val="single" w:sz="6" w:space="0" w:color="auto"/>
              <w:bottom w:val="single" w:sz="6" w:space="0" w:color="auto"/>
              <w:right w:val="single" w:sz="6" w:space="0" w:color="auto"/>
            </w:tcBorders>
            <w:hideMark/>
          </w:tcPr>
          <w:p w14:paraId="7501C8EA" w14:textId="77777777" w:rsidR="00394131" w:rsidRPr="00DF62A2" w:rsidRDefault="00394131">
            <w:pPr>
              <w:pStyle w:val="NoSpacing"/>
              <w:spacing w:line="276" w:lineRule="auto"/>
              <w:rPr>
                <w:rFonts w:ascii="Calibri" w:eastAsia="Calibri" w:hAnsi="Calibri"/>
              </w:rPr>
            </w:pPr>
            <w:r w:rsidRPr="00DF62A2">
              <w:t>Date</w:t>
            </w:r>
          </w:p>
        </w:tc>
        <w:tc>
          <w:tcPr>
            <w:tcW w:w="2122" w:type="pct"/>
            <w:tcBorders>
              <w:top w:val="single" w:sz="6" w:space="0" w:color="auto"/>
              <w:left w:val="single" w:sz="6" w:space="0" w:color="auto"/>
              <w:bottom w:val="single" w:sz="6" w:space="0" w:color="auto"/>
              <w:right w:val="single" w:sz="6" w:space="0" w:color="auto"/>
            </w:tcBorders>
            <w:hideMark/>
          </w:tcPr>
          <w:p w14:paraId="7501C8EB" w14:textId="77777777" w:rsidR="00394131" w:rsidRPr="00DF62A2" w:rsidRDefault="00394131">
            <w:pPr>
              <w:pStyle w:val="NoSpacing"/>
              <w:spacing w:line="276" w:lineRule="auto"/>
              <w:rPr>
                <w:rFonts w:ascii="Calibri" w:eastAsia="Calibri" w:hAnsi="Calibri"/>
              </w:rPr>
            </w:pPr>
            <w:r w:rsidRPr="00DF62A2">
              <w:t>Transaction Date YYYYMMDD Date on which original purchase/transaction took place</w:t>
            </w:r>
          </w:p>
        </w:tc>
        <w:tc>
          <w:tcPr>
            <w:tcW w:w="1408" w:type="pct"/>
            <w:tcBorders>
              <w:top w:val="single" w:sz="6" w:space="0" w:color="auto"/>
              <w:left w:val="single" w:sz="6" w:space="0" w:color="auto"/>
              <w:bottom w:val="single" w:sz="6" w:space="0" w:color="auto"/>
              <w:right w:val="single" w:sz="6" w:space="0" w:color="auto"/>
            </w:tcBorders>
            <w:hideMark/>
          </w:tcPr>
          <w:p w14:paraId="7501C8EC" w14:textId="77777777" w:rsidR="00394131" w:rsidRPr="00DF62A2" w:rsidRDefault="00394131">
            <w:pPr>
              <w:pStyle w:val="NoSpacing"/>
              <w:spacing w:line="276" w:lineRule="auto"/>
              <w:rPr>
                <w:color w:val="FF0000"/>
              </w:rPr>
            </w:pPr>
            <w:r w:rsidRPr="00DF62A2">
              <w:t>Not null and YYYYMMDD format</w:t>
            </w:r>
          </w:p>
        </w:tc>
      </w:tr>
      <w:tr w:rsidR="00394131" w:rsidRPr="00DF62A2" w14:paraId="7501C8F5" w14:textId="77777777" w:rsidTr="008B1BB9">
        <w:trPr>
          <w:trHeight w:val="221"/>
        </w:trPr>
        <w:tc>
          <w:tcPr>
            <w:tcW w:w="806" w:type="pct"/>
            <w:tcBorders>
              <w:top w:val="single" w:sz="6" w:space="0" w:color="auto"/>
              <w:left w:val="single" w:sz="6" w:space="0" w:color="auto"/>
              <w:bottom w:val="single" w:sz="6" w:space="0" w:color="auto"/>
              <w:right w:val="single" w:sz="6" w:space="0" w:color="auto"/>
            </w:tcBorders>
            <w:hideMark/>
          </w:tcPr>
          <w:p w14:paraId="7501C8EE"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Debit/Credit</w:t>
            </w:r>
          </w:p>
        </w:tc>
        <w:tc>
          <w:tcPr>
            <w:tcW w:w="664" w:type="pct"/>
            <w:tcBorders>
              <w:top w:val="single" w:sz="6" w:space="0" w:color="auto"/>
              <w:left w:val="single" w:sz="6" w:space="0" w:color="auto"/>
              <w:bottom w:val="single" w:sz="6" w:space="0" w:color="auto"/>
              <w:right w:val="single" w:sz="6" w:space="0" w:color="auto"/>
            </w:tcBorders>
            <w:hideMark/>
          </w:tcPr>
          <w:p w14:paraId="7501C8EF" w14:textId="77777777" w:rsidR="00394131" w:rsidRPr="00DF62A2" w:rsidRDefault="00394131">
            <w:pPr>
              <w:pStyle w:val="NoSpacing"/>
              <w:spacing w:line="276" w:lineRule="auto"/>
              <w:rPr>
                <w:rFonts w:ascii="Calibri" w:eastAsia="Calibri" w:hAnsi="Calibri"/>
              </w:rPr>
            </w:pPr>
            <w:r w:rsidRPr="00DF62A2">
              <w:t>Alpha</w:t>
            </w:r>
          </w:p>
        </w:tc>
        <w:tc>
          <w:tcPr>
            <w:tcW w:w="2122" w:type="pct"/>
            <w:tcBorders>
              <w:top w:val="single" w:sz="6" w:space="0" w:color="auto"/>
              <w:left w:val="single" w:sz="6" w:space="0" w:color="auto"/>
              <w:bottom w:val="single" w:sz="6" w:space="0" w:color="auto"/>
              <w:right w:val="single" w:sz="6" w:space="0" w:color="auto"/>
            </w:tcBorders>
            <w:hideMark/>
          </w:tcPr>
          <w:p w14:paraId="7501C8F0"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D = debit to the merchant(chbk)</w:t>
            </w:r>
          </w:p>
          <w:p w14:paraId="7501C8F1"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 = credit to the merchant</w:t>
            </w:r>
          </w:p>
          <w:p w14:paraId="7501C8F2" w14:textId="77777777" w:rsidR="00394131" w:rsidRPr="00DF62A2" w:rsidRDefault="00394131">
            <w:pPr>
              <w:pStyle w:val="NoSpacing"/>
              <w:spacing w:line="276" w:lineRule="auto"/>
              <w:rPr>
                <w:rFonts w:asciiTheme="minorHAnsi" w:eastAsiaTheme="minorHAnsi" w:hAnsiTheme="minorHAnsi" w:cstheme="minorBidi"/>
                <w:i/>
              </w:rPr>
            </w:pPr>
            <w:r w:rsidRPr="00DF62A2">
              <w:rPr>
                <w:i/>
              </w:rPr>
              <w:t>not required for OB/NM1</w:t>
            </w:r>
          </w:p>
          <w:p w14:paraId="7501C8F3" w14:textId="3D4BB6A3" w:rsidR="00394131" w:rsidRPr="00DF62A2" w:rsidRDefault="00394131" w:rsidP="00945E1C">
            <w:pPr>
              <w:pStyle w:val="NoSpacing"/>
              <w:spacing w:line="276" w:lineRule="auto"/>
              <w:rPr>
                <w:rFonts w:ascii="Calibri" w:eastAsia="Calibri" w:hAnsi="Calibri"/>
              </w:rPr>
            </w:pPr>
            <w:r w:rsidRPr="00DF62A2">
              <w:t>Note: (CR017)</w:t>
            </w:r>
            <w:r w:rsidR="00945E1C">
              <w:t xml:space="preserve"> </w:t>
            </w:r>
            <w:r w:rsidRPr="00DF62A2">
              <w:t>if a credit i the original transaction will go to the Moneris exception report with error code RVRSL ( as BSS cannot handle)</w:t>
            </w:r>
          </w:p>
        </w:tc>
        <w:tc>
          <w:tcPr>
            <w:tcW w:w="1408" w:type="pct"/>
            <w:tcBorders>
              <w:top w:val="single" w:sz="6" w:space="0" w:color="auto"/>
              <w:left w:val="single" w:sz="6" w:space="0" w:color="auto"/>
              <w:bottom w:val="single" w:sz="6" w:space="0" w:color="auto"/>
              <w:right w:val="single" w:sz="6" w:space="0" w:color="auto"/>
            </w:tcBorders>
            <w:hideMark/>
          </w:tcPr>
          <w:p w14:paraId="7501C8F4" w14:textId="3C98976B" w:rsidR="00394131" w:rsidRPr="00DF62A2" w:rsidRDefault="00C407D2">
            <w:pPr>
              <w:pStyle w:val="NoSpacing"/>
              <w:spacing w:line="276" w:lineRule="auto"/>
              <w:rPr>
                <w:rFonts w:ascii="Calibri" w:eastAsia="Calibri" w:hAnsi="Calibri"/>
              </w:rPr>
            </w:pPr>
            <w:r>
              <w:rPr>
                <w:rFonts w:ascii="Calibri" w:eastAsia="Calibri" w:hAnsi="Calibri"/>
              </w:rPr>
              <w:t>A</w:t>
            </w:r>
            <w:r w:rsidR="003772E6">
              <w:rPr>
                <w:rFonts w:ascii="Calibri" w:eastAsia="Calibri" w:hAnsi="Calibri"/>
              </w:rPr>
              <w:t xml:space="preserve">llowed values: </w:t>
            </w:r>
            <w:r w:rsidR="00394131" w:rsidRPr="00DF62A2">
              <w:rPr>
                <w:rFonts w:ascii="Calibri" w:eastAsia="Calibri" w:hAnsi="Calibri"/>
              </w:rPr>
              <w:t xml:space="preserve"> D or C</w:t>
            </w:r>
            <w:r w:rsidR="005A37DE">
              <w:rPr>
                <w:rFonts w:ascii="Calibri" w:eastAsia="Calibri" w:hAnsi="Calibri"/>
              </w:rPr>
              <w:t xml:space="preserve"> or Space</w:t>
            </w:r>
            <w:ins w:id="1476" w:author="Patel, Seema" w:date="2015-03-31T12:29:00Z">
              <w:r w:rsidR="00A50B9A">
                <w:rPr>
                  <w:rFonts w:ascii="Calibri" w:eastAsia="Calibri" w:hAnsi="Calibri"/>
                </w:rPr>
                <w:t xml:space="preserve"> or empty field</w:t>
              </w:r>
            </w:ins>
          </w:p>
        </w:tc>
      </w:tr>
      <w:tr w:rsidR="00394131" w:rsidRPr="00DF62A2" w14:paraId="7501C8FB" w14:textId="77777777" w:rsidTr="008B1BB9">
        <w:trPr>
          <w:trHeight w:val="140"/>
        </w:trPr>
        <w:tc>
          <w:tcPr>
            <w:tcW w:w="806" w:type="pct"/>
            <w:tcBorders>
              <w:top w:val="single" w:sz="6" w:space="0" w:color="auto"/>
              <w:left w:val="single" w:sz="6" w:space="0" w:color="auto"/>
              <w:bottom w:val="single" w:sz="6" w:space="0" w:color="auto"/>
              <w:right w:val="single" w:sz="6" w:space="0" w:color="auto"/>
            </w:tcBorders>
            <w:hideMark/>
          </w:tcPr>
          <w:p w14:paraId="7501C8F6"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Chargeback Amount</w:t>
            </w:r>
          </w:p>
        </w:tc>
        <w:tc>
          <w:tcPr>
            <w:tcW w:w="664" w:type="pct"/>
            <w:tcBorders>
              <w:top w:val="single" w:sz="6" w:space="0" w:color="auto"/>
              <w:left w:val="single" w:sz="6" w:space="0" w:color="auto"/>
              <w:bottom w:val="single" w:sz="6" w:space="0" w:color="auto"/>
              <w:right w:val="single" w:sz="6" w:space="0" w:color="auto"/>
            </w:tcBorders>
            <w:hideMark/>
          </w:tcPr>
          <w:p w14:paraId="7501C8F7" w14:textId="77777777" w:rsidR="00394131" w:rsidRPr="00DF62A2" w:rsidRDefault="00394131">
            <w:pPr>
              <w:pStyle w:val="NoSpacing"/>
              <w:spacing w:line="276" w:lineRule="auto"/>
              <w:rPr>
                <w:rFonts w:eastAsiaTheme="minorHAnsi"/>
              </w:rPr>
            </w:pPr>
            <w:r w:rsidRPr="00DF62A2">
              <w:t>Numeric</w:t>
            </w:r>
          </w:p>
          <w:p w14:paraId="7501C8F8" w14:textId="77777777" w:rsidR="00394131" w:rsidRPr="00DF62A2" w:rsidRDefault="00394131">
            <w:pPr>
              <w:pStyle w:val="NoSpacing"/>
              <w:spacing w:line="276" w:lineRule="auto"/>
              <w:rPr>
                <w:rFonts w:ascii="Calibri" w:eastAsia="Calibri" w:hAnsi="Calibri"/>
              </w:rPr>
            </w:pPr>
            <w:r w:rsidRPr="00DF62A2">
              <w:t>9v99</w:t>
            </w:r>
          </w:p>
        </w:tc>
        <w:tc>
          <w:tcPr>
            <w:tcW w:w="2122" w:type="pct"/>
            <w:tcBorders>
              <w:top w:val="single" w:sz="6" w:space="0" w:color="auto"/>
              <w:left w:val="single" w:sz="6" w:space="0" w:color="auto"/>
              <w:bottom w:val="single" w:sz="6" w:space="0" w:color="auto"/>
              <w:right w:val="single" w:sz="6" w:space="0" w:color="auto"/>
            </w:tcBorders>
            <w:hideMark/>
          </w:tcPr>
          <w:p w14:paraId="7501C8F9"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Amount of chargeback</w:t>
            </w:r>
          </w:p>
        </w:tc>
        <w:tc>
          <w:tcPr>
            <w:tcW w:w="1408" w:type="pct"/>
            <w:tcBorders>
              <w:top w:val="single" w:sz="6" w:space="0" w:color="auto"/>
              <w:left w:val="single" w:sz="6" w:space="0" w:color="auto"/>
              <w:bottom w:val="single" w:sz="6" w:space="0" w:color="auto"/>
              <w:right w:val="single" w:sz="6" w:space="0" w:color="auto"/>
            </w:tcBorders>
            <w:hideMark/>
          </w:tcPr>
          <w:p w14:paraId="7501C8FA"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Must be numeric</w:t>
            </w:r>
          </w:p>
        </w:tc>
      </w:tr>
      <w:tr w:rsidR="00394131" w:rsidRPr="00DF62A2" w14:paraId="7501C902" w14:textId="77777777" w:rsidTr="008B1BB9">
        <w:trPr>
          <w:trHeight w:val="2208"/>
        </w:trPr>
        <w:tc>
          <w:tcPr>
            <w:tcW w:w="806" w:type="pct"/>
            <w:tcBorders>
              <w:top w:val="single" w:sz="6" w:space="0" w:color="auto"/>
              <w:left w:val="single" w:sz="6" w:space="0" w:color="auto"/>
              <w:bottom w:val="single" w:sz="6" w:space="0" w:color="auto"/>
              <w:right w:val="single" w:sz="6" w:space="0" w:color="auto"/>
            </w:tcBorders>
            <w:hideMark/>
          </w:tcPr>
          <w:p w14:paraId="7501C8FC" w14:textId="77777777" w:rsidR="00394131" w:rsidRPr="00DF62A2" w:rsidRDefault="00394131">
            <w:pPr>
              <w:pStyle w:val="NoSpacing"/>
              <w:spacing w:line="276" w:lineRule="auto"/>
              <w:rPr>
                <w:rFonts w:ascii="Calibri" w:eastAsia="Calibri" w:hAnsi="Calibri"/>
                <w:i/>
              </w:rPr>
            </w:pPr>
            <w:r w:rsidRPr="00DF62A2">
              <w:rPr>
                <w:rFonts w:ascii="Calibri" w:eastAsia="Calibri" w:hAnsi="Calibri"/>
                <w:i/>
              </w:rPr>
              <w:t>Partial Chargeback Indicator</w:t>
            </w:r>
          </w:p>
        </w:tc>
        <w:tc>
          <w:tcPr>
            <w:tcW w:w="664" w:type="pct"/>
            <w:tcBorders>
              <w:top w:val="single" w:sz="6" w:space="0" w:color="auto"/>
              <w:left w:val="single" w:sz="6" w:space="0" w:color="auto"/>
              <w:bottom w:val="single" w:sz="6" w:space="0" w:color="auto"/>
              <w:right w:val="single" w:sz="6" w:space="0" w:color="auto"/>
            </w:tcBorders>
            <w:hideMark/>
          </w:tcPr>
          <w:p w14:paraId="7501C8FD" w14:textId="77777777" w:rsidR="00394131" w:rsidRPr="002906B1" w:rsidRDefault="00394131">
            <w:pPr>
              <w:pStyle w:val="NoSpacing"/>
              <w:spacing w:line="276" w:lineRule="auto"/>
              <w:rPr>
                <w:rFonts w:ascii="Calibri" w:eastAsia="Calibri" w:hAnsi="Calibri"/>
              </w:rPr>
            </w:pPr>
            <w:r w:rsidRPr="002906B1">
              <w:t>Alpha</w:t>
            </w:r>
          </w:p>
        </w:tc>
        <w:tc>
          <w:tcPr>
            <w:tcW w:w="2122" w:type="pct"/>
            <w:tcBorders>
              <w:top w:val="single" w:sz="6" w:space="0" w:color="auto"/>
              <w:left w:val="single" w:sz="6" w:space="0" w:color="auto"/>
              <w:bottom w:val="single" w:sz="6" w:space="0" w:color="auto"/>
              <w:right w:val="single" w:sz="6" w:space="0" w:color="auto"/>
            </w:tcBorders>
          </w:tcPr>
          <w:p w14:paraId="7501C8FE" w14:textId="71E5541A" w:rsidR="00394131" w:rsidRPr="002906B1" w:rsidRDefault="00394131">
            <w:pPr>
              <w:pStyle w:val="NoSpacing"/>
              <w:spacing w:line="276" w:lineRule="auto"/>
              <w:rPr>
                <w:rFonts w:eastAsiaTheme="minorHAnsi"/>
              </w:rPr>
            </w:pPr>
            <w:r w:rsidRPr="002906B1">
              <w:t xml:space="preserve"> (</w:t>
            </w:r>
            <w:r w:rsidR="00AA789E">
              <w:t>y</w:t>
            </w:r>
            <w:r w:rsidRPr="002906B1">
              <w:t>=partial, n =not partial) not required. GPS will not validate amount of chargeback. OB,Nm1 have validation rules in place to reject if partial chargeback GPS will not pass this indicator</w:t>
            </w:r>
          </w:p>
          <w:p w14:paraId="7501C900" w14:textId="05D85545" w:rsidR="00394131" w:rsidRPr="002906B1" w:rsidRDefault="00394131">
            <w:pPr>
              <w:pStyle w:val="NoSpacing"/>
              <w:spacing w:line="276" w:lineRule="auto"/>
              <w:rPr>
                <w:rFonts w:ascii="Calibri" w:eastAsia="Calibri" w:hAnsi="Calibri"/>
              </w:rPr>
            </w:pPr>
            <w:r w:rsidRPr="002906B1">
              <w:t>Note: (Cr017) If partial cahrgebcak(P), the original transaction will be sent to Moneris exception report with error code of PARTL</w:t>
            </w:r>
          </w:p>
        </w:tc>
        <w:tc>
          <w:tcPr>
            <w:tcW w:w="1408" w:type="pct"/>
            <w:tcBorders>
              <w:top w:val="single" w:sz="6" w:space="0" w:color="auto"/>
              <w:left w:val="single" w:sz="6" w:space="0" w:color="auto"/>
              <w:bottom w:val="single" w:sz="6" w:space="0" w:color="auto"/>
              <w:right w:val="single" w:sz="6" w:space="0" w:color="auto"/>
            </w:tcBorders>
            <w:hideMark/>
          </w:tcPr>
          <w:p w14:paraId="7501C901" w14:textId="44F5C188" w:rsidR="00394131" w:rsidRPr="002906B1" w:rsidRDefault="002906B1" w:rsidP="00AA789E">
            <w:pPr>
              <w:pStyle w:val="NoSpacing"/>
              <w:spacing w:line="276" w:lineRule="auto"/>
            </w:pPr>
            <w:r>
              <w:t>A</w:t>
            </w:r>
            <w:r w:rsidR="003772E6" w:rsidRPr="002906B1">
              <w:t xml:space="preserve">llowed values: </w:t>
            </w:r>
            <w:r w:rsidR="00DF62A2" w:rsidRPr="002906B1">
              <w:t xml:space="preserve"> </w:t>
            </w:r>
            <w:r w:rsidR="00AA789E">
              <w:t>Y</w:t>
            </w:r>
            <w:r w:rsidR="00DF62A2" w:rsidRPr="002906B1">
              <w:t xml:space="preserve"> or </w:t>
            </w:r>
            <w:r w:rsidR="00AA789E">
              <w:t>N</w:t>
            </w:r>
            <w:r w:rsidR="005A37DE">
              <w:t xml:space="preserve"> or space</w:t>
            </w:r>
            <w:ins w:id="1477" w:author="Patel, Seema" w:date="2015-03-31T12:30:00Z">
              <w:r w:rsidR="00A50B9A">
                <w:t xml:space="preserve"> or empty field</w:t>
              </w:r>
            </w:ins>
          </w:p>
        </w:tc>
      </w:tr>
      <w:tr w:rsidR="00394131" w:rsidRPr="00DF62A2" w14:paraId="7501C909" w14:textId="77777777" w:rsidTr="008B1BB9">
        <w:trPr>
          <w:trHeight w:val="86"/>
        </w:trPr>
        <w:tc>
          <w:tcPr>
            <w:tcW w:w="806" w:type="pct"/>
            <w:tcBorders>
              <w:top w:val="single" w:sz="6" w:space="0" w:color="auto"/>
              <w:left w:val="single" w:sz="6" w:space="0" w:color="auto"/>
              <w:bottom w:val="single" w:sz="6" w:space="0" w:color="auto"/>
              <w:right w:val="single" w:sz="6" w:space="0" w:color="auto"/>
            </w:tcBorders>
            <w:hideMark/>
          </w:tcPr>
          <w:p w14:paraId="7501C90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Original transaction amount</w:t>
            </w:r>
          </w:p>
        </w:tc>
        <w:tc>
          <w:tcPr>
            <w:tcW w:w="664" w:type="pct"/>
            <w:tcBorders>
              <w:top w:val="single" w:sz="6" w:space="0" w:color="auto"/>
              <w:left w:val="single" w:sz="6" w:space="0" w:color="auto"/>
              <w:bottom w:val="single" w:sz="6" w:space="0" w:color="auto"/>
              <w:right w:val="single" w:sz="6" w:space="0" w:color="auto"/>
            </w:tcBorders>
            <w:hideMark/>
          </w:tcPr>
          <w:p w14:paraId="7501C904" w14:textId="77777777" w:rsidR="00394131" w:rsidRPr="00DF62A2" w:rsidRDefault="00394131">
            <w:pPr>
              <w:pStyle w:val="NoSpacing"/>
              <w:spacing w:line="276" w:lineRule="auto"/>
              <w:rPr>
                <w:rFonts w:eastAsiaTheme="minorHAnsi"/>
              </w:rPr>
            </w:pPr>
            <w:r w:rsidRPr="00DF62A2">
              <w:t>Numeric</w:t>
            </w:r>
          </w:p>
          <w:p w14:paraId="7501C905" w14:textId="77777777" w:rsidR="00394131" w:rsidRPr="00DF62A2" w:rsidRDefault="00394131">
            <w:pPr>
              <w:pStyle w:val="NoSpacing"/>
              <w:spacing w:line="276" w:lineRule="auto"/>
              <w:rPr>
                <w:rFonts w:ascii="Calibri" w:eastAsia="Calibri" w:hAnsi="Calibri"/>
              </w:rPr>
            </w:pPr>
            <w:r w:rsidRPr="00DF62A2">
              <w:t>9v99</w:t>
            </w:r>
          </w:p>
        </w:tc>
        <w:tc>
          <w:tcPr>
            <w:tcW w:w="2122" w:type="pct"/>
            <w:tcBorders>
              <w:top w:val="single" w:sz="6" w:space="0" w:color="auto"/>
              <w:left w:val="single" w:sz="6" w:space="0" w:color="auto"/>
              <w:bottom w:val="single" w:sz="6" w:space="0" w:color="auto"/>
              <w:right w:val="single" w:sz="6" w:space="0" w:color="auto"/>
            </w:tcBorders>
            <w:hideMark/>
          </w:tcPr>
          <w:p w14:paraId="7501C906" w14:textId="77777777" w:rsidR="00394131" w:rsidRPr="00DF62A2" w:rsidRDefault="00394131">
            <w:pPr>
              <w:pStyle w:val="NoSpacing"/>
              <w:spacing w:line="276" w:lineRule="auto"/>
              <w:rPr>
                <w:rFonts w:eastAsiaTheme="minorHAnsi"/>
              </w:rPr>
            </w:pPr>
            <w:r w:rsidRPr="00DF62A2">
              <w:t xml:space="preserve">amount of the original purchase/transaction. </w:t>
            </w:r>
          </w:p>
          <w:p w14:paraId="7501C907" w14:textId="77777777" w:rsidR="00394131" w:rsidRPr="00DF62A2" w:rsidRDefault="00394131">
            <w:pPr>
              <w:pStyle w:val="NoSpacing"/>
              <w:spacing w:line="276" w:lineRule="auto"/>
              <w:rPr>
                <w:rFonts w:ascii="Calibri" w:eastAsia="Calibri" w:hAnsi="Calibri"/>
              </w:rPr>
            </w:pPr>
            <w:r w:rsidRPr="00DF62A2">
              <w:t>Confirmed ok by Amdocs 11/05</w:t>
            </w:r>
          </w:p>
        </w:tc>
        <w:tc>
          <w:tcPr>
            <w:tcW w:w="1408" w:type="pct"/>
            <w:tcBorders>
              <w:top w:val="single" w:sz="6" w:space="0" w:color="auto"/>
              <w:left w:val="single" w:sz="6" w:space="0" w:color="auto"/>
              <w:bottom w:val="single" w:sz="6" w:space="0" w:color="auto"/>
              <w:right w:val="single" w:sz="6" w:space="0" w:color="auto"/>
            </w:tcBorders>
            <w:hideMark/>
          </w:tcPr>
          <w:p w14:paraId="7501C908" w14:textId="77777777" w:rsidR="00CA58F5" w:rsidRPr="00DF62A2" w:rsidRDefault="002906B1">
            <w:pPr>
              <w:pStyle w:val="NoSpacing"/>
              <w:spacing w:line="276" w:lineRule="auto"/>
            </w:pPr>
            <w:r>
              <w:t>Before</w:t>
            </w:r>
            <w:r w:rsidR="00CA58F5">
              <w:t xml:space="preserve"> trimming, the max length is 17</w:t>
            </w:r>
            <w:r>
              <w:t>,</w:t>
            </w:r>
            <w:r w:rsidR="00CA58F5">
              <w:t xml:space="preserve"> and </w:t>
            </w:r>
            <w:r>
              <w:t xml:space="preserve">after trimming, it </w:t>
            </w:r>
            <w:r w:rsidR="00CA58F5">
              <w:t>must be decimal format</w:t>
            </w:r>
          </w:p>
        </w:tc>
      </w:tr>
      <w:tr w:rsidR="00394131" w:rsidRPr="00DF62A2" w14:paraId="7501C90E"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90A" w14:textId="77777777" w:rsidR="00394131" w:rsidRPr="00DF62A2" w:rsidRDefault="00394131">
            <w:pPr>
              <w:pStyle w:val="NoSpacing"/>
              <w:spacing w:line="276" w:lineRule="auto"/>
              <w:rPr>
                <w:rFonts w:ascii="Calibri" w:eastAsia="Calibri" w:hAnsi="Calibri"/>
              </w:rPr>
            </w:pPr>
            <w:r w:rsidRPr="00DF62A2">
              <w:t>Authorization code</w:t>
            </w:r>
          </w:p>
        </w:tc>
        <w:tc>
          <w:tcPr>
            <w:tcW w:w="664" w:type="pct"/>
            <w:tcBorders>
              <w:top w:val="single" w:sz="6" w:space="0" w:color="auto"/>
              <w:left w:val="single" w:sz="6" w:space="0" w:color="auto"/>
              <w:bottom w:val="single" w:sz="6" w:space="0" w:color="auto"/>
              <w:right w:val="single" w:sz="6" w:space="0" w:color="auto"/>
            </w:tcBorders>
            <w:hideMark/>
          </w:tcPr>
          <w:p w14:paraId="7501C90B" w14:textId="77777777" w:rsidR="00394131" w:rsidRPr="00DF62A2" w:rsidRDefault="00394131">
            <w:pPr>
              <w:pStyle w:val="NoSpacing"/>
              <w:spacing w:line="276" w:lineRule="auto"/>
              <w:rPr>
                <w:rFonts w:ascii="Calibri" w:eastAsia="Calibri" w:hAnsi="Calibri"/>
              </w:rPr>
            </w:pPr>
            <w:r w:rsidRPr="00DF62A2">
              <w:t>AlphaNum</w:t>
            </w:r>
          </w:p>
        </w:tc>
        <w:tc>
          <w:tcPr>
            <w:tcW w:w="2122" w:type="pct"/>
            <w:tcBorders>
              <w:top w:val="single" w:sz="6" w:space="0" w:color="auto"/>
              <w:left w:val="single" w:sz="6" w:space="0" w:color="auto"/>
              <w:bottom w:val="single" w:sz="6" w:space="0" w:color="auto"/>
              <w:right w:val="single" w:sz="6" w:space="0" w:color="auto"/>
            </w:tcBorders>
            <w:hideMark/>
          </w:tcPr>
          <w:p w14:paraId="7501C90C" w14:textId="77777777" w:rsidR="00394131" w:rsidRPr="00DF62A2" w:rsidRDefault="00394131">
            <w:pPr>
              <w:pStyle w:val="NoSpacing"/>
              <w:spacing w:line="276" w:lineRule="auto"/>
            </w:pPr>
            <w:r w:rsidRPr="00DF62A2">
              <w:t>authorization code of the original transaction. Confirmed ok by Amdocs 11/05</w:t>
            </w:r>
          </w:p>
        </w:tc>
        <w:tc>
          <w:tcPr>
            <w:tcW w:w="1408" w:type="pct"/>
            <w:tcBorders>
              <w:top w:val="single" w:sz="6" w:space="0" w:color="auto"/>
              <w:left w:val="single" w:sz="6" w:space="0" w:color="auto"/>
              <w:bottom w:val="single" w:sz="6" w:space="0" w:color="auto"/>
              <w:right w:val="single" w:sz="6" w:space="0" w:color="auto"/>
            </w:tcBorders>
            <w:hideMark/>
          </w:tcPr>
          <w:p w14:paraId="7501C90D" w14:textId="77777777" w:rsidR="00394131" w:rsidRPr="00DF62A2" w:rsidRDefault="00394131">
            <w:pPr>
              <w:pStyle w:val="NoSpacing"/>
              <w:spacing w:line="276" w:lineRule="auto"/>
            </w:pPr>
            <w:r w:rsidRPr="00DF62A2">
              <w:t>Not null</w:t>
            </w:r>
            <w:r w:rsidR="00CA58F5">
              <w:t xml:space="preserve"> and max length 8</w:t>
            </w:r>
          </w:p>
        </w:tc>
      </w:tr>
      <w:tr w:rsidR="00394131" w:rsidRPr="00DF62A2" w14:paraId="7501C917" w14:textId="77777777" w:rsidTr="008B1BB9">
        <w:trPr>
          <w:trHeight w:val="65"/>
        </w:trPr>
        <w:tc>
          <w:tcPr>
            <w:tcW w:w="806" w:type="pct"/>
            <w:tcBorders>
              <w:top w:val="single" w:sz="6" w:space="0" w:color="auto"/>
              <w:left w:val="single" w:sz="6" w:space="0" w:color="auto"/>
              <w:bottom w:val="single" w:sz="6" w:space="0" w:color="auto"/>
              <w:right w:val="single" w:sz="6" w:space="0" w:color="auto"/>
            </w:tcBorders>
            <w:hideMark/>
          </w:tcPr>
          <w:p w14:paraId="7501C90F" w14:textId="77777777" w:rsidR="00394131" w:rsidRPr="00DF62A2" w:rsidRDefault="00394131">
            <w:pPr>
              <w:pStyle w:val="NoSpacing"/>
              <w:spacing w:line="276" w:lineRule="auto"/>
              <w:rPr>
                <w:rFonts w:ascii="Calibri" w:eastAsia="Calibri" w:hAnsi="Calibri"/>
              </w:rPr>
            </w:pPr>
            <w:r w:rsidRPr="00DF62A2">
              <w:t>Currency</w:t>
            </w:r>
          </w:p>
        </w:tc>
        <w:tc>
          <w:tcPr>
            <w:tcW w:w="664" w:type="pct"/>
            <w:tcBorders>
              <w:top w:val="single" w:sz="6" w:space="0" w:color="auto"/>
              <w:left w:val="single" w:sz="6" w:space="0" w:color="auto"/>
              <w:bottom w:val="single" w:sz="6" w:space="0" w:color="auto"/>
              <w:right w:val="single" w:sz="6" w:space="0" w:color="auto"/>
            </w:tcBorders>
            <w:hideMark/>
          </w:tcPr>
          <w:p w14:paraId="7501C910"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Alpha</w:t>
            </w:r>
          </w:p>
        </w:tc>
        <w:tc>
          <w:tcPr>
            <w:tcW w:w="2122" w:type="pct"/>
            <w:tcBorders>
              <w:top w:val="single" w:sz="6" w:space="0" w:color="auto"/>
              <w:left w:val="single" w:sz="6" w:space="0" w:color="auto"/>
              <w:bottom w:val="single" w:sz="6" w:space="0" w:color="auto"/>
              <w:right w:val="single" w:sz="6" w:space="0" w:color="auto"/>
            </w:tcBorders>
            <w:hideMark/>
          </w:tcPr>
          <w:p w14:paraId="7501C911"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CAD = Canadian, USD = US</w:t>
            </w:r>
          </w:p>
          <w:p w14:paraId="7501C912"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 xml:space="preserve">Only required for OB,NM1 </w:t>
            </w:r>
          </w:p>
          <w:p w14:paraId="7501C91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11/13 will also pass to Virgin,FUND$IN,MaxPaging and Single.view</w:t>
            </w:r>
          </w:p>
        </w:tc>
        <w:tc>
          <w:tcPr>
            <w:tcW w:w="1408" w:type="pct"/>
            <w:tcBorders>
              <w:top w:val="single" w:sz="6" w:space="0" w:color="auto"/>
              <w:left w:val="single" w:sz="6" w:space="0" w:color="auto"/>
              <w:bottom w:val="single" w:sz="6" w:space="0" w:color="auto"/>
              <w:right w:val="single" w:sz="6" w:space="0" w:color="auto"/>
            </w:tcBorders>
            <w:hideMark/>
          </w:tcPr>
          <w:p w14:paraId="7501C914" w14:textId="77777777" w:rsidR="00F80A57" w:rsidRDefault="00F80A57">
            <w:pPr>
              <w:pStyle w:val="NoSpacing"/>
              <w:spacing w:line="276" w:lineRule="auto"/>
              <w:rPr>
                <w:rFonts w:ascii="Calibri" w:eastAsia="Calibri" w:hAnsi="Calibri"/>
              </w:rPr>
            </w:pPr>
            <w:r>
              <w:rPr>
                <w:rFonts w:ascii="Calibri" w:eastAsia="Calibri" w:hAnsi="Calibri"/>
              </w:rPr>
              <w:t>Allowed values are</w:t>
            </w:r>
            <w:r w:rsidR="008B1BB9">
              <w:rPr>
                <w:rFonts w:ascii="Calibri" w:eastAsia="Calibri" w:hAnsi="Calibri"/>
              </w:rPr>
              <w:t>:</w:t>
            </w:r>
          </w:p>
          <w:p w14:paraId="7501C915" w14:textId="77777777" w:rsidR="00F80A57" w:rsidRDefault="00394131" w:rsidP="00F80A57">
            <w:pPr>
              <w:pStyle w:val="NoSpacing"/>
              <w:spacing w:line="276" w:lineRule="auto"/>
              <w:rPr>
                <w:rFonts w:ascii="Calibri" w:eastAsia="Calibri" w:hAnsi="Calibri"/>
              </w:rPr>
            </w:pPr>
            <w:r w:rsidRPr="00DF62A2">
              <w:rPr>
                <w:rFonts w:ascii="Calibri" w:eastAsia="Calibri" w:hAnsi="Calibri"/>
              </w:rPr>
              <w:t xml:space="preserve">CAD </w:t>
            </w:r>
          </w:p>
          <w:p w14:paraId="7501C916" w14:textId="77777777" w:rsidR="00394131" w:rsidRPr="00DF62A2" w:rsidRDefault="00394131" w:rsidP="00F80A57">
            <w:pPr>
              <w:pStyle w:val="NoSpacing"/>
              <w:spacing w:line="276" w:lineRule="auto"/>
              <w:rPr>
                <w:rFonts w:ascii="Calibri" w:eastAsia="Calibri" w:hAnsi="Calibri"/>
              </w:rPr>
            </w:pPr>
            <w:r w:rsidRPr="00DF62A2">
              <w:rPr>
                <w:rFonts w:ascii="Calibri" w:eastAsia="Calibri" w:hAnsi="Calibri"/>
              </w:rPr>
              <w:t>USD</w:t>
            </w:r>
          </w:p>
        </w:tc>
      </w:tr>
    </w:tbl>
    <w:p w14:paraId="600D3785" w14:textId="581203E3" w:rsidR="002D110F" w:rsidRDefault="005233AA" w:rsidP="002D110F">
      <w:pPr>
        <w:rPr>
          <w:ins w:id="1478" w:author="Patel, Seema" w:date="2015-03-31T13:25:00Z"/>
          <w:lang w:val="en-CA"/>
        </w:rPr>
      </w:pPr>
      <w:ins w:id="1479" w:author="Patel, Seema" w:date="2015-03-31T12:43:00Z">
        <w:r w:rsidRPr="002D110F">
          <w:rPr>
            <w:lang w:val="en-CA"/>
          </w:rPr>
          <w:lastRenderedPageBreak/>
          <w:t>Note</w:t>
        </w:r>
        <w:proofErr w:type="gramStart"/>
        <w:r w:rsidRPr="002D110F">
          <w:rPr>
            <w:lang w:val="en-CA"/>
          </w:rPr>
          <w:t>:-</w:t>
        </w:r>
        <w:proofErr w:type="gramEnd"/>
        <w:r w:rsidRPr="002D110F">
          <w:rPr>
            <w:lang w:val="en-CA"/>
          </w:rPr>
          <w:t xml:space="preserve"> As part of GPS</w:t>
        </w:r>
      </w:ins>
      <w:ins w:id="1480" w:author="Patel, Seema" w:date="2015-03-31T12:45:00Z">
        <w:r w:rsidRPr="002D110F">
          <w:rPr>
            <w:lang w:val="en-CA"/>
          </w:rPr>
          <w:t xml:space="preserve"> </w:t>
        </w:r>
      </w:ins>
      <w:ins w:id="1481" w:author="Patel, Seema" w:date="2015-03-31T12:51:00Z">
        <w:r w:rsidR="0061165C" w:rsidRPr="002D110F">
          <w:rPr>
            <w:lang w:val="en-CA"/>
          </w:rPr>
          <w:t>c</w:t>
        </w:r>
      </w:ins>
      <w:ins w:id="1482" w:author="Patel, Seema" w:date="2015-03-31T12:43:00Z">
        <w:r w:rsidR="0061165C" w:rsidRPr="002D110F">
          <w:rPr>
            <w:lang w:val="en-CA"/>
          </w:rPr>
          <w:t>harge</w:t>
        </w:r>
      </w:ins>
      <w:ins w:id="1483" w:author="Patel, Seema" w:date="2015-03-31T12:51:00Z">
        <w:r w:rsidR="0061165C" w:rsidRPr="002D110F">
          <w:rPr>
            <w:lang w:val="en-CA"/>
          </w:rPr>
          <w:t>b</w:t>
        </w:r>
      </w:ins>
      <w:ins w:id="1484" w:author="Patel, Seema" w:date="2015-03-31T12:43:00Z">
        <w:r w:rsidRPr="002D110F">
          <w:rPr>
            <w:lang w:val="en-CA"/>
          </w:rPr>
          <w:t xml:space="preserve">ack </w:t>
        </w:r>
      </w:ins>
      <w:ins w:id="1485" w:author="Patel, Seema" w:date="2015-03-31T12:45:00Z">
        <w:r w:rsidR="0061165C" w:rsidRPr="002D110F">
          <w:rPr>
            <w:lang w:val="en-CA"/>
          </w:rPr>
          <w:t>file format change project</w:t>
        </w:r>
      </w:ins>
      <w:ins w:id="1486" w:author="Patel, Seema" w:date="2015-03-31T12:51:00Z">
        <w:r w:rsidR="0061165C" w:rsidRPr="002D110F">
          <w:rPr>
            <w:lang w:val="en-CA"/>
          </w:rPr>
          <w:t>,</w:t>
        </w:r>
      </w:ins>
      <w:ins w:id="1487" w:author="Patel, Seema" w:date="2015-03-31T12:45:00Z">
        <w:r w:rsidRPr="002D110F">
          <w:rPr>
            <w:lang w:val="en-CA"/>
          </w:rPr>
          <w:t xml:space="preserve"> </w:t>
        </w:r>
      </w:ins>
      <w:ins w:id="1488" w:author="Patel, Seema" w:date="2015-03-31T13:24:00Z">
        <w:r w:rsidR="002D110F">
          <w:rPr>
            <w:lang w:val="en-CA"/>
          </w:rPr>
          <w:t xml:space="preserve"> </w:t>
        </w:r>
      </w:ins>
      <w:ins w:id="1489" w:author="Patel, Seema" w:date="2015-03-31T13:35:00Z">
        <w:r w:rsidR="00A3509B">
          <w:rPr>
            <w:lang w:val="en-CA"/>
          </w:rPr>
          <w:t>added</w:t>
        </w:r>
        <w:r w:rsidR="00A3509B">
          <w:rPr>
            <w:lang w:val="en-CA"/>
          </w:rPr>
          <w:t xml:space="preserve"> empty filed to allowed values list</w:t>
        </w:r>
        <w:r w:rsidR="00A3509B">
          <w:rPr>
            <w:lang w:val="en-CA"/>
          </w:rPr>
          <w:t xml:space="preserve"> for</w:t>
        </w:r>
      </w:ins>
      <w:ins w:id="1490" w:author="Patel, Seema" w:date="2015-03-31T13:31:00Z">
        <w:r w:rsidR="00B540A6">
          <w:rPr>
            <w:lang w:val="en-CA"/>
          </w:rPr>
          <w:t xml:space="preserve"> </w:t>
        </w:r>
      </w:ins>
      <w:ins w:id="1491" w:author="Patel, Seema" w:date="2015-03-31T13:35:00Z">
        <w:r w:rsidR="00A3509B">
          <w:rPr>
            <w:lang w:val="en-CA"/>
          </w:rPr>
          <w:t xml:space="preserve">updating </w:t>
        </w:r>
      </w:ins>
      <w:ins w:id="1492" w:author="Patel, Seema" w:date="2015-03-31T13:31:00Z">
        <w:r w:rsidR="00B540A6">
          <w:rPr>
            <w:lang w:val="en-CA"/>
          </w:rPr>
          <w:t xml:space="preserve">validation condition </w:t>
        </w:r>
      </w:ins>
      <w:ins w:id="1493" w:author="Patel, Seema" w:date="2015-03-31T13:32:00Z">
        <w:r w:rsidR="00B540A6">
          <w:rPr>
            <w:lang w:val="en-CA"/>
          </w:rPr>
          <w:t>of</w:t>
        </w:r>
      </w:ins>
      <w:ins w:id="1494" w:author="Patel, Seema" w:date="2015-03-31T13:36:00Z">
        <w:r w:rsidR="00BC13F1">
          <w:rPr>
            <w:lang w:val="en-CA"/>
          </w:rPr>
          <w:t xml:space="preserve"> </w:t>
        </w:r>
      </w:ins>
      <w:bookmarkStart w:id="1495" w:name="_GoBack"/>
      <w:bookmarkEnd w:id="1495"/>
      <w:ins w:id="1496" w:author="Patel, Seema" w:date="2015-03-31T13:32:00Z">
        <w:r w:rsidR="00B540A6">
          <w:rPr>
            <w:lang w:val="en-CA"/>
          </w:rPr>
          <w:t>below fields</w:t>
        </w:r>
      </w:ins>
      <w:ins w:id="1497" w:author="Patel, Seema" w:date="2015-03-31T13:36:00Z">
        <w:r w:rsidR="00A3509B">
          <w:rPr>
            <w:lang w:val="en-CA"/>
          </w:rPr>
          <w:t>:</w:t>
        </w:r>
      </w:ins>
    </w:p>
    <w:p w14:paraId="59C0C8FF" w14:textId="7617C09B" w:rsidR="002D110F" w:rsidRPr="002D110F" w:rsidRDefault="005233AA" w:rsidP="00996F09">
      <w:pPr>
        <w:pStyle w:val="ListParagraph0"/>
        <w:numPr>
          <w:ilvl w:val="0"/>
          <w:numId w:val="146"/>
        </w:numPr>
        <w:rPr>
          <w:ins w:id="1498" w:author="Patel, Seema" w:date="2015-03-31T13:22:00Z"/>
          <w:lang w:val="en-CA"/>
        </w:rPr>
      </w:pPr>
      <w:ins w:id="1499" w:author="Patel, Seema" w:date="2015-03-31T12:45:00Z">
        <w:r w:rsidRPr="002D110F">
          <w:rPr>
            <w:rFonts w:ascii="Calibri" w:eastAsia="Calibri" w:hAnsi="Calibri"/>
          </w:rPr>
          <w:t xml:space="preserve">Debit/Credit </w:t>
        </w:r>
      </w:ins>
    </w:p>
    <w:p w14:paraId="25DBCEFA" w14:textId="77777777" w:rsidR="002D110F" w:rsidRPr="002D110F" w:rsidRDefault="002D110F" w:rsidP="00996F09">
      <w:pPr>
        <w:pStyle w:val="ListParagraph0"/>
        <w:numPr>
          <w:ilvl w:val="0"/>
          <w:numId w:val="145"/>
        </w:numPr>
        <w:rPr>
          <w:ins w:id="1500" w:author="Patel, Seema" w:date="2015-03-31T13:22:00Z"/>
          <w:lang w:val="en-CA"/>
        </w:rPr>
      </w:pPr>
      <w:ins w:id="1501" w:author="Patel, Seema" w:date="2015-03-31T13:22:00Z">
        <w:r w:rsidRPr="002D110F">
          <w:rPr>
            <w:rFonts w:ascii="Calibri" w:eastAsia="Calibri" w:hAnsi="Calibri"/>
          </w:rPr>
          <w:t xml:space="preserve"> </w:t>
        </w:r>
      </w:ins>
      <w:ins w:id="1502" w:author="Patel, Seema" w:date="2015-03-31T12:45:00Z">
        <w:r w:rsidR="005233AA" w:rsidRPr="002D110F">
          <w:rPr>
            <w:rFonts w:ascii="Calibri" w:eastAsia="Calibri" w:hAnsi="Calibri"/>
          </w:rPr>
          <w:t>Partial Chargeback Indicator</w:t>
        </w:r>
      </w:ins>
      <w:ins w:id="1503" w:author="Patel, Seema" w:date="2015-03-31T12:46:00Z">
        <w:r w:rsidR="005233AA" w:rsidRPr="002D110F">
          <w:rPr>
            <w:rFonts w:ascii="Calibri" w:eastAsia="Calibri" w:hAnsi="Calibri"/>
          </w:rPr>
          <w:t xml:space="preserve"> </w:t>
        </w:r>
      </w:ins>
    </w:p>
    <w:p w14:paraId="7501C918" w14:textId="211BC8B7" w:rsidR="00394131" w:rsidRPr="002D110F" w:rsidRDefault="008C053E" w:rsidP="002D110F">
      <w:pPr>
        <w:rPr>
          <w:lang w:val="en-CA"/>
        </w:rPr>
      </w:pPr>
      <w:ins w:id="1504" w:author="Patel, Seema" w:date="2015-03-31T13:18:00Z">
        <w:r w:rsidRPr="002D110F">
          <w:rPr>
            <w:rFonts w:ascii="Calibri" w:eastAsia="Calibri" w:hAnsi="Calibri"/>
          </w:rPr>
          <w:t xml:space="preserve">Previously empty field </w:t>
        </w:r>
      </w:ins>
      <w:ins w:id="1505" w:author="Patel, Seema" w:date="2015-03-31T13:19:00Z">
        <w:r w:rsidRPr="002D110F">
          <w:rPr>
            <w:rFonts w:ascii="Calibri" w:eastAsia="Calibri" w:hAnsi="Calibri"/>
          </w:rPr>
          <w:t>w</w:t>
        </w:r>
      </w:ins>
      <w:ins w:id="1506" w:author="Patel, Seema" w:date="2015-03-31T13:20:00Z">
        <w:r w:rsidR="002D110F" w:rsidRPr="002D110F">
          <w:rPr>
            <w:rFonts w:ascii="Calibri" w:eastAsia="Calibri" w:hAnsi="Calibri"/>
          </w:rPr>
          <w:t>as</w:t>
        </w:r>
      </w:ins>
      <w:ins w:id="1507" w:author="Patel, Seema" w:date="2015-03-31T13:18:00Z">
        <w:r w:rsidR="002D110F" w:rsidRPr="002D110F">
          <w:rPr>
            <w:rFonts w:ascii="Calibri" w:eastAsia="Calibri" w:hAnsi="Calibri"/>
          </w:rPr>
          <w:t xml:space="preserve"> not allowed as valid valu</w:t>
        </w:r>
      </w:ins>
      <w:ins w:id="1508" w:author="Patel, Seema" w:date="2015-03-31T13:20:00Z">
        <w:r w:rsidR="002D110F" w:rsidRPr="002D110F">
          <w:rPr>
            <w:rFonts w:ascii="Calibri" w:eastAsia="Calibri" w:hAnsi="Calibri"/>
          </w:rPr>
          <w:t>e</w:t>
        </w:r>
      </w:ins>
      <w:ins w:id="1509" w:author="Patel, Seema" w:date="2015-03-31T13:19:00Z">
        <w:r w:rsidRPr="002D110F">
          <w:rPr>
            <w:rFonts w:ascii="Calibri" w:eastAsia="Calibri" w:hAnsi="Calibri"/>
          </w:rPr>
          <w:t xml:space="preserve"> for Debit/Credit and Partial Chargeback Indicator fields</w:t>
        </w:r>
      </w:ins>
      <w:ins w:id="1510" w:author="Patel, Seema" w:date="2015-03-31T13:18:00Z">
        <w:r w:rsidRPr="002D110F">
          <w:rPr>
            <w:rFonts w:ascii="Calibri" w:eastAsia="Calibri" w:hAnsi="Calibri"/>
          </w:rPr>
          <w:t>.</w:t>
        </w:r>
      </w:ins>
    </w:p>
    <w:p w14:paraId="7501C919" w14:textId="77777777" w:rsidR="00394131" w:rsidRDefault="00394131" w:rsidP="003772E6">
      <w:pPr>
        <w:pStyle w:val="Heading5"/>
        <w:rPr>
          <w:lang w:val="en-CA"/>
        </w:rPr>
      </w:pPr>
      <w:r>
        <w:rPr>
          <w:lang w:val="en-CA"/>
        </w:rPr>
        <w:t>Amex Input Fields</w:t>
      </w:r>
    </w:p>
    <w:p w14:paraId="202D5401" w14:textId="77777777" w:rsidR="00C407D2" w:rsidRPr="00C407D2" w:rsidRDefault="00C407D2" w:rsidP="00C407D2">
      <w:pPr>
        <w:rPr>
          <w:lang w:val="en-CA"/>
        </w:rPr>
      </w:pPr>
      <w:r>
        <w:rPr>
          <w:lang w:val="en-CA"/>
        </w:rPr>
        <w:t>Below are the fields that are validated by GPS:</w:t>
      </w:r>
    </w:p>
    <w:tbl>
      <w:tblPr>
        <w:tblStyle w:val="TableGrid"/>
        <w:tblW w:w="5000" w:type="pct"/>
        <w:tblLook w:val="04A0" w:firstRow="1" w:lastRow="0" w:firstColumn="1" w:lastColumn="0" w:noHBand="0" w:noVBand="1"/>
      </w:tblPr>
      <w:tblGrid>
        <w:gridCol w:w="2710"/>
        <w:gridCol w:w="1140"/>
        <w:gridCol w:w="578"/>
        <w:gridCol w:w="3292"/>
        <w:gridCol w:w="1856"/>
      </w:tblGrid>
      <w:tr w:rsidR="00C407D2" w:rsidRPr="00DF62A2" w14:paraId="458C2E46" w14:textId="77777777" w:rsidTr="00C407D2">
        <w:tc>
          <w:tcPr>
            <w:tcW w:w="1415"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7D0E551" w14:textId="77777777" w:rsidR="00C407D2" w:rsidRPr="00DF62A2" w:rsidRDefault="00C407D2" w:rsidP="00C407D2">
            <w:pPr>
              <w:pStyle w:val="NoSpacing"/>
              <w:rPr>
                <w:b/>
              </w:rPr>
            </w:pPr>
            <w:r w:rsidRPr="00DF62A2">
              <w:rPr>
                <w:b/>
              </w:rPr>
              <w:t>Field</w:t>
            </w:r>
          </w:p>
        </w:tc>
        <w:tc>
          <w:tcPr>
            <w:tcW w:w="595" w:type="pct"/>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13FA13E5" w14:textId="77777777" w:rsidR="00C407D2" w:rsidRPr="00DF62A2" w:rsidRDefault="00C407D2" w:rsidP="00C407D2">
            <w:pPr>
              <w:pStyle w:val="NoSpacing"/>
              <w:rPr>
                <w:b/>
              </w:rPr>
            </w:pPr>
            <w:r w:rsidRPr="00DF62A2">
              <w:rPr>
                <w:b/>
              </w:rPr>
              <w:t>Type</w:t>
            </w:r>
          </w:p>
        </w:tc>
        <w:tc>
          <w:tcPr>
            <w:tcW w:w="302" w:type="pct"/>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7BD9E5E5" w14:textId="77777777" w:rsidR="00C407D2" w:rsidRPr="00DF62A2" w:rsidRDefault="00C407D2" w:rsidP="00C407D2">
            <w:pPr>
              <w:pStyle w:val="NoSpacing"/>
              <w:rPr>
                <w:b/>
              </w:rPr>
            </w:pPr>
            <w:r w:rsidRPr="00DF62A2">
              <w:rPr>
                <w:b/>
              </w:rPr>
              <w:t>Size</w:t>
            </w:r>
          </w:p>
        </w:tc>
        <w:tc>
          <w:tcPr>
            <w:tcW w:w="1719"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1557AC0" w14:textId="77777777" w:rsidR="00C407D2" w:rsidRPr="00DF62A2" w:rsidRDefault="00C407D2" w:rsidP="00C407D2">
            <w:pPr>
              <w:pStyle w:val="NoSpacing"/>
              <w:rPr>
                <w:b/>
              </w:rPr>
            </w:pPr>
            <w:r w:rsidRPr="00DF62A2">
              <w:rPr>
                <w:b/>
              </w:rPr>
              <w:t>Definition/Valid Values</w:t>
            </w:r>
          </w:p>
        </w:tc>
        <w:tc>
          <w:tcPr>
            <w:tcW w:w="969"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752FBA0" w14:textId="77777777" w:rsidR="00C407D2" w:rsidRPr="00DF62A2" w:rsidRDefault="00C407D2" w:rsidP="00C407D2">
            <w:pPr>
              <w:pStyle w:val="NoSpacing"/>
              <w:rPr>
                <w:b/>
              </w:rPr>
            </w:pPr>
            <w:r w:rsidRPr="00DF62A2">
              <w:rPr>
                <w:b/>
              </w:rPr>
              <w:t>Validation rule</w:t>
            </w:r>
          </w:p>
        </w:tc>
      </w:tr>
      <w:tr w:rsidR="00C407D2" w:rsidRPr="00DF62A2" w14:paraId="4480DE4A"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2DD804BA" w14:textId="77777777" w:rsidR="00C407D2" w:rsidRPr="00DF62A2" w:rsidRDefault="00C407D2" w:rsidP="00C407D2">
            <w:pPr>
              <w:pStyle w:val="NoSpacing"/>
            </w:pPr>
            <w:r w:rsidRPr="00DF62A2">
              <w:t>REC_TYPE</w:t>
            </w:r>
          </w:p>
        </w:tc>
        <w:tc>
          <w:tcPr>
            <w:tcW w:w="595" w:type="pct"/>
            <w:tcBorders>
              <w:top w:val="single" w:sz="4" w:space="0" w:color="auto"/>
              <w:left w:val="single" w:sz="4" w:space="0" w:color="auto"/>
              <w:bottom w:val="single" w:sz="4" w:space="0" w:color="auto"/>
              <w:right w:val="single" w:sz="4" w:space="0" w:color="auto"/>
            </w:tcBorders>
            <w:hideMark/>
          </w:tcPr>
          <w:p w14:paraId="533A307B"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7A62C183" w14:textId="77777777" w:rsidR="00C407D2" w:rsidRPr="00DF62A2" w:rsidRDefault="00C407D2" w:rsidP="00C407D2">
            <w:pPr>
              <w:pStyle w:val="NoSpacing"/>
            </w:pPr>
            <w:r w:rsidRPr="00DF62A2">
              <w:t>1</w:t>
            </w:r>
          </w:p>
        </w:tc>
        <w:tc>
          <w:tcPr>
            <w:tcW w:w="1719" w:type="pct"/>
            <w:tcBorders>
              <w:top w:val="single" w:sz="4" w:space="0" w:color="auto"/>
              <w:left w:val="single" w:sz="4" w:space="0" w:color="auto"/>
              <w:bottom w:val="single" w:sz="4" w:space="0" w:color="auto"/>
              <w:right w:val="single" w:sz="4" w:space="0" w:color="auto"/>
            </w:tcBorders>
            <w:hideMark/>
          </w:tcPr>
          <w:p w14:paraId="39A6AED5" w14:textId="77777777" w:rsidR="00C407D2" w:rsidRPr="00DF62A2" w:rsidRDefault="00C407D2" w:rsidP="00C407D2">
            <w:pPr>
              <w:pStyle w:val="NoSpacing"/>
            </w:pPr>
            <w:r w:rsidRPr="00DF62A2">
              <w:t>D = Chargeback Notification File Detail record. Info for GPS – will not use in BSS files</w:t>
            </w:r>
          </w:p>
        </w:tc>
        <w:tc>
          <w:tcPr>
            <w:tcW w:w="969" w:type="pct"/>
            <w:tcBorders>
              <w:top w:val="single" w:sz="4" w:space="0" w:color="auto"/>
              <w:left w:val="single" w:sz="4" w:space="0" w:color="auto"/>
              <w:bottom w:val="single" w:sz="4" w:space="0" w:color="auto"/>
              <w:right w:val="single" w:sz="4" w:space="0" w:color="auto"/>
            </w:tcBorders>
            <w:hideMark/>
          </w:tcPr>
          <w:p w14:paraId="4A8DFF1D" w14:textId="77777777" w:rsidR="00C407D2" w:rsidRPr="00DF62A2" w:rsidRDefault="00C407D2" w:rsidP="00C407D2">
            <w:pPr>
              <w:pStyle w:val="NoSpacing"/>
            </w:pPr>
            <w:r>
              <w:t xml:space="preserve">Allowed value: </w:t>
            </w:r>
            <w:r w:rsidRPr="00DF62A2">
              <w:t>D</w:t>
            </w:r>
          </w:p>
        </w:tc>
      </w:tr>
      <w:tr w:rsidR="00C407D2" w:rsidRPr="00DF62A2" w14:paraId="0916B671"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63F0F881" w14:textId="77777777" w:rsidR="00C407D2" w:rsidRPr="00DF62A2" w:rsidRDefault="00C407D2" w:rsidP="00C407D2">
            <w:pPr>
              <w:pStyle w:val="NoSpacing"/>
            </w:pPr>
            <w:r w:rsidRPr="00DF62A2">
              <w:t>DATE_OF_CHARGE</w:t>
            </w:r>
          </w:p>
        </w:tc>
        <w:tc>
          <w:tcPr>
            <w:tcW w:w="595" w:type="pct"/>
            <w:tcBorders>
              <w:top w:val="single" w:sz="4" w:space="0" w:color="auto"/>
              <w:left w:val="single" w:sz="4" w:space="0" w:color="auto"/>
              <w:bottom w:val="single" w:sz="4" w:space="0" w:color="auto"/>
              <w:right w:val="single" w:sz="4" w:space="0" w:color="auto"/>
            </w:tcBorders>
            <w:hideMark/>
          </w:tcPr>
          <w:p w14:paraId="2E7A6892"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290A7E9C" w14:textId="77777777" w:rsidR="00C407D2" w:rsidRPr="00DF62A2" w:rsidRDefault="00C407D2" w:rsidP="00C407D2">
            <w:pPr>
              <w:pStyle w:val="NoSpacing"/>
            </w:pPr>
            <w:r w:rsidRPr="00DF62A2">
              <w:t>8</w:t>
            </w:r>
          </w:p>
        </w:tc>
        <w:tc>
          <w:tcPr>
            <w:tcW w:w="1719" w:type="pct"/>
            <w:tcBorders>
              <w:top w:val="single" w:sz="4" w:space="0" w:color="auto"/>
              <w:left w:val="single" w:sz="4" w:space="0" w:color="auto"/>
              <w:bottom w:val="single" w:sz="4" w:space="0" w:color="auto"/>
              <w:right w:val="single" w:sz="4" w:space="0" w:color="auto"/>
            </w:tcBorders>
            <w:hideMark/>
          </w:tcPr>
          <w:p w14:paraId="12A7EAC9" w14:textId="77777777" w:rsidR="00C407D2" w:rsidRPr="00DF62A2" w:rsidRDefault="00C407D2" w:rsidP="00C407D2">
            <w:pPr>
              <w:pStyle w:val="NoSpacing"/>
            </w:pPr>
            <w:r w:rsidRPr="00DF62A2">
              <w:t>Date of the original charge CCYYMMDD GPS to use to populate Transaction date.(V,F,M,S ) deposit date (OB/NM1)</w:t>
            </w:r>
          </w:p>
        </w:tc>
        <w:tc>
          <w:tcPr>
            <w:tcW w:w="969" w:type="pct"/>
            <w:tcBorders>
              <w:top w:val="single" w:sz="4" w:space="0" w:color="auto"/>
              <w:left w:val="single" w:sz="4" w:space="0" w:color="auto"/>
              <w:bottom w:val="single" w:sz="4" w:space="0" w:color="auto"/>
              <w:right w:val="single" w:sz="4" w:space="0" w:color="auto"/>
            </w:tcBorders>
            <w:hideMark/>
          </w:tcPr>
          <w:p w14:paraId="4EE6D8C4" w14:textId="483BFFA6" w:rsidR="00C407D2" w:rsidRPr="00DF62A2" w:rsidRDefault="00C407D2" w:rsidP="00295719">
            <w:pPr>
              <w:pStyle w:val="NoSpacing"/>
            </w:pPr>
            <w:r w:rsidRPr="00DF62A2">
              <w:t>Date format</w:t>
            </w:r>
            <w:r w:rsidR="00B33FEB">
              <w:t xml:space="preserve"> (only digits) or spaces. If spaces put the following date : 19000101</w:t>
            </w:r>
            <w:r w:rsidR="00295719">
              <w:t xml:space="preserve"> during transformation when querying the database. Note that the line must be reported as is to the exception file. </w:t>
            </w:r>
          </w:p>
        </w:tc>
      </w:tr>
      <w:tr w:rsidR="00C407D2" w:rsidRPr="00DF62A2" w14:paraId="2AA9FA2B"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06A7E5A9" w14:textId="77777777" w:rsidR="00C407D2" w:rsidRPr="00DF62A2" w:rsidRDefault="00C407D2" w:rsidP="00C407D2">
            <w:pPr>
              <w:pStyle w:val="NoSpacing"/>
            </w:pPr>
            <w:r w:rsidRPr="00DF62A2">
              <w:t>CB_AMOUNT</w:t>
            </w:r>
          </w:p>
        </w:tc>
        <w:tc>
          <w:tcPr>
            <w:tcW w:w="595" w:type="pct"/>
            <w:tcBorders>
              <w:top w:val="single" w:sz="4" w:space="0" w:color="auto"/>
              <w:left w:val="single" w:sz="4" w:space="0" w:color="auto"/>
              <w:bottom w:val="single" w:sz="4" w:space="0" w:color="auto"/>
              <w:right w:val="single" w:sz="4" w:space="0" w:color="auto"/>
            </w:tcBorders>
            <w:hideMark/>
          </w:tcPr>
          <w:p w14:paraId="72223B2A" w14:textId="77777777" w:rsidR="00C407D2" w:rsidRPr="00DF62A2" w:rsidRDefault="00C407D2" w:rsidP="00C407D2">
            <w:pPr>
              <w:pStyle w:val="NoSpacing"/>
            </w:pPr>
            <w:r w:rsidRPr="00DF62A2">
              <w:t>Numeric</w:t>
            </w:r>
          </w:p>
        </w:tc>
        <w:tc>
          <w:tcPr>
            <w:tcW w:w="302" w:type="pct"/>
            <w:tcBorders>
              <w:top w:val="single" w:sz="4" w:space="0" w:color="auto"/>
              <w:left w:val="single" w:sz="4" w:space="0" w:color="auto"/>
              <w:bottom w:val="single" w:sz="4" w:space="0" w:color="auto"/>
              <w:right w:val="single" w:sz="4" w:space="0" w:color="auto"/>
            </w:tcBorders>
            <w:hideMark/>
          </w:tcPr>
          <w:p w14:paraId="2644B1FF" w14:textId="77777777" w:rsidR="00C407D2" w:rsidRPr="00DF62A2" w:rsidRDefault="00C407D2" w:rsidP="00C407D2">
            <w:pPr>
              <w:pStyle w:val="NoSpacing"/>
            </w:pPr>
            <w:r w:rsidRPr="00DF62A2">
              <w:t>17</w:t>
            </w:r>
          </w:p>
        </w:tc>
        <w:tc>
          <w:tcPr>
            <w:tcW w:w="1719" w:type="pct"/>
            <w:tcBorders>
              <w:top w:val="single" w:sz="4" w:space="0" w:color="auto"/>
              <w:left w:val="single" w:sz="4" w:space="0" w:color="auto"/>
              <w:bottom w:val="single" w:sz="4" w:space="0" w:color="auto"/>
              <w:right w:val="single" w:sz="4" w:space="0" w:color="auto"/>
            </w:tcBorders>
            <w:hideMark/>
          </w:tcPr>
          <w:p w14:paraId="346D414E" w14:textId="77777777" w:rsidR="00C407D2" w:rsidRPr="00DF62A2" w:rsidRDefault="00C407D2" w:rsidP="00C407D2">
            <w:pPr>
              <w:pStyle w:val="NoSpacing"/>
            </w:pPr>
            <w:r w:rsidRPr="00DF62A2">
              <w:t xml:space="preserve">adjustment or </w:t>
            </w:r>
            <w:r w:rsidRPr="00DF62A2">
              <w:rPr>
                <w:i/>
                <w:iCs/>
              </w:rPr>
              <w:t>chargeback amount</w:t>
            </w:r>
            <w:r w:rsidRPr="00DF62A2">
              <w:t>, which can be a debit or credit. The format for this field is a one-digit “sign,” followed by a 13-digit “dollar amount” (right justified and zero filled), one-digit “decimal point,” and two-digit “cents</w:t>
            </w:r>
          </w:p>
          <w:p w14:paraId="5E6F139E" w14:textId="77777777" w:rsidR="00C407D2" w:rsidRPr="00DF62A2" w:rsidRDefault="00C407D2" w:rsidP="00C407D2">
            <w:pPr>
              <w:pStyle w:val="NoSpacing"/>
            </w:pPr>
            <w:r w:rsidRPr="00DF62A2">
              <w:t>Debit sign is a negative sign ‘ – ‘</w:t>
            </w:r>
          </w:p>
          <w:p w14:paraId="66507CC6" w14:textId="77777777" w:rsidR="00C407D2" w:rsidRPr="00DF62A2" w:rsidRDefault="00C407D2" w:rsidP="00C407D2">
            <w:pPr>
              <w:pStyle w:val="NoSpacing"/>
            </w:pPr>
            <w:r w:rsidRPr="00DF62A2">
              <w:t>Credit sign is a blank (character space)</w:t>
            </w:r>
          </w:p>
          <w:p w14:paraId="38CF92BE" w14:textId="77777777" w:rsidR="00C407D2" w:rsidRPr="00DF62A2" w:rsidRDefault="00C407D2" w:rsidP="00C407D2">
            <w:pPr>
              <w:pStyle w:val="NoSpacing"/>
            </w:pPr>
            <w:r w:rsidRPr="00DF62A2">
              <w:t>For Virgin/FUND$IN, MaxPaging,Single.view,</w:t>
            </w:r>
          </w:p>
          <w:p w14:paraId="0E3D628F" w14:textId="77777777" w:rsidR="00C407D2" w:rsidRPr="00DF62A2" w:rsidRDefault="00C407D2" w:rsidP="00C407D2">
            <w:pPr>
              <w:rPr>
                <w:rFonts w:ascii="Calibri" w:hAnsi="Calibri"/>
              </w:rPr>
            </w:pPr>
            <w:r w:rsidRPr="00DF62A2">
              <w:rPr>
                <w:rFonts w:ascii="Calibri" w:hAnsi="Calibri"/>
              </w:rPr>
              <w:t xml:space="preserve">GPS will need to populate the Debit/Credit Indicator based on the "sign" in the amount, </w:t>
            </w:r>
            <w:r w:rsidRPr="00DF62A2">
              <w:rPr>
                <w:rFonts w:ascii="Calibri" w:hAnsi="Calibri"/>
              </w:rPr>
              <w:br/>
              <w:t>"-" ---&gt; negative (debit?) ... "D"</w:t>
            </w:r>
            <w:r w:rsidRPr="00DF62A2">
              <w:rPr>
                <w:rFonts w:ascii="Calibri" w:hAnsi="Calibri"/>
              </w:rPr>
              <w:br/>
              <w:t>"blank" ----&gt; positive (credit?) ... "C"</w:t>
            </w:r>
          </w:p>
          <w:p w14:paraId="63FAD220" w14:textId="77777777" w:rsidR="00C407D2" w:rsidRPr="00DF62A2" w:rsidRDefault="00C407D2" w:rsidP="00C407D2">
            <w:pPr>
              <w:pStyle w:val="NoSpacing"/>
              <w:rPr>
                <w:rFonts w:asciiTheme="minorHAnsi" w:hAnsiTheme="minorHAnsi"/>
              </w:rPr>
            </w:pPr>
            <w:r w:rsidRPr="00DF62A2">
              <w:t>Not required for OB/NM1</w:t>
            </w:r>
          </w:p>
          <w:p w14:paraId="285C0F16" w14:textId="77777777" w:rsidR="00C407D2" w:rsidRPr="00DF62A2" w:rsidRDefault="00C407D2" w:rsidP="00C407D2">
            <w:pPr>
              <w:pStyle w:val="NoSpacing"/>
            </w:pPr>
            <w:r w:rsidRPr="00DF62A2">
              <w:t>12/13 CR030 If amount is a credit, the original transaction will be sent to the Amex exception report with an error code of RVRSL</w:t>
            </w:r>
          </w:p>
        </w:tc>
        <w:tc>
          <w:tcPr>
            <w:tcW w:w="969" w:type="pct"/>
            <w:tcBorders>
              <w:top w:val="single" w:sz="4" w:space="0" w:color="auto"/>
              <w:left w:val="single" w:sz="4" w:space="0" w:color="auto"/>
              <w:bottom w:val="single" w:sz="4" w:space="0" w:color="auto"/>
              <w:right w:val="single" w:sz="4" w:space="0" w:color="auto"/>
            </w:tcBorders>
            <w:hideMark/>
          </w:tcPr>
          <w:p w14:paraId="6EBB8353" w14:textId="77777777" w:rsidR="00C407D2" w:rsidRPr="00DF62A2" w:rsidRDefault="00C407D2" w:rsidP="00C407D2">
            <w:pPr>
              <w:pStyle w:val="NoSpacing"/>
            </w:pPr>
            <w:r w:rsidRPr="00DF62A2">
              <w:t>Numeric</w:t>
            </w:r>
          </w:p>
        </w:tc>
      </w:tr>
      <w:tr w:rsidR="00C407D2" w:rsidRPr="00DF62A2" w14:paraId="46494733"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55EF1691" w14:textId="77777777" w:rsidR="00C407D2" w:rsidRPr="00DF62A2" w:rsidRDefault="00C407D2" w:rsidP="00C407D2">
            <w:pPr>
              <w:pStyle w:val="NoSpacing"/>
            </w:pPr>
            <w:r w:rsidRPr="00DF62A2">
              <w:t>BILLED_AMOUNT</w:t>
            </w:r>
          </w:p>
        </w:tc>
        <w:tc>
          <w:tcPr>
            <w:tcW w:w="595" w:type="pct"/>
            <w:tcBorders>
              <w:top w:val="single" w:sz="4" w:space="0" w:color="auto"/>
              <w:left w:val="single" w:sz="4" w:space="0" w:color="auto"/>
              <w:bottom w:val="single" w:sz="4" w:space="0" w:color="auto"/>
              <w:right w:val="single" w:sz="4" w:space="0" w:color="auto"/>
            </w:tcBorders>
            <w:hideMark/>
          </w:tcPr>
          <w:p w14:paraId="50419570" w14:textId="77777777" w:rsidR="00C407D2" w:rsidRPr="00DF62A2" w:rsidRDefault="00C407D2" w:rsidP="00C407D2">
            <w:pPr>
              <w:pStyle w:val="NoSpacing"/>
              <w:rPr>
                <w:sz w:val="18"/>
                <w:szCs w:val="18"/>
              </w:rPr>
            </w:pPr>
            <w:r w:rsidRPr="00DF62A2">
              <w:rPr>
                <w:sz w:val="18"/>
                <w:szCs w:val="18"/>
              </w:rPr>
              <w:t>NUMsigned</w:t>
            </w:r>
          </w:p>
        </w:tc>
        <w:tc>
          <w:tcPr>
            <w:tcW w:w="302" w:type="pct"/>
            <w:tcBorders>
              <w:top w:val="single" w:sz="4" w:space="0" w:color="auto"/>
              <w:left w:val="single" w:sz="4" w:space="0" w:color="auto"/>
              <w:bottom w:val="single" w:sz="4" w:space="0" w:color="auto"/>
              <w:right w:val="single" w:sz="4" w:space="0" w:color="auto"/>
            </w:tcBorders>
            <w:hideMark/>
          </w:tcPr>
          <w:p w14:paraId="7F0EBE94" w14:textId="77777777" w:rsidR="00C407D2" w:rsidRPr="00DF62A2" w:rsidRDefault="00C407D2" w:rsidP="00C407D2">
            <w:pPr>
              <w:pStyle w:val="NoSpacing"/>
            </w:pPr>
            <w:r w:rsidRPr="00DF62A2">
              <w:t>17</w:t>
            </w:r>
          </w:p>
        </w:tc>
        <w:tc>
          <w:tcPr>
            <w:tcW w:w="1719" w:type="pct"/>
            <w:tcBorders>
              <w:top w:val="single" w:sz="4" w:space="0" w:color="auto"/>
              <w:left w:val="single" w:sz="4" w:space="0" w:color="auto"/>
              <w:bottom w:val="single" w:sz="4" w:space="0" w:color="auto"/>
              <w:right w:val="single" w:sz="4" w:space="0" w:color="auto"/>
            </w:tcBorders>
            <w:hideMark/>
          </w:tcPr>
          <w:p w14:paraId="73B22C3F" w14:textId="77777777" w:rsidR="00C407D2" w:rsidRPr="00DF62A2" w:rsidRDefault="00C407D2" w:rsidP="00C407D2">
            <w:pPr>
              <w:pStyle w:val="NoSpacing"/>
            </w:pPr>
            <w:r w:rsidRPr="00DF62A2">
              <w:t xml:space="preserve">Original transaction amount (statement billed amount). Can be a credit or debit. Numeric, signed (see below), with decimal point and two decimal places, right justified, zero filled 13 digit dollar amount, decimal and two digit cents. Negative amount sign “-“, Positive amount is ‘blank” </w:t>
            </w:r>
            <w:r w:rsidRPr="00DF62A2">
              <w:lastRenderedPageBreak/>
              <w:t>where underline represents a character space</w:t>
            </w:r>
          </w:p>
          <w:p w14:paraId="15587017" w14:textId="77777777" w:rsidR="00C407D2" w:rsidRPr="00DF62A2" w:rsidRDefault="00C407D2" w:rsidP="00C407D2">
            <w:pPr>
              <w:pStyle w:val="NoSpacing"/>
            </w:pPr>
            <w:r w:rsidRPr="00DF62A2">
              <w:t>GPS to populate Original amount/Checque amount (OB/NM1) Original transaction amount (V.FI.MP.S)</w:t>
            </w:r>
          </w:p>
          <w:p w14:paraId="7CD0D7ED" w14:textId="77777777" w:rsidR="00C407D2" w:rsidRPr="00DF62A2" w:rsidRDefault="00C407D2" w:rsidP="00C407D2">
            <w:pPr>
              <w:pStyle w:val="NoSpacing"/>
            </w:pPr>
            <w:r w:rsidRPr="00DF62A2">
              <w:t>CR030 GPS will use this field to compare to CB_AMOUNT field. If amounts are not the same, transaction will go to Amex exception report with an error code of PARTL. (compare should be on amounts only,not debit/credit indicator)</w:t>
            </w:r>
          </w:p>
        </w:tc>
        <w:tc>
          <w:tcPr>
            <w:tcW w:w="969" w:type="pct"/>
            <w:tcBorders>
              <w:top w:val="single" w:sz="4" w:space="0" w:color="auto"/>
              <w:left w:val="single" w:sz="4" w:space="0" w:color="auto"/>
              <w:bottom w:val="single" w:sz="4" w:space="0" w:color="auto"/>
              <w:right w:val="single" w:sz="4" w:space="0" w:color="auto"/>
            </w:tcBorders>
            <w:hideMark/>
          </w:tcPr>
          <w:p w14:paraId="72F89A6D" w14:textId="77777777" w:rsidR="00C407D2" w:rsidRPr="00DF62A2" w:rsidRDefault="00C407D2" w:rsidP="00C407D2">
            <w:pPr>
              <w:pStyle w:val="NoSpacing"/>
            </w:pPr>
            <w:r w:rsidRPr="00DF62A2">
              <w:lastRenderedPageBreak/>
              <w:t>Numeric</w:t>
            </w:r>
          </w:p>
        </w:tc>
      </w:tr>
      <w:tr w:rsidR="00C407D2" w:rsidRPr="00DF62A2" w14:paraId="2C92DCF0"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043D5642" w14:textId="77777777" w:rsidR="00C407D2" w:rsidRPr="00DF62A2" w:rsidRDefault="00C407D2" w:rsidP="00C407D2">
            <w:pPr>
              <w:pStyle w:val="NoSpacing"/>
            </w:pPr>
            <w:r w:rsidRPr="00DF62A2">
              <w:lastRenderedPageBreak/>
              <w:t>CURRENCY</w:t>
            </w:r>
          </w:p>
        </w:tc>
        <w:tc>
          <w:tcPr>
            <w:tcW w:w="595" w:type="pct"/>
            <w:tcBorders>
              <w:top w:val="single" w:sz="4" w:space="0" w:color="auto"/>
              <w:left w:val="single" w:sz="4" w:space="0" w:color="auto"/>
              <w:bottom w:val="single" w:sz="4" w:space="0" w:color="auto"/>
              <w:right w:val="single" w:sz="4" w:space="0" w:color="auto"/>
            </w:tcBorders>
            <w:hideMark/>
          </w:tcPr>
          <w:p w14:paraId="4022D694"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138EB2E0" w14:textId="77777777" w:rsidR="00C407D2" w:rsidRPr="00DF62A2" w:rsidRDefault="00C407D2" w:rsidP="00C407D2">
            <w:pPr>
              <w:pStyle w:val="NoSpacing"/>
            </w:pPr>
            <w:r w:rsidRPr="00DF62A2">
              <w:t>3</w:t>
            </w:r>
          </w:p>
        </w:tc>
        <w:tc>
          <w:tcPr>
            <w:tcW w:w="1719" w:type="pct"/>
            <w:tcBorders>
              <w:top w:val="single" w:sz="4" w:space="0" w:color="auto"/>
              <w:left w:val="single" w:sz="4" w:space="0" w:color="auto"/>
              <w:bottom w:val="single" w:sz="4" w:space="0" w:color="auto"/>
              <w:right w:val="single" w:sz="4" w:space="0" w:color="auto"/>
            </w:tcBorders>
            <w:hideMark/>
          </w:tcPr>
          <w:p w14:paraId="6470FD4F" w14:textId="7E5E9454" w:rsidR="00C407D2" w:rsidRPr="00DF62A2" w:rsidRDefault="00FC4C06" w:rsidP="007452ED">
            <w:pPr>
              <w:rPr>
                <w:rFonts w:ascii="Calibri" w:hAnsi="Calibri"/>
              </w:rPr>
            </w:pPr>
            <w:r>
              <w:rPr>
                <w:rFonts w:ascii="Calibri" w:hAnsi="Calibri"/>
              </w:rPr>
              <w:t>GPS to put hardcoded value “CAD”</w:t>
            </w:r>
            <w:r w:rsidR="007452ED">
              <w:rPr>
                <w:rFonts w:ascii="Calibri" w:hAnsi="Calibri"/>
              </w:rPr>
              <w:t xml:space="preserve"> during enrichment and transformation</w:t>
            </w:r>
          </w:p>
        </w:tc>
        <w:tc>
          <w:tcPr>
            <w:tcW w:w="969" w:type="pct"/>
            <w:tcBorders>
              <w:top w:val="single" w:sz="4" w:space="0" w:color="auto"/>
              <w:left w:val="single" w:sz="4" w:space="0" w:color="auto"/>
              <w:bottom w:val="single" w:sz="4" w:space="0" w:color="auto"/>
              <w:right w:val="single" w:sz="4" w:space="0" w:color="auto"/>
            </w:tcBorders>
            <w:hideMark/>
          </w:tcPr>
          <w:p w14:paraId="5DB2B9E8" w14:textId="41115BB0" w:rsidR="00C407D2" w:rsidRPr="00DF62A2" w:rsidRDefault="00FC4C06" w:rsidP="00C407D2">
            <w:pPr>
              <w:rPr>
                <w:rFonts w:ascii="Calibri" w:hAnsi="Calibri"/>
              </w:rPr>
            </w:pPr>
            <w:r>
              <w:rPr>
                <w:rFonts w:ascii="Calibri" w:hAnsi="Calibri"/>
              </w:rPr>
              <w:t>None</w:t>
            </w:r>
          </w:p>
        </w:tc>
      </w:tr>
      <w:tr w:rsidR="00C407D2" w:rsidRPr="00DF62A2" w14:paraId="40A78CE0"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1932ACFF" w14:textId="77777777" w:rsidR="00C407D2" w:rsidRPr="00DF62A2" w:rsidRDefault="00C407D2" w:rsidP="00C407D2">
            <w:pPr>
              <w:pStyle w:val="NoSpacing"/>
            </w:pPr>
            <w:r w:rsidRPr="00DF62A2">
              <w:t>CM_ORIG_ACCT_NUM</w:t>
            </w:r>
          </w:p>
        </w:tc>
        <w:tc>
          <w:tcPr>
            <w:tcW w:w="595" w:type="pct"/>
            <w:tcBorders>
              <w:top w:val="single" w:sz="4" w:space="0" w:color="auto"/>
              <w:left w:val="single" w:sz="4" w:space="0" w:color="auto"/>
              <w:bottom w:val="single" w:sz="4" w:space="0" w:color="auto"/>
              <w:right w:val="single" w:sz="4" w:space="0" w:color="auto"/>
            </w:tcBorders>
            <w:hideMark/>
          </w:tcPr>
          <w:p w14:paraId="482362E4"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10959DC5" w14:textId="77777777" w:rsidR="00C407D2" w:rsidRPr="00DF62A2" w:rsidRDefault="00C407D2" w:rsidP="00C407D2">
            <w:pPr>
              <w:pStyle w:val="NoSpacing"/>
            </w:pPr>
            <w:r w:rsidRPr="00DF62A2">
              <w:t>15</w:t>
            </w:r>
          </w:p>
        </w:tc>
        <w:tc>
          <w:tcPr>
            <w:tcW w:w="1719" w:type="pct"/>
            <w:tcBorders>
              <w:top w:val="single" w:sz="4" w:space="0" w:color="auto"/>
              <w:left w:val="single" w:sz="4" w:space="0" w:color="auto"/>
              <w:bottom w:val="single" w:sz="4" w:space="0" w:color="auto"/>
              <w:right w:val="single" w:sz="4" w:space="0" w:color="auto"/>
            </w:tcBorders>
          </w:tcPr>
          <w:p w14:paraId="5EBA6972" w14:textId="4EF42E94" w:rsidR="00C407D2" w:rsidRPr="00DF62A2" w:rsidRDefault="00C407D2" w:rsidP="00C407D2">
            <w:pPr>
              <w:pStyle w:val="NoSpacing"/>
              <w:rPr>
                <w:color w:val="FF0000"/>
              </w:rPr>
            </w:pPr>
            <w:r w:rsidRPr="00DF62A2">
              <w:t xml:space="preserve">If the Cardmember’s current account number differs from the one that generated this chargeback, then this field contains the </w:t>
            </w:r>
            <w:r w:rsidRPr="00DF62A2">
              <w:rPr>
                <w:i/>
                <w:iCs/>
              </w:rPr>
              <w:t xml:space="preserve">original Card account number </w:t>
            </w:r>
            <w:r w:rsidRPr="00DF62A2">
              <w:t>used for the charge. This needs to be masked. Masking request must be flagged in STARS. Present masking format is XXXXXXXXX123456 but expected to change early 2014 to 123456XXXXX1234. Need confirmation from Amex on date of change and if this is the field to be used for PAN 11/19 Conf change will be done 2014-05-02. GPS to use this field to populate PAN.</w:t>
            </w:r>
          </w:p>
        </w:tc>
        <w:tc>
          <w:tcPr>
            <w:tcW w:w="969" w:type="pct"/>
            <w:tcBorders>
              <w:top w:val="single" w:sz="4" w:space="0" w:color="auto"/>
              <w:left w:val="single" w:sz="4" w:space="0" w:color="auto"/>
              <w:bottom w:val="single" w:sz="4" w:space="0" w:color="auto"/>
              <w:right w:val="single" w:sz="4" w:space="0" w:color="auto"/>
            </w:tcBorders>
            <w:hideMark/>
          </w:tcPr>
          <w:p w14:paraId="7A77D2EF" w14:textId="77777777" w:rsidR="00C407D2" w:rsidRDefault="008A5AD3" w:rsidP="00C407D2">
            <w:pPr>
              <w:pStyle w:val="NoSpacing"/>
            </w:pPr>
            <w:r w:rsidRPr="00DF62A2">
              <w:t>Not null and validate with re</w:t>
            </w:r>
            <w:r>
              <w:t>g</w:t>
            </w:r>
            <w:r w:rsidRPr="00DF62A2">
              <w:t xml:space="preserve"> exp for matching format</w:t>
            </w:r>
            <w:r>
              <w:t>.</w:t>
            </w:r>
          </w:p>
          <w:p w14:paraId="1A2E0F84" w14:textId="77777777" w:rsidR="008A5AD3" w:rsidRDefault="008A5AD3" w:rsidP="008A5AD3">
            <w:pPr>
              <w:pStyle w:val="NoSpacing"/>
            </w:pPr>
            <w:r>
              <w:t xml:space="preserve">The first 4 characters and the last 4 characters  must be digits. </w:t>
            </w:r>
          </w:p>
          <w:p w14:paraId="246C6135" w14:textId="77777777" w:rsidR="008A5AD3" w:rsidRDefault="008A5AD3" w:rsidP="008A5AD3">
            <w:pPr>
              <w:pStyle w:val="NoSpacing"/>
            </w:pPr>
            <w:r>
              <w:t>Character 5</w:t>
            </w:r>
            <w:r w:rsidRPr="008A5AD3">
              <w:rPr>
                <w:vertAlign w:val="superscript"/>
              </w:rPr>
              <w:t>th</w:t>
            </w:r>
            <w:r>
              <w:t xml:space="preserve"> and 6</w:t>
            </w:r>
            <w:r w:rsidRPr="008A5AD3">
              <w:rPr>
                <w:vertAlign w:val="superscript"/>
              </w:rPr>
              <w:t>th</w:t>
            </w:r>
            <w:r>
              <w:t xml:space="preserve"> must be digit ot x.</w:t>
            </w:r>
          </w:p>
          <w:p w14:paraId="306C2A82" w14:textId="1FC3DA26" w:rsidR="008A5AD3" w:rsidRPr="00DF62A2" w:rsidRDefault="008A5AD3" w:rsidP="00506F4E">
            <w:pPr>
              <w:pStyle w:val="NoSpacing"/>
            </w:pPr>
            <w:r>
              <w:t>From cha</w:t>
            </w:r>
            <w:r w:rsidR="00506F4E">
              <w:t>rac</w:t>
            </w:r>
            <w:r>
              <w:t>ter 7 to11, characted allowed is x</w:t>
            </w:r>
          </w:p>
        </w:tc>
      </w:tr>
    </w:tbl>
    <w:p w14:paraId="7501C91A" w14:textId="6CDA03D2" w:rsidR="00394131" w:rsidRDefault="00394131" w:rsidP="00394131">
      <w:pPr>
        <w:rPr>
          <w:lang w:val="en-CA"/>
        </w:rPr>
      </w:pPr>
    </w:p>
    <w:p w14:paraId="2A993C42" w14:textId="7425DC4C" w:rsidR="00EA6D44" w:rsidRDefault="00AC40B2" w:rsidP="000206BA">
      <w:pPr>
        <w:pStyle w:val="Heading4"/>
        <w:rPr>
          <w:lang w:val="en-CA"/>
        </w:rPr>
      </w:pPr>
      <w:bookmarkStart w:id="1511" w:name="_Toc391033958"/>
      <w:r>
        <w:rPr>
          <w:lang w:val="en-CA"/>
        </w:rPr>
        <w:t>Persistence</w:t>
      </w:r>
      <w:r w:rsidR="00EA6D44">
        <w:rPr>
          <w:lang w:val="en-CA"/>
        </w:rPr>
        <w:t xml:space="preserve"> of Total Input Transactions and Total Amount </w:t>
      </w:r>
    </w:p>
    <w:p w14:paraId="7D64048A" w14:textId="5479CEAE" w:rsidR="00EA6D44" w:rsidRPr="00E57DAE" w:rsidRDefault="00391408" w:rsidP="00EA6D44">
      <w:pPr>
        <w:rPr>
          <w:lang w:val="en-CA"/>
        </w:rPr>
      </w:pPr>
      <w:r>
        <w:rPr>
          <w:lang w:val="en-CA"/>
        </w:rPr>
        <w:t>In support for the audit and control processing step; o</w:t>
      </w:r>
      <w:r w:rsidR="00EA6D44">
        <w:rPr>
          <w:lang w:val="en-CA"/>
        </w:rPr>
        <w:t xml:space="preserve">n each valid </w:t>
      </w:r>
      <w:r>
        <w:rPr>
          <w:lang w:val="en-CA"/>
        </w:rPr>
        <w:t xml:space="preserve">input </w:t>
      </w:r>
      <w:r w:rsidR="00EA6D44">
        <w:rPr>
          <w:lang w:val="en-CA"/>
        </w:rPr>
        <w:t xml:space="preserve">file, GPS accumulates the total </w:t>
      </w:r>
      <w:r w:rsidR="00AC40B2">
        <w:rPr>
          <w:lang w:val="en-CA"/>
        </w:rPr>
        <w:t>number</w:t>
      </w:r>
      <w:r w:rsidR="00EA6D44">
        <w:rPr>
          <w:lang w:val="en-CA"/>
        </w:rPr>
        <w:t xml:space="preserve"> of transactions and the</w:t>
      </w:r>
      <w:r>
        <w:rPr>
          <w:lang w:val="en-CA"/>
        </w:rPr>
        <w:t xml:space="preserve"> </w:t>
      </w:r>
      <w:r w:rsidR="00EA6D44">
        <w:rPr>
          <w:lang w:val="en-CA"/>
        </w:rPr>
        <w:t>to</w:t>
      </w:r>
      <w:r>
        <w:rPr>
          <w:lang w:val="en-CA"/>
        </w:rPr>
        <w:t>tal amount for each transaction.</w:t>
      </w:r>
    </w:p>
    <w:p w14:paraId="2AB91328" w14:textId="2018AE18" w:rsidR="00EA6D44" w:rsidRPr="00391408" w:rsidRDefault="00391408" w:rsidP="00391408">
      <w:pPr>
        <w:rPr>
          <w:lang w:val="en-CA"/>
        </w:rPr>
      </w:pPr>
      <w:r>
        <w:rPr>
          <w:lang w:val="en-CA"/>
        </w:rPr>
        <w:t>Then, GPS p</w:t>
      </w:r>
      <w:r w:rsidR="00EA6D44" w:rsidRPr="00391408">
        <w:rPr>
          <w:lang w:val="en-CA"/>
        </w:rPr>
        <w:t>ersist</w:t>
      </w:r>
      <w:r>
        <w:rPr>
          <w:lang w:val="en-CA"/>
        </w:rPr>
        <w:t>s</w:t>
      </w:r>
      <w:r w:rsidR="00EA6D44" w:rsidRPr="00391408">
        <w:rPr>
          <w:lang w:val="en-CA"/>
        </w:rPr>
        <w:t xml:space="preserve"> TOTAL_INPUT_TX and TOTAL_INPUT_AMOUNT into CB_BATCH_INFO table.</w:t>
      </w:r>
    </w:p>
    <w:p w14:paraId="7501C91B" w14:textId="77777777" w:rsidR="000206BA" w:rsidRDefault="000206BA" w:rsidP="000206BA">
      <w:pPr>
        <w:pStyle w:val="Heading4"/>
        <w:rPr>
          <w:lang w:val="en-CA"/>
        </w:rPr>
      </w:pPr>
      <w:r>
        <w:rPr>
          <w:lang w:val="en-CA"/>
        </w:rPr>
        <w:t>CB Validation Summary Report</w:t>
      </w:r>
    </w:p>
    <w:p w14:paraId="7501C91C" w14:textId="77777777" w:rsidR="000206BA" w:rsidRPr="000206BA" w:rsidRDefault="000206BA" w:rsidP="000206BA">
      <w:pPr>
        <w:rPr>
          <w:lang w:val="en-CA"/>
        </w:rPr>
      </w:pPr>
      <w:r>
        <w:rPr>
          <w:lang w:val="en-CA"/>
        </w:rPr>
        <w:t>GPS generate</w:t>
      </w:r>
      <w:r w:rsidR="0047439A">
        <w:rPr>
          <w:lang w:val="en-CA"/>
        </w:rPr>
        <w:t>s</w:t>
      </w:r>
      <w:r>
        <w:rPr>
          <w:lang w:val="en-CA"/>
        </w:rPr>
        <w:t xml:space="preserve"> CB Validation summary report while performing validation. Below is an example of Validation Summary report.</w:t>
      </w:r>
    </w:p>
    <w:p w14:paraId="1EB4FCAC" w14:textId="77777777" w:rsidR="00D46D23" w:rsidRDefault="00D46D23" w:rsidP="00710167">
      <w:pPr>
        <w:rPr>
          <w:lang w:val="en-CA"/>
        </w:rPr>
      </w:pPr>
    </w:p>
    <w:p w14:paraId="7501C91E" w14:textId="77777777" w:rsidR="00710167" w:rsidRDefault="00710167" w:rsidP="00710167">
      <w:pPr>
        <w:rPr>
          <w:lang w:val="en-CA"/>
        </w:rPr>
      </w:pPr>
      <w:r>
        <w:rPr>
          <w:lang w:val="en-CA"/>
        </w:rPr>
        <w:t>Start Date and Time: &lt;value&gt;</w:t>
      </w:r>
    </w:p>
    <w:p w14:paraId="204E1ED7" w14:textId="77777777" w:rsidR="00D46D23" w:rsidRDefault="00D46D23" w:rsidP="00710167">
      <w:pPr>
        <w:rPr>
          <w:lang w:val="en-CA"/>
        </w:rPr>
      </w:pPr>
    </w:p>
    <w:p w14:paraId="7501C91F" w14:textId="77777777" w:rsidR="00710167" w:rsidRDefault="00710167" w:rsidP="00710167">
      <w:pPr>
        <w:rPr>
          <w:lang w:val="en-CA"/>
        </w:rPr>
      </w:pPr>
      <w:r>
        <w:rPr>
          <w:lang w:val="en-CA"/>
        </w:rPr>
        <w:t>TOTAL_REJECTED_FILES:&lt;value&gt;</w:t>
      </w:r>
    </w:p>
    <w:p w14:paraId="7501C921" w14:textId="77777777" w:rsidR="00710167" w:rsidRDefault="00710167" w:rsidP="00710167">
      <w:pPr>
        <w:rPr>
          <w:lang w:val="en-CA"/>
        </w:rPr>
      </w:pPr>
      <w:r>
        <w:rPr>
          <w:lang w:val="en-CA"/>
        </w:rPr>
        <w:t>&lt;rejected_filename1_with_processing-date-and-time&gt; appended</w:t>
      </w:r>
    </w:p>
    <w:p w14:paraId="7501C922" w14:textId="77777777" w:rsidR="00710167" w:rsidRPr="0047439A" w:rsidRDefault="00710167" w:rsidP="00710167">
      <w:pPr>
        <w:rPr>
          <w:lang w:val="en-CA"/>
        </w:rPr>
      </w:pPr>
      <w:r w:rsidRPr="0047439A">
        <w:rPr>
          <w:lang w:val="en-CA"/>
        </w:rPr>
        <w:t xml:space="preserve">Line number, ErrorCode: Value; </w:t>
      </w:r>
      <w:r>
        <w:rPr>
          <w:lang w:val="en-CA"/>
        </w:rPr>
        <w:t xml:space="preserve"> Examples:</w:t>
      </w:r>
    </w:p>
    <w:p w14:paraId="7501C923" w14:textId="77777777" w:rsidR="00710167" w:rsidRDefault="00710167" w:rsidP="00710167">
      <w:pPr>
        <w:rPr>
          <w:lang w:val="en-CA"/>
        </w:rPr>
      </w:pPr>
      <w:r w:rsidRPr="0047439A">
        <w:rPr>
          <w:lang w:val="en-CA"/>
        </w:rPr>
        <w:t>10, GPSB-0410, STRUCTURE_VALIDATION_FAIL</w:t>
      </w:r>
    </w:p>
    <w:p w14:paraId="7501C925" w14:textId="77777777" w:rsidR="00710167" w:rsidRDefault="00710167" w:rsidP="00710167">
      <w:pPr>
        <w:rPr>
          <w:lang w:val="en-CA"/>
        </w:rPr>
      </w:pPr>
      <w:r>
        <w:rPr>
          <w:lang w:val="en-CA"/>
        </w:rPr>
        <w:t>&lt;rejected_filename2_with_processing-date-and-time&gt; appended</w:t>
      </w:r>
    </w:p>
    <w:p w14:paraId="7501C926" w14:textId="77777777" w:rsidR="00710167" w:rsidRPr="0047439A" w:rsidRDefault="00710167" w:rsidP="00710167">
      <w:pPr>
        <w:rPr>
          <w:lang w:val="en-CA"/>
        </w:rPr>
      </w:pPr>
      <w:r w:rsidRPr="0047439A">
        <w:rPr>
          <w:lang w:val="en-CA"/>
        </w:rPr>
        <w:t xml:space="preserve">Line number, ErrorCode: Value; </w:t>
      </w:r>
      <w:r>
        <w:rPr>
          <w:lang w:val="en-CA"/>
        </w:rPr>
        <w:t xml:space="preserve"> Examples:</w:t>
      </w:r>
    </w:p>
    <w:p w14:paraId="7501C927" w14:textId="77777777" w:rsidR="00710167" w:rsidRPr="0047439A" w:rsidRDefault="00710167" w:rsidP="00710167">
      <w:pPr>
        <w:rPr>
          <w:lang w:val="en-CA"/>
        </w:rPr>
      </w:pPr>
      <w:r w:rsidRPr="0047439A">
        <w:rPr>
          <w:lang w:val="en-CA"/>
        </w:rPr>
        <w:t xml:space="preserve">10, GPSB-0411, TRAILER_VALIDATION_FAIL, EXPECTED_TOTAL_COUNT:  value, </w:t>
      </w:r>
      <w:r>
        <w:rPr>
          <w:lang w:val="en-CA"/>
        </w:rPr>
        <w:t>ACTUAL_COUNT</w:t>
      </w:r>
      <w:r w:rsidRPr="0047439A">
        <w:rPr>
          <w:lang w:val="en-CA"/>
        </w:rPr>
        <w:t>: Value</w:t>
      </w:r>
    </w:p>
    <w:p w14:paraId="7501C929" w14:textId="77777777" w:rsidR="0047439A" w:rsidRDefault="0047439A" w:rsidP="000206BA">
      <w:pPr>
        <w:rPr>
          <w:lang w:val="en-CA"/>
        </w:rPr>
      </w:pPr>
      <w:r>
        <w:rPr>
          <w:lang w:val="en-CA"/>
        </w:rPr>
        <w:t>TOTAL_</w:t>
      </w:r>
      <w:r w:rsidR="00710167">
        <w:rPr>
          <w:lang w:val="en-CA"/>
        </w:rPr>
        <w:t>VALID_FILES:&lt;value&gt;</w:t>
      </w:r>
    </w:p>
    <w:p w14:paraId="7501C92A" w14:textId="77777777" w:rsidR="00710167" w:rsidRDefault="00710167" w:rsidP="00710167">
      <w:pPr>
        <w:rPr>
          <w:lang w:val="en-CA"/>
        </w:rPr>
      </w:pPr>
      <w:r>
        <w:rPr>
          <w:lang w:val="en-CA"/>
        </w:rPr>
        <w:lastRenderedPageBreak/>
        <w:t>&lt;list_of_valid_filenames_with_suffix_date&gt;</w:t>
      </w:r>
    </w:p>
    <w:p w14:paraId="7501C92C" w14:textId="77777777" w:rsidR="000206BA" w:rsidRPr="0047439A" w:rsidRDefault="000206BA" w:rsidP="000206BA">
      <w:pPr>
        <w:rPr>
          <w:lang w:val="en-CA"/>
        </w:rPr>
      </w:pPr>
      <w:r w:rsidRPr="0047439A">
        <w:rPr>
          <w:lang w:val="en-CA"/>
        </w:rPr>
        <w:t>TOTAL_TX_COUNT</w:t>
      </w:r>
      <w:r w:rsidR="00710167">
        <w:rPr>
          <w:lang w:val="en-CA"/>
        </w:rPr>
        <w:t>(for valid files)</w:t>
      </w:r>
      <w:r w:rsidRPr="0047439A">
        <w:rPr>
          <w:lang w:val="en-CA"/>
        </w:rPr>
        <w:t>:</w:t>
      </w:r>
      <w:r w:rsidR="00710167">
        <w:rPr>
          <w:lang w:val="en-CA"/>
        </w:rPr>
        <w:t>&lt;value&gt;</w:t>
      </w:r>
      <w:r w:rsidRPr="0047439A">
        <w:rPr>
          <w:lang w:val="en-CA"/>
        </w:rPr>
        <w:t>; VALIDATION_SU</w:t>
      </w:r>
      <w:r w:rsidR="0047439A">
        <w:rPr>
          <w:lang w:val="en-CA"/>
        </w:rPr>
        <w:t>C</w:t>
      </w:r>
      <w:r w:rsidRPr="0047439A">
        <w:rPr>
          <w:lang w:val="en-CA"/>
        </w:rPr>
        <w:t>CESS</w:t>
      </w:r>
    </w:p>
    <w:p w14:paraId="7501C92D" w14:textId="77777777" w:rsidR="000206BA" w:rsidRDefault="000206BA" w:rsidP="000206BA">
      <w:pPr>
        <w:rPr>
          <w:lang w:val="en-CA"/>
        </w:rPr>
      </w:pPr>
    </w:p>
    <w:p w14:paraId="7501C92E" w14:textId="77777777" w:rsidR="00710167" w:rsidRDefault="00710167" w:rsidP="00710167">
      <w:pPr>
        <w:rPr>
          <w:lang w:val="en-CA"/>
        </w:rPr>
      </w:pPr>
      <w:r>
        <w:rPr>
          <w:lang w:val="en-CA"/>
        </w:rPr>
        <w:t>End Date and Time: &lt;value&gt;</w:t>
      </w:r>
    </w:p>
    <w:p w14:paraId="7501C935" w14:textId="588CAB01" w:rsidR="00C33146" w:rsidRDefault="00AC40B2" w:rsidP="00C53DDF">
      <w:pPr>
        <w:pStyle w:val="Heading3"/>
      </w:pPr>
      <w:bookmarkStart w:id="1512" w:name="_Toc415569025"/>
      <w:r w:rsidRPr="00047AB7">
        <w:t>Chargeback</w:t>
      </w:r>
      <w:r w:rsidR="00512542">
        <w:rPr>
          <w:lang w:val="en-CA"/>
        </w:rPr>
        <w:t xml:space="preserve"> Processing</w:t>
      </w:r>
      <w:bookmarkEnd w:id="1511"/>
      <w:bookmarkEnd w:id="1512"/>
    </w:p>
    <w:p w14:paraId="7501C937" w14:textId="77777777" w:rsidR="00512542" w:rsidRDefault="00512542" w:rsidP="00512542">
      <w:pPr>
        <w:pStyle w:val="Heading4"/>
        <w:rPr>
          <w:lang w:val="en-CA"/>
        </w:rPr>
      </w:pPr>
      <w:r>
        <w:rPr>
          <w:lang w:val="en-CA"/>
        </w:rPr>
        <w:t>Sequence Diagram</w:t>
      </w:r>
    </w:p>
    <w:p w14:paraId="7501C938" w14:textId="77777777" w:rsidR="007D596E" w:rsidRDefault="007D596E" w:rsidP="001923A8">
      <w:pPr>
        <w:pStyle w:val="Heading5"/>
        <w:rPr>
          <w:lang w:val="en-CA"/>
        </w:rPr>
      </w:pPr>
      <w:r>
        <w:rPr>
          <w:lang w:val="en-CA"/>
        </w:rPr>
        <w:t>CB Header Processing</w:t>
      </w:r>
    </w:p>
    <w:p w14:paraId="7501C93A" w14:textId="77777777" w:rsidR="00A60745" w:rsidRPr="00A60745" w:rsidRDefault="00476D6A" w:rsidP="00A60745">
      <w:pPr>
        <w:rPr>
          <w:lang w:val="en-CA"/>
        </w:rPr>
      </w:pPr>
      <w:r>
        <w:object w:dxaOrig="15876" w:dyaOrig="7649" w14:anchorId="7501E394">
          <v:shape id="_x0000_i1070" type="#_x0000_t75" style="width:467.25pt;height:225pt" o:ole="">
            <v:imagedata r:id="rId118" o:title=""/>
          </v:shape>
          <o:OLEObject Type="Embed" ProgID="Visio.Drawing.11" ShapeID="_x0000_i1070" DrawAspect="Content" ObjectID="_1489316692" r:id="rId119"/>
        </w:object>
      </w:r>
    </w:p>
    <w:p w14:paraId="7501C93B" w14:textId="77777777" w:rsidR="00AF7D95" w:rsidRDefault="00AF7D95" w:rsidP="00512542">
      <w:pPr>
        <w:rPr>
          <w:lang w:val="en-CA"/>
        </w:rPr>
      </w:pPr>
    </w:p>
    <w:p w14:paraId="7501C93D" w14:textId="77777777" w:rsidR="007D596E" w:rsidRDefault="007D596E" w:rsidP="00512542">
      <w:pPr>
        <w:pStyle w:val="Heading5"/>
        <w:rPr>
          <w:lang w:val="en-CA"/>
        </w:rPr>
      </w:pPr>
      <w:r>
        <w:rPr>
          <w:lang w:val="en-CA"/>
        </w:rPr>
        <w:t xml:space="preserve">Tx Processing </w:t>
      </w:r>
    </w:p>
    <w:p w14:paraId="7501C93E" w14:textId="686E2723" w:rsidR="007D596E" w:rsidRDefault="00C53DDF" w:rsidP="00512542">
      <w:r>
        <w:object w:dxaOrig="17609" w:dyaOrig="9719" w14:anchorId="7501E395">
          <v:shape id="_x0000_i1071" type="#_x0000_t75" style="width:460.5pt;height:253.5pt" o:ole="">
            <v:imagedata r:id="rId120" o:title=""/>
          </v:shape>
          <o:OLEObject Type="Embed" ProgID="Visio.Drawing.11" ShapeID="_x0000_i1071" DrawAspect="Content" ObjectID="_1489316693" r:id="rId121"/>
        </w:object>
      </w:r>
    </w:p>
    <w:p w14:paraId="43F81BA8" w14:textId="77777777" w:rsidR="00D46D23" w:rsidRDefault="00D46D23" w:rsidP="00512542"/>
    <w:p w14:paraId="2049C397" w14:textId="77777777" w:rsidR="00D46D23" w:rsidRDefault="00D46D23" w:rsidP="00512542"/>
    <w:p w14:paraId="48E13D3D" w14:textId="77777777" w:rsidR="00D46D23" w:rsidRDefault="00D46D23" w:rsidP="00512542"/>
    <w:p w14:paraId="03F72EA5" w14:textId="77777777" w:rsidR="00D46D23" w:rsidRDefault="00D46D23" w:rsidP="00512542">
      <w:pPr>
        <w:rPr>
          <w:lang w:val="en-CA"/>
        </w:rPr>
      </w:pPr>
    </w:p>
    <w:p w14:paraId="7501C941" w14:textId="77777777" w:rsidR="007D596E" w:rsidRDefault="007D596E" w:rsidP="00C33146">
      <w:pPr>
        <w:pStyle w:val="Heading5"/>
        <w:rPr>
          <w:lang w:val="en-CA"/>
        </w:rPr>
      </w:pPr>
      <w:r>
        <w:rPr>
          <w:lang w:val="en-CA"/>
        </w:rPr>
        <w:t>Trailer Processing</w:t>
      </w:r>
    </w:p>
    <w:p w14:paraId="7501C942" w14:textId="77777777" w:rsidR="00DB4132" w:rsidRDefault="00476D6A" w:rsidP="00DB4132">
      <w:pPr>
        <w:rPr>
          <w:lang w:val="en-CA"/>
        </w:rPr>
      </w:pPr>
      <w:r>
        <w:object w:dxaOrig="16470" w:dyaOrig="8405" w14:anchorId="7501E396">
          <v:shape id="_x0000_i1072" type="#_x0000_t75" style="width:468pt;height:238.5pt" o:ole="">
            <v:imagedata r:id="rId122" o:title=""/>
          </v:shape>
          <o:OLEObject Type="Embed" ProgID="Visio.Drawing.11" ShapeID="_x0000_i1072" DrawAspect="Content" ObjectID="_1489316694" r:id="rId123"/>
        </w:object>
      </w:r>
    </w:p>
    <w:p w14:paraId="7501C943" w14:textId="77777777" w:rsidR="00DB4132" w:rsidRDefault="00DB4132" w:rsidP="00DB4132">
      <w:pPr>
        <w:rPr>
          <w:lang w:val="en-CA"/>
        </w:rPr>
      </w:pPr>
    </w:p>
    <w:p w14:paraId="372F0972" w14:textId="77777777" w:rsidR="007713CC" w:rsidRDefault="007713CC" w:rsidP="00DB4132">
      <w:pPr>
        <w:rPr>
          <w:lang w:val="en-CA"/>
        </w:rPr>
      </w:pPr>
    </w:p>
    <w:p w14:paraId="7501C947" w14:textId="77777777" w:rsidR="00512542" w:rsidRDefault="00512542" w:rsidP="00512542">
      <w:pPr>
        <w:pStyle w:val="Heading3"/>
      </w:pPr>
      <w:bookmarkStart w:id="1513" w:name="_Toc415569026"/>
      <w:r>
        <w:t>Enrichment</w:t>
      </w:r>
      <w:bookmarkEnd w:id="1513"/>
    </w:p>
    <w:p w14:paraId="7501C949" w14:textId="77777777" w:rsidR="00512542" w:rsidRDefault="00512542" w:rsidP="00512542">
      <w:pPr>
        <w:pStyle w:val="Heading4"/>
        <w:rPr>
          <w:lang w:val="en-CA"/>
        </w:rPr>
      </w:pPr>
      <w:r>
        <w:t>Reading and Parsing</w:t>
      </w:r>
    </w:p>
    <w:p w14:paraId="7501C94B" w14:textId="77777777" w:rsidR="00512542" w:rsidRDefault="00512542" w:rsidP="00AD6285">
      <w:pPr>
        <w:rPr>
          <w:lang w:val="en-CA"/>
        </w:rPr>
      </w:pPr>
      <w:r>
        <w:rPr>
          <w:lang w:val="en-CA"/>
        </w:rPr>
        <w:t xml:space="preserve">Spring Batch supports reading multiple files using MultiResourceReader class.  It handles multiple resources and delegate to particular reader. It handles one resource at a time, sequentially by iterating over all configured resources (files in the directory), and delegates processing to a resource-aware item reader. </w:t>
      </w:r>
    </w:p>
    <w:p w14:paraId="7501C94C" w14:textId="77777777" w:rsidR="00512542" w:rsidRDefault="00512542" w:rsidP="00512542">
      <w:pPr>
        <w:rPr>
          <w:lang w:val="en-CA"/>
        </w:rPr>
      </w:pPr>
    </w:p>
    <w:p w14:paraId="7501C94D" w14:textId="77777777" w:rsidR="00512542" w:rsidRDefault="00512542" w:rsidP="00512542">
      <w:pPr>
        <w:rPr>
          <w:lang w:val="en-CA"/>
        </w:rPr>
      </w:pPr>
      <w:r>
        <w:rPr>
          <w:lang w:val="en-CA"/>
        </w:rPr>
        <w:t>This class is powerful because it leverages Spring resource support to easily configure multiple resources with simple patterns from different sources such as the file system or class path. A MultiResourceReader has two properties:</w:t>
      </w:r>
    </w:p>
    <w:p w14:paraId="7501C94E" w14:textId="58C9B2CC" w:rsidR="00512542" w:rsidRDefault="00512542" w:rsidP="00512542">
      <w:pPr>
        <w:rPr>
          <w:lang w:val="en-CA"/>
        </w:rPr>
      </w:pPr>
      <w:r>
        <w:rPr>
          <w:lang w:val="en-CA"/>
        </w:rPr>
        <w:t>■ resources configures resources with a list o</w:t>
      </w:r>
      <w:r w:rsidR="004B7459">
        <w:rPr>
          <w:lang w:val="en-CA"/>
        </w:rPr>
        <w:t>f</w:t>
      </w:r>
      <w:r>
        <w:rPr>
          <w:lang w:val="en-CA"/>
        </w:rPr>
        <w:t xml:space="preserve"> patterns.</w:t>
      </w:r>
    </w:p>
    <w:p w14:paraId="7501C94F" w14:textId="77777777" w:rsidR="00512542" w:rsidRDefault="00512542" w:rsidP="00512542">
      <w:pPr>
        <w:rPr>
          <w:lang w:val="en-CA"/>
        </w:rPr>
      </w:pPr>
      <w:r>
        <w:rPr>
          <w:lang w:val="en-CA"/>
        </w:rPr>
        <w:t>■ delegate specifies the target ResourceAwareItemReaderItemStream to delegate processing for each resource.</w:t>
      </w:r>
    </w:p>
    <w:p w14:paraId="7501C950" w14:textId="77777777" w:rsidR="00512542" w:rsidRDefault="00512542" w:rsidP="00512542">
      <w:pPr>
        <w:rPr>
          <w:lang w:val="en-CA"/>
        </w:rPr>
      </w:pPr>
      <w:r>
        <w:rPr>
          <w:lang w:val="en-CA"/>
        </w:rPr>
        <w:t>The following XML fragment configures a MultiResourceItemReader to handle several files with an item reader. A file expression defines which files the reader uses as input:</w:t>
      </w:r>
    </w:p>
    <w:p w14:paraId="7501C951"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5C" w14:textId="77777777" w:rsidTr="006E6C96">
        <w:tc>
          <w:tcPr>
            <w:tcW w:w="9576" w:type="dxa"/>
          </w:tcPr>
          <w:p w14:paraId="7501C952" w14:textId="77777777" w:rsidR="00512542" w:rsidRDefault="00512542" w:rsidP="006E6C96">
            <w:pPr>
              <w:rPr>
                <w:lang w:val="en-CA"/>
              </w:rPr>
            </w:pPr>
            <w:r>
              <w:rPr>
                <w:lang w:val="en-CA"/>
              </w:rPr>
              <w:t>&lt;bean id="multiResourceReader"</w:t>
            </w:r>
          </w:p>
          <w:p w14:paraId="7501C953" w14:textId="77777777" w:rsidR="00512542" w:rsidRDefault="00512542" w:rsidP="006E6C96">
            <w:pPr>
              <w:rPr>
                <w:lang w:val="en-CA"/>
              </w:rPr>
            </w:pPr>
            <w:r>
              <w:rPr>
                <w:lang w:val="en-CA"/>
              </w:rPr>
              <w:t>class="org.springframework.batch.item.file.MultiResourceItemReader"&gt;</w:t>
            </w:r>
          </w:p>
          <w:p w14:paraId="7501C954" w14:textId="77777777" w:rsidR="00512542" w:rsidRDefault="00512542" w:rsidP="006E6C96">
            <w:pPr>
              <w:rPr>
                <w:lang w:val="en-CA"/>
              </w:rPr>
            </w:pPr>
            <w:r>
              <w:rPr>
                <w:lang w:val="en-CA"/>
              </w:rPr>
              <w:t>&lt;property name="resources" value="file:/var/data/input/file-*.txt"/&gt;</w:t>
            </w:r>
          </w:p>
          <w:p w14:paraId="7501C955" w14:textId="77777777" w:rsidR="00512542" w:rsidRDefault="00512542" w:rsidP="006E6C96">
            <w:pPr>
              <w:rPr>
                <w:lang w:val="en-CA"/>
              </w:rPr>
            </w:pPr>
            <w:r>
              <w:rPr>
                <w:lang w:val="en-CA"/>
              </w:rPr>
              <w:t>&lt;property name="delegate" ref="flatFileItemReader"/&gt;</w:t>
            </w:r>
          </w:p>
          <w:p w14:paraId="7501C956" w14:textId="77777777" w:rsidR="00512542" w:rsidRDefault="00512542" w:rsidP="006E6C96">
            <w:pPr>
              <w:rPr>
                <w:lang w:val="en-CA"/>
              </w:rPr>
            </w:pPr>
            <w:r>
              <w:rPr>
                <w:lang w:val="en-CA"/>
              </w:rPr>
              <w:t>&lt;/bean&gt;</w:t>
            </w:r>
          </w:p>
          <w:p w14:paraId="7501C957" w14:textId="77777777" w:rsidR="00512542" w:rsidRDefault="00512542" w:rsidP="006E6C96">
            <w:pPr>
              <w:rPr>
                <w:lang w:val="en-CA"/>
              </w:rPr>
            </w:pPr>
            <w:r>
              <w:rPr>
                <w:lang w:val="en-CA"/>
              </w:rPr>
              <w:t>&lt;bean id="flatFileItemReader"</w:t>
            </w:r>
          </w:p>
          <w:p w14:paraId="7501C958" w14:textId="77777777" w:rsidR="00512542" w:rsidRDefault="00512542" w:rsidP="006E6C96">
            <w:pPr>
              <w:rPr>
                <w:lang w:val="en-CA"/>
              </w:rPr>
            </w:pPr>
            <w:r>
              <w:rPr>
                <w:lang w:val="en-CA"/>
              </w:rPr>
              <w:t>class="org.springframework.batch.item.file.FlatFileItemReader"&gt;</w:t>
            </w:r>
          </w:p>
          <w:p w14:paraId="7501C959" w14:textId="77777777" w:rsidR="00512542" w:rsidRDefault="00512542" w:rsidP="006E6C96">
            <w:pPr>
              <w:rPr>
                <w:lang w:val="en-CA"/>
              </w:rPr>
            </w:pPr>
            <w:r>
              <w:rPr>
                <w:lang w:val="en-CA"/>
              </w:rPr>
              <w:t>(...)</w:t>
            </w:r>
          </w:p>
          <w:p w14:paraId="7501C95A" w14:textId="77777777" w:rsidR="00512542" w:rsidRDefault="00512542" w:rsidP="006E6C96">
            <w:pPr>
              <w:rPr>
                <w:lang w:val="en-CA"/>
              </w:rPr>
            </w:pPr>
            <w:r>
              <w:rPr>
                <w:lang w:val="en-CA"/>
              </w:rPr>
              <w:t>&lt;/bean&gt;</w:t>
            </w:r>
          </w:p>
          <w:p w14:paraId="7501C95B" w14:textId="77777777" w:rsidR="00512542" w:rsidRDefault="00512542" w:rsidP="006E6C96">
            <w:pPr>
              <w:rPr>
                <w:lang w:val="en-CA"/>
              </w:rPr>
            </w:pPr>
          </w:p>
        </w:tc>
      </w:tr>
    </w:tbl>
    <w:p w14:paraId="7501C95D" w14:textId="77777777" w:rsidR="00512542" w:rsidRDefault="00512542" w:rsidP="00512542">
      <w:pPr>
        <w:rPr>
          <w:lang w:val="en-CA"/>
        </w:rPr>
      </w:pPr>
    </w:p>
    <w:p w14:paraId="3CC52F7B" w14:textId="77777777" w:rsidR="00D46D23" w:rsidRDefault="00D46D23" w:rsidP="00512542">
      <w:pPr>
        <w:rPr>
          <w:lang w:val="en-CA"/>
        </w:rPr>
      </w:pPr>
    </w:p>
    <w:p w14:paraId="73BB5CB8" w14:textId="77777777" w:rsidR="00D46D23" w:rsidRDefault="00D46D23" w:rsidP="00512542">
      <w:pPr>
        <w:rPr>
          <w:lang w:val="en-CA"/>
        </w:rPr>
      </w:pPr>
    </w:p>
    <w:p w14:paraId="75E0F348" w14:textId="77777777" w:rsidR="00D46D23" w:rsidRDefault="00D46D23" w:rsidP="00512542">
      <w:pPr>
        <w:rPr>
          <w:lang w:val="en-CA"/>
        </w:rPr>
      </w:pPr>
    </w:p>
    <w:p w14:paraId="648A3B06" w14:textId="77777777" w:rsidR="00C53DDF" w:rsidRDefault="00C53DDF" w:rsidP="00AF7D95">
      <w:pPr>
        <w:rPr>
          <w:lang w:val="en-CA"/>
        </w:rPr>
      </w:pPr>
    </w:p>
    <w:p w14:paraId="7501C95E" w14:textId="77777777" w:rsidR="00AF7D95" w:rsidRDefault="00AF7D95" w:rsidP="00AF7D95">
      <w:pPr>
        <w:rPr>
          <w:lang w:val="en-CA"/>
        </w:rPr>
      </w:pPr>
      <w:r>
        <w:rPr>
          <w:lang w:val="en-CA"/>
        </w:rPr>
        <w:t>Before reading records in the files, below steps are performed by GPS.</w:t>
      </w:r>
    </w:p>
    <w:p w14:paraId="7501C95F" w14:textId="77777777" w:rsidR="00AF7D95" w:rsidRDefault="00AF7D95" w:rsidP="00AF7D95">
      <w:pPr>
        <w:rPr>
          <w:lang w:val="en-CA"/>
        </w:rPr>
      </w:pPr>
    </w:p>
    <w:p w14:paraId="7501C960" w14:textId="77777777" w:rsidR="00AF7D95" w:rsidRDefault="00AF7D95" w:rsidP="00996F09">
      <w:pPr>
        <w:pStyle w:val="ListParagraph0"/>
        <w:widowControl/>
        <w:numPr>
          <w:ilvl w:val="0"/>
          <w:numId w:val="120"/>
        </w:numPr>
      </w:pPr>
      <w:r>
        <w:t>Initiate Tasklet.</w:t>
      </w:r>
    </w:p>
    <w:p w14:paraId="7501C961" w14:textId="77777777" w:rsidR="00AF7D95" w:rsidRPr="0034459C" w:rsidRDefault="00AF7D95" w:rsidP="00996F09">
      <w:pPr>
        <w:pStyle w:val="ListParagraph0"/>
        <w:numPr>
          <w:ilvl w:val="0"/>
          <w:numId w:val="120"/>
        </w:numPr>
        <w:rPr>
          <w:lang w:val="en-CA"/>
        </w:rPr>
      </w:pPr>
      <w:r>
        <w:t>Insert the status (CB_START) to CB_BATCH_STATUS</w:t>
      </w:r>
    </w:p>
    <w:p w14:paraId="7501C962" w14:textId="4FE8F8A9" w:rsidR="00AF7D95" w:rsidRDefault="00AF7D95" w:rsidP="00996F09">
      <w:pPr>
        <w:pStyle w:val="ListParagraph0"/>
        <w:widowControl/>
        <w:numPr>
          <w:ilvl w:val="0"/>
          <w:numId w:val="120"/>
        </w:numPr>
      </w:pPr>
      <w:r>
        <w:t>Read file names from staging director</w:t>
      </w:r>
      <w:r w:rsidR="009C7AC1">
        <w:t>ies:</w:t>
      </w:r>
    </w:p>
    <w:p w14:paraId="7501C963" w14:textId="08ABD510" w:rsidR="00AF7D95" w:rsidRDefault="00AF7D95" w:rsidP="00996F09">
      <w:pPr>
        <w:pStyle w:val="ListParagraph0"/>
        <w:widowControl/>
        <w:numPr>
          <w:ilvl w:val="1"/>
          <w:numId w:val="120"/>
        </w:numPr>
      </w:pPr>
      <w:r>
        <w:t>If file name suffix date is older than current date –  delay (3 days</w:t>
      </w:r>
      <w:r w:rsidR="004B7459">
        <w:t>)</w:t>
      </w:r>
      <w:r w:rsidR="00A76DD1">
        <w:t>, increment the number of files variable</w:t>
      </w:r>
    </w:p>
    <w:p w14:paraId="7501C965" w14:textId="77777777" w:rsidR="00A76DD1" w:rsidRDefault="00A76DD1" w:rsidP="00996F09">
      <w:pPr>
        <w:pStyle w:val="ListParagraph0"/>
        <w:numPr>
          <w:ilvl w:val="1"/>
          <w:numId w:val="120"/>
        </w:numPr>
        <w:rPr>
          <w:lang w:val="en-CA"/>
        </w:rPr>
      </w:pPr>
      <w:r>
        <w:rPr>
          <w:lang w:val="en-CA"/>
        </w:rPr>
        <w:t xml:space="preserve">If </w:t>
      </w:r>
      <w:r>
        <w:t>the number of files variable</w:t>
      </w:r>
      <w:r>
        <w:rPr>
          <w:lang w:val="en-CA"/>
        </w:rPr>
        <w:t xml:space="preserve"> is equal to NUMBER_OF_FILES in CB_TX_INFO table, then:</w:t>
      </w:r>
    </w:p>
    <w:p w14:paraId="7501C966" w14:textId="3225C587" w:rsidR="00A76DD1" w:rsidRDefault="00AC40B2" w:rsidP="00996F09">
      <w:pPr>
        <w:pStyle w:val="ListParagraph0"/>
        <w:widowControl/>
        <w:numPr>
          <w:ilvl w:val="2"/>
          <w:numId w:val="120"/>
        </w:numPr>
      </w:pPr>
      <w:r>
        <w:t>M</w:t>
      </w:r>
      <w:r w:rsidR="00A76DD1">
        <w:t xml:space="preserve">ove the moneris file to Moneris working directory </w:t>
      </w:r>
    </w:p>
    <w:p w14:paraId="7501C967" w14:textId="1BE4C50B" w:rsidR="00AF7D95" w:rsidRPr="00A76DD1" w:rsidRDefault="00AC40B2" w:rsidP="00996F09">
      <w:pPr>
        <w:pStyle w:val="ListParagraph0"/>
        <w:numPr>
          <w:ilvl w:val="2"/>
          <w:numId w:val="120"/>
        </w:numPr>
        <w:rPr>
          <w:lang w:val="en-CA"/>
        </w:rPr>
      </w:pPr>
      <w:r w:rsidRPr="00A76DD1">
        <w:rPr>
          <w:lang w:val="en-CA"/>
        </w:rPr>
        <w:t>Move</w:t>
      </w:r>
      <w:r w:rsidR="00AF7D95" w:rsidRPr="00A76DD1">
        <w:rPr>
          <w:lang w:val="en-CA"/>
        </w:rPr>
        <w:t xml:space="preserve"> the </w:t>
      </w:r>
      <w:r>
        <w:rPr>
          <w:lang w:val="en-CA"/>
        </w:rPr>
        <w:t>Amex</w:t>
      </w:r>
      <w:r w:rsidR="00A76DD1">
        <w:rPr>
          <w:lang w:val="en-CA"/>
        </w:rPr>
        <w:t xml:space="preserve"> </w:t>
      </w:r>
      <w:r w:rsidR="00AF7D95" w:rsidRPr="00A76DD1">
        <w:rPr>
          <w:lang w:val="en-CA"/>
        </w:rPr>
        <w:t>file to Amex working directory.</w:t>
      </w:r>
    </w:p>
    <w:p w14:paraId="01D49E8E" w14:textId="77777777" w:rsidR="006B3700" w:rsidRPr="0034459C" w:rsidRDefault="006B3700" w:rsidP="00996F09">
      <w:pPr>
        <w:pStyle w:val="ListParagraph0"/>
        <w:numPr>
          <w:ilvl w:val="2"/>
          <w:numId w:val="120"/>
        </w:numPr>
        <w:rPr>
          <w:lang w:val="en-CA"/>
        </w:rPr>
      </w:pPr>
      <w:r>
        <w:t>Insert the status (CB_ENRIC_AND_TRANS_START) to CB_BATCH_STATUS.</w:t>
      </w:r>
    </w:p>
    <w:p w14:paraId="7501C968" w14:textId="12DB7F6C" w:rsidR="00A76DD1" w:rsidRPr="00A76DD1" w:rsidRDefault="00A76DD1" w:rsidP="00996F09">
      <w:pPr>
        <w:pStyle w:val="ListParagraph0"/>
        <w:numPr>
          <w:ilvl w:val="1"/>
          <w:numId w:val="120"/>
        </w:numPr>
        <w:rPr>
          <w:lang w:val="en-CA"/>
        </w:rPr>
      </w:pPr>
      <w:r>
        <w:rPr>
          <w:lang w:val="en-CA"/>
        </w:rPr>
        <w:t>Else</w:t>
      </w:r>
      <w:r w:rsidR="009C7AC1">
        <w:rPr>
          <w:lang w:val="en-CA"/>
        </w:rPr>
        <w:t>, GPS</w:t>
      </w:r>
      <w:r>
        <w:rPr>
          <w:lang w:val="en-CA"/>
        </w:rPr>
        <w:t xml:space="preserve"> stop</w:t>
      </w:r>
      <w:r w:rsidR="009C7AC1">
        <w:rPr>
          <w:lang w:val="en-CA"/>
        </w:rPr>
        <w:t>s</w:t>
      </w:r>
      <w:r>
        <w:rPr>
          <w:lang w:val="en-CA"/>
        </w:rPr>
        <w:t xml:space="preserve"> the whole CB process</w:t>
      </w:r>
      <w:r w:rsidR="009C7AC1">
        <w:rPr>
          <w:lang w:val="en-CA"/>
        </w:rPr>
        <w:t xml:space="preserve"> and</w:t>
      </w:r>
      <w:r>
        <w:rPr>
          <w:lang w:val="en-CA"/>
        </w:rPr>
        <w:t xml:space="preserve">, </w:t>
      </w:r>
      <w:r w:rsidR="009C7AC1">
        <w:rPr>
          <w:lang w:val="en-CA"/>
        </w:rPr>
        <w:t>l</w:t>
      </w:r>
      <w:r>
        <w:rPr>
          <w:lang w:val="en-CA"/>
        </w:rPr>
        <w:t>og</w:t>
      </w:r>
      <w:r w:rsidR="009C7AC1">
        <w:rPr>
          <w:lang w:val="en-CA"/>
        </w:rPr>
        <w:t>s</w:t>
      </w:r>
      <w:r>
        <w:rPr>
          <w:lang w:val="en-CA"/>
        </w:rPr>
        <w:t xml:space="preserve"> the following error</w:t>
      </w:r>
      <w:r w:rsidRPr="00CB6945">
        <w:rPr>
          <w:lang w:val="en-CA"/>
        </w:rPr>
        <w:t>: GPSB-</w:t>
      </w:r>
      <w:r w:rsidR="001F7C14" w:rsidRPr="00CB6945">
        <w:rPr>
          <w:lang w:val="en-CA"/>
        </w:rPr>
        <w:t>0015</w:t>
      </w:r>
      <w:r w:rsidR="009C7AC1">
        <w:rPr>
          <w:lang w:val="en-CA"/>
        </w:rPr>
        <w:t>.</w:t>
      </w:r>
      <w:r>
        <w:rPr>
          <w:lang w:val="en-CA"/>
        </w:rPr>
        <w:t xml:space="preserve"> </w:t>
      </w:r>
    </w:p>
    <w:p w14:paraId="7501C96A" w14:textId="77777777" w:rsidR="00512542" w:rsidRPr="006B3700" w:rsidRDefault="00512542" w:rsidP="00512542">
      <w:pPr>
        <w:rPr>
          <w:lang w:val="en-CA"/>
        </w:rPr>
      </w:pPr>
    </w:p>
    <w:p w14:paraId="7501C96B" w14:textId="77777777" w:rsidR="00512542" w:rsidRDefault="00512542" w:rsidP="00512542">
      <w:pPr>
        <w:pStyle w:val="Heading5"/>
      </w:pPr>
      <w:r>
        <w:t>Moneris</w:t>
      </w:r>
      <w:r w:rsidR="00E87E0B">
        <w:t>/Amex</w:t>
      </w:r>
      <w:r>
        <w:t xml:space="preserve"> Reading and Parsing</w:t>
      </w:r>
    </w:p>
    <w:p w14:paraId="7501C96C" w14:textId="77777777" w:rsidR="00AF7D95" w:rsidRDefault="00AF7D95" w:rsidP="00AF7D95">
      <w:pPr>
        <w:rPr>
          <w:lang w:val="en-CA"/>
        </w:rPr>
      </w:pPr>
      <w:r>
        <w:rPr>
          <w:lang w:val="en-CA"/>
        </w:rPr>
        <w:t>Below steps are performed by GPS for reading and parsing Moneris files.</w:t>
      </w:r>
    </w:p>
    <w:p w14:paraId="7501C96D" w14:textId="77777777" w:rsidR="00AF7D95" w:rsidRDefault="00AF7D95" w:rsidP="00AF7D95">
      <w:pPr>
        <w:rPr>
          <w:lang w:val="en-CA"/>
        </w:rPr>
      </w:pPr>
    </w:p>
    <w:p w14:paraId="7501C96E" w14:textId="35964D02" w:rsidR="00AF7D95" w:rsidRDefault="00C33146" w:rsidP="00996F09">
      <w:pPr>
        <w:pStyle w:val="ListParagraph0"/>
        <w:widowControl/>
        <w:numPr>
          <w:ilvl w:val="0"/>
          <w:numId w:val="114"/>
        </w:numPr>
      </w:pPr>
      <w:r>
        <w:t>On reading</w:t>
      </w:r>
      <w:r w:rsidR="00AF7D95">
        <w:t xml:space="preserve"> header, extract the </w:t>
      </w:r>
      <w:r w:rsidR="006B3700">
        <w:t>suffix</w:t>
      </w:r>
      <w:r w:rsidR="00AF7D95">
        <w:t xml:space="preserve"> date and store it in </w:t>
      </w:r>
      <w:r w:rsidR="00A83979">
        <w:t>file_content</w:t>
      </w:r>
      <w:r w:rsidR="00AF7D95">
        <w:t>_date field.</w:t>
      </w:r>
    </w:p>
    <w:p w14:paraId="7501C96F" w14:textId="1898798F" w:rsidR="00AF7D95" w:rsidRDefault="00AF7D95" w:rsidP="00996F09">
      <w:pPr>
        <w:pStyle w:val="ListParagraph0"/>
        <w:widowControl/>
        <w:numPr>
          <w:ilvl w:val="0"/>
          <w:numId w:val="114"/>
        </w:numPr>
      </w:pPr>
      <w:r>
        <w:t>Read each record from files and create CBMonerisT</w:t>
      </w:r>
      <w:r w:rsidR="006B3700">
        <w:t>x</w:t>
      </w:r>
      <w:r>
        <w:t>InputVO</w:t>
      </w:r>
      <w:r w:rsidR="00E87E0B">
        <w:t>/CBAmexT</w:t>
      </w:r>
      <w:r w:rsidR="006B3700">
        <w:t>x</w:t>
      </w:r>
      <w:r w:rsidR="00E87E0B">
        <w:t>InputVO</w:t>
      </w:r>
      <w:r>
        <w:t>.</w:t>
      </w:r>
    </w:p>
    <w:p w14:paraId="7501C970" w14:textId="77777777" w:rsidR="00AF7D95" w:rsidRDefault="00AF7D95" w:rsidP="00996F09">
      <w:pPr>
        <w:pStyle w:val="ListParagraph0"/>
        <w:widowControl/>
        <w:numPr>
          <w:ilvl w:val="0"/>
          <w:numId w:val="114"/>
        </w:numPr>
      </w:pPr>
      <w:r>
        <w:t>Increment each time TOTAL_NUM_TX variable by one per TX.</w:t>
      </w:r>
    </w:p>
    <w:p w14:paraId="7501C971" w14:textId="77777777" w:rsidR="00AF7D95" w:rsidRDefault="00E87E0B" w:rsidP="00996F09">
      <w:pPr>
        <w:pStyle w:val="ListParagraph0"/>
        <w:widowControl/>
        <w:numPr>
          <w:ilvl w:val="0"/>
          <w:numId w:val="114"/>
        </w:numPr>
      </w:pPr>
      <w:r>
        <w:t>Accumulate</w:t>
      </w:r>
      <w:r w:rsidR="00AF7D95">
        <w:t xml:space="preserve"> TOTAL_AMOUNT per TX.</w:t>
      </w:r>
    </w:p>
    <w:p w14:paraId="7501C972" w14:textId="5D2C4CDE" w:rsidR="00AF7D95" w:rsidRDefault="00C33146" w:rsidP="00996F09">
      <w:pPr>
        <w:pStyle w:val="ListParagraph0"/>
        <w:widowControl/>
        <w:numPr>
          <w:ilvl w:val="0"/>
          <w:numId w:val="114"/>
        </w:numPr>
      </w:pPr>
      <w:r>
        <w:t>On reading</w:t>
      </w:r>
      <w:r w:rsidR="00AF7D95">
        <w:t xml:space="preserve"> TRAILER record, insert TOTAL_NUM_TX,TOTAL_AMOUNT and  </w:t>
      </w:r>
      <w:r w:rsidR="00A83979">
        <w:t>file</w:t>
      </w:r>
      <w:r w:rsidR="00AF7D95">
        <w:t>_</w:t>
      </w:r>
      <w:r w:rsidR="00A83979">
        <w:t>content</w:t>
      </w:r>
      <w:r w:rsidR="00AF7D95">
        <w:t>_date into CB_</w:t>
      </w:r>
      <w:r w:rsidR="00E87E0B">
        <w:t>PROCESSING</w:t>
      </w:r>
      <w:r w:rsidR="00AF7D95">
        <w:t>_FILE_INFO table</w:t>
      </w:r>
      <w:r w:rsidR="00A83979">
        <w:t>,</w:t>
      </w:r>
      <w:r w:rsidR="00AF7D95">
        <w:t>.</w:t>
      </w:r>
    </w:p>
    <w:p w14:paraId="7501C977" w14:textId="43196C80" w:rsidR="00512542" w:rsidRPr="002E5D1E" w:rsidRDefault="00AF7D95" w:rsidP="00512542">
      <w:pPr>
        <w:rPr>
          <w:lang w:val="en-CA"/>
        </w:rPr>
      </w:pPr>
      <w:r>
        <w:t>Set TOTAL_NUM_TX and TOTAL_AMOUNT to zero.</w:t>
      </w:r>
    </w:p>
    <w:p w14:paraId="7501C978" w14:textId="77777777" w:rsidR="00512542" w:rsidRDefault="00512542" w:rsidP="00512542">
      <w:pPr>
        <w:pStyle w:val="Heading4"/>
        <w:rPr>
          <w:lang w:val="en-CA"/>
        </w:rPr>
      </w:pPr>
      <w:r>
        <w:t xml:space="preserve">Splitting </w:t>
      </w:r>
      <w:r>
        <w:rPr>
          <w:lang w:val="en-CA"/>
        </w:rPr>
        <w:t>Criteria</w:t>
      </w:r>
    </w:p>
    <w:p w14:paraId="7501C979" w14:textId="77777777" w:rsidR="00512542" w:rsidRDefault="00512542" w:rsidP="00512542">
      <w:pPr>
        <w:rPr>
          <w:lang w:val="en-CA"/>
        </w:rPr>
      </w:pPr>
    </w:p>
    <w:p w14:paraId="7501C97A" w14:textId="1247ED97" w:rsidR="00512542" w:rsidRDefault="00512542" w:rsidP="00512542">
      <w:pPr>
        <w:rPr>
          <w:lang w:val="en-CA"/>
        </w:rPr>
      </w:pPr>
      <w:r>
        <w:rPr>
          <w:lang w:val="en-CA"/>
        </w:rPr>
        <w:t xml:space="preserve"> Routing data to set of specific files based on some criteria can be </w:t>
      </w:r>
      <w:r w:rsidR="00AC40B2">
        <w:rPr>
          <w:lang w:val="en-CA"/>
        </w:rPr>
        <w:t>accomplishing</w:t>
      </w:r>
      <w:r>
        <w:rPr>
          <w:lang w:val="en-CA"/>
        </w:rPr>
        <w:t xml:space="preserve"> using Spring Bat</w:t>
      </w:r>
      <w:r w:rsidR="00A83979">
        <w:rPr>
          <w:lang w:val="en-CA"/>
        </w:rPr>
        <w:t>c</w:t>
      </w:r>
      <w:r>
        <w:rPr>
          <w:lang w:val="en-CA"/>
        </w:rPr>
        <w:t>h classifier functionality. One of the building blocks Spring Batch provides to implement this type of use case is an interface called Classifier. You implement a Classifier to map an input object of type C to another object of type T:</w:t>
      </w:r>
    </w:p>
    <w:p w14:paraId="7501C97B"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80" w14:textId="77777777" w:rsidTr="006E6C96">
        <w:tc>
          <w:tcPr>
            <w:tcW w:w="9576" w:type="dxa"/>
          </w:tcPr>
          <w:p w14:paraId="7501C97C" w14:textId="77777777" w:rsidR="00512542" w:rsidRPr="006E6C96" w:rsidRDefault="00512542" w:rsidP="006E6C96">
            <w:pPr>
              <w:rPr>
                <w:lang w:val="fr-CA"/>
              </w:rPr>
            </w:pPr>
            <w:r w:rsidRPr="00A37FE0">
              <w:rPr>
                <w:lang w:val="en-CA"/>
              </w:rPr>
              <w:t xml:space="preserve">                </w:t>
            </w:r>
            <w:r w:rsidRPr="006E6C96">
              <w:rPr>
                <w:lang w:val="fr-CA"/>
              </w:rPr>
              <w:t>public interface Classifier&lt;C, T&gt; {</w:t>
            </w:r>
          </w:p>
          <w:p w14:paraId="7501C97D" w14:textId="77777777" w:rsidR="00512542" w:rsidRDefault="00512542" w:rsidP="006E6C96">
            <w:pPr>
              <w:rPr>
                <w:lang w:val="en-CA"/>
              </w:rPr>
            </w:pPr>
            <w:r w:rsidRPr="006E6C96">
              <w:rPr>
                <w:lang w:val="fr-CA"/>
              </w:rPr>
              <w:t xml:space="preserve">                </w:t>
            </w:r>
            <w:r>
              <w:rPr>
                <w:lang w:val="en-CA"/>
              </w:rPr>
              <w:t>T classify(C classifiable);</w:t>
            </w:r>
          </w:p>
          <w:p w14:paraId="7501C97E" w14:textId="77777777" w:rsidR="00512542" w:rsidRDefault="00512542" w:rsidP="006E6C96">
            <w:pPr>
              <w:rPr>
                <w:lang w:val="en-CA"/>
              </w:rPr>
            </w:pPr>
            <w:r>
              <w:rPr>
                <w:lang w:val="en-CA"/>
              </w:rPr>
              <w:t>                }</w:t>
            </w:r>
          </w:p>
          <w:p w14:paraId="7501C97F" w14:textId="77777777" w:rsidR="00512542" w:rsidRDefault="00512542" w:rsidP="006E6C96">
            <w:pPr>
              <w:rPr>
                <w:lang w:val="en-CA"/>
              </w:rPr>
            </w:pPr>
          </w:p>
        </w:tc>
      </w:tr>
    </w:tbl>
    <w:p w14:paraId="7501C981" w14:textId="77777777" w:rsidR="00512542" w:rsidRDefault="00512542" w:rsidP="00512542">
      <w:pPr>
        <w:rPr>
          <w:lang w:val="en-CA"/>
        </w:rPr>
      </w:pPr>
    </w:p>
    <w:p w14:paraId="7501C982" w14:textId="77777777" w:rsidR="00512542" w:rsidRDefault="00512542" w:rsidP="00512542">
      <w:pPr>
        <w:ind w:firstLine="720"/>
        <w:rPr>
          <w:lang w:val="en-CA"/>
        </w:rPr>
      </w:pPr>
      <w:r>
        <w:rPr>
          <w:lang w:val="en-CA"/>
        </w:rPr>
        <w:t>The ClassifierCompositeItemWriter class is an ItemWriter implementation that wraps a Classifier. This Classifier takes an object and returns an ItemWriter for objects of the same type.</w:t>
      </w:r>
    </w:p>
    <w:p w14:paraId="7501C983" w14:textId="77777777" w:rsidR="00512542" w:rsidRDefault="00512542" w:rsidP="00512542">
      <w:pPr>
        <w:rPr>
          <w:lang w:val="en-CA"/>
        </w:rPr>
      </w:pPr>
      <w:r>
        <w:rPr>
          <w:lang w:val="en-CA"/>
        </w:rPr>
        <w:t>The BackToBackPatternClassifier class is a Classifier implementation for mapping arbitrary objects to other objects using pattern matchers. We call this type of classifier a router.</w:t>
      </w:r>
    </w:p>
    <w:p w14:paraId="7501C984" w14:textId="77777777" w:rsidR="00512542" w:rsidRDefault="00512542" w:rsidP="00512542">
      <w:pPr>
        <w:rPr>
          <w:lang w:val="en-CA"/>
        </w:rPr>
      </w:pPr>
    </w:p>
    <w:p w14:paraId="7501C985" w14:textId="77777777" w:rsidR="00512542" w:rsidRDefault="00512542" w:rsidP="00512542">
      <w:pPr>
        <w:rPr>
          <w:lang w:val="en-CA"/>
        </w:rPr>
      </w:pPr>
      <w:r>
        <w:rPr>
          <w:lang w:val="en-CA"/>
        </w:rPr>
        <w:t>Configuration:</w:t>
      </w:r>
    </w:p>
    <w:p w14:paraId="7501C986"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A2" w14:textId="77777777" w:rsidTr="006E6C96">
        <w:tc>
          <w:tcPr>
            <w:tcW w:w="9576" w:type="dxa"/>
          </w:tcPr>
          <w:p w14:paraId="7501C987"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highlight w:val="lightGray"/>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"classifyItemWriter"</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"org.springframework.batch.item.support.ClassifierCompositeItemWriter"</w:t>
            </w:r>
            <w:r>
              <w:rPr>
                <w:rFonts w:ascii="Consolas" w:hAnsi="Consolas" w:cs="Consolas"/>
                <w:color w:val="7F007F"/>
                <w:lang w:val="en-IN" w:eastAsia="en-IN"/>
              </w:rPr>
              <w:t>scope</w:t>
            </w:r>
            <w:r>
              <w:rPr>
                <w:rFonts w:ascii="Consolas" w:hAnsi="Consolas" w:cs="Consolas"/>
                <w:color w:val="000000"/>
                <w:lang w:val="en-IN" w:eastAsia="en-IN"/>
              </w:rPr>
              <w:t>=</w:t>
            </w:r>
            <w:r>
              <w:rPr>
                <w:rFonts w:ascii="Consolas" w:hAnsi="Consolas" w:cs="Consolas"/>
                <w:i/>
                <w:iCs/>
                <w:color w:val="2A00FF"/>
                <w:lang w:val="en-IN" w:eastAsia="en-IN"/>
              </w:rPr>
              <w:t>"step"</w:t>
            </w:r>
            <w:r>
              <w:rPr>
                <w:rFonts w:ascii="Consolas" w:hAnsi="Consolas" w:cs="Consolas"/>
                <w:color w:val="008080"/>
                <w:lang w:val="en-IN" w:eastAsia="en-IN"/>
              </w:rPr>
              <w:t>&gt;</w:t>
            </w:r>
          </w:p>
          <w:p w14:paraId="7501C988"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"classifier"</w:t>
            </w:r>
            <w:r>
              <w:rPr>
                <w:rFonts w:ascii="Consolas" w:hAnsi="Consolas" w:cs="Consolas"/>
                <w:color w:val="008080"/>
                <w:lang w:val="en-IN" w:eastAsia="en-IN"/>
              </w:rPr>
              <w:t>&gt;</w:t>
            </w:r>
          </w:p>
          <w:p w14:paraId="7501C989"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"classifier"</w:t>
            </w:r>
            <w:r>
              <w:rPr>
                <w:rFonts w:ascii="Consolas" w:hAnsi="Consolas" w:cs="Consolas"/>
                <w:lang w:val="en-IN" w:eastAsia="en-IN"/>
              </w:rPr>
              <w:t xml:space="preserve">  </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"org.springframework.classify.BackToBackPatternClassifier"</w:t>
            </w:r>
            <w:r>
              <w:rPr>
                <w:rFonts w:ascii="Consolas" w:hAnsi="Consolas" w:cs="Consolas"/>
                <w:color w:val="008080"/>
                <w:lang w:val="en-IN" w:eastAsia="en-IN"/>
              </w:rPr>
              <w:t>&gt;</w:t>
            </w:r>
          </w:p>
          <w:p w14:paraId="7501C98A"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"routerDelegate"</w:t>
            </w:r>
            <w:r>
              <w:rPr>
                <w:rFonts w:ascii="Consolas" w:hAnsi="Consolas" w:cs="Consolas"/>
                <w:color w:val="008080"/>
                <w:lang w:val="en-IN" w:eastAsia="en-IN"/>
              </w:rPr>
              <w:t>&gt;</w:t>
            </w:r>
          </w:p>
          <w:p w14:paraId="7501C98B"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lastRenderedPageBreak/>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"c</w:t>
            </w:r>
            <w:r w:rsidR="00C67907">
              <w:rPr>
                <w:rFonts w:ascii="Consolas" w:hAnsi="Consolas" w:cs="Consolas"/>
                <w:i/>
                <w:iCs/>
                <w:color w:val="2A00FF"/>
                <w:lang w:val="en-IN" w:eastAsia="en-IN"/>
              </w:rPr>
              <w:t>a</w:t>
            </w:r>
            <w:r>
              <w:rPr>
                <w:rFonts w:ascii="Consolas" w:hAnsi="Consolas" w:cs="Consolas"/>
                <w:i/>
                <w:iCs/>
                <w:color w:val="2A00FF"/>
                <w:lang w:val="en-IN" w:eastAsia="en-IN"/>
              </w:rPr>
              <w:t>.</w:t>
            </w:r>
            <w:r w:rsidR="00C67907">
              <w:rPr>
                <w:rFonts w:ascii="Consolas" w:hAnsi="Consolas" w:cs="Consolas"/>
                <w:i/>
                <w:iCs/>
                <w:color w:val="2A00FF"/>
                <w:lang w:val="en-IN" w:eastAsia="en-IN"/>
              </w:rPr>
              <w:t>bell.gps.cb.</w:t>
            </w:r>
            <w:r>
              <w:rPr>
                <w:rFonts w:ascii="Consolas" w:hAnsi="Consolas" w:cs="Consolas"/>
                <w:i/>
                <w:iCs/>
                <w:color w:val="2A00FF"/>
                <w:lang w:val="en-IN" w:eastAsia="en-IN"/>
              </w:rPr>
              <w:t>classifier.ItemCodeClassifer"</w:t>
            </w:r>
            <w:r>
              <w:rPr>
                <w:rFonts w:ascii="Consolas" w:hAnsi="Consolas" w:cs="Consolas"/>
                <w:color w:val="008080"/>
                <w:lang w:val="en-IN" w:eastAsia="en-IN"/>
              </w:rPr>
              <w:t>&gt;&lt;/</w:t>
            </w:r>
            <w:r>
              <w:rPr>
                <w:rFonts w:ascii="Consolas" w:hAnsi="Consolas" w:cs="Consolas"/>
                <w:color w:val="3F7F7F"/>
                <w:lang w:val="en-IN" w:eastAsia="en-IN"/>
              </w:rPr>
              <w:t>bean</w:t>
            </w:r>
            <w:r>
              <w:rPr>
                <w:rFonts w:ascii="Consolas" w:hAnsi="Consolas" w:cs="Consolas"/>
                <w:color w:val="008080"/>
                <w:lang w:val="en-IN" w:eastAsia="en-IN"/>
              </w:rPr>
              <w:t>&gt;</w:t>
            </w:r>
          </w:p>
          <w:p w14:paraId="7501C98C"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8D"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"matcherMap"</w:t>
            </w:r>
            <w:r>
              <w:rPr>
                <w:rFonts w:ascii="Consolas" w:hAnsi="Consolas" w:cs="Consolas"/>
                <w:color w:val="008080"/>
                <w:lang w:val="en-IN" w:eastAsia="en-IN"/>
              </w:rPr>
              <w:t>&gt;</w:t>
            </w:r>
          </w:p>
          <w:p w14:paraId="7501C98E"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map</w:t>
            </w:r>
            <w:r>
              <w:rPr>
                <w:rFonts w:ascii="Consolas" w:hAnsi="Consolas" w:cs="Consolas"/>
                <w:color w:val="008080"/>
                <w:lang w:val="en-IN" w:eastAsia="en-IN"/>
              </w:rPr>
              <w:t>&gt;</w:t>
            </w:r>
          </w:p>
          <w:p w14:paraId="7501C98F"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"A"</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"aItemWriter"</w:t>
            </w:r>
            <w:r>
              <w:rPr>
                <w:rFonts w:ascii="Consolas" w:hAnsi="Consolas" w:cs="Consolas"/>
                <w:color w:val="008080"/>
                <w:lang w:val="en-IN" w:eastAsia="en-IN"/>
              </w:rPr>
              <w:t>/&gt;</w:t>
            </w:r>
          </w:p>
          <w:p w14:paraId="7501C990"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"B"</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"bItemWriter"</w:t>
            </w:r>
            <w:r>
              <w:rPr>
                <w:rFonts w:ascii="Consolas" w:hAnsi="Consolas" w:cs="Consolas"/>
                <w:color w:val="008080"/>
                <w:lang w:val="en-IN" w:eastAsia="en-IN"/>
              </w:rPr>
              <w:t>/&gt;</w:t>
            </w:r>
          </w:p>
          <w:p w14:paraId="7501C991"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"C"</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"cItemWriter"</w:t>
            </w:r>
            <w:r>
              <w:rPr>
                <w:rFonts w:ascii="Consolas" w:hAnsi="Consolas" w:cs="Consolas"/>
                <w:color w:val="008080"/>
                <w:lang w:val="en-IN" w:eastAsia="en-IN"/>
              </w:rPr>
              <w:t>/&gt;</w:t>
            </w:r>
          </w:p>
          <w:p w14:paraId="7501C992"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"D"</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"dItemWriter"</w:t>
            </w:r>
            <w:r>
              <w:rPr>
                <w:rFonts w:ascii="Consolas" w:hAnsi="Consolas" w:cs="Consolas"/>
                <w:color w:val="008080"/>
                <w:lang w:val="en-IN" w:eastAsia="en-IN"/>
              </w:rPr>
              <w:t>/&gt;</w:t>
            </w:r>
          </w:p>
          <w:p w14:paraId="7501C993"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"E"</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"eItemWriter"</w:t>
            </w:r>
            <w:r>
              <w:rPr>
                <w:rFonts w:ascii="Consolas" w:hAnsi="Consolas" w:cs="Consolas"/>
                <w:color w:val="008080"/>
                <w:lang w:val="en-IN" w:eastAsia="en-IN"/>
              </w:rPr>
              <w:t>/&gt;</w:t>
            </w:r>
          </w:p>
          <w:p w14:paraId="7501C994"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"G"</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"gItemWriter"</w:t>
            </w:r>
            <w:r>
              <w:rPr>
                <w:rFonts w:ascii="Consolas" w:hAnsi="Consolas" w:cs="Consolas"/>
                <w:color w:val="008080"/>
                <w:lang w:val="en-IN" w:eastAsia="en-IN"/>
              </w:rPr>
              <w:t>/&gt;</w:t>
            </w:r>
          </w:p>
          <w:p w14:paraId="7501C995"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map</w:t>
            </w:r>
            <w:r>
              <w:rPr>
                <w:rFonts w:ascii="Consolas" w:hAnsi="Consolas" w:cs="Consolas"/>
                <w:color w:val="008080"/>
                <w:lang w:val="en-IN" w:eastAsia="en-IN"/>
              </w:rPr>
              <w:t>&gt;</w:t>
            </w:r>
          </w:p>
          <w:p w14:paraId="7501C996"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7"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008080"/>
                <w:lang w:val="en-IN" w:eastAsia="en-IN"/>
              </w:rPr>
              <w:t>&gt;</w:t>
            </w:r>
          </w:p>
          <w:p w14:paraId="7501C998"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9" w14:textId="77777777" w:rsidR="00512542" w:rsidRDefault="00512542" w:rsidP="006E6C96">
            <w:pPr>
              <w:spacing w:line="240" w:lineRule="auto"/>
              <w:jc w:val="both"/>
              <w:rPr>
                <w:rFonts w:ascii="Consolas" w:hAnsi="Consolas" w:cs="Consolas"/>
                <w:color w:val="008080"/>
                <w:lang w:val="en-IN" w:eastAsia="en-IN"/>
              </w:rPr>
            </w:pPr>
            <w:r>
              <w:rPr>
                <w:rFonts w:ascii="Consolas" w:hAnsi="Consolas" w:cs="Consolas"/>
                <w:color w:val="008080"/>
                <w:lang w:val="en-IN" w:eastAsia="en-IN"/>
              </w:rPr>
              <w:t>&lt;/</w:t>
            </w:r>
            <w:r>
              <w:rPr>
                <w:rFonts w:ascii="Consolas" w:hAnsi="Consolas" w:cs="Consolas"/>
                <w:color w:val="3F7F7F"/>
                <w:highlight w:val="lightGray"/>
                <w:lang w:val="en-IN" w:eastAsia="en-IN"/>
              </w:rPr>
              <w:t>bean</w:t>
            </w:r>
            <w:r>
              <w:rPr>
                <w:rFonts w:ascii="Consolas" w:hAnsi="Consolas" w:cs="Consolas"/>
                <w:color w:val="008080"/>
                <w:lang w:val="en-IN" w:eastAsia="en-IN"/>
              </w:rPr>
              <w:t>&gt;</w:t>
            </w:r>
          </w:p>
          <w:p w14:paraId="7501C99A"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"aItemWriter"</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"org.springframework.batch.item.file.FlatFileItemWriter"</w:t>
            </w:r>
            <w:r>
              <w:rPr>
                <w:rFonts w:ascii="Consolas" w:hAnsi="Consolas" w:cs="Consolas"/>
                <w:color w:val="7F007F"/>
                <w:lang w:val="en-IN" w:eastAsia="en-IN"/>
              </w:rPr>
              <w:t>scope</w:t>
            </w:r>
            <w:r>
              <w:rPr>
                <w:rFonts w:ascii="Consolas" w:hAnsi="Consolas" w:cs="Consolas"/>
                <w:color w:val="000000"/>
                <w:lang w:val="en-IN" w:eastAsia="en-IN"/>
              </w:rPr>
              <w:t>=</w:t>
            </w:r>
            <w:r>
              <w:rPr>
                <w:rFonts w:ascii="Consolas" w:hAnsi="Consolas" w:cs="Consolas"/>
                <w:i/>
                <w:iCs/>
                <w:color w:val="2A00FF"/>
                <w:lang w:val="en-IN" w:eastAsia="en-IN"/>
              </w:rPr>
              <w:t>"step"</w:t>
            </w:r>
            <w:r>
              <w:rPr>
                <w:rFonts w:ascii="Consolas" w:hAnsi="Consolas" w:cs="Consolas"/>
                <w:color w:val="008080"/>
                <w:lang w:val="en-IN" w:eastAsia="en-IN"/>
              </w:rPr>
              <w:t>&gt;</w:t>
            </w:r>
          </w:p>
          <w:p w14:paraId="7501C99B"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"resource"</w:t>
            </w:r>
            <w:r>
              <w:rPr>
                <w:rFonts w:ascii="Consolas" w:hAnsi="Consolas" w:cs="Consolas"/>
                <w:color w:val="7F007F"/>
                <w:lang w:val="en-IN" w:eastAsia="en-IN"/>
              </w:rPr>
              <w:t>value</w:t>
            </w:r>
            <w:r>
              <w:rPr>
                <w:rFonts w:ascii="Consolas" w:hAnsi="Consolas" w:cs="Consolas"/>
                <w:color w:val="000000"/>
                <w:lang w:val="en-IN" w:eastAsia="en-IN"/>
              </w:rPr>
              <w:t>=</w:t>
            </w:r>
            <w:r>
              <w:rPr>
                <w:rFonts w:ascii="Consolas" w:hAnsi="Consolas" w:cs="Consolas"/>
                <w:i/>
                <w:iCs/>
                <w:color w:val="2A00FF"/>
                <w:lang w:val="en-IN" w:eastAsia="en-IN"/>
              </w:rPr>
              <w:t>"</w:t>
            </w:r>
            <w:hyperlink r:id="rId124" w:history="1">
              <w:r>
                <w:rPr>
                  <w:rStyle w:val="Hyperlink"/>
                  <w:rFonts w:ascii="Consolas" w:hAnsi="Consolas" w:cs="Consolas"/>
                  <w:i/>
                  <w:iCs/>
                  <w:lang w:val="en-IN" w:eastAsia="en-IN"/>
                </w:rPr>
                <w:t>file:///D:/PCI-DTS/Test_files/outbound/Output_Avalance_CompositeWriter_SB_A</w:t>
              </w:r>
            </w:hyperlink>
            <w:r>
              <w:rPr>
                <w:rFonts w:ascii="Consolas" w:hAnsi="Consolas" w:cs="Consolas"/>
                <w:i/>
                <w:iCs/>
                <w:color w:val="2A00FF"/>
                <w:lang w:val="en-IN" w:eastAsia="en-IN"/>
              </w:rPr>
              <w:t>"</w:t>
            </w:r>
            <w:r>
              <w:rPr>
                <w:rFonts w:ascii="Consolas" w:hAnsi="Consolas" w:cs="Consolas"/>
                <w:color w:val="008080"/>
                <w:lang w:val="en-IN" w:eastAsia="en-IN"/>
              </w:rPr>
              <w:t>/&gt;</w:t>
            </w:r>
          </w:p>
          <w:p w14:paraId="7501C99C"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"lineAggregator"</w:t>
            </w:r>
            <w:r>
              <w:rPr>
                <w:rFonts w:ascii="Consolas" w:hAnsi="Consolas" w:cs="Consolas"/>
                <w:color w:val="008080"/>
                <w:lang w:val="en-IN" w:eastAsia="en-IN"/>
              </w:rPr>
              <w:t>&gt;</w:t>
            </w:r>
          </w:p>
          <w:p w14:paraId="7501C99D" w14:textId="55634408"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w:t>
            </w:r>
            <w:r w:rsidR="002047EF">
              <w:rPr>
                <w:rFonts w:ascii="Consolas" w:hAnsi="Consolas" w:cs="Consolas"/>
                <w:i/>
                <w:iCs/>
                <w:color w:val="2A00FF"/>
                <w:lang w:val="en-IN" w:eastAsia="en-IN"/>
              </w:rPr>
              <w:t xml:space="preserve"> ca.bell.gps.cb.</w:t>
            </w:r>
            <w:r>
              <w:rPr>
                <w:rFonts w:ascii="Consolas" w:hAnsi="Consolas" w:cs="Consolas"/>
                <w:i/>
                <w:iCs/>
                <w:color w:val="2A00FF"/>
                <w:lang w:val="en-IN" w:eastAsia="en-IN"/>
              </w:rPr>
              <w:t>writer.LineAggregatorWriter"</w:t>
            </w:r>
            <w:r>
              <w:rPr>
                <w:rFonts w:ascii="Consolas" w:hAnsi="Consolas" w:cs="Consolas"/>
                <w:color w:val="008080"/>
                <w:lang w:val="en-IN" w:eastAsia="en-IN"/>
              </w:rPr>
              <w:t>/&gt;</w:t>
            </w:r>
          </w:p>
          <w:p w14:paraId="7501C99E"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F"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"appendAllowed"</w:t>
            </w:r>
            <w:r>
              <w:rPr>
                <w:rFonts w:ascii="Consolas" w:hAnsi="Consolas" w:cs="Consolas"/>
                <w:color w:val="7F007F"/>
                <w:lang w:val="en-IN" w:eastAsia="en-IN"/>
              </w:rPr>
              <w:t>value</w:t>
            </w:r>
            <w:r>
              <w:rPr>
                <w:rFonts w:ascii="Consolas" w:hAnsi="Consolas" w:cs="Consolas"/>
                <w:color w:val="000000"/>
                <w:lang w:val="en-IN" w:eastAsia="en-IN"/>
              </w:rPr>
              <w:t>=</w:t>
            </w:r>
            <w:r>
              <w:rPr>
                <w:rFonts w:ascii="Consolas" w:hAnsi="Consolas" w:cs="Consolas"/>
                <w:i/>
                <w:iCs/>
                <w:color w:val="2A00FF"/>
                <w:lang w:val="en-IN" w:eastAsia="en-IN"/>
              </w:rPr>
              <w:t>"true"</w:t>
            </w:r>
            <w:r>
              <w:rPr>
                <w:rFonts w:ascii="Consolas" w:hAnsi="Consolas" w:cs="Consolas"/>
                <w:color w:val="008080"/>
                <w:lang w:val="en-IN" w:eastAsia="en-IN"/>
              </w:rPr>
              <w:t>/&gt;</w:t>
            </w:r>
          </w:p>
          <w:p w14:paraId="7501C9A1" w14:textId="40B81718" w:rsidR="00512542" w:rsidRDefault="00512542" w:rsidP="00C53DDF">
            <w:pPr>
              <w:spacing w:line="240" w:lineRule="auto"/>
              <w:jc w:val="both"/>
              <w:rPr>
                <w:lang w:val="en-CA"/>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008080"/>
                <w:lang w:val="en-IN" w:eastAsia="en-IN"/>
              </w:rPr>
              <w:t>&gt;</w:t>
            </w:r>
          </w:p>
        </w:tc>
      </w:tr>
    </w:tbl>
    <w:p w14:paraId="7CA34397" w14:textId="77777777" w:rsidR="007713CC" w:rsidRDefault="007713CC" w:rsidP="007713CC">
      <w:pPr>
        <w:rPr>
          <w:lang w:val="en-CA"/>
        </w:rPr>
      </w:pPr>
    </w:p>
    <w:p w14:paraId="7501C9A5" w14:textId="77777777" w:rsidR="00512542" w:rsidRDefault="00512542" w:rsidP="00512542">
      <w:pPr>
        <w:pStyle w:val="Heading5"/>
        <w:rPr>
          <w:lang w:val="en-CA"/>
        </w:rPr>
      </w:pPr>
      <w:r>
        <w:t>Moneris</w:t>
      </w:r>
      <w:r w:rsidR="0059056F">
        <w:t>/Amex</w:t>
      </w:r>
      <w:r>
        <w:t xml:space="preserve"> Splitting </w:t>
      </w:r>
      <w:r>
        <w:rPr>
          <w:lang w:val="en-CA"/>
        </w:rPr>
        <w:t>Criteria</w:t>
      </w:r>
    </w:p>
    <w:p w14:paraId="7501C9A6" w14:textId="0C644540" w:rsidR="00AF7D95" w:rsidRDefault="0059056F" w:rsidP="0059056F">
      <w:pPr>
        <w:widowControl/>
      </w:pPr>
      <w:r>
        <w:t>Fo</w:t>
      </w:r>
      <w:r w:rsidR="002047EF">
        <w:t>r</w:t>
      </w:r>
      <w:r>
        <w:t xml:space="preserve"> Moneris/Amex Splitting Criteria, refer to detailed</w:t>
      </w:r>
      <w:r w:rsidR="002047EF">
        <w:t xml:space="preserve"> </w:t>
      </w:r>
      <w:r>
        <w:t xml:space="preserve">solution in section </w:t>
      </w:r>
      <w:r w:rsidR="00F37211">
        <w:fldChar w:fldCharType="begin"/>
      </w:r>
      <w:r>
        <w:instrText xml:space="preserve"> REF _Ref393182482 \r \h </w:instrText>
      </w:r>
      <w:r w:rsidR="00F37211">
        <w:fldChar w:fldCharType="separate"/>
      </w:r>
      <w:r w:rsidR="00AC40B2">
        <w:t>4.7.1</w:t>
      </w:r>
      <w:r w:rsidR="00F37211">
        <w:fldChar w:fldCharType="end"/>
      </w:r>
    </w:p>
    <w:p w14:paraId="7501C9A8" w14:textId="77777777" w:rsidR="005324D6" w:rsidRDefault="005324D6" w:rsidP="005324D6">
      <w:pPr>
        <w:pStyle w:val="Heading3"/>
      </w:pPr>
      <w:bookmarkStart w:id="1514" w:name="_Toc415569027"/>
      <w:bookmarkStart w:id="1515" w:name="_Toc242949021"/>
      <w:bookmarkStart w:id="1516" w:name="_Toc242932265"/>
      <w:r>
        <w:t>Transformation</w:t>
      </w:r>
      <w:bookmarkEnd w:id="1514"/>
    </w:p>
    <w:p w14:paraId="7501C9A9" w14:textId="6C727F76" w:rsidR="00D21941" w:rsidRDefault="00D21941" w:rsidP="00D21941">
      <w:pPr>
        <w:rPr>
          <w:lang w:val="en-CA"/>
        </w:rPr>
      </w:pPr>
      <w:r>
        <w:rPr>
          <w:lang w:val="en-CA"/>
        </w:rPr>
        <w:t>Below steps are performed by GPS for transformation</w:t>
      </w:r>
      <w:r w:rsidR="0059056F">
        <w:rPr>
          <w:lang w:val="en-CA"/>
        </w:rPr>
        <w:t>:</w:t>
      </w:r>
    </w:p>
    <w:p w14:paraId="7501C9AA" w14:textId="77777777" w:rsidR="00D21941" w:rsidRDefault="00D21941" w:rsidP="00D21941">
      <w:pPr>
        <w:rPr>
          <w:lang w:val="en-CA"/>
        </w:rPr>
      </w:pPr>
    </w:p>
    <w:p w14:paraId="7501C9AB" w14:textId="1644A3FA" w:rsidR="00D21941" w:rsidRDefault="00D21941" w:rsidP="00996F09">
      <w:pPr>
        <w:pStyle w:val="ListParagraph0"/>
        <w:widowControl/>
        <w:numPr>
          <w:ilvl w:val="0"/>
          <w:numId w:val="115"/>
        </w:numPr>
        <w:ind w:left="567" w:hanging="283"/>
        <w:rPr>
          <w:lang w:val="en-CA"/>
        </w:rPr>
      </w:pPr>
      <w:r>
        <w:rPr>
          <w:lang w:val="en-CA"/>
        </w:rPr>
        <w:t>Class</w:t>
      </w:r>
      <w:r w:rsidR="002047EF">
        <w:rPr>
          <w:lang w:val="en-CA"/>
        </w:rPr>
        <w:t>i</w:t>
      </w:r>
      <w:r>
        <w:rPr>
          <w:lang w:val="en-CA"/>
        </w:rPr>
        <w:t>fier delegates the records based on Value object (CBStandardVO or CBBackOutVO) to Standard or Backout file writer.</w:t>
      </w:r>
    </w:p>
    <w:p w14:paraId="7501C9AC" w14:textId="77777777" w:rsidR="00D21941" w:rsidRDefault="00D21941" w:rsidP="00996F09">
      <w:pPr>
        <w:pStyle w:val="ListParagraph0"/>
        <w:widowControl/>
        <w:numPr>
          <w:ilvl w:val="0"/>
          <w:numId w:val="115"/>
        </w:numPr>
        <w:ind w:left="567" w:hanging="283"/>
        <w:rPr>
          <w:lang w:val="en-CA"/>
        </w:rPr>
      </w:pPr>
      <w:r>
        <w:rPr>
          <w:lang w:val="en-CA"/>
        </w:rPr>
        <w:t>Classfier delegates the exception records based on the Value Object (CBMonerisExceptionVO or CBAmexExceptionVO) to Exception writer.</w:t>
      </w:r>
    </w:p>
    <w:p w14:paraId="7501C9AD" w14:textId="77777777" w:rsidR="00D21941" w:rsidRDefault="00D21941" w:rsidP="00996F09">
      <w:pPr>
        <w:pStyle w:val="ListParagraph0"/>
        <w:widowControl/>
        <w:numPr>
          <w:ilvl w:val="0"/>
          <w:numId w:val="115"/>
        </w:numPr>
        <w:ind w:left="567" w:hanging="283"/>
        <w:rPr>
          <w:lang w:val="en-CA"/>
        </w:rPr>
      </w:pPr>
      <w:r>
        <w:rPr>
          <w:lang w:val="en-CA"/>
        </w:rPr>
        <w:t xml:space="preserve">If Value Object is CBStandardVO then Generate header and write it into the file. </w:t>
      </w:r>
    </w:p>
    <w:p w14:paraId="7501C9AE" w14:textId="7E86D920" w:rsidR="00D21941" w:rsidRDefault="00D21941" w:rsidP="00996F09">
      <w:pPr>
        <w:pStyle w:val="ListParagraph0"/>
        <w:widowControl/>
        <w:numPr>
          <w:ilvl w:val="0"/>
          <w:numId w:val="115"/>
        </w:numPr>
        <w:ind w:left="567" w:hanging="283"/>
        <w:rPr>
          <w:lang w:val="en-CA"/>
        </w:rPr>
      </w:pPr>
      <w:r>
        <w:rPr>
          <w:lang w:val="en-CA"/>
        </w:rPr>
        <w:t xml:space="preserve">If layout format is Backout then generate </w:t>
      </w:r>
      <w:r w:rsidR="006027D7">
        <w:rPr>
          <w:lang w:val="en-CA"/>
        </w:rPr>
        <w:t xml:space="preserve">file </w:t>
      </w:r>
      <w:r>
        <w:rPr>
          <w:lang w:val="en-CA"/>
        </w:rPr>
        <w:t xml:space="preserve">header and </w:t>
      </w:r>
      <w:r w:rsidR="006027D7">
        <w:rPr>
          <w:lang w:val="en-CA"/>
        </w:rPr>
        <w:t xml:space="preserve">group </w:t>
      </w:r>
      <w:r>
        <w:rPr>
          <w:lang w:val="en-CA"/>
        </w:rPr>
        <w:t>header and write it to file.</w:t>
      </w:r>
    </w:p>
    <w:p w14:paraId="7501C9AF" w14:textId="77777777" w:rsidR="0059056F" w:rsidRDefault="0059056F" w:rsidP="00996F09">
      <w:pPr>
        <w:pStyle w:val="ListParagraph0"/>
        <w:widowControl/>
        <w:numPr>
          <w:ilvl w:val="0"/>
          <w:numId w:val="115"/>
        </w:numPr>
        <w:ind w:left="567" w:hanging="283"/>
        <w:rPr>
          <w:lang w:val="en-CA"/>
        </w:rPr>
      </w:pPr>
      <w:r>
        <w:rPr>
          <w:lang w:val="en-CA"/>
        </w:rPr>
        <w:t>If MonerisExceptionVO, then generate header and Heading record</w:t>
      </w:r>
    </w:p>
    <w:p w14:paraId="7501C9B0" w14:textId="77777777" w:rsidR="0059056F" w:rsidRDefault="0059056F" w:rsidP="00996F09">
      <w:pPr>
        <w:pStyle w:val="ListParagraph0"/>
        <w:widowControl/>
        <w:numPr>
          <w:ilvl w:val="0"/>
          <w:numId w:val="115"/>
        </w:numPr>
        <w:ind w:left="567" w:hanging="283"/>
        <w:rPr>
          <w:lang w:val="en-CA"/>
        </w:rPr>
      </w:pPr>
      <w:r>
        <w:rPr>
          <w:lang w:val="en-CA"/>
        </w:rPr>
        <w:t>If AmexExceptionVO, then generate header record</w:t>
      </w:r>
    </w:p>
    <w:p w14:paraId="7501C9B1" w14:textId="4F395D98" w:rsidR="00D21941" w:rsidRDefault="00D21941" w:rsidP="00996F09">
      <w:pPr>
        <w:pStyle w:val="ListParagraph0"/>
        <w:widowControl/>
        <w:numPr>
          <w:ilvl w:val="0"/>
          <w:numId w:val="115"/>
        </w:numPr>
        <w:ind w:left="567" w:hanging="283"/>
        <w:rPr>
          <w:lang w:val="en-CA"/>
        </w:rPr>
      </w:pPr>
      <w:r>
        <w:rPr>
          <w:lang w:val="en-CA"/>
        </w:rPr>
        <w:t>Update total number of transa</w:t>
      </w:r>
      <w:r w:rsidR="004637F4">
        <w:rPr>
          <w:lang w:val="en-CA"/>
        </w:rPr>
        <w:t>c</w:t>
      </w:r>
      <w:r>
        <w:rPr>
          <w:lang w:val="en-CA"/>
        </w:rPr>
        <w:t>tion and total amount in CBBatchTxInfoVO.</w:t>
      </w:r>
    </w:p>
    <w:p w14:paraId="0F3387FA" w14:textId="5A573068" w:rsidR="004637F4" w:rsidRDefault="004637F4" w:rsidP="00996F09">
      <w:pPr>
        <w:pStyle w:val="ListParagraph0"/>
        <w:widowControl/>
        <w:numPr>
          <w:ilvl w:val="0"/>
          <w:numId w:val="115"/>
        </w:numPr>
        <w:ind w:left="567" w:hanging="283"/>
        <w:rPr>
          <w:lang w:val="en-CA"/>
        </w:rPr>
      </w:pPr>
      <w:r>
        <w:rPr>
          <w:lang w:val="en-CA"/>
        </w:rPr>
        <w:t>Transform Tx record to appropriate format (Standard, Backout, AmexException or MonerisException)</w:t>
      </w:r>
    </w:p>
    <w:p w14:paraId="7501C9B2" w14:textId="2EC675F6" w:rsidR="00D21941" w:rsidRDefault="00D21941" w:rsidP="00996F09">
      <w:pPr>
        <w:pStyle w:val="ListParagraph0"/>
        <w:widowControl/>
        <w:numPr>
          <w:ilvl w:val="0"/>
          <w:numId w:val="115"/>
        </w:numPr>
        <w:ind w:left="567" w:hanging="283"/>
        <w:rPr>
          <w:lang w:val="en-CA"/>
        </w:rPr>
      </w:pPr>
      <w:r>
        <w:rPr>
          <w:lang w:val="en-CA"/>
        </w:rPr>
        <w:t>After processing all the files, store output number of transa</w:t>
      </w:r>
      <w:r w:rsidR="004637F4">
        <w:rPr>
          <w:lang w:val="en-CA"/>
        </w:rPr>
        <w:t>c</w:t>
      </w:r>
      <w:r>
        <w:rPr>
          <w:lang w:val="en-CA"/>
        </w:rPr>
        <w:t>tions and total amount in CB_BATCH_TX_INFO table.</w:t>
      </w:r>
    </w:p>
    <w:p w14:paraId="7501C9B3" w14:textId="77777777" w:rsidR="00D21941" w:rsidRDefault="00D21941" w:rsidP="00996F09">
      <w:pPr>
        <w:pStyle w:val="ListParagraph0"/>
        <w:widowControl/>
        <w:numPr>
          <w:ilvl w:val="0"/>
          <w:numId w:val="115"/>
        </w:numPr>
        <w:ind w:left="567" w:hanging="283"/>
        <w:rPr>
          <w:lang w:val="en-CA"/>
        </w:rPr>
      </w:pPr>
      <w:r>
        <w:rPr>
          <w:lang w:val="en-CA"/>
        </w:rPr>
        <w:t>Generate the Trailer and write into all the files.</w:t>
      </w:r>
    </w:p>
    <w:p w14:paraId="7501C9B5" w14:textId="77777777" w:rsidR="00D870D1" w:rsidRPr="006F2481" w:rsidRDefault="00D870D1" w:rsidP="005324D6">
      <w:pPr>
        <w:rPr>
          <w:lang w:val="en-CA"/>
        </w:rPr>
      </w:pPr>
    </w:p>
    <w:p w14:paraId="7528A6B9" w14:textId="525491AB" w:rsidR="007E76A3" w:rsidRDefault="007E76A3" w:rsidP="005324D6">
      <w:pPr>
        <w:pStyle w:val="Heading4"/>
      </w:pPr>
      <w:r>
        <w:t>Number of transactions and amounts persistence</w:t>
      </w:r>
    </w:p>
    <w:p w14:paraId="7B212BED" w14:textId="6692761C" w:rsidR="007E76A3" w:rsidRPr="00E57DAE" w:rsidRDefault="007E76A3" w:rsidP="007E76A3">
      <w:pPr>
        <w:rPr>
          <w:lang w:val="en-CA"/>
        </w:rPr>
      </w:pPr>
      <w:r w:rsidRPr="00E57DAE">
        <w:rPr>
          <w:lang w:val="en-CA"/>
        </w:rPr>
        <w:t xml:space="preserve">Below steps are performed by GPS </w:t>
      </w:r>
      <w:r>
        <w:rPr>
          <w:lang w:val="en-CA"/>
        </w:rPr>
        <w:t>in support for the audit and control processing step</w:t>
      </w:r>
      <w:r w:rsidRPr="00E57DAE">
        <w:rPr>
          <w:lang w:val="en-CA"/>
        </w:rPr>
        <w:t>.</w:t>
      </w:r>
    </w:p>
    <w:p w14:paraId="429F1BA8" w14:textId="77777777" w:rsidR="007E76A3" w:rsidRDefault="007E76A3" w:rsidP="007E76A3">
      <w:pPr>
        <w:rPr>
          <w:lang w:val="en-CA"/>
        </w:rPr>
      </w:pPr>
    </w:p>
    <w:p w14:paraId="6CF4DFE9" w14:textId="77777777" w:rsidR="007E76A3" w:rsidRDefault="007E76A3" w:rsidP="00996F09">
      <w:pPr>
        <w:pStyle w:val="ListParagraph0"/>
        <w:numPr>
          <w:ilvl w:val="0"/>
          <w:numId w:val="116"/>
        </w:numPr>
        <w:rPr>
          <w:lang w:val="en-CA"/>
        </w:rPr>
      </w:pPr>
      <w:r>
        <w:rPr>
          <w:lang w:val="en-CA"/>
        </w:rPr>
        <w:t xml:space="preserve">While processing each file </w:t>
      </w:r>
    </w:p>
    <w:p w14:paraId="49328950" w14:textId="77777777" w:rsidR="007E76A3" w:rsidRDefault="007E76A3" w:rsidP="00996F09">
      <w:pPr>
        <w:pStyle w:val="ListParagraph0"/>
        <w:numPr>
          <w:ilvl w:val="1"/>
          <w:numId w:val="116"/>
        </w:numPr>
        <w:rPr>
          <w:lang w:val="en-CA"/>
        </w:rPr>
      </w:pPr>
      <w:r>
        <w:rPr>
          <w:lang w:val="en-CA"/>
        </w:rPr>
        <w:t>Update</w:t>
      </w:r>
      <w:r w:rsidRPr="005C5509">
        <w:rPr>
          <w:lang w:val="en-CA"/>
        </w:rPr>
        <w:t>TOTAL_AMOUNT</w:t>
      </w:r>
      <w:r>
        <w:rPr>
          <w:lang w:val="en-CA"/>
        </w:rPr>
        <w:t xml:space="preserve">  and</w:t>
      </w:r>
      <w:r w:rsidRPr="005C5509">
        <w:rPr>
          <w:lang w:val="en-CA"/>
        </w:rPr>
        <w:t>TOTAL_INPUT_AMOUNT</w:t>
      </w:r>
      <w:r>
        <w:rPr>
          <w:lang w:val="en-CA"/>
        </w:rPr>
        <w:t xml:space="preserve"> for each TX processing.</w:t>
      </w:r>
    </w:p>
    <w:p w14:paraId="32CA9C21" w14:textId="77777777" w:rsidR="007E76A3" w:rsidRDefault="007E76A3" w:rsidP="00996F09">
      <w:pPr>
        <w:pStyle w:val="ListParagraph0"/>
        <w:numPr>
          <w:ilvl w:val="0"/>
          <w:numId w:val="116"/>
        </w:numPr>
        <w:rPr>
          <w:lang w:val="en-CA"/>
        </w:rPr>
      </w:pPr>
      <w:r>
        <w:rPr>
          <w:lang w:val="en-CA"/>
        </w:rPr>
        <w:t xml:space="preserve"> After processing each file</w:t>
      </w:r>
    </w:p>
    <w:p w14:paraId="21D45E34" w14:textId="371FF8D8" w:rsidR="007E76A3" w:rsidRDefault="007E76A3" w:rsidP="00996F09">
      <w:pPr>
        <w:pStyle w:val="ListParagraph0"/>
        <w:numPr>
          <w:ilvl w:val="1"/>
          <w:numId w:val="116"/>
        </w:numPr>
        <w:rPr>
          <w:lang w:val="en-CA"/>
        </w:rPr>
      </w:pPr>
      <w:r>
        <w:rPr>
          <w:lang w:val="en-CA"/>
        </w:rPr>
        <w:t>Persist TOTAL_NUM_TX and TOTAL_AMOUNT to CB_PROCESSING_FILE_INFO table.</w:t>
      </w:r>
    </w:p>
    <w:p w14:paraId="6B2EBDEA" w14:textId="77777777" w:rsidR="007E76A3" w:rsidRPr="003F7B94" w:rsidRDefault="007E76A3" w:rsidP="00996F09">
      <w:pPr>
        <w:pStyle w:val="ListParagraph0"/>
        <w:numPr>
          <w:ilvl w:val="1"/>
          <w:numId w:val="116"/>
        </w:numPr>
        <w:rPr>
          <w:lang w:val="en-CA"/>
        </w:rPr>
      </w:pPr>
      <w:r w:rsidRPr="003F7B94">
        <w:rPr>
          <w:lang w:val="en-CA"/>
        </w:rPr>
        <w:lastRenderedPageBreak/>
        <w:t>Set TOTAL_NUM_TX and TOTAL_AMOUNT to zero.</w:t>
      </w:r>
      <w:r w:rsidRPr="003F7B94">
        <w:rPr>
          <w:lang w:val="en-CA"/>
        </w:rPr>
        <w:tab/>
      </w:r>
    </w:p>
    <w:p w14:paraId="7501C9B6" w14:textId="77777777" w:rsidR="005324D6" w:rsidRDefault="005324D6" w:rsidP="005324D6">
      <w:pPr>
        <w:pStyle w:val="Heading4"/>
      </w:pPr>
      <w:r>
        <w:t>Layout Format Transformation</w:t>
      </w:r>
    </w:p>
    <w:p w14:paraId="7501C9B7" w14:textId="44EB3B56" w:rsidR="00D21941" w:rsidRPr="00CC5DBA" w:rsidRDefault="00D21941" w:rsidP="00CC5DBA">
      <w:pPr>
        <w:widowControl/>
        <w:rPr>
          <w:lang w:val="en-CA"/>
        </w:rPr>
      </w:pPr>
      <w:r w:rsidRPr="00CC5DBA">
        <w:rPr>
          <w:lang w:val="en-CA"/>
        </w:rPr>
        <w:t xml:space="preserve">Layouts can be determined based on the source biller present in </w:t>
      </w:r>
      <w:r w:rsidR="00030306" w:rsidRPr="00CC5DBA">
        <w:rPr>
          <w:lang w:val="en-CA"/>
        </w:rPr>
        <w:t xml:space="preserve">the first character of the terminalID in </w:t>
      </w:r>
      <w:r w:rsidRPr="00CC5DBA">
        <w:rPr>
          <w:lang w:val="en-CA"/>
        </w:rPr>
        <w:t xml:space="preserve">the TX record. Layout format of each source biller is </w:t>
      </w:r>
      <w:r w:rsidR="00AC40B2" w:rsidRPr="00CC5DBA">
        <w:rPr>
          <w:lang w:val="en-CA"/>
        </w:rPr>
        <w:t>retrieved from</w:t>
      </w:r>
      <w:r w:rsidR="00030306" w:rsidRPr="00CC5DBA">
        <w:rPr>
          <w:lang w:val="en-CA"/>
        </w:rPr>
        <w:t xml:space="preserve"> SourceBillerVO (</w:t>
      </w:r>
      <w:r w:rsidRPr="00CC5DBA">
        <w:rPr>
          <w:lang w:val="en-CA"/>
        </w:rPr>
        <w:t>SOURCE_BILLER table</w:t>
      </w:r>
      <w:r w:rsidR="00030306" w:rsidRPr="00CC5DBA">
        <w:rPr>
          <w:lang w:val="en-CA"/>
        </w:rPr>
        <w:t>)</w:t>
      </w:r>
      <w:r w:rsidR="00CC5DBA">
        <w:rPr>
          <w:lang w:val="en-CA"/>
        </w:rPr>
        <w:t>:</w:t>
      </w:r>
    </w:p>
    <w:p w14:paraId="7501C9B8" w14:textId="77777777" w:rsidR="00CC5DBA" w:rsidRDefault="006027D7" w:rsidP="00996F09">
      <w:pPr>
        <w:pStyle w:val="ListParagraph0"/>
        <w:widowControl/>
        <w:numPr>
          <w:ilvl w:val="0"/>
          <w:numId w:val="115"/>
        </w:numPr>
        <w:ind w:left="567" w:hanging="283"/>
        <w:rPr>
          <w:lang w:val="en-CA"/>
        </w:rPr>
      </w:pPr>
      <w:r>
        <w:rPr>
          <w:lang w:val="en-CA"/>
        </w:rPr>
        <w:t>Standard file –</w:t>
      </w:r>
      <w:r w:rsidR="00CC5DBA">
        <w:rPr>
          <w:lang w:val="en-CA"/>
        </w:rPr>
        <w:t>CSV</w:t>
      </w:r>
      <w:r>
        <w:rPr>
          <w:lang w:val="en-CA"/>
        </w:rPr>
        <w:t xml:space="preserve"> format</w:t>
      </w:r>
    </w:p>
    <w:p w14:paraId="7501C9B9" w14:textId="77777777" w:rsidR="00CC5DBA" w:rsidRDefault="00CC5DBA" w:rsidP="00996F09">
      <w:pPr>
        <w:pStyle w:val="ListParagraph0"/>
        <w:widowControl/>
        <w:numPr>
          <w:ilvl w:val="0"/>
          <w:numId w:val="115"/>
        </w:numPr>
        <w:ind w:left="567" w:hanging="283"/>
        <w:rPr>
          <w:lang w:val="en-CA"/>
        </w:rPr>
      </w:pPr>
      <w:r>
        <w:rPr>
          <w:lang w:val="en-CA"/>
        </w:rPr>
        <w:t>BACKOUT</w:t>
      </w:r>
      <w:r w:rsidR="006027D7">
        <w:rPr>
          <w:lang w:val="en-CA"/>
        </w:rPr>
        <w:t xml:space="preserve"> file – FL format</w:t>
      </w:r>
    </w:p>
    <w:p w14:paraId="7501C9BA" w14:textId="102E2506" w:rsidR="00D21941" w:rsidRDefault="00CC5DBA" w:rsidP="00996F09">
      <w:pPr>
        <w:pStyle w:val="ListParagraph0"/>
        <w:widowControl/>
        <w:numPr>
          <w:ilvl w:val="0"/>
          <w:numId w:val="115"/>
        </w:numPr>
        <w:ind w:left="567" w:hanging="283"/>
        <w:rPr>
          <w:lang w:val="en-CA"/>
        </w:rPr>
      </w:pPr>
      <w:r>
        <w:rPr>
          <w:lang w:val="en-CA"/>
        </w:rPr>
        <w:t>Amex-Exception-</w:t>
      </w:r>
      <w:r w:rsidR="00AC40B2">
        <w:rPr>
          <w:lang w:val="en-CA"/>
        </w:rPr>
        <w:t>CSV</w:t>
      </w:r>
      <w:r w:rsidR="00D21941" w:rsidRPr="00A45C9B">
        <w:rPr>
          <w:lang w:val="en-CA"/>
        </w:rPr>
        <w:t xml:space="preserve"> </w:t>
      </w:r>
      <w:r w:rsidR="006027D7">
        <w:rPr>
          <w:lang w:val="en-CA"/>
        </w:rPr>
        <w:t xml:space="preserve">layout </w:t>
      </w:r>
      <w:r w:rsidR="00D21941" w:rsidRPr="00A45C9B">
        <w:rPr>
          <w:lang w:val="en-CA"/>
        </w:rPr>
        <w:t xml:space="preserve">is used for Amex exception </w:t>
      </w:r>
      <w:r w:rsidR="00D21941">
        <w:rPr>
          <w:lang w:val="en-CA"/>
        </w:rPr>
        <w:t>files.</w:t>
      </w:r>
    </w:p>
    <w:p w14:paraId="7501C9BB" w14:textId="52A6943B" w:rsidR="00D21941" w:rsidRDefault="00CC5DBA" w:rsidP="00996F09">
      <w:pPr>
        <w:pStyle w:val="ListParagraph0"/>
        <w:widowControl/>
        <w:numPr>
          <w:ilvl w:val="0"/>
          <w:numId w:val="115"/>
        </w:numPr>
        <w:ind w:left="567" w:hanging="283"/>
        <w:rPr>
          <w:lang w:val="en-CA"/>
        </w:rPr>
      </w:pPr>
      <w:r>
        <w:rPr>
          <w:lang w:val="en-CA"/>
        </w:rPr>
        <w:t>Moneris-Exception-</w:t>
      </w:r>
      <w:r w:rsidR="00AC40B2">
        <w:rPr>
          <w:lang w:val="en-CA"/>
        </w:rPr>
        <w:t>FL</w:t>
      </w:r>
      <w:r w:rsidR="006027D7">
        <w:rPr>
          <w:lang w:val="en-CA"/>
        </w:rPr>
        <w:t xml:space="preserve"> </w:t>
      </w:r>
      <w:r w:rsidR="00D21941">
        <w:rPr>
          <w:lang w:val="en-CA"/>
        </w:rPr>
        <w:t xml:space="preserve">layout is used for Moneris exception files. </w:t>
      </w:r>
    </w:p>
    <w:p w14:paraId="7501C9BC" w14:textId="77777777" w:rsidR="005324D6" w:rsidRDefault="005324D6" w:rsidP="005324D6">
      <w:pPr>
        <w:rPr>
          <w:lang w:val="en-CA"/>
        </w:rPr>
      </w:pPr>
    </w:p>
    <w:p w14:paraId="7501C9BD" w14:textId="13469124" w:rsidR="001F5FDA" w:rsidRDefault="001F5FDA" w:rsidP="005324D6">
      <w:pPr>
        <w:rPr>
          <w:lang w:val="en-CA"/>
        </w:rPr>
      </w:pPr>
      <w:r>
        <w:rPr>
          <w:lang w:val="en-CA"/>
        </w:rPr>
        <w:t xml:space="preserve">Refer to the following Mapping document for the complete layout format of charge back files and </w:t>
      </w:r>
      <w:r w:rsidR="00AC40B2">
        <w:rPr>
          <w:lang w:val="en-CA"/>
        </w:rPr>
        <w:t>blackout</w:t>
      </w:r>
      <w:r>
        <w:rPr>
          <w:lang w:val="en-CA"/>
        </w:rPr>
        <w:t xml:space="preserve"> files:</w:t>
      </w:r>
    </w:p>
    <w:p w14:paraId="7501C9BE" w14:textId="4FC4C045" w:rsidR="001F5FDA" w:rsidRDefault="007713CC" w:rsidP="005324D6">
      <w:pPr>
        <w:rPr>
          <w:lang w:val="en-CA"/>
        </w:rPr>
      </w:pPr>
      <w:r w:rsidRPr="007713CC">
        <w:rPr>
          <w:lang w:val="en-CA"/>
        </w:rPr>
        <w:t>PEATS31278 Avalanche_Chargeback file(Report) mappingv1.1120140729</w:t>
      </w:r>
      <w:r w:rsidR="001F5FDA">
        <w:rPr>
          <w:lang w:val="en-CA"/>
        </w:rPr>
        <w:t>.doc</w:t>
      </w:r>
      <w:r>
        <w:rPr>
          <w:lang w:val="en-CA"/>
        </w:rPr>
        <w:t>x</w:t>
      </w:r>
    </w:p>
    <w:p w14:paraId="7501C9BF" w14:textId="77777777" w:rsidR="00593B4A" w:rsidRDefault="00593B4A" w:rsidP="005324D6">
      <w:pPr>
        <w:pStyle w:val="Heading5"/>
        <w:rPr>
          <w:lang w:val="en-CA"/>
        </w:rPr>
      </w:pPr>
      <w:r>
        <w:rPr>
          <w:lang w:val="en-CA"/>
        </w:rPr>
        <w:t>Transformation Sequence  Diagram</w:t>
      </w:r>
    </w:p>
    <w:p w14:paraId="7501C9C0" w14:textId="77777777" w:rsidR="0067390D" w:rsidRDefault="0067390D" w:rsidP="00593B4A"/>
    <w:p w14:paraId="7501C9C1" w14:textId="77777777" w:rsidR="00593B4A" w:rsidRDefault="00966E6E" w:rsidP="00593B4A">
      <w:r>
        <w:object w:dxaOrig="19742" w:dyaOrig="16822" w14:anchorId="7501E397">
          <v:shape id="_x0000_i1073" type="#_x0000_t75" style="width:511.5pt;height:435.75pt" o:ole="">
            <v:imagedata r:id="rId125" o:title=""/>
          </v:shape>
          <o:OLEObject Type="Embed" ProgID="Visio.Drawing.11" ShapeID="_x0000_i1073" DrawAspect="Content" ObjectID="_1489316695" r:id="rId126"/>
        </w:object>
      </w:r>
    </w:p>
    <w:p w14:paraId="480B5BD1" w14:textId="77777777" w:rsidR="00C53DDF" w:rsidRDefault="00C53DDF" w:rsidP="00593B4A"/>
    <w:p w14:paraId="76CE3B36" w14:textId="77777777" w:rsidR="00C53DDF" w:rsidRDefault="00C53DDF" w:rsidP="00593B4A"/>
    <w:p w14:paraId="7501C9C2" w14:textId="77777777" w:rsidR="005324D6" w:rsidRDefault="005324D6" w:rsidP="005324D6">
      <w:pPr>
        <w:pStyle w:val="Heading5"/>
        <w:rPr>
          <w:lang w:val="en-CA"/>
        </w:rPr>
      </w:pPr>
      <w:r>
        <w:rPr>
          <w:lang w:val="en-CA"/>
        </w:rPr>
        <w:t>Standard</w:t>
      </w:r>
      <w:r w:rsidRPr="00FF1525">
        <w:rPr>
          <w:lang w:val="en-CA"/>
        </w:rPr>
        <w:t xml:space="preserve"> Format</w:t>
      </w:r>
    </w:p>
    <w:p w14:paraId="7501C9C3" w14:textId="77777777" w:rsidR="005324D6" w:rsidRPr="00806BCA" w:rsidRDefault="00D21941" w:rsidP="005324D6">
      <w:pPr>
        <w:rPr>
          <w:lang w:val="en-CA"/>
        </w:rPr>
      </w:pPr>
      <w:r w:rsidRPr="00D40EA2">
        <w:rPr>
          <w:lang w:val="en-CA"/>
        </w:rPr>
        <w:t xml:space="preserve">Standard layout format </w:t>
      </w:r>
      <w:r>
        <w:rPr>
          <w:lang w:val="en-CA"/>
        </w:rPr>
        <w:t xml:space="preserve">is a </w:t>
      </w:r>
      <w:r w:rsidRPr="00D40EA2">
        <w:rPr>
          <w:lang w:val="en-CA"/>
        </w:rPr>
        <w:t xml:space="preserve">CSV </w:t>
      </w:r>
      <w:r>
        <w:rPr>
          <w:lang w:val="en-CA"/>
        </w:rPr>
        <w:t>layout format. GPS creates CSV file for each source biller which is configured in</w:t>
      </w:r>
      <w:r w:rsidR="00030306">
        <w:rPr>
          <w:lang w:val="en-CA"/>
        </w:rPr>
        <w:t xml:space="preserve"> the GPS Database</w:t>
      </w:r>
    </w:p>
    <w:p w14:paraId="7501C9C4" w14:textId="77777777" w:rsidR="00CC5DBA" w:rsidRDefault="00CC5DBA" w:rsidP="00CC5DBA">
      <w:pPr>
        <w:pStyle w:val="Heading6"/>
        <w:rPr>
          <w:lang w:val="en-CA"/>
        </w:rPr>
      </w:pPr>
      <w:r>
        <w:rPr>
          <w:lang w:val="en-CA"/>
        </w:rPr>
        <w:t>Header</w:t>
      </w:r>
    </w:p>
    <w:p w14:paraId="7501C9C5" w14:textId="77777777" w:rsidR="00CC5DBA" w:rsidRDefault="00CC5DBA" w:rsidP="00996F09">
      <w:pPr>
        <w:pStyle w:val="ListParagraph0"/>
        <w:widowControl/>
        <w:numPr>
          <w:ilvl w:val="6"/>
          <w:numId w:val="115"/>
        </w:numPr>
        <w:ind w:left="726"/>
        <w:rPr>
          <w:lang w:val="en-CA"/>
        </w:rPr>
      </w:pPr>
      <w:r>
        <w:rPr>
          <w:lang w:val="en-CA"/>
        </w:rPr>
        <w:t>Determine the sequence number with associated source_biller from database (FILE_CB_SEQUENCE_NUMBER_ID) and store it in fileSeqNum variable.</w:t>
      </w:r>
    </w:p>
    <w:p w14:paraId="7501C9C6" w14:textId="77777777" w:rsidR="00CC5DBA" w:rsidRDefault="00CC5DBA" w:rsidP="00996F09">
      <w:pPr>
        <w:pStyle w:val="ListParagraph0"/>
        <w:widowControl/>
        <w:numPr>
          <w:ilvl w:val="6"/>
          <w:numId w:val="115"/>
        </w:numPr>
        <w:ind w:left="726"/>
        <w:rPr>
          <w:lang w:val="en-CA"/>
        </w:rPr>
      </w:pPr>
      <w:r>
        <w:rPr>
          <w:lang w:val="en-CA"/>
        </w:rPr>
        <w:t>Retrieve the system date and store it in date variable.</w:t>
      </w:r>
    </w:p>
    <w:p w14:paraId="7501C9C7" w14:textId="77777777" w:rsidR="00CC5DBA" w:rsidRDefault="00CC5DBA" w:rsidP="00996F09">
      <w:pPr>
        <w:pStyle w:val="ListParagraph0"/>
        <w:widowControl/>
        <w:numPr>
          <w:ilvl w:val="6"/>
          <w:numId w:val="115"/>
        </w:numPr>
        <w:ind w:left="726"/>
        <w:rPr>
          <w:lang w:val="en-CA"/>
        </w:rPr>
      </w:pPr>
      <w:r>
        <w:rPr>
          <w:lang w:val="en-CA"/>
        </w:rPr>
        <w:t>Retrieve the system time and store it in time variable.</w:t>
      </w:r>
    </w:p>
    <w:p w14:paraId="7501C9C8" w14:textId="77777777" w:rsidR="00CC5DBA" w:rsidRDefault="00CC5DBA" w:rsidP="00996F09">
      <w:pPr>
        <w:pStyle w:val="ListParagraph0"/>
        <w:widowControl/>
        <w:numPr>
          <w:ilvl w:val="6"/>
          <w:numId w:val="115"/>
        </w:numPr>
        <w:ind w:left="726"/>
        <w:rPr>
          <w:lang w:val="en-CA"/>
        </w:rPr>
      </w:pPr>
      <w:r>
        <w:rPr>
          <w:lang w:val="en-CA"/>
        </w:rPr>
        <w:t xml:space="preserve">Using Spring Batch header callback functionality format the CBStandardHeaderVO. </w:t>
      </w:r>
    </w:p>
    <w:p w14:paraId="7501C9CA" w14:textId="77777777" w:rsidR="00CC5DBA" w:rsidRDefault="00CC5DBA" w:rsidP="00CC5DBA">
      <w:pPr>
        <w:pStyle w:val="Heading6"/>
        <w:rPr>
          <w:lang w:val="en-CA"/>
        </w:rPr>
      </w:pPr>
      <w:r>
        <w:rPr>
          <w:lang w:val="en-CA"/>
        </w:rPr>
        <w:t>Tx</w:t>
      </w:r>
    </w:p>
    <w:p w14:paraId="7501C9CC" w14:textId="77777777" w:rsidR="00CC5DBA" w:rsidRDefault="00CC5DBA" w:rsidP="00996F09">
      <w:pPr>
        <w:pStyle w:val="ListParagraph0"/>
        <w:widowControl/>
        <w:numPr>
          <w:ilvl w:val="6"/>
          <w:numId w:val="115"/>
        </w:numPr>
        <w:ind w:left="726"/>
        <w:rPr>
          <w:lang w:val="en-CA"/>
        </w:rPr>
      </w:pPr>
      <w:r>
        <w:rPr>
          <w:lang w:val="en-CA"/>
        </w:rPr>
        <w:t>Determine the Source biller by using CBStandardTxVO.</w:t>
      </w:r>
    </w:p>
    <w:p w14:paraId="7501C9CD" w14:textId="46716B92" w:rsidR="00CC5DBA" w:rsidRDefault="00CC5DBA" w:rsidP="00996F09">
      <w:pPr>
        <w:pStyle w:val="ListParagraph0"/>
        <w:widowControl/>
        <w:numPr>
          <w:ilvl w:val="6"/>
          <w:numId w:val="115"/>
        </w:numPr>
        <w:ind w:left="726"/>
        <w:rPr>
          <w:lang w:val="en-CA"/>
        </w:rPr>
      </w:pPr>
      <w:r>
        <w:rPr>
          <w:lang w:val="en-CA"/>
        </w:rPr>
        <w:t>Delegate the tx record to specif</w:t>
      </w:r>
      <w:r w:rsidR="007307AE">
        <w:rPr>
          <w:lang w:val="en-CA"/>
        </w:rPr>
        <w:t>i</w:t>
      </w:r>
      <w:r>
        <w:rPr>
          <w:lang w:val="en-CA"/>
        </w:rPr>
        <w:t>c source biller.</w:t>
      </w:r>
    </w:p>
    <w:p w14:paraId="7501C9CE" w14:textId="4743071B" w:rsidR="00A27922" w:rsidRDefault="00A27922" w:rsidP="00996F09">
      <w:pPr>
        <w:pStyle w:val="ListParagraph0"/>
        <w:widowControl/>
        <w:numPr>
          <w:ilvl w:val="6"/>
          <w:numId w:val="115"/>
        </w:numPr>
        <w:ind w:left="726"/>
        <w:rPr>
          <w:lang w:val="en-CA"/>
        </w:rPr>
      </w:pPr>
      <w:r>
        <w:rPr>
          <w:lang w:val="en-CA"/>
        </w:rPr>
        <w:t>Retrieve the T</w:t>
      </w:r>
      <w:r w:rsidR="007307AE">
        <w:rPr>
          <w:lang w:val="en-CA"/>
        </w:rPr>
        <w:t>x</w:t>
      </w:r>
      <w:r>
        <w:rPr>
          <w:lang w:val="en-CA"/>
        </w:rPr>
        <w:t xml:space="preserve"> information from input</w:t>
      </w:r>
      <w:r w:rsidR="006536F1">
        <w:rPr>
          <w:lang w:val="en-CA"/>
        </w:rPr>
        <w:t xml:space="preserve"> </w:t>
      </w:r>
      <w:r>
        <w:rPr>
          <w:lang w:val="en-CA"/>
        </w:rPr>
        <w:t>Record</w:t>
      </w:r>
    </w:p>
    <w:p w14:paraId="7501C9CF" w14:textId="1D6E50A7" w:rsidR="00CC5DBA" w:rsidRDefault="00CC5DBA" w:rsidP="00996F09">
      <w:pPr>
        <w:pStyle w:val="ListParagraph0"/>
        <w:widowControl/>
        <w:numPr>
          <w:ilvl w:val="6"/>
          <w:numId w:val="115"/>
        </w:numPr>
        <w:ind w:left="726"/>
        <w:rPr>
          <w:lang w:val="en-CA"/>
        </w:rPr>
      </w:pPr>
      <w:r>
        <w:rPr>
          <w:lang w:val="en-CA"/>
        </w:rPr>
        <w:t>Calculate the number of tx by incrementing one and store it in cb</w:t>
      </w:r>
      <w:r w:rsidR="007307AE">
        <w:rPr>
          <w:lang w:val="en-CA"/>
        </w:rPr>
        <w:t>_file_count variable</w:t>
      </w:r>
      <w:r>
        <w:rPr>
          <w:lang w:val="en-CA"/>
        </w:rPr>
        <w:t>.</w:t>
      </w:r>
    </w:p>
    <w:p w14:paraId="7501C9D0" w14:textId="60A155AA" w:rsidR="00CC5DBA" w:rsidRDefault="00CC5DBA" w:rsidP="00996F09">
      <w:pPr>
        <w:pStyle w:val="ListParagraph0"/>
        <w:widowControl/>
        <w:numPr>
          <w:ilvl w:val="6"/>
          <w:numId w:val="115"/>
        </w:numPr>
        <w:ind w:left="726"/>
        <w:rPr>
          <w:lang w:val="en-CA"/>
        </w:rPr>
      </w:pPr>
      <w:r>
        <w:rPr>
          <w:lang w:val="en-CA"/>
        </w:rPr>
        <w:t>Calculate the total number of tx by increment one and store it in cb_total_num_tx variable.</w:t>
      </w:r>
    </w:p>
    <w:p w14:paraId="7501C9D1" w14:textId="66F32FC0" w:rsidR="00CC5DBA" w:rsidRDefault="00CC5DBA" w:rsidP="00996F09">
      <w:pPr>
        <w:pStyle w:val="ListParagraph0"/>
        <w:widowControl/>
        <w:numPr>
          <w:ilvl w:val="6"/>
          <w:numId w:val="115"/>
        </w:numPr>
        <w:ind w:left="726"/>
        <w:rPr>
          <w:lang w:val="en-CA"/>
        </w:rPr>
      </w:pPr>
      <w:r>
        <w:rPr>
          <w:lang w:val="en-CA"/>
        </w:rPr>
        <w:t>Calculate the total of tx amount</w:t>
      </w:r>
      <w:r w:rsidR="007307AE">
        <w:rPr>
          <w:lang w:val="en-CA"/>
        </w:rPr>
        <w:t xml:space="preserve"> </w:t>
      </w:r>
      <w:r>
        <w:rPr>
          <w:lang w:val="en-CA"/>
        </w:rPr>
        <w:t>and store it in cb_file_amount variable.</w:t>
      </w:r>
    </w:p>
    <w:p w14:paraId="7501C9D2" w14:textId="0DA0A554" w:rsidR="00CC5DBA" w:rsidRDefault="00CC5DBA" w:rsidP="00996F09">
      <w:pPr>
        <w:pStyle w:val="ListParagraph0"/>
        <w:widowControl/>
        <w:numPr>
          <w:ilvl w:val="6"/>
          <w:numId w:val="115"/>
        </w:numPr>
        <w:ind w:left="726"/>
        <w:rPr>
          <w:lang w:val="en-CA"/>
        </w:rPr>
      </w:pPr>
      <w:r>
        <w:rPr>
          <w:lang w:val="en-CA"/>
        </w:rPr>
        <w:t>Calculate the total of txamount and store it in cb_total_amount variable.</w:t>
      </w:r>
    </w:p>
    <w:p w14:paraId="7501C9D3" w14:textId="77777777" w:rsidR="00A27922" w:rsidRDefault="00A27922" w:rsidP="00996F09">
      <w:pPr>
        <w:pStyle w:val="ListParagraph0"/>
        <w:widowControl/>
        <w:numPr>
          <w:ilvl w:val="6"/>
          <w:numId w:val="115"/>
        </w:numPr>
        <w:ind w:left="726"/>
        <w:rPr>
          <w:lang w:val="en-CA"/>
        </w:rPr>
      </w:pPr>
      <w:r>
        <w:rPr>
          <w:lang w:val="en-CA"/>
        </w:rPr>
        <w:t>Generate Transaction as per mapping document.</w:t>
      </w:r>
    </w:p>
    <w:p w14:paraId="7501C9D5" w14:textId="77777777" w:rsidR="00CC5DBA" w:rsidRDefault="00CC5DBA" w:rsidP="00CC5DBA">
      <w:pPr>
        <w:pStyle w:val="Heading6"/>
        <w:rPr>
          <w:lang w:val="en-CA"/>
        </w:rPr>
      </w:pPr>
      <w:r>
        <w:rPr>
          <w:lang w:val="en-CA"/>
        </w:rPr>
        <w:t>Trailer</w:t>
      </w:r>
    </w:p>
    <w:p w14:paraId="7501C9D6" w14:textId="1A7BC759" w:rsidR="00CC5DBA" w:rsidRPr="00A27922" w:rsidRDefault="00CC5DBA" w:rsidP="00996F09">
      <w:pPr>
        <w:pStyle w:val="ListParagraph0"/>
        <w:widowControl/>
        <w:numPr>
          <w:ilvl w:val="6"/>
          <w:numId w:val="115"/>
        </w:numPr>
        <w:ind w:left="726"/>
        <w:rPr>
          <w:lang w:val="en-CA"/>
        </w:rPr>
      </w:pPr>
      <w:r>
        <w:rPr>
          <w:lang w:val="en-CA"/>
        </w:rPr>
        <w:t>Retri</w:t>
      </w:r>
      <w:r w:rsidR="007307AE">
        <w:rPr>
          <w:lang w:val="en-CA"/>
        </w:rPr>
        <w:t>e</w:t>
      </w:r>
      <w:r>
        <w:rPr>
          <w:lang w:val="en-CA"/>
        </w:rPr>
        <w:t>ve the cb_file_count value from memory and store it in file_count field of  CBStandardTrailerVO.</w:t>
      </w:r>
    </w:p>
    <w:p w14:paraId="7501C9D7" w14:textId="77777777" w:rsidR="00CC5DBA" w:rsidRDefault="00CC5DBA" w:rsidP="00996F09">
      <w:pPr>
        <w:pStyle w:val="ListParagraph0"/>
        <w:widowControl/>
        <w:numPr>
          <w:ilvl w:val="6"/>
          <w:numId w:val="115"/>
        </w:numPr>
        <w:ind w:left="726"/>
        <w:rPr>
          <w:lang w:val="en-CA"/>
        </w:rPr>
      </w:pPr>
      <w:r>
        <w:rPr>
          <w:lang w:val="en-CA"/>
        </w:rPr>
        <w:t xml:space="preserve">Using Spring Batch trailer callback functionality format the trailer layout using CBStandardTrailerVO object. </w:t>
      </w:r>
    </w:p>
    <w:p w14:paraId="7501C9DA" w14:textId="77777777" w:rsidR="005324D6" w:rsidRDefault="005324D6" w:rsidP="005324D6">
      <w:pPr>
        <w:pStyle w:val="Heading5"/>
        <w:rPr>
          <w:lang w:val="en-CA"/>
        </w:rPr>
      </w:pPr>
      <w:r w:rsidRPr="00FF1525">
        <w:rPr>
          <w:lang w:val="en-CA"/>
        </w:rPr>
        <w:t>Backout Format</w:t>
      </w:r>
    </w:p>
    <w:p w14:paraId="7501C9DB" w14:textId="77777777" w:rsidR="001E2AA0" w:rsidRDefault="001E2AA0" w:rsidP="001E2AA0">
      <w:pPr>
        <w:pStyle w:val="Heading6"/>
        <w:rPr>
          <w:lang w:val="en-CA"/>
        </w:rPr>
      </w:pPr>
      <w:r>
        <w:rPr>
          <w:lang w:val="en-CA"/>
        </w:rPr>
        <w:t>File Header</w:t>
      </w:r>
    </w:p>
    <w:p w14:paraId="7501C9DC" w14:textId="7694E642" w:rsidR="001E2AA0" w:rsidRDefault="001E2AA0" w:rsidP="00996F09">
      <w:pPr>
        <w:pStyle w:val="ListParagraph0"/>
        <w:numPr>
          <w:ilvl w:val="0"/>
          <w:numId w:val="59"/>
        </w:numPr>
        <w:rPr>
          <w:lang w:val="en-CA"/>
        </w:rPr>
      </w:pPr>
      <w:r>
        <w:rPr>
          <w:lang w:val="en-CA"/>
        </w:rPr>
        <w:t>Use CB</w:t>
      </w:r>
      <w:r w:rsidR="007307AE">
        <w:rPr>
          <w:lang w:val="en-CA"/>
        </w:rPr>
        <w:t>Backout</w:t>
      </w:r>
      <w:r>
        <w:rPr>
          <w:lang w:val="en-CA"/>
        </w:rPr>
        <w:t>FileHeaderVO</w:t>
      </w:r>
    </w:p>
    <w:p w14:paraId="7501C9DD" w14:textId="77777777" w:rsidR="00A27922" w:rsidRDefault="00A27922" w:rsidP="00996F09">
      <w:pPr>
        <w:pStyle w:val="ListParagraph0"/>
        <w:numPr>
          <w:ilvl w:val="0"/>
          <w:numId w:val="59"/>
        </w:numPr>
        <w:rPr>
          <w:lang w:val="en-CA"/>
        </w:rPr>
      </w:pPr>
      <w:r>
        <w:rPr>
          <w:lang w:val="en-CA"/>
        </w:rPr>
        <w:t>Determine the sequence number with associated source_biller from database (FILE_CB_SEQUENCE_NUMBER_ID) and store it in fileSeqNum variable.</w:t>
      </w:r>
    </w:p>
    <w:p w14:paraId="7501C9DE" w14:textId="77777777" w:rsidR="00A27922" w:rsidRDefault="00A27922" w:rsidP="00996F09">
      <w:pPr>
        <w:pStyle w:val="ListParagraph0"/>
        <w:numPr>
          <w:ilvl w:val="0"/>
          <w:numId w:val="59"/>
        </w:numPr>
        <w:rPr>
          <w:lang w:val="en-CA"/>
        </w:rPr>
      </w:pPr>
      <w:r>
        <w:rPr>
          <w:lang w:val="en-CA"/>
        </w:rPr>
        <w:t>Retrieve the system date and store it in date variable.</w:t>
      </w:r>
    </w:p>
    <w:p w14:paraId="7501C9DF" w14:textId="77777777" w:rsidR="00A27922" w:rsidRDefault="00A27922" w:rsidP="00996F09">
      <w:pPr>
        <w:pStyle w:val="ListParagraph0"/>
        <w:numPr>
          <w:ilvl w:val="0"/>
          <w:numId w:val="59"/>
        </w:numPr>
        <w:rPr>
          <w:lang w:val="en-CA"/>
        </w:rPr>
      </w:pPr>
      <w:r>
        <w:rPr>
          <w:lang w:val="en-CA"/>
        </w:rPr>
        <w:t>Retrieve the system time and store it in time variable.</w:t>
      </w:r>
    </w:p>
    <w:p w14:paraId="7501C9E0" w14:textId="77777777" w:rsidR="00A27922" w:rsidRDefault="00A27922" w:rsidP="00996F09">
      <w:pPr>
        <w:pStyle w:val="ListParagraph0"/>
        <w:numPr>
          <w:ilvl w:val="0"/>
          <w:numId w:val="59"/>
        </w:numPr>
        <w:rPr>
          <w:lang w:val="en-CA"/>
        </w:rPr>
      </w:pPr>
      <w:r>
        <w:rPr>
          <w:lang w:val="en-CA"/>
        </w:rPr>
        <w:t xml:space="preserve">Using Spring Batch header callback functionality format the CBFileHeaderVO. </w:t>
      </w:r>
    </w:p>
    <w:p w14:paraId="7501C9E3" w14:textId="77777777" w:rsidR="001E2AA0" w:rsidRDefault="001E2AA0" w:rsidP="001E2AA0">
      <w:pPr>
        <w:pStyle w:val="Heading6"/>
        <w:rPr>
          <w:lang w:val="en-CA"/>
        </w:rPr>
      </w:pPr>
      <w:r>
        <w:rPr>
          <w:lang w:val="en-CA"/>
        </w:rPr>
        <w:t>Group Header</w:t>
      </w:r>
    </w:p>
    <w:p w14:paraId="7501C9E4" w14:textId="495273C1" w:rsidR="001E2AA0" w:rsidRPr="006536F1" w:rsidRDefault="006536F1" w:rsidP="00996F09">
      <w:pPr>
        <w:pStyle w:val="ListParagraph0"/>
        <w:widowControl/>
        <w:numPr>
          <w:ilvl w:val="0"/>
          <w:numId w:val="59"/>
        </w:numPr>
        <w:rPr>
          <w:lang w:val="en-CA"/>
        </w:rPr>
      </w:pPr>
      <w:r w:rsidRPr="006536F1">
        <w:rPr>
          <w:lang w:val="en-CA"/>
        </w:rPr>
        <w:t>Store values of Batch Number,Original Source Type</w:t>
      </w:r>
      <w:r>
        <w:rPr>
          <w:lang w:val="en-CA"/>
        </w:rPr>
        <w:t xml:space="preserve">, </w:t>
      </w:r>
      <w:r w:rsidRPr="006536F1">
        <w:rPr>
          <w:lang w:val="en-CA"/>
        </w:rPr>
        <w:t xml:space="preserve">Original Source ID </w:t>
      </w:r>
      <w:r>
        <w:rPr>
          <w:lang w:val="en-CA"/>
        </w:rPr>
        <w:t xml:space="preserve">field of </w:t>
      </w:r>
      <w:r w:rsidR="001E2AA0" w:rsidRPr="006536F1">
        <w:rPr>
          <w:lang w:val="en-CA"/>
        </w:rPr>
        <w:t>CB</w:t>
      </w:r>
      <w:r w:rsidR="00A76DD1" w:rsidRPr="006536F1">
        <w:rPr>
          <w:lang w:val="en-CA"/>
        </w:rPr>
        <w:t>Backout</w:t>
      </w:r>
      <w:r w:rsidR="007307AE">
        <w:rPr>
          <w:lang w:val="en-CA"/>
        </w:rPr>
        <w:t>Group</w:t>
      </w:r>
      <w:r w:rsidR="001E2AA0" w:rsidRPr="006536F1">
        <w:rPr>
          <w:lang w:val="en-CA"/>
        </w:rPr>
        <w:t>Header</w:t>
      </w:r>
      <w:r w:rsidR="009D12E9" w:rsidRPr="006536F1">
        <w:rPr>
          <w:lang w:val="en-CA"/>
        </w:rPr>
        <w:t>VO</w:t>
      </w:r>
    </w:p>
    <w:p w14:paraId="7501C9E5" w14:textId="77777777" w:rsidR="006536F1" w:rsidRDefault="006536F1" w:rsidP="00996F09">
      <w:pPr>
        <w:pStyle w:val="ListParagraph0"/>
        <w:numPr>
          <w:ilvl w:val="0"/>
          <w:numId w:val="59"/>
        </w:numPr>
        <w:rPr>
          <w:lang w:val="en-CA"/>
        </w:rPr>
      </w:pPr>
      <w:r>
        <w:rPr>
          <w:lang w:val="en-CA"/>
        </w:rPr>
        <w:t xml:space="preserve">Using Spring Batch group header callback functionality format the </w:t>
      </w:r>
      <w:r w:rsidRPr="006536F1">
        <w:rPr>
          <w:lang w:val="en-CA"/>
        </w:rPr>
        <w:t>CBBackoutHeaderVO</w:t>
      </w:r>
      <w:r>
        <w:rPr>
          <w:lang w:val="en-CA"/>
        </w:rPr>
        <w:t xml:space="preserve">. </w:t>
      </w:r>
    </w:p>
    <w:p w14:paraId="7501C9EB" w14:textId="77777777" w:rsidR="001E2AA0" w:rsidRDefault="001E2AA0" w:rsidP="001E2AA0">
      <w:pPr>
        <w:pStyle w:val="Heading6"/>
        <w:rPr>
          <w:lang w:val="en-CA"/>
        </w:rPr>
      </w:pPr>
      <w:r>
        <w:rPr>
          <w:lang w:val="en-CA"/>
        </w:rPr>
        <w:t>Tx</w:t>
      </w:r>
    </w:p>
    <w:p w14:paraId="7501C9EC" w14:textId="77777777" w:rsidR="001E2AA0" w:rsidRDefault="001E2AA0" w:rsidP="00996F09">
      <w:pPr>
        <w:pStyle w:val="ListParagraph0"/>
        <w:widowControl/>
        <w:numPr>
          <w:ilvl w:val="0"/>
          <w:numId w:val="59"/>
        </w:numPr>
        <w:rPr>
          <w:lang w:val="en-CA"/>
        </w:rPr>
      </w:pPr>
      <w:r>
        <w:rPr>
          <w:lang w:val="en-CA"/>
        </w:rPr>
        <w:t>For FL file type, use/fill CB</w:t>
      </w:r>
      <w:r w:rsidR="009D12E9">
        <w:rPr>
          <w:lang w:val="en-CA"/>
        </w:rPr>
        <w:t>Backout</w:t>
      </w:r>
      <w:r>
        <w:rPr>
          <w:lang w:val="en-CA"/>
        </w:rPr>
        <w:t>TxVO, respectively.</w:t>
      </w:r>
    </w:p>
    <w:p w14:paraId="7501C9ED" w14:textId="77777777" w:rsidR="00A27922" w:rsidRDefault="00A27922" w:rsidP="00996F09">
      <w:pPr>
        <w:pStyle w:val="ListParagraph0"/>
        <w:widowControl/>
        <w:numPr>
          <w:ilvl w:val="0"/>
          <w:numId w:val="59"/>
        </w:numPr>
        <w:rPr>
          <w:lang w:val="en-CA"/>
        </w:rPr>
      </w:pPr>
      <w:r w:rsidRPr="00A27922">
        <w:rPr>
          <w:lang w:val="en-CA"/>
        </w:rPr>
        <w:t xml:space="preserve">Determine the Source biller </w:t>
      </w:r>
    </w:p>
    <w:p w14:paraId="7501C9EE" w14:textId="75504D83" w:rsidR="00A27922" w:rsidRPr="00A27922" w:rsidRDefault="00A27922" w:rsidP="00996F09">
      <w:pPr>
        <w:pStyle w:val="ListParagraph0"/>
        <w:widowControl/>
        <w:numPr>
          <w:ilvl w:val="0"/>
          <w:numId w:val="59"/>
        </w:numPr>
        <w:rPr>
          <w:lang w:val="en-CA"/>
        </w:rPr>
      </w:pPr>
      <w:r w:rsidRPr="00A27922">
        <w:rPr>
          <w:lang w:val="en-CA"/>
        </w:rPr>
        <w:t>Delegate the tx record to specif</w:t>
      </w:r>
      <w:r w:rsidR="007307AE">
        <w:rPr>
          <w:lang w:val="en-CA"/>
        </w:rPr>
        <w:t>i</w:t>
      </w:r>
      <w:r w:rsidRPr="00A27922">
        <w:rPr>
          <w:lang w:val="en-CA"/>
        </w:rPr>
        <w:t>c source biller</w:t>
      </w:r>
    </w:p>
    <w:p w14:paraId="7501C9EF" w14:textId="77777777" w:rsidR="00A27922" w:rsidRDefault="00A27922" w:rsidP="00996F09">
      <w:pPr>
        <w:pStyle w:val="ListParagraph0"/>
        <w:widowControl/>
        <w:numPr>
          <w:ilvl w:val="0"/>
          <w:numId w:val="59"/>
        </w:numPr>
        <w:rPr>
          <w:lang w:val="en-CA"/>
        </w:rPr>
      </w:pPr>
      <w:r>
        <w:rPr>
          <w:lang w:val="en-CA"/>
        </w:rPr>
        <w:t>Retrieve the TX information from inputRecord</w:t>
      </w:r>
    </w:p>
    <w:p w14:paraId="7501C9F0" w14:textId="55BE1DA7" w:rsidR="00A27922" w:rsidRDefault="00A27922" w:rsidP="00996F09">
      <w:pPr>
        <w:pStyle w:val="ListParagraph0"/>
        <w:widowControl/>
        <w:numPr>
          <w:ilvl w:val="0"/>
          <w:numId w:val="59"/>
        </w:numPr>
        <w:rPr>
          <w:lang w:val="en-CA"/>
        </w:rPr>
      </w:pPr>
      <w:r>
        <w:rPr>
          <w:lang w:val="en-CA"/>
        </w:rPr>
        <w:t>Calculate the number of tx by incrementing one and store it in cb_file_count variable.</w:t>
      </w:r>
    </w:p>
    <w:p w14:paraId="7501C9F1" w14:textId="245FA0FB" w:rsidR="00A27922" w:rsidRDefault="00A27922" w:rsidP="00996F09">
      <w:pPr>
        <w:pStyle w:val="ListParagraph0"/>
        <w:widowControl/>
        <w:numPr>
          <w:ilvl w:val="0"/>
          <w:numId w:val="59"/>
        </w:numPr>
        <w:rPr>
          <w:lang w:val="en-CA"/>
        </w:rPr>
      </w:pPr>
      <w:r>
        <w:rPr>
          <w:lang w:val="en-CA"/>
        </w:rPr>
        <w:t>Calculate the total number of tx by increment one and store it in cb_total_num_tx variable.</w:t>
      </w:r>
    </w:p>
    <w:p w14:paraId="7501C9F2" w14:textId="405173C2" w:rsidR="00A27922" w:rsidRDefault="00A27922" w:rsidP="00996F09">
      <w:pPr>
        <w:pStyle w:val="ListParagraph0"/>
        <w:widowControl/>
        <w:numPr>
          <w:ilvl w:val="0"/>
          <w:numId w:val="59"/>
        </w:numPr>
        <w:rPr>
          <w:lang w:val="en-CA"/>
        </w:rPr>
      </w:pPr>
      <w:r>
        <w:rPr>
          <w:lang w:val="en-CA"/>
        </w:rPr>
        <w:t>Calculate the total of tx amountand store it in cb_file_amount variable.</w:t>
      </w:r>
    </w:p>
    <w:p w14:paraId="7501C9F3" w14:textId="10BB1CE6" w:rsidR="00A27922" w:rsidRDefault="00A27922" w:rsidP="00996F09">
      <w:pPr>
        <w:pStyle w:val="ListParagraph0"/>
        <w:widowControl/>
        <w:numPr>
          <w:ilvl w:val="0"/>
          <w:numId w:val="59"/>
        </w:numPr>
        <w:rPr>
          <w:lang w:val="en-CA"/>
        </w:rPr>
      </w:pPr>
      <w:r>
        <w:rPr>
          <w:lang w:val="en-CA"/>
        </w:rPr>
        <w:lastRenderedPageBreak/>
        <w:t>Calculate the total of txamount and store it in cb_total_amount variable.</w:t>
      </w:r>
    </w:p>
    <w:p w14:paraId="7501C9F4" w14:textId="77777777" w:rsidR="00A27922" w:rsidRDefault="00A27922" w:rsidP="00996F09">
      <w:pPr>
        <w:pStyle w:val="ListParagraph0"/>
        <w:widowControl/>
        <w:numPr>
          <w:ilvl w:val="0"/>
          <w:numId w:val="59"/>
        </w:numPr>
        <w:rPr>
          <w:lang w:val="en-CA"/>
        </w:rPr>
      </w:pPr>
      <w:r>
        <w:rPr>
          <w:lang w:val="en-CA"/>
        </w:rPr>
        <w:t>Generate Transaction as per mapping document.</w:t>
      </w:r>
    </w:p>
    <w:p w14:paraId="7501C9F5" w14:textId="77777777" w:rsidR="001E2AA0" w:rsidRDefault="001E2AA0" w:rsidP="001E2AA0">
      <w:pPr>
        <w:pStyle w:val="Heading6"/>
        <w:rPr>
          <w:lang w:val="en-CA"/>
        </w:rPr>
      </w:pPr>
      <w:r>
        <w:rPr>
          <w:lang w:val="en-CA"/>
        </w:rPr>
        <w:t>Group  Trailer</w:t>
      </w:r>
    </w:p>
    <w:p w14:paraId="7501C9F6" w14:textId="75DF8BC7" w:rsidR="00AA2BC5" w:rsidRDefault="00BB32CA" w:rsidP="00996F09">
      <w:pPr>
        <w:pStyle w:val="ListParagraph0"/>
        <w:widowControl/>
        <w:numPr>
          <w:ilvl w:val="0"/>
          <w:numId w:val="59"/>
        </w:numPr>
        <w:rPr>
          <w:lang w:val="en-CA"/>
        </w:rPr>
      </w:pPr>
      <w:r w:rsidRPr="006536F1">
        <w:rPr>
          <w:lang w:val="en-CA"/>
        </w:rPr>
        <w:t xml:space="preserve">Store values </w:t>
      </w:r>
      <w:r w:rsidR="00AA2BC5">
        <w:rPr>
          <w:lang w:val="en-CA"/>
        </w:rPr>
        <w:t>the BatchNumber field of CBBackOutTrailerVO object.</w:t>
      </w:r>
    </w:p>
    <w:p w14:paraId="7501C9F7" w14:textId="24BA9001" w:rsidR="00AA2BC5" w:rsidRPr="00A27922" w:rsidRDefault="00AA2BC5" w:rsidP="00996F09">
      <w:pPr>
        <w:pStyle w:val="ListParagraph0"/>
        <w:widowControl/>
        <w:numPr>
          <w:ilvl w:val="0"/>
          <w:numId w:val="59"/>
        </w:numPr>
        <w:rPr>
          <w:lang w:val="en-CA"/>
        </w:rPr>
      </w:pPr>
      <w:r>
        <w:rPr>
          <w:lang w:val="en-CA"/>
        </w:rPr>
        <w:t>Retri</w:t>
      </w:r>
      <w:r w:rsidR="00BB32CA">
        <w:rPr>
          <w:lang w:val="en-CA"/>
        </w:rPr>
        <w:t>e</w:t>
      </w:r>
      <w:r>
        <w:rPr>
          <w:lang w:val="en-CA"/>
        </w:rPr>
        <w:t>ve the cb_file_count value from memory and store it in batch_record_count field of  CBBackOutTrailerVO.</w:t>
      </w:r>
    </w:p>
    <w:p w14:paraId="7501C9F8" w14:textId="76688FDE" w:rsidR="00AA2BC5" w:rsidRPr="00AA2BC5" w:rsidRDefault="00AA2BC5" w:rsidP="00996F09">
      <w:pPr>
        <w:pStyle w:val="ListParagraph0"/>
        <w:widowControl/>
        <w:numPr>
          <w:ilvl w:val="0"/>
          <w:numId w:val="59"/>
        </w:numPr>
        <w:rPr>
          <w:lang w:val="en-CA"/>
        </w:rPr>
      </w:pPr>
      <w:r>
        <w:rPr>
          <w:lang w:val="en-CA"/>
        </w:rPr>
        <w:t>Retri</w:t>
      </w:r>
      <w:r w:rsidR="00BB32CA">
        <w:rPr>
          <w:lang w:val="en-CA"/>
        </w:rPr>
        <w:t>e</w:t>
      </w:r>
      <w:r>
        <w:rPr>
          <w:lang w:val="en-CA"/>
        </w:rPr>
        <w:t xml:space="preserve">ve the </w:t>
      </w:r>
      <w:r w:rsidR="00192472">
        <w:rPr>
          <w:lang w:val="en-CA"/>
        </w:rPr>
        <w:t xml:space="preserve">cb_total_amount </w:t>
      </w:r>
      <w:r>
        <w:rPr>
          <w:lang w:val="en-CA"/>
        </w:rPr>
        <w:t>value from memory and store it in batch_Total_amount field of  CBBack</w:t>
      </w:r>
      <w:r w:rsidR="00BB32CA">
        <w:rPr>
          <w:lang w:val="en-CA"/>
        </w:rPr>
        <w:t>o</w:t>
      </w:r>
      <w:r>
        <w:rPr>
          <w:lang w:val="en-CA"/>
        </w:rPr>
        <w:t>utTrailerVO.</w:t>
      </w:r>
    </w:p>
    <w:p w14:paraId="7501C9F9" w14:textId="77777777" w:rsidR="00AA2BC5" w:rsidRDefault="00AA2BC5" w:rsidP="00996F09">
      <w:pPr>
        <w:pStyle w:val="ListParagraph0"/>
        <w:widowControl/>
        <w:numPr>
          <w:ilvl w:val="0"/>
          <w:numId w:val="59"/>
        </w:numPr>
        <w:rPr>
          <w:lang w:val="en-CA"/>
        </w:rPr>
      </w:pPr>
      <w:r>
        <w:rPr>
          <w:lang w:val="en-CA"/>
        </w:rPr>
        <w:t xml:space="preserve">Using Spring Batch trailer callback functionality format the group trailer layout using CBBackOutTrailerVO object. </w:t>
      </w:r>
    </w:p>
    <w:p w14:paraId="7501C9FB" w14:textId="77777777" w:rsidR="001E2AA0" w:rsidRDefault="001E2AA0" w:rsidP="001E2AA0">
      <w:pPr>
        <w:pStyle w:val="Heading6"/>
        <w:rPr>
          <w:lang w:val="en-CA"/>
        </w:rPr>
      </w:pPr>
      <w:r>
        <w:rPr>
          <w:lang w:val="en-CA"/>
        </w:rPr>
        <w:t>File  Trailer</w:t>
      </w:r>
    </w:p>
    <w:p w14:paraId="7501C9FC" w14:textId="2433421E" w:rsidR="00A27922" w:rsidRPr="00A27922" w:rsidRDefault="00A27922" w:rsidP="00996F09">
      <w:pPr>
        <w:pStyle w:val="ListParagraph0"/>
        <w:widowControl/>
        <w:numPr>
          <w:ilvl w:val="0"/>
          <w:numId w:val="59"/>
        </w:numPr>
        <w:rPr>
          <w:lang w:val="en-CA"/>
        </w:rPr>
      </w:pPr>
      <w:r>
        <w:rPr>
          <w:lang w:val="en-CA"/>
        </w:rPr>
        <w:t>Retri</w:t>
      </w:r>
      <w:r w:rsidR="00BB32CA">
        <w:rPr>
          <w:lang w:val="en-CA"/>
        </w:rPr>
        <w:t>e</w:t>
      </w:r>
      <w:r>
        <w:rPr>
          <w:lang w:val="en-CA"/>
        </w:rPr>
        <w:t>ve the cb_file_count value from memory and store it in file_count field of  CBFileTrailerVO.</w:t>
      </w:r>
    </w:p>
    <w:p w14:paraId="7501C9FD" w14:textId="77777777" w:rsidR="00A27922" w:rsidRDefault="00A27922" w:rsidP="00996F09">
      <w:pPr>
        <w:pStyle w:val="ListParagraph0"/>
        <w:widowControl/>
        <w:numPr>
          <w:ilvl w:val="0"/>
          <w:numId w:val="59"/>
        </w:numPr>
        <w:rPr>
          <w:lang w:val="en-CA"/>
        </w:rPr>
      </w:pPr>
      <w:r>
        <w:rPr>
          <w:lang w:val="en-CA"/>
        </w:rPr>
        <w:t xml:space="preserve">Using Spring Batch trailer callback functionality format the trailer layout using CBFileTrailerVO object. </w:t>
      </w:r>
    </w:p>
    <w:p w14:paraId="7501C9FE" w14:textId="77777777" w:rsidR="00AE694C" w:rsidRPr="00AE694C" w:rsidRDefault="00AE694C" w:rsidP="00996F09">
      <w:pPr>
        <w:pStyle w:val="ListParagraph0"/>
        <w:widowControl/>
        <w:numPr>
          <w:ilvl w:val="0"/>
          <w:numId w:val="59"/>
        </w:numPr>
        <w:rPr>
          <w:lang w:val="en-CA"/>
        </w:rPr>
      </w:pPr>
      <w:r w:rsidRPr="00AE694C">
        <w:rPr>
          <w:lang w:val="en-CA"/>
        </w:rPr>
        <w:t>Write FILE_SEQUENCE_NUMBER in the trailer of the file. Note the CB_SEQUENCE_NUMBER in the database is updated onfy after a successful audit and control.</w:t>
      </w:r>
    </w:p>
    <w:p w14:paraId="18A1E2E7" w14:textId="5FE3304F" w:rsidR="00E74367" w:rsidRDefault="00E74367" w:rsidP="00E74367">
      <w:pPr>
        <w:pStyle w:val="Heading6"/>
        <w:rPr>
          <w:lang w:val="en-CA"/>
        </w:rPr>
      </w:pPr>
      <w:r>
        <w:rPr>
          <w:lang w:val="en-CA"/>
        </w:rPr>
        <w:t>BAN Transformation rules</w:t>
      </w:r>
    </w:p>
    <w:p w14:paraId="033F2E9E" w14:textId="1C30E964" w:rsidR="00E74367" w:rsidRDefault="00515491" w:rsidP="00E74367">
      <w:pPr>
        <w:rPr>
          <w:lang w:val="en-CA"/>
        </w:rPr>
      </w:pPr>
      <w:r>
        <w:rPr>
          <w:lang w:val="en-CA"/>
        </w:rPr>
        <w:t>The BAN Transformation rules are the following:</w:t>
      </w:r>
    </w:p>
    <w:p w14:paraId="5E14276C" w14:textId="77777777" w:rsidR="002F4150" w:rsidRPr="002F4150" w:rsidRDefault="002F4150" w:rsidP="00996F09">
      <w:pPr>
        <w:pStyle w:val="ListParagraph0"/>
        <w:widowControl/>
        <w:numPr>
          <w:ilvl w:val="0"/>
          <w:numId w:val="140"/>
        </w:numPr>
        <w:spacing w:line="240" w:lineRule="auto"/>
        <w:contextualSpacing w:val="0"/>
      </w:pPr>
      <w:r w:rsidRPr="002F4150">
        <w:t>Extract the persisted ACCOUNT_NUMBER field value for the associated chargeback transaction (as per the current Chargeback transaction matching rules)</w:t>
      </w:r>
    </w:p>
    <w:p w14:paraId="463953B1" w14:textId="77777777" w:rsidR="002F4150" w:rsidRPr="002F4150" w:rsidRDefault="002F4150" w:rsidP="00996F09">
      <w:pPr>
        <w:pStyle w:val="ListParagraph0"/>
        <w:widowControl/>
        <w:numPr>
          <w:ilvl w:val="0"/>
          <w:numId w:val="140"/>
        </w:numPr>
        <w:spacing w:line="240" w:lineRule="auto"/>
        <w:contextualSpacing w:val="0"/>
      </w:pPr>
      <w:r w:rsidRPr="002F4150">
        <w:t>From that field value (ACCOUNT_NUMBER field length is 30), strip any heading or trailing spaces. (just to eliminate any potential left / right justification gaps)</w:t>
      </w:r>
    </w:p>
    <w:p w14:paraId="204C9800" w14:textId="77777777" w:rsidR="002F4150" w:rsidRPr="002F4150" w:rsidRDefault="002F4150" w:rsidP="00996F09">
      <w:pPr>
        <w:pStyle w:val="ListParagraph0"/>
        <w:widowControl/>
        <w:numPr>
          <w:ilvl w:val="0"/>
          <w:numId w:val="140"/>
        </w:numPr>
        <w:spacing w:line="240" w:lineRule="auto"/>
        <w:contextualSpacing w:val="0"/>
      </w:pPr>
      <w:r w:rsidRPr="002F4150">
        <w:t xml:space="preserve">From the remaining string value, </w:t>
      </w:r>
    </w:p>
    <w:p w14:paraId="357004A7" w14:textId="140A5D98" w:rsidR="002F4150" w:rsidRPr="002F4150" w:rsidRDefault="002F4150" w:rsidP="00996F09">
      <w:pPr>
        <w:pStyle w:val="ListParagraph0"/>
        <w:widowControl/>
        <w:numPr>
          <w:ilvl w:val="1"/>
          <w:numId w:val="140"/>
        </w:numPr>
        <w:spacing w:line="240" w:lineRule="auto"/>
        <w:contextualSpacing w:val="0"/>
      </w:pPr>
      <w:r w:rsidRPr="002F4150">
        <w:t>If string value length is 1</w:t>
      </w:r>
      <w:r>
        <w:t>2</w:t>
      </w:r>
      <w:r w:rsidRPr="002F4150">
        <w:t xml:space="preserve"> characters, then from the left, take the first 8 digits and the 12</w:t>
      </w:r>
      <w:r w:rsidRPr="002F4150">
        <w:rPr>
          <w:vertAlign w:val="superscript"/>
        </w:rPr>
        <w:t>th</w:t>
      </w:r>
      <w:r w:rsidRPr="002F4150">
        <w:t xml:space="preserve"> digit to make the BAN backout field value</w:t>
      </w:r>
    </w:p>
    <w:p w14:paraId="256F4D8A" w14:textId="77777777" w:rsidR="002F4150" w:rsidRPr="002F4150" w:rsidRDefault="002F4150" w:rsidP="00996F09">
      <w:pPr>
        <w:pStyle w:val="ListParagraph0"/>
        <w:widowControl/>
        <w:numPr>
          <w:ilvl w:val="1"/>
          <w:numId w:val="140"/>
        </w:numPr>
        <w:spacing w:line="240" w:lineRule="auto"/>
        <w:contextualSpacing w:val="0"/>
      </w:pPr>
      <w:r w:rsidRPr="002F4150">
        <w:t>For any other string value length, take the right most positions up to the 9</w:t>
      </w:r>
      <w:r w:rsidRPr="002F4150">
        <w:rPr>
          <w:vertAlign w:val="superscript"/>
        </w:rPr>
        <w:t>th</w:t>
      </w:r>
      <w:r w:rsidRPr="002F4150">
        <w:t xml:space="preserve"> character to make the BAN backout field value</w:t>
      </w:r>
    </w:p>
    <w:p w14:paraId="3472D64D" w14:textId="77777777" w:rsidR="00B47FA1" w:rsidRDefault="00B47FA1" w:rsidP="00E74367"/>
    <w:p w14:paraId="64729E54" w14:textId="5F86E59E" w:rsidR="00515491" w:rsidRPr="002F4150" w:rsidRDefault="00B47FA1" w:rsidP="00996F09">
      <w:pPr>
        <w:pStyle w:val="ListParagraph0"/>
        <w:numPr>
          <w:ilvl w:val="0"/>
          <w:numId w:val="48"/>
        </w:numPr>
      </w:pPr>
      <w:r>
        <w:t>The logic is in the CBBackoutWriter class, get BanAccountNumber method.</w:t>
      </w:r>
    </w:p>
    <w:p w14:paraId="7501CA00" w14:textId="77777777" w:rsidR="005324D6" w:rsidRDefault="005324D6" w:rsidP="005324D6">
      <w:pPr>
        <w:pStyle w:val="Heading5"/>
        <w:rPr>
          <w:lang w:val="en-CA"/>
        </w:rPr>
      </w:pPr>
      <w:r>
        <w:rPr>
          <w:lang w:val="en-CA"/>
        </w:rPr>
        <w:t xml:space="preserve">Exception Moneris </w:t>
      </w:r>
      <w:r w:rsidRPr="00FF1525">
        <w:rPr>
          <w:lang w:val="en-CA"/>
        </w:rPr>
        <w:t>Format</w:t>
      </w:r>
    </w:p>
    <w:p w14:paraId="7501CA02" w14:textId="77777777" w:rsidR="003F44E2" w:rsidRPr="00806BCA" w:rsidRDefault="003F44E2" w:rsidP="003F44E2">
      <w:pPr>
        <w:rPr>
          <w:lang w:val="en-CA"/>
        </w:rPr>
      </w:pPr>
      <w:r w:rsidRPr="002B0728">
        <w:rPr>
          <w:szCs w:val="24"/>
        </w:rPr>
        <w:t xml:space="preserve">GPS will produce one </w:t>
      </w:r>
      <w:r>
        <w:rPr>
          <w:szCs w:val="24"/>
        </w:rPr>
        <w:t xml:space="preserve">single </w:t>
      </w:r>
      <w:r w:rsidRPr="002B0728">
        <w:rPr>
          <w:szCs w:val="24"/>
        </w:rPr>
        <w:t xml:space="preserve">GPS/Moneris </w:t>
      </w:r>
      <w:r>
        <w:rPr>
          <w:szCs w:val="24"/>
        </w:rPr>
        <w:t>exception file as per the below format:</w:t>
      </w:r>
    </w:p>
    <w:p w14:paraId="7501CA03" w14:textId="77777777" w:rsidR="003F44E2" w:rsidRDefault="003F44E2" w:rsidP="003F44E2">
      <w:pPr>
        <w:pStyle w:val="Heading6"/>
        <w:rPr>
          <w:lang w:val="en-CA"/>
        </w:rPr>
      </w:pPr>
      <w:r>
        <w:rPr>
          <w:lang w:val="en-CA"/>
        </w:rPr>
        <w:t>Header</w:t>
      </w:r>
    </w:p>
    <w:p w14:paraId="7501CA04" w14:textId="793FBD9E" w:rsidR="003F44E2" w:rsidRDefault="003F44E2" w:rsidP="003F44E2">
      <w:pPr>
        <w:rPr>
          <w:lang w:val="en-CA"/>
        </w:rPr>
      </w:pPr>
      <w:r>
        <w:rPr>
          <w:lang w:val="en-CA"/>
        </w:rPr>
        <w:t>Header record will contain the date and</w:t>
      </w:r>
      <w:r w:rsidR="00633135">
        <w:rPr>
          <w:lang w:val="en-CA"/>
        </w:rPr>
        <w:t xml:space="preserve"> the</w:t>
      </w:r>
      <w:r>
        <w:rPr>
          <w:lang w:val="en-CA"/>
        </w:rPr>
        <w:t xml:space="preserve"> sequence number.</w:t>
      </w:r>
    </w:p>
    <w:p w14:paraId="7501CA05" w14:textId="54EF7006" w:rsidR="00315133" w:rsidRPr="002C2F9E" w:rsidRDefault="00315133" w:rsidP="003F44E2">
      <w:pPr>
        <w:rPr>
          <w:lang w:val="en-CA"/>
        </w:rPr>
      </w:pPr>
      <w:r>
        <w:rPr>
          <w:lang w:val="en-CA"/>
        </w:rPr>
        <w:t>Heading record is generated and contains exception</w:t>
      </w:r>
      <w:r w:rsidR="00633135">
        <w:rPr>
          <w:lang w:val="en-CA"/>
        </w:rPr>
        <w:t xml:space="preserve"> c</w:t>
      </w:r>
      <w:r>
        <w:rPr>
          <w:lang w:val="en-CA"/>
        </w:rPr>
        <w:t xml:space="preserve">ode and Moneris Charge Back </w:t>
      </w:r>
      <w:r w:rsidR="00633135">
        <w:rPr>
          <w:lang w:val="en-CA"/>
        </w:rPr>
        <w:t xml:space="preserve">file </w:t>
      </w:r>
      <w:r>
        <w:rPr>
          <w:lang w:val="en-CA"/>
        </w:rPr>
        <w:t>field names</w:t>
      </w:r>
    </w:p>
    <w:p w14:paraId="7501CA06" w14:textId="77777777" w:rsidR="003F44E2" w:rsidRDefault="003F44E2" w:rsidP="003F44E2">
      <w:pPr>
        <w:pStyle w:val="Heading6"/>
        <w:rPr>
          <w:lang w:val="en-CA"/>
        </w:rPr>
      </w:pPr>
      <w:r>
        <w:rPr>
          <w:lang w:val="en-CA"/>
        </w:rPr>
        <w:t>Tx</w:t>
      </w:r>
    </w:p>
    <w:p w14:paraId="7501CA07" w14:textId="77777777" w:rsidR="003F44E2" w:rsidRPr="002B0A28" w:rsidRDefault="003F44E2" w:rsidP="003F44E2">
      <w:pPr>
        <w:widowControl/>
        <w:spacing w:line="240" w:lineRule="auto"/>
        <w:jc w:val="both"/>
        <w:rPr>
          <w:rFonts w:cs="Arial"/>
        </w:rPr>
      </w:pPr>
      <w:r>
        <w:rPr>
          <w:szCs w:val="24"/>
        </w:rPr>
        <w:t>Chargeback transaction detail records to be the exact same content as the Moneris chargeback transactions identified as an exception with only the following transformation:</w:t>
      </w:r>
    </w:p>
    <w:p w14:paraId="7501CA08" w14:textId="45768369" w:rsidR="00C73C4F" w:rsidRPr="00C73C4F" w:rsidRDefault="003F44E2" w:rsidP="00996F09">
      <w:pPr>
        <w:pStyle w:val="ListParagraph0"/>
        <w:widowControl/>
        <w:numPr>
          <w:ilvl w:val="0"/>
          <w:numId w:val="118"/>
        </w:numPr>
        <w:spacing w:line="240" w:lineRule="auto"/>
        <w:jc w:val="both"/>
        <w:rPr>
          <w:rFonts w:cs="Arial"/>
        </w:rPr>
      </w:pPr>
      <w:r w:rsidRPr="007122B2">
        <w:rPr>
          <w:szCs w:val="24"/>
        </w:rPr>
        <w:t xml:space="preserve">Have the records start with the proper </w:t>
      </w:r>
      <w:r w:rsidR="00F61D47">
        <w:rPr>
          <w:szCs w:val="24"/>
        </w:rPr>
        <w:t>exception code</w:t>
      </w:r>
      <w:r w:rsidRPr="007122B2">
        <w:rPr>
          <w:szCs w:val="24"/>
        </w:rPr>
        <w:t xml:space="preserve"> followed by a comma</w:t>
      </w:r>
      <w:r w:rsidR="00B807AF">
        <w:rPr>
          <w:szCs w:val="24"/>
        </w:rPr>
        <w:t xml:space="preserve">, and the appropriate </w:t>
      </w:r>
      <w:r w:rsidR="00F61D47">
        <w:rPr>
          <w:szCs w:val="24"/>
        </w:rPr>
        <w:t>Tx</w:t>
      </w:r>
      <w:r w:rsidR="00FE676B">
        <w:rPr>
          <w:szCs w:val="24"/>
        </w:rPr>
        <w:t xml:space="preserve"> Detail</w:t>
      </w:r>
      <w:r w:rsidR="00C73C4F">
        <w:rPr>
          <w:szCs w:val="24"/>
        </w:rPr>
        <w:t>.</w:t>
      </w:r>
    </w:p>
    <w:p w14:paraId="7501CA09" w14:textId="77777777" w:rsidR="003F44E2" w:rsidRPr="007122B2" w:rsidRDefault="003F44E2" w:rsidP="00C73C4F">
      <w:pPr>
        <w:pStyle w:val="ListParagraph0"/>
        <w:widowControl/>
        <w:spacing w:line="240" w:lineRule="auto"/>
        <w:jc w:val="both"/>
        <w:rPr>
          <w:rFonts w:cs="Arial"/>
        </w:rPr>
      </w:pPr>
    </w:p>
    <w:p w14:paraId="7501CA0A" w14:textId="00A97A83" w:rsidR="003F44E2" w:rsidRDefault="003F44E2" w:rsidP="003F44E2">
      <w:pPr>
        <w:widowControl/>
        <w:spacing w:line="240" w:lineRule="auto"/>
        <w:jc w:val="both"/>
        <w:rPr>
          <w:rFonts w:cs="Arial"/>
        </w:rPr>
      </w:pPr>
      <w:r>
        <w:rPr>
          <w:rFonts w:cs="Arial"/>
        </w:rPr>
        <w:t>Use the</w:t>
      </w:r>
      <w:r w:rsidR="00F61D47">
        <w:rPr>
          <w:rFonts w:cs="Arial"/>
        </w:rPr>
        <w:t xml:space="preserve"> logic </w:t>
      </w:r>
      <w:r w:rsidR="00B807AF">
        <w:rPr>
          <w:rFonts w:cs="Arial"/>
        </w:rPr>
        <w:t xml:space="preserve">in section </w:t>
      </w:r>
      <w:r w:rsidR="00F37211">
        <w:rPr>
          <w:rFonts w:cs="Arial"/>
        </w:rPr>
        <w:fldChar w:fldCharType="begin"/>
      </w:r>
      <w:r w:rsidR="00B807AF">
        <w:rPr>
          <w:rFonts w:cs="Arial"/>
        </w:rPr>
        <w:instrText xml:space="preserve"> REF _Ref392581198 \r \h </w:instrText>
      </w:r>
      <w:r w:rsidR="00F37211">
        <w:rPr>
          <w:rFonts w:cs="Arial"/>
        </w:rPr>
      </w:r>
      <w:r w:rsidR="00F37211">
        <w:rPr>
          <w:rFonts w:cs="Arial"/>
        </w:rPr>
        <w:fldChar w:fldCharType="separate"/>
      </w:r>
      <w:r w:rsidR="00AC40B2">
        <w:rPr>
          <w:rFonts w:cs="Arial"/>
        </w:rPr>
        <w:t>4.7.1</w:t>
      </w:r>
      <w:r w:rsidR="00F37211">
        <w:rPr>
          <w:rFonts w:cs="Arial"/>
        </w:rPr>
        <w:fldChar w:fldCharType="end"/>
      </w:r>
      <w:r w:rsidR="00FE676B">
        <w:rPr>
          <w:rFonts w:cs="Arial"/>
        </w:rPr>
        <w:t xml:space="preserve"> </w:t>
      </w:r>
      <w:r>
        <w:rPr>
          <w:rFonts w:cs="Arial"/>
        </w:rPr>
        <w:t xml:space="preserve">for derivation of </w:t>
      </w:r>
      <w:r w:rsidR="00F61D47">
        <w:rPr>
          <w:rFonts w:cs="Arial"/>
        </w:rPr>
        <w:t>exception</w:t>
      </w:r>
      <w:r>
        <w:rPr>
          <w:rFonts w:cs="Arial"/>
        </w:rPr>
        <w:t xml:space="preserve"> code for Moneris exception file</w:t>
      </w:r>
      <w:r w:rsidR="00B807AF">
        <w:rPr>
          <w:rFonts w:cs="Arial"/>
        </w:rPr>
        <w:t>.</w:t>
      </w:r>
    </w:p>
    <w:p w14:paraId="7501CA0B" w14:textId="77777777" w:rsidR="003F44E2" w:rsidRPr="007122B2" w:rsidRDefault="003F44E2" w:rsidP="003F44E2">
      <w:pPr>
        <w:pStyle w:val="Heading6"/>
        <w:rPr>
          <w:lang w:val="en-CA"/>
        </w:rPr>
      </w:pPr>
      <w:r>
        <w:rPr>
          <w:lang w:val="en-CA"/>
        </w:rPr>
        <w:t>Trailer</w:t>
      </w:r>
    </w:p>
    <w:p w14:paraId="7501CA0C" w14:textId="7FFB1C26" w:rsidR="003F44E2" w:rsidRPr="004F5604" w:rsidRDefault="003F44E2" w:rsidP="003F44E2">
      <w:pPr>
        <w:widowControl/>
        <w:spacing w:line="240" w:lineRule="auto"/>
        <w:jc w:val="both"/>
        <w:rPr>
          <w:rFonts w:cs="Arial"/>
        </w:rPr>
      </w:pPr>
      <w:r>
        <w:rPr>
          <w:szCs w:val="24"/>
        </w:rPr>
        <w:t>T</w:t>
      </w:r>
      <w:r w:rsidRPr="002B0728">
        <w:rPr>
          <w:szCs w:val="24"/>
        </w:rPr>
        <w:t xml:space="preserve">railer </w:t>
      </w:r>
      <w:r>
        <w:rPr>
          <w:szCs w:val="24"/>
        </w:rPr>
        <w:t xml:space="preserve">record </w:t>
      </w:r>
      <w:r w:rsidRPr="002B0728">
        <w:rPr>
          <w:szCs w:val="24"/>
        </w:rPr>
        <w:t xml:space="preserve">containing the total number of transactions and the total </w:t>
      </w:r>
      <w:r w:rsidR="004321A3">
        <w:rPr>
          <w:szCs w:val="24"/>
        </w:rPr>
        <w:t xml:space="preserve">chargeback </w:t>
      </w:r>
      <w:r w:rsidRPr="002B0728">
        <w:rPr>
          <w:szCs w:val="24"/>
        </w:rPr>
        <w:t>amount of those transactions.</w:t>
      </w:r>
    </w:p>
    <w:p w14:paraId="7501CA0E" w14:textId="77777777" w:rsidR="005324D6" w:rsidRDefault="005324D6" w:rsidP="005324D6">
      <w:pPr>
        <w:pStyle w:val="Heading5"/>
        <w:rPr>
          <w:lang w:val="en-CA"/>
        </w:rPr>
      </w:pPr>
      <w:r>
        <w:rPr>
          <w:lang w:val="en-CA"/>
        </w:rPr>
        <w:t xml:space="preserve">Exception Amex </w:t>
      </w:r>
      <w:r w:rsidRPr="00FF1525">
        <w:rPr>
          <w:lang w:val="en-CA"/>
        </w:rPr>
        <w:t>Format</w:t>
      </w:r>
    </w:p>
    <w:p w14:paraId="7501CA0F" w14:textId="6E9C2437" w:rsidR="00C337DE" w:rsidRPr="00806BCA" w:rsidRDefault="00C337DE" w:rsidP="00C337DE">
      <w:pPr>
        <w:rPr>
          <w:lang w:val="en-CA"/>
        </w:rPr>
      </w:pPr>
      <w:r w:rsidRPr="002B0728">
        <w:rPr>
          <w:szCs w:val="24"/>
        </w:rPr>
        <w:t xml:space="preserve">GPS will produce one </w:t>
      </w:r>
      <w:r>
        <w:rPr>
          <w:szCs w:val="24"/>
        </w:rPr>
        <w:t xml:space="preserve">single </w:t>
      </w:r>
      <w:r w:rsidRPr="002B0728">
        <w:rPr>
          <w:szCs w:val="24"/>
        </w:rPr>
        <w:t>GPS/</w:t>
      </w:r>
      <w:r>
        <w:rPr>
          <w:szCs w:val="24"/>
        </w:rPr>
        <w:t>Amex</w:t>
      </w:r>
      <w:r w:rsidR="00B725EF">
        <w:rPr>
          <w:szCs w:val="24"/>
        </w:rPr>
        <w:t>E</w:t>
      </w:r>
      <w:r>
        <w:rPr>
          <w:szCs w:val="24"/>
        </w:rPr>
        <w:t>xception file as per the below format:</w:t>
      </w:r>
    </w:p>
    <w:p w14:paraId="7501CA10" w14:textId="77777777" w:rsidR="00C337DE" w:rsidRDefault="00C337DE" w:rsidP="00C337DE">
      <w:pPr>
        <w:pStyle w:val="Heading6"/>
        <w:rPr>
          <w:lang w:val="en-CA"/>
        </w:rPr>
      </w:pPr>
      <w:r>
        <w:rPr>
          <w:lang w:val="en-CA"/>
        </w:rPr>
        <w:lastRenderedPageBreak/>
        <w:t>Header</w:t>
      </w:r>
    </w:p>
    <w:p w14:paraId="7501CA11" w14:textId="77777777" w:rsidR="00C337DE" w:rsidRPr="002C2F9E" w:rsidRDefault="00C337DE" w:rsidP="00C337DE">
      <w:pPr>
        <w:rPr>
          <w:lang w:val="en-CA"/>
        </w:rPr>
      </w:pPr>
      <w:r>
        <w:rPr>
          <w:lang w:val="en-CA"/>
        </w:rPr>
        <w:t>Header record will contain the date and sequence number.</w:t>
      </w:r>
    </w:p>
    <w:p w14:paraId="7501CA14" w14:textId="77777777" w:rsidR="00C337DE" w:rsidRDefault="00C337DE" w:rsidP="00C337DE">
      <w:pPr>
        <w:pStyle w:val="Heading6"/>
        <w:rPr>
          <w:lang w:val="en-CA"/>
        </w:rPr>
      </w:pPr>
      <w:r>
        <w:rPr>
          <w:lang w:val="en-CA"/>
        </w:rPr>
        <w:t>Tx</w:t>
      </w:r>
    </w:p>
    <w:p w14:paraId="7501CA15" w14:textId="77777777" w:rsidR="00C337DE" w:rsidRPr="002B0A28" w:rsidRDefault="00C337DE" w:rsidP="00C337DE">
      <w:pPr>
        <w:widowControl/>
        <w:spacing w:line="240" w:lineRule="auto"/>
        <w:jc w:val="both"/>
        <w:rPr>
          <w:rFonts w:cs="Arial"/>
        </w:rPr>
      </w:pPr>
      <w:r>
        <w:rPr>
          <w:szCs w:val="24"/>
        </w:rPr>
        <w:t>Chargeback transaction detail records to be the exact same content as the Amex chargeback transactions identified as an exception with only the following transformation:</w:t>
      </w:r>
    </w:p>
    <w:p w14:paraId="7501CA16" w14:textId="1D28DBA4" w:rsidR="00B807AF" w:rsidRPr="007122B2" w:rsidRDefault="00C337DE" w:rsidP="00996F09">
      <w:pPr>
        <w:pStyle w:val="ListParagraph0"/>
        <w:widowControl/>
        <w:numPr>
          <w:ilvl w:val="0"/>
          <w:numId w:val="118"/>
        </w:numPr>
        <w:spacing w:line="240" w:lineRule="auto"/>
        <w:jc w:val="both"/>
        <w:rPr>
          <w:rFonts w:cs="Arial"/>
        </w:rPr>
      </w:pPr>
      <w:r w:rsidRPr="007122B2">
        <w:rPr>
          <w:szCs w:val="24"/>
        </w:rPr>
        <w:t xml:space="preserve">Have the records start with the proper </w:t>
      </w:r>
      <w:r w:rsidR="00633135">
        <w:rPr>
          <w:szCs w:val="24"/>
        </w:rPr>
        <w:t>exception</w:t>
      </w:r>
      <w:r w:rsidR="00633135" w:rsidRPr="007122B2">
        <w:rPr>
          <w:szCs w:val="24"/>
        </w:rPr>
        <w:t xml:space="preserve"> </w:t>
      </w:r>
      <w:r w:rsidRPr="007122B2">
        <w:rPr>
          <w:szCs w:val="24"/>
        </w:rPr>
        <w:t xml:space="preserve">code followed by a comma </w:t>
      </w:r>
      <w:r w:rsidR="00B807AF">
        <w:rPr>
          <w:szCs w:val="24"/>
        </w:rPr>
        <w:t xml:space="preserve">and the appropriate full line </w:t>
      </w:r>
    </w:p>
    <w:p w14:paraId="7501CA18" w14:textId="42FA1F38" w:rsidR="00C337DE" w:rsidRDefault="00C337DE" w:rsidP="00C337DE">
      <w:pPr>
        <w:widowControl/>
        <w:spacing w:line="240" w:lineRule="auto"/>
        <w:jc w:val="both"/>
        <w:rPr>
          <w:rFonts w:cs="Arial"/>
        </w:rPr>
      </w:pPr>
      <w:r>
        <w:rPr>
          <w:rFonts w:cs="Arial"/>
        </w:rPr>
        <w:t xml:space="preserve">Use the formula </w:t>
      </w:r>
      <w:r w:rsidR="00B807AF">
        <w:rPr>
          <w:rFonts w:cs="Arial"/>
        </w:rPr>
        <w:t xml:space="preserve">in section </w:t>
      </w:r>
      <w:r w:rsidR="00F37211">
        <w:rPr>
          <w:rFonts w:cs="Arial"/>
        </w:rPr>
        <w:fldChar w:fldCharType="begin"/>
      </w:r>
      <w:r w:rsidR="00B807AF">
        <w:rPr>
          <w:rFonts w:cs="Arial"/>
        </w:rPr>
        <w:instrText xml:space="preserve"> REF _Ref392581198 \r \h </w:instrText>
      </w:r>
      <w:r w:rsidR="00F37211">
        <w:rPr>
          <w:rFonts w:cs="Arial"/>
        </w:rPr>
      </w:r>
      <w:r w:rsidR="00F37211">
        <w:rPr>
          <w:rFonts w:cs="Arial"/>
        </w:rPr>
        <w:fldChar w:fldCharType="separate"/>
      </w:r>
      <w:r w:rsidR="00AC40B2">
        <w:rPr>
          <w:rFonts w:cs="Arial"/>
        </w:rPr>
        <w:t>4.7.1</w:t>
      </w:r>
      <w:r w:rsidR="00F37211">
        <w:rPr>
          <w:rFonts w:cs="Arial"/>
        </w:rPr>
        <w:fldChar w:fldCharType="end"/>
      </w:r>
      <w:r w:rsidR="007E76A3">
        <w:rPr>
          <w:rFonts w:cs="Arial"/>
        </w:rPr>
        <w:t xml:space="preserve"> </w:t>
      </w:r>
      <w:r>
        <w:rPr>
          <w:rFonts w:cs="Arial"/>
        </w:rPr>
        <w:t xml:space="preserve">for derivation of </w:t>
      </w:r>
      <w:r w:rsidR="007E76A3">
        <w:rPr>
          <w:rFonts w:cs="Arial"/>
        </w:rPr>
        <w:t xml:space="preserve">exception </w:t>
      </w:r>
      <w:r>
        <w:rPr>
          <w:rFonts w:cs="Arial"/>
        </w:rPr>
        <w:t>code for Amex exception file</w:t>
      </w:r>
      <w:r w:rsidR="006177B7">
        <w:rPr>
          <w:rFonts w:cs="Arial"/>
        </w:rPr>
        <w:t>.</w:t>
      </w:r>
    </w:p>
    <w:p w14:paraId="7501CA1A" w14:textId="77777777" w:rsidR="00C337DE" w:rsidRDefault="00C337DE" w:rsidP="00C337DE">
      <w:pPr>
        <w:pStyle w:val="Heading6"/>
        <w:rPr>
          <w:lang w:val="en-CA"/>
        </w:rPr>
      </w:pPr>
      <w:r>
        <w:rPr>
          <w:lang w:val="en-CA"/>
        </w:rPr>
        <w:t>Trailer</w:t>
      </w:r>
    </w:p>
    <w:p w14:paraId="7501CA1B" w14:textId="77777777" w:rsidR="00C337DE" w:rsidRPr="004F5604" w:rsidRDefault="00C337DE" w:rsidP="00C337DE">
      <w:pPr>
        <w:widowControl/>
        <w:spacing w:line="240" w:lineRule="auto"/>
        <w:jc w:val="both"/>
        <w:rPr>
          <w:rFonts w:cs="Arial"/>
        </w:rPr>
      </w:pPr>
      <w:r>
        <w:rPr>
          <w:szCs w:val="24"/>
        </w:rPr>
        <w:t>T</w:t>
      </w:r>
      <w:r w:rsidRPr="002B0728">
        <w:rPr>
          <w:szCs w:val="24"/>
        </w:rPr>
        <w:t xml:space="preserve">railer </w:t>
      </w:r>
      <w:r>
        <w:rPr>
          <w:szCs w:val="24"/>
        </w:rPr>
        <w:t xml:space="preserve">record </w:t>
      </w:r>
      <w:r w:rsidRPr="002B0728">
        <w:rPr>
          <w:szCs w:val="24"/>
        </w:rPr>
        <w:t>containing the total number of transactions and the total amount of those transactions.</w:t>
      </w:r>
    </w:p>
    <w:p w14:paraId="7501CA1F" w14:textId="77777777" w:rsidR="005324D6" w:rsidRDefault="005324D6" w:rsidP="005324D6">
      <w:pPr>
        <w:pStyle w:val="Heading4"/>
        <w:rPr>
          <w:lang w:val="en-CA"/>
        </w:rPr>
      </w:pPr>
      <w:r>
        <w:t>Audit and Control</w:t>
      </w:r>
    </w:p>
    <w:p w14:paraId="7501CA2D" w14:textId="3376E5CD" w:rsidR="0047281E" w:rsidRDefault="0047281E" w:rsidP="0047281E">
      <w:pPr>
        <w:rPr>
          <w:lang w:val="en-CA"/>
        </w:rPr>
      </w:pPr>
      <w:r>
        <w:rPr>
          <w:lang w:val="en-CA"/>
        </w:rPr>
        <w:t>After transformation</w:t>
      </w:r>
      <w:r w:rsidR="00F61D47">
        <w:rPr>
          <w:lang w:val="en-CA"/>
        </w:rPr>
        <w:t>,</w:t>
      </w:r>
      <w:r>
        <w:rPr>
          <w:lang w:val="en-CA"/>
        </w:rPr>
        <w:t xml:space="preserve"> GPS reads all the output files and </w:t>
      </w:r>
      <w:r w:rsidR="004421B5">
        <w:rPr>
          <w:lang w:val="en-CA"/>
        </w:rPr>
        <w:t>performs</w:t>
      </w:r>
      <w:r>
        <w:rPr>
          <w:lang w:val="en-CA"/>
        </w:rPr>
        <w:t xml:space="preserve"> the Audit and Control</w:t>
      </w:r>
      <w:r w:rsidR="00E12506">
        <w:rPr>
          <w:lang w:val="en-CA"/>
        </w:rPr>
        <w:t xml:space="preserve"> by comparing the total number of transaction and the total amount read for all files </w:t>
      </w:r>
      <w:r w:rsidR="00AC40B2">
        <w:rPr>
          <w:lang w:val="en-CA"/>
        </w:rPr>
        <w:t>against</w:t>
      </w:r>
      <w:r w:rsidR="00E12506">
        <w:rPr>
          <w:lang w:val="en-CA"/>
        </w:rPr>
        <w:t xml:space="preserve"> </w:t>
      </w:r>
      <w:r>
        <w:rPr>
          <w:lang w:val="en-CA"/>
        </w:rPr>
        <w:t>TOTAL_</w:t>
      </w:r>
      <w:r w:rsidR="00E12506">
        <w:rPr>
          <w:lang w:val="en-CA"/>
        </w:rPr>
        <w:t>INPUT</w:t>
      </w:r>
      <w:r w:rsidR="00AE694C">
        <w:rPr>
          <w:lang w:val="en-CA"/>
        </w:rPr>
        <w:t>_</w:t>
      </w:r>
      <w:r>
        <w:rPr>
          <w:lang w:val="en-CA"/>
        </w:rPr>
        <w:t>TX and TOTAL_INPUT_AMOUNT stored in CB_BATCH_INFO table.</w:t>
      </w:r>
    </w:p>
    <w:p w14:paraId="7501CA2E" w14:textId="77777777" w:rsidR="0047281E" w:rsidRDefault="0047281E" w:rsidP="0047281E">
      <w:pPr>
        <w:rPr>
          <w:lang w:val="en-CA"/>
        </w:rPr>
      </w:pPr>
    </w:p>
    <w:p w14:paraId="7501CA2F" w14:textId="77777777" w:rsidR="0047281E" w:rsidRDefault="0047281E" w:rsidP="00996F09">
      <w:pPr>
        <w:pStyle w:val="ListParagraph0"/>
        <w:numPr>
          <w:ilvl w:val="0"/>
          <w:numId w:val="117"/>
        </w:numPr>
        <w:rPr>
          <w:lang w:val="en-CA"/>
        </w:rPr>
      </w:pPr>
      <w:r>
        <w:rPr>
          <w:lang w:val="en-CA"/>
        </w:rPr>
        <w:t>While reading each TX line, increment TOTAL_</w:t>
      </w:r>
      <w:r w:rsidR="00E12506">
        <w:rPr>
          <w:lang w:val="en-CA"/>
        </w:rPr>
        <w:t>INPUT</w:t>
      </w:r>
      <w:r>
        <w:rPr>
          <w:lang w:val="en-CA"/>
        </w:rPr>
        <w:t>_TX and update TOTAL_INPUT_AMOUNT field.</w:t>
      </w:r>
    </w:p>
    <w:p w14:paraId="7501CA30" w14:textId="77777777" w:rsidR="0047281E" w:rsidRDefault="00732EA3" w:rsidP="00996F09">
      <w:pPr>
        <w:pStyle w:val="ListParagraph0"/>
        <w:numPr>
          <w:ilvl w:val="0"/>
          <w:numId w:val="117"/>
        </w:numPr>
        <w:rPr>
          <w:lang w:val="en-CA"/>
        </w:rPr>
      </w:pPr>
      <w:r>
        <w:rPr>
          <w:lang w:val="en-CA"/>
        </w:rPr>
        <w:t>After reading  all the files</w:t>
      </w:r>
    </w:p>
    <w:p w14:paraId="7501CA31" w14:textId="77777777" w:rsidR="00732EA3" w:rsidRDefault="00732EA3" w:rsidP="00996F09">
      <w:pPr>
        <w:pStyle w:val="ListParagraph0"/>
        <w:numPr>
          <w:ilvl w:val="1"/>
          <w:numId w:val="117"/>
        </w:numPr>
        <w:rPr>
          <w:lang w:val="en-CA"/>
        </w:rPr>
      </w:pPr>
      <w:r>
        <w:rPr>
          <w:lang w:val="en-CA"/>
        </w:rPr>
        <w:t>Retrieve the records from TOTAL</w:t>
      </w:r>
      <w:r w:rsidR="00E12506">
        <w:rPr>
          <w:lang w:val="en-CA"/>
        </w:rPr>
        <w:t>_INPUT</w:t>
      </w:r>
      <w:r>
        <w:rPr>
          <w:lang w:val="en-CA"/>
        </w:rPr>
        <w:t>_TX and TOTAL_INPUT_AMOUNT from CB_BATCH_INFO table.</w:t>
      </w:r>
    </w:p>
    <w:p w14:paraId="7501CA32" w14:textId="77777777" w:rsidR="00732EA3" w:rsidRDefault="00732EA3" w:rsidP="00996F09">
      <w:pPr>
        <w:pStyle w:val="ListParagraph0"/>
        <w:numPr>
          <w:ilvl w:val="1"/>
          <w:numId w:val="117"/>
        </w:numPr>
        <w:rPr>
          <w:lang w:val="en-CA"/>
        </w:rPr>
      </w:pPr>
      <w:r>
        <w:rPr>
          <w:lang w:val="en-CA"/>
        </w:rPr>
        <w:t>Validate extracted values from files and DB values.</w:t>
      </w:r>
    </w:p>
    <w:p w14:paraId="7501CA33" w14:textId="366DC686" w:rsidR="00732EA3" w:rsidRDefault="00732EA3" w:rsidP="00996F09">
      <w:pPr>
        <w:pStyle w:val="ListParagraph0"/>
        <w:numPr>
          <w:ilvl w:val="1"/>
          <w:numId w:val="117"/>
        </w:numPr>
        <w:rPr>
          <w:lang w:val="en-CA"/>
        </w:rPr>
      </w:pPr>
      <w:r>
        <w:rPr>
          <w:lang w:val="en-CA"/>
        </w:rPr>
        <w:t>If validation fails</w:t>
      </w:r>
      <w:r w:rsidR="00AC40B2">
        <w:rPr>
          <w:lang w:val="en-CA"/>
        </w:rPr>
        <w:t>, the</w:t>
      </w:r>
      <w:r w:rsidR="007E76A3">
        <w:rPr>
          <w:lang w:val="en-CA"/>
        </w:rPr>
        <w:t xml:space="preserve"> </w:t>
      </w:r>
      <w:r w:rsidR="00AC40B2">
        <w:rPr>
          <w:lang w:val="en-CA"/>
        </w:rPr>
        <w:t>process is stopped and moves</w:t>
      </w:r>
      <w:r>
        <w:rPr>
          <w:lang w:val="en-CA"/>
        </w:rPr>
        <w:t xml:space="preserve"> all the </w:t>
      </w:r>
      <w:r w:rsidR="007E76A3">
        <w:rPr>
          <w:lang w:val="en-CA"/>
        </w:rPr>
        <w:t xml:space="preserve">output </w:t>
      </w:r>
      <w:r>
        <w:rPr>
          <w:lang w:val="en-CA"/>
        </w:rPr>
        <w:t xml:space="preserve">files </w:t>
      </w:r>
      <w:r w:rsidR="00D52E8C">
        <w:rPr>
          <w:lang w:val="en-CA"/>
        </w:rPr>
        <w:t xml:space="preserve">by suffixing date and time </w:t>
      </w:r>
      <w:r w:rsidR="00E12506">
        <w:rPr>
          <w:lang w:val="en-CA"/>
        </w:rPr>
        <w:t>to the archive</w:t>
      </w:r>
      <w:r>
        <w:rPr>
          <w:lang w:val="en-CA"/>
        </w:rPr>
        <w:t xml:space="preserve"> directory.</w:t>
      </w:r>
      <w:r w:rsidR="00626F81">
        <w:rPr>
          <w:lang w:val="en-CA"/>
        </w:rPr>
        <w:t xml:space="preserve"> Error to log is the fo</w:t>
      </w:r>
      <w:r w:rsidR="00D52E8C">
        <w:rPr>
          <w:lang w:val="en-CA"/>
        </w:rPr>
        <w:t>llo</w:t>
      </w:r>
      <w:r w:rsidR="00626F81">
        <w:rPr>
          <w:lang w:val="en-CA"/>
        </w:rPr>
        <w:t>wing:</w:t>
      </w:r>
      <w:r w:rsidR="00626F81" w:rsidRPr="00CB6945">
        <w:rPr>
          <w:lang w:val="en-CA"/>
        </w:rPr>
        <w:t>GPSB-</w:t>
      </w:r>
      <w:r w:rsidR="001F7C14" w:rsidRPr="00CB6945">
        <w:rPr>
          <w:lang w:val="en-CA"/>
        </w:rPr>
        <w:t>0019</w:t>
      </w:r>
    </w:p>
    <w:p w14:paraId="4F03B97C" w14:textId="77777777" w:rsidR="00D52E8C" w:rsidRDefault="00626F81" w:rsidP="00996F09">
      <w:pPr>
        <w:pStyle w:val="ListParagraph0"/>
        <w:numPr>
          <w:ilvl w:val="1"/>
          <w:numId w:val="117"/>
        </w:numPr>
        <w:rPr>
          <w:lang w:val="en-CA"/>
        </w:rPr>
      </w:pPr>
      <w:r>
        <w:rPr>
          <w:lang w:val="en-CA"/>
        </w:rPr>
        <w:t>If audit and control is success</w:t>
      </w:r>
      <w:r w:rsidR="00D52E8C">
        <w:rPr>
          <w:lang w:val="en-CA"/>
        </w:rPr>
        <w:t>ful then:</w:t>
      </w:r>
    </w:p>
    <w:p w14:paraId="7501CA34" w14:textId="7D1DBD3D" w:rsidR="00626F81" w:rsidRDefault="00626F81" w:rsidP="00996F09">
      <w:pPr>
        <w:pStyle w:val="ListParagraph0"/>
        <w:numPr>
          <w:ilvl w:val="2"/>
          <w:numId w:val="117"/>
        </w:numPr>
        <w:rPr>
          <w:lang w:val="en-CA"/>
        </w:rPr>
      </w:pPr>
      <w:r>
        <w:rPr>
          <w:lang w:val="en-CA"/>
        </w:rPr>
        <w:t>update sequence number in the CB_FILE_SEQUENCE_NUMBER Table</w:t>
      </w:r>
      <w:r w:rsidR="00E46C35">
        <w:rPr>
          <w:lang w:val="en-CA"/>
        </w:rPr>
        <w:t xml:space="preserve"> for each Source biller file output</w:t>
      </w:r>
    </w:p>
    <w:p w14:paraId="7501CA35" w14:textId="0E477C2B" w:rsidR="00626F81" w:rsidRDefault="00626F81" w:rsidP="00996F09">
      <w:pPr>
        <w:pStyle w:val="ListParagraph0"/>
        <w:numPr>
          <w:ilvl w:val="2"/>
          <w:numId w:val="117"/>
        </w:numPr>
        <w:rPr>
          <w:lang w:val="en-CA"/>
        </w:rPr>
      </w:pPr>
      <w:r>
        <w:rPr>
          <w:lang w:val="en-CA"/>
        </w:rPr>
        <w:t>Copy the files to the Archive directory by appending and da</w:t>
      </w:r>
      <w:r w:rsidR="007E76A3">
        <w:rPr>
          <w:lang w:val="en-CA"/>
        </w:rPr>
        <w:t>te and time to the file name a</w:t>
      </w:r>
    </w:p>
    <w:p w14:paraId="7501CA36" w14:textId="77777777" w:rsidR="00626F81" w:rsidRDefault="00626F81" w:rsidP="00996F09">
      <w:pPr>
        <w:pStyle w:val="ListParagraph0"/>
        <w:numPr>
          <w:ilvl w:val="2"/>
          <w:numId w:val="117"/>
        </w:numPr>
        <w:rPr>
          <w:lang w:val="en-CA"/>
        </w:rPr>
      </w:pPr>
      <w:r>
        <w:rPr>
          <w:lang w:val="en-CA"/>
        </w:rPr>
        <w:t>Move the files to the BSS/outbound folder</w:t>
      </w:r>
    </w:p>
    <w:p w14:paraId="7501CA37" w14:textId="77777777" w:rsidR="00626F81" w:rsidRDefault="00626F81" w:rsidP="00626F81">
      <w:pPr>
        <w:pStyle w:val="ListParagraph0"/>
        <w:ind w:left="2160"/>
        <w:rPr>
          <w:lang w:val="en-CA"/>
        </w:rPr>
      </w:pPr>
    </w:p>
    <w:p w14:paraId="7501CA38" w14:textId="53CC508F" w:rsidR="00737458" w:rsidRDefault="00AC40B2" w:rsidP="00737458">
      <w:pPr>
        <w:pStyle w:val="Heading4"/>
      </w:pPr>
      <w:r>
        <w:t>Chargeback</w:t>
      </w:r>
      <w:r w:rsidR="00737458">
        <w:t xml:space="preserve"> Processing Summary Report</w:t>
      </w:r>
    </w:p>
    <w:p w14:paraId="7501CA39" w14:textId="77777777" w:rsidR="00737458" w:rsidRDefault="00737458" w:rsidP="00737458">
      <w:pPr>
        <w:rPr>
          <w:lang w:val="en-CA"/>
        </w:rPr>
      </w:pPr>
      <w:r>
        <w:rPr>
          <w:lang w:val="en-CA"/>
        </w:rPr>
        <w:t>Once File processing is done, write the following line:</w:t>
      </w:r>
    </w:p>
    <w:p w14:paraId="6FDA09DB" w14:textId="62F9287B" w:rsidR="00E46C35" w:rsidRDefault="00E46C35" w:rsidP="00737458">
      <w:pPr>
        <w:rPr>
          <w:lang w:val="en-CA"/>
        </w:rPr>
      </w:pPr>
      <w:r>
        <w:rPr>
          <w:lang w:val="en-CA"/>
        </w:rPr>
        <w:t xml:space="preserve">Start Date and </w:t>
      </w:r>
      <w:r w:rsidR="00AC40B2">
        <w:rPr>
          <w:lang w:val="en-CA"/>
        </w:rPr>
        <w:t>time :&lt; value</w:t>
      </w:r>
      <w:r>
        <w:rPr>
          <w:lang w:val="en-CA"/>
        </w:rPr>
        <w:t>&gt;</w:t>
      </w:r>
    </w:p>
    <w:p w14:paraId="76DE22C3" w14:textId="77777777" w:rsidR="00E46C35" w:rsidRDefault="00E46C35" w:rsidP="00737458">
      <w:pPr>
        <w:rPr>
          <w:lang w:val="en-CA"/>
        </w:rPr>
      </w:pPr>
    </w:p>
    <w:p w14:paraId="7501CA3F" w14:textId="255B4333" w:rsidR="00737458" w:rsidRDefault="00E46C35" w:rsidP="00737458">
      <w:pPr>
        <w:rPr>
          <w:lang w:val="en-CA"/>
        </w:rPr>
      </w:pPr>
      <w:r>
        <w:rPr>
          <w:lang w:val="en-CA"/>
        </w:rPr>
        <w:t xml:space="preserve">&lt;Filename </w:t>
      </w:r>
      <w:r w:rsidR="00AC40B2">
        <w:rPr>
          <w:lang w:val="en-CA"/>
        </w:rPr>
        <w:t>Output</w:t>
      </w:r>
      <w:r>
        <w:rPr>
          <w:lang w:val="en-CA"/>
        </w:rPr>
        <w:t>&gt;:</w:t>
      </w:r>
    </w:p>
    <w:p w14:paraId="4A20AB01" w14:textId="1D489E6D" w:rsidR="00E46C35" w:rsidRPr="00527856" w:rsidRDefault="00E46C35" w:rsidP="00E46C35">
      <w:pPr>
        <w:rPr>
          <w:lang w:val="en-CA"/>
        </w:rPr>
      </w:pPr>
      <w:r>
        <w:rPr>
          <w:lang w:val="en-CA"/>
        </w:rPr>
        <w:t>TOTAL</w:t>
      </w:r>
      <w:r w:rsidRPr="00527856">
        <w:rPr>
          <w:lang w:val="en-CA"/>
        </w:rPr>
        <w:t>_TX_COUNT:value; TOTAL_</w:t>
      </w:r>
      <w:r>
        <w:rPr>
          <w:lang w:val="en-CA"/>
        </w:rPr>
        <w:t>AMOUNT</w:t>
      </w:r>
      <w:r w:rsidRPr="00527856">
        <w:rPr>
          <w:lang w:val="en-CA"/>
        </w:rPr>
        <w:t>_COUNT:value</w:t>
      </w:r>
    </w:p>
    <w:p w14:paraId="05F27C57" w14:textId="4F068A99" w:rsidR="00E46C35" w:rsidRDefault="00E46C35" w:rsidP="00737458">
      <w:pPr>
        <w:rPr>
          <w:lang w:val="en-CA"/>
        </w:rPr>
      </w:pPr>
      <w:r>
        <w:rPr>
          <w:lang w:val="en-CA"/>
        </w:rPr>
        <w:t>….</w:t>
      </w:r>
    </w:p>
    <w:p w14:paraId="0049572F" w14:textId="77777777" w:rsidR="00E46C35" w:rsidRDefault="00E46C35" w:rsidP="00E46C35">
      <w:pPr>
        <w:rPr>
          <w:lang w:val="en-CA"/>
        </w:rPr>
      </w:pPr>
      <w:r>
        <w:rPr>
          <w:lang w:val="en-CA"/>
        </w:rPr>
        <w:t>Number of output files :&lt;value&gt;</w:t>
      </w:r>
    </w:p>
    <w:p w14:paraId="0A5F2CE1" w14:textId="77777777" w:rsidR="00E46C35" w:rsidRPr="00527856" w:rsidRDefault="00E46C35" w:rsidP="00737458">
      <w:pPr>
        <w:rPr>
          <w:lang w:val="en-CA"/>
        </w:rPr>
      </w:pPr>
    </w:p>
    <w:p w14:paraId="7501CA42" w14:textId="42E8948A" w:rsidR="00737458" w:rsidRPr="00527856" w:rsidRDefault="00737458" w:rsidP="00737458">
      <w:pPr>
        <w:rPr>
          <w:lang w:val="en-CA"/>
        </w:rPr>
      </w:pPr>
      <w:r w:rsidRPr="00527856">
        <w:rPr>
          <w:lang w:val="en-CA"/>
        </w:rPr>
        <w:t>TOTAL_INPUT_TX_COUNT:value; TOTAL_OUTPUT_TX_COUNT:value; FAILURE</w:t>
      </w:r>
      <w:r w:rsidR="00E46C35">
        <w:rPr>
          <w:lang w:val="en-CA"/>
        </w:rPr>
        <w:t>/SUCCESS</w:t>
      </w:r>
      <w:r w:rsidRPr="00527856">
        <w:rPr>
          <w:lang w:val="en-CA"/>
        </w:rPr>
        <w:t>;</w:t>
      </w:r>
    </w:p>
    <w:p w14:paraId="7501CA43" w14:textId="18A25655" w:rsidR="00737458" w:rsidRPr="00527856" w:rsidRDefault="00737458" w:rsidP="00737458">
      <w:pPr>
        <w:rPr>
          <w:lang w:val="en-CA"/>
        </w:rPr>
      </w:pPr>
      <w:r w:rsidRPr="00527856">
        <w:rPr>
          <w:lang w:val="en-CA"/>
        </w:rPr>
        <w:t>TOTAL_INPUT_AMOUNT_COUNT:value; TOTAL_OUTPUT_AMOUNT_COUNT:value; FAILURE</w:t>
      </w:r>
      <w:r w:rsidR="00E46C35">
        <w:rPr>
          <w:lang w:val="en-CA"/>
        </w:rPr>
        <w:t>/SUCCESS</w:t>
      </w:r>
      <w:r w:rsidRPr="00527856">
        <w:rPr>
          <w:lang w:val="en-CA"/>
        </w:rPr>
        <w:t>;</w:t>
      </w:r>
    </w:p>
    <w:p w14:paraId="7501CA44" w14:textId="77777777" w:rsidR="00737458" w:rsidRPr="00D46D23" w:rsidRDefault="00737458" w:rsidP="00D46D23">
      <w:pPr>
        <w:rPr>
          <w:lang w:val="en-CA"/>
        </w:rPr>
      </w:pPr>
    </w:p>
    <w:p w14:paraId="2E705A36" w14:textId="2A6B7658" w:rsidR="00E46C35" w:rsidRDefault="00AC40B2" w:rsidP="00E46C35">
      <w:pPr>
        <w:rPr>
          <w:lang w:val="en-CA"/>
        </w:rPr>
      </w:pPr>
      <w:r>
        <w:rPr>
          <w:lang w:val="en-CA"/>
        </w:rPr>
        <w:t>End</w:t>
      </w:r>
      <w:r w:rsidR="00E46C35">
        <w:rPr>
          <w:lang w:val="en-CA"/>
        </w:rPr>
        <w:t xml:space="preserve"> Date and time:&lt;value&gt;</w:t>
      </w:r>
    </w:p>
    <w:p w14:paraId="7501CA46" w14:textId="77777777" w:rsidR="005324D6" w:rsidRDefault="005324D6" w:rsidP="005324D6">
      <w:pPr>
        <w:pStyle w:val="Heading3"/>
        <w:rPr>
          <w:lang w:val="en-CA"/>
        </w:rPr>
      </w:pPr>
      <w:bookmarkStart w:id="1517" w:name="_Toc391033959"/>
      <w:bookmarkStart w:id="1518" w:name="_Toc415569028"/>
      <w:r>
        <w:rPr>
          <w:lang w:val="en-CA"/>
        </w:rPr>
        <w:t>TX Info persistence</w:t>
      </w:r>
      <w:bookmarkEnd w:id="1517"/>
      <w:bookmarkEnd w:id="1518"/>
    </w:p>
    <w:p w14:paraId="7501CA47" w14:textId="62ABCF23" w:rsidR="00982E5D" w:rsidRDefault="00DB3B41" w:rsidP="00982E5D">
      <w:pPr>
        <w:rPr>
          <w:lang w:val="en-CA"/>
        </w:rPr>
      </w:pPr>
      <w:r>
        <w:rPr>
          <w:lang w:val="en-CA"/>
        </w:rPr>
        <w:t xml:space="preserve">In support to </w:t>
      </w:r>
      <w:r w:rsidR="00AC40B2">
        <w:rPr>
          <w:lang w:val="en-CA"/>
        </w:rPr>
        <w:t>Chargeback</w:t>
      </w:r>
      <w:r w:rsidR="00982E5D">
        <w:rPr>
          <w:lang w:val="en-CA"/>
        </w:rPr>
        <w:t xml:space="preserve"> process</w:t>
      </w:r>
      <w:r>
        <w:rPr>
          <w:lang w:val="en-CA"/>
        </w:rPr>
        <w:t>ing</w:t>
      </w:r>
      <w:r w:rsidR="00982E5D">
        <w:rPr>
          <w:lang w:val="en-CA"/>
        </w:rPr>
        <w:t>, i</w:t>
      </w:r>
      <w:r w:rsidR="00635FE4">
        <w:rPr>
          <w:lang w:val="en-CA"/>
        </w:rPr>
        <w:t>t</w:t>
      </w:r>
      <w:r w:rsidR="00982E5D">
        <w:rPr>
          <w:lang w:val="en-CA"/>
        </w:rPr>
        <w:t xml:space="preserve"> is required</w:t>
      </w:r>
      <w:r w:rsidR="009D33BA">
        <w:rPr>
          <w:lang w:val="en-CA"/>
        </w:rPr>
        <w:t xml:space="preserve"> for GPS</w:t>
      </w:r>
      <w:r w:rsidR="00982E5D">
        <w:rPr>
          <w:lang w:val="en-CA"/>
        </w:rPr>
        <w:t xml:space="preserve"> to persist some additional information</w:t>
      </w:r>
      <w:r w:rsidR="009D33BA">
        <w:rPr>
          <w:lang w:val="en-CA"/>
        </w:rPr>
        <w:t xml:space="preserve"> while</w:t>
      </w:r>
      <w:r w:rsidR="00982E5D">
        <w:rPr>
          <w:lang w:val="en-CA"/>
        </w:rPr>
        <w:t xml:space="preserve"> processing ever</w:t>
      </w:r>
      <w:r w:rsidR="00635FE4">
        <w:rPr>
          <w:lang w:val="en-CA"/>
        </w:rPr>
        <w:t>y</w:t>
      </w:r>
      <w:r>
        <w:rPr>
          <w:lang w:val="en-CA"/>
        </w:rPr>
        <w:t xml:space="preserve"> Online,</w:t>
      </w:r>
      <w:r w:rsidR="009D33BA">
        <w:rPr>
          <w:lang w:val="en-CA"/>
        </w:rPr>
        <w:t xml:space="preserve"> PACC and Pcard</w:t>
      </w:r>
      <w:r w:rsidR="00982E5D">
        <w:rPr>
          <w:lang w:val="en-CA"/>
        </w:rPr>
        <w:t xml:space="preserve"> </w:t>
      </w:r>
      <w:r>
        <w:rPr>
          <w:lang w:val="en-CA"/>
        </w:rPr>
        <w:t>transactions</w:t>
      </w:r>
      <w:r w:rsidR="00982E5D">
        <w:rPr>
          <w:lang w:val="en-CA"/>
        </w:rPr>
        <w:t xml:space="preserve"> </w:t>
      </w:r>
      <w:r>
        <w:rPr>
          <w:lang w:val="en-CA"/>
        </w:rPr>
        <w:t xml:space="preserve">forwarded to </w:t>
      </w:r>
      <w:r w:rsidR="00982E5D">
        <w:rPr>
          <w:lang w:val="en-CA"/>
        </w:rPr>
        <w:t>Moneris.</w:t>
      </w:r>
    </w:p>
    <w:p w14:paraId="7501CA49" w14:textId="4CC38609" w:rsidR="00982E5D" w:rsidRDefault="00982E5D" w:rsidP="00982E5D">
      <w:pPr>
        <w:rPr>
          <w:lang w:val="en-CA"/>
        </w:rPr>
      </w:pPr>
      <w:r>
        <w:rPr>
          <w:lang w:val="en-CA"/>
        </w:rPr>
        <w:t xml:space="preserve">The additional </w:t>
      </w:r>
      <w:r w:rsidR="00AC40B2">
        <w:rPr>
          <w:lang w:val="en-CA"/>
        </w:rPr>
        <w:t>information</w:t>
      </w:r>
      <w:r w:rsidR="009D33BA">
        <w:rPr>
          <w:lang w:val="en-CA"/>
        </w:rPr>
        <w:t xml:space="preserve"> </w:t>
      </w:r>
      <w:r w:rsidR="00AC40B2">
        <w:rPr>
          <w:lang w:val="en-CA"/>
        </w:rPr>
        <w:t>is</w:t>
      </w:r>
      <w:r>
        <w:rPr>
          <w:lang w:val="en-CA"/>
        </w:rPr>
        <w:t xml:space="preserve"> as follows:</w:t>
      </w:r>
    </w:p>
    <w:p w14:paraId="7501CA4A" w14:textId="77777777" w:rsidR="00982E5D" w:rsidRDefault="00982E5D" w:rsidP="00996F09">
      <w:pPr>
        <w:pStyle w:val="ListParagraph0"/>
        <w:numPr>
          <w:ilvl w:val="0"/>
          <w:numId w:val="70"/>
        </w:numPr>
        <w:rPr>
          <w:lang w:val="en-CA"/>
        </w:rPr>
      </w:pPr>
      <w:r>
        <w:rPr>
          <w:lang w:val="en-CA"/>
        </w:rPr>
        <w:t xml:space="preserve">Store ID </w:t>
      </w:r>
    </w:p>
    <w:p w14:paraId="7501CA4B" w14:textId="77777777" w:rsidR="00982E5D" w:rsidRDefault="00982E5D" w:rsidP="00996F09">
      <w:pPr>
        <w:pStyle w:val="ListParagraph0"/>
        <w:numPr>
          <w:ilvl w:val="0"/>
          <w:numId w:val="70"/>
        </w:numPr>
        <w:rPr>
          <w:lang w:val="en-CA"/>
        </w:rPr>
      </w:pPr>
      <w:r>
        <w:rPr>
          <w:lang w:val="en-CA"/>
        </w:rPr>
        <w:t>Expiry date</w:t>
      </w:r>
    </w:p>
    <w:p w14:paraId="7501CA4C" w14:textId="77777777" w:rsidR="00982E5D" w:rsidRDefault="00982E5D" w:rsidP="00996F09">
      <w:pPr>
        <w:pStyle w:val="ListParagraph0"/>
        <w:numPr>
          <w:ilvl w:val="0"/>
          <w:numId w:val="70"/>
        </w:numPr>
        <w:rPr>
          <w:lang w:val="en-CA"/>
        </w:rPr>
      </w:pPr>
      <w:r>
        <w:rPr>
          <w:lang w:val="en-CA"/>
        </w:rPr>
        <w:lastRenderedPageBreak/>
        <w:t>TokenSuffix</w:t>
      </w:r>
    </w:p>
    <w:p w14:paraId="7501CA4D" w14:textId="77777777" w:rsidR="00982E5D" w:rsidRDefault="00982E5D" w:rsidP="00996F09">
      <w:pPr>
        <w:pStyle w:val="ListParagraph0"/>
        <w:numPr>
          <w:ilvl w:val="0"/>
          <w:numId w:val="70"/>
        </w:numPr>
        <w:rPr>
          <w:lang w:val="en-CA"/>
        </w:rPr>
      </w:pPr>
      <w:r>
        <w:rPr>
          <w:lang w:val="en-CA"/>
        </w:rPr>
        <w:t>Credit Card Type</w:t>
      </w:r>
    </w:p>
    <w:p w14:paraId="7501CA4E" w14:textId="77777777" w:rsidR="00982E5D" w:rsidRDefault="00982E5D" w:rsidP="00982E5D">
      <w:pPr>
        <w:rPr>
          <w:lang w:val="en-CA"/>
        </w:rPr>
      </w:pPr>
    </w:p>
    <w:p w14:paraId="7501CA4F" w14:textId="0987C8A8" w:rsidR="00982E5D" w:rsidRDefault="00982E5D" w:rsidP="00982E5D">
      <w:pPr>
        <w:rPr>
          <w:lang w:val="en-CA"/>
        </w:rPr>
      </w:pPr>
      <w:r>
        <w:rPr>
          <w:lang w:val="en-CA"/>
        </w:rPr>
        <w:t xml:space="preserve">Database table TxInfo is updated for </w:t>
      </w:r>
      <w:r w:rsidR="009D33BA">
        <w:rPr>
          <w:lang w:val="en-CA"/>
        </w:rPr>
        <w:t xml:space="preserve">these </w:t>
      </w:r>
      <w:r>
        <w:rPr>
          <w:lang w:val="en-CA"/>
        </w:rPr>
        <w:t xml:space="preserve">fields . </w:t>
      </w:r>
    </w:p>
    <w:p w14:paraId="7501CA57" w14:textId="77777777" w:rsidR="005324D6" w:rsidRDefault="005324D6" w:rsidP="005324D6">
      <w:pPr>
        <w:pStyle w:val="Heading4"/>
        <w:rPr>
          <w:lang w:val="en-CA"/>
        </w:rPr>
      </w:pPr>
      <w:r>
        <w:rPr>
          <w:lang w:val="en-CA"/>
        </w:rPr>
        <w:t xml:space="preserve">GPSCore </w:t>
      </w:r>
      <w:r>
        <w:t>TX Info persistence</w:t>
      </w:r>
    </w:p>
    <w:p w14:paraId="2A46314A" w14:textId="0C3143D3" w:rsidR="00E0422E" w:rsidRPr="00D46D23" w:rsidRDefault="00E0422E" w:rsidP="002908BB">
      <w:r w:rsidRPr="00D46D23">
        <w:t>The following classes are updated for the 4 fields mentioned above</w:t>
      </w:r>
      <w:r w:rsidR="00D46D23">
        <w:t>:</w:t>
      </w:r>
    </w:p>
    <w:p w14:paraId="1859BA3F" w14:textId="77777777" w:rsidR="00E0422E" w:rsidRPr="00D46D23" w:rsidRDefault="002908BB" w:rsidP="00996F09">
      <w:pPr>
        <w:pStyle w:val="ListParagraph0"/>
        <w:numPr>
          <w:ilvl w:val="0"/>
          <w:numId w:val="128"/>
        </w:numPr>
      </w:pPr>
      <w:r w:rsidRPr="00D46D23">
        <w:t>AbstractTransactionVO.java</w:t>
      </w:r>
    </w:p>
    <w:p w14:paraId="61DAB612" w14:textId="77777777" w:rsidR="00E0422E" w:rsidRPr="00D46D23" w:rsidRDefault="002908BB" w:rsidP="00996F09">
      <w:pPr>
        <w:pStyle w:val="ListParagraph0"/>
        <w:numPr>
          <w:ilvl w:val="0"/>
          <w:numId w:val="128"/>
        </w:numPr>
      </w:pPr>
      <w:r w:rsidRPr="00D46D23">
        <w:t>TransactionVOData.java</w:t>
      </w:r>
    </w:p>
    <w:p w14:paraId="7501CA68" w14:textId="1E87C1E8" w:rsidR="002908BB" w:rsidRPr="00D46D23" w:rsidRDefault="002908BB" w:rsidP="00996F09">
      <w:pPr>
        <w:pStyle w:val="ListParagraph0"/>
        <w:numPr>
          <w:ilvl w:val="0"/>
          <w:numId w:val="128"/>
        </w:numPr>
      </w:pPr>
      <w:r w:rsidRPr="00D46D23">
        <w:t>BeanConversionHelper.java</w:t>
      </w:r>
    </w:p>
    <w:p w14:paraId="299AE5F6" w14:textId="77777777" w:rsidR="00E0422E" w:rsidRPr="00D46D23" w:rsidRDefault="00E0422E" w:rsidP="00996F09">
      <w:pPr>
        <w:pStyle w:val="ListParagraph0"/>
        <w:numPr>
          <w:ilvl w:val="0"/>
          <w:numId w:val="128"/>
        </w:numPr>
      </w:pPr>
      <w:r w:rsidRPr="00D46D23">
        <w:t>GPSXmlObjectConversionHelper.java</w:t>
      </w:r>
    </w:p>
    <w:p w14:paraId="7501CA70" w14:textId="77777777" w:rsidR="00527856" w:rsidRPr="00D46D23" w:rsidRDefault="00527856" w:rsidP="002908BB"/>
    <w:p w14:paraId="7501CA72" w14:textId="31C62B84" w:rsidR="00527856" w:rsidRPr="00D46D23" w:rsidRDefault="00527856" w:rsidP="002908BB">
      <w:r w:rsidRPr="00D46D23">
        <w:t>The following query is used to inser</w:t>
      </w:r>
      <w:r w:rsidR="00E0422E" w:rsidRPr="00D46D23">
        <w:t>t</w:t>
      </w:r>
      <w:r w:rsidRPr="00D46D23">
        <w:t xml:space="preserve"> required elements in TX_INFO Table</w:t>
      </w:r>
      <w:r w:rsidR="00E0422E" w:rsidRPr="00D46D23">
        <w:t>:</w:t>
      </w:r>
    </w:p>
    <w:p w14:paraId="7501CA73" w14:textId="77777777" w:rsidR="002908BB" w:rsidRPr="00D46D23" w:rsidRDefault="002908BB" w:rsidP="002908BB">
      <w:r w:rsidRPr="00D46D23">
        <w:t>String sql = "insert into " + tableName + "(GPS_TRN, BSS_ID_FILENAME, BSS_TX_ID, TXN_NUMBER, REFERENCE_NUMBER, AUTH_CODE, TX_TYPE, AMOUNT, ACCOUNT_NUMBER, TX_DATE_TIME, CONTEXT_ATTRIBUTES, GPS_CODE," +</w:t>
      </w:r>
    </w:p>
    <w:p w14:paraId="7501CA74" w14:textId="77777777" w:rsidR="002908BB" w:rsidRPr="00D46D23" w:rsidRDefault="002908BB" w:rsidP="002908BB">
      <w:r w:rsidRPr="00D46D23">
        <w:tab/>
      </w:r>
      <w:r w:rsidRPr="00D46D23">
        <w:tab/>
      </w:r>
      <w:r w:rsidRPr="00D46D23">
        <w:tab/>
      </w:r>
      <w:r w:rsidRPr="00D46D23">
        <w:tab/>
      </w:r>
      <w:r w:rsidRPr="00D46D23">
        <w:tab/>
      </w:r>
      <w:r w:rsidRPr="00D46D23">
        <w:tab/>
      </w:r>
      <w:r w:rsidRPr="00D46D23">
        <w:tab/>
      </w:r>
      <w:r w:rsidRPr="00D46D23">
        <w:tab/>
      </w:r>
      <w:r w:rsidRPr="00D46D23">
        <w:tab/>
      </w:r>
      <w:r w:rsidRPr="00D46D23">
        <w:tab/>
        <w:t xml:space="preserve">  "BATCH_ONLINE_FLAG, PROCESSOR_ID, TIME_RESPONSE, TIME_RESPONSE_DETAILS, INSTANCE_ID, STORE_ID, EXP_DATE, TOKEN_SUFFIX, CARD_TYPE) values (?,?,?,?,?,?,?,?,?,?,?,?,?,?,?,?,?,?,?,?,?)";</w:t>
      </w:r>
    </w:p>
    <w:p w14:paraId="7501CA75" w14:textId="77777777" w:rsidR="002908BB" w:rsidRPr="00D46D23" w:rsidRDefault="002908BB" w:rsidP="002908BB"/>
    <w:p w14:paraId="5CF047CC" w14:textId="00E3B4FA" w:rsidR="00E0422E" w:rsidRPr="00D46D23" w:rsidRDefault="00E0422E" w:rsidP="002908BB">
      <w:r w:rsidRPr="00D46D23">
        <w:t>Note that there’s also another TX_INFO_ERROR Table that is updated only for Online flow when transactions fail.</w:t>
      </w:r>
    </w:p>
    <w:p w14:paraId="7501CA82" w14:textId="77777777" w:rsidR="005324D6" w:rsidRDefault="005324D6" w:rsidP="005324D6">
      <w:pPr>
        <w:pStyle w:val="Heading4"/>
        <w:rPr>
          <w:lang w:val="en-CA"/>
        </w:rPr>
      </w:pPr>
      <w:r>
        <w:rPr>
          <w:lang w:val="en-CA"/>
        </w:rPr>
        <w:t xml:space="preserve">Online </w:t>
      </w:r>
      <w:r>
        <w:t>TX Info persistence</w:t>
      </w:r>
    </w:p>
    <w:p w14:paraId="7501CA83" w14:textId="77777777" w:rsidR="00DD04E7" w:rsidRDefault="00DD04E7" w:rsidP="00DD04E7">
      <w:pPr>
        <w:rPr>
          <w:lang w:val="en-CA"/>
        </w:rPr>
      </w:pPr>
      <w:r>
        <w:rPr>
          <w:lang w:val="en-CA"/>
        </w:rPr>
        <w:t xml:space="preserve">GPSOnline sends the </w:t>
      </w:r>
      <w:r w:rsidR="001612B1">
        <w:rPr>
          <w:lang w:val="en-CA"/>
        </w:rPr>
        <w:t xml:space="preserve">below </w:t>
      </w:r>
      <w:r>
        <w:rPr>
          <w:lang w:val="en-CA"/>
        </w:rPr>
        <w:t>four details to GPSCore to persist by mapping as below:</w:t>
      </w:r>
    </w:p>
    <w:p w14:paraId="7501CA84" w14:textId="77777777" w:rsidR="00DD04E7" w:rsidRDefault="00DD04E7" w:rsidP="00DD04E7">
      <w:pPr>
        <w:rPr>
          <w:lang w:val="en-CA"/>
        </w:rPr>
      </w:pPr>
    </w:p>
    <w:tbl>
      <w:tblPr>
        <w:tblStyle w:val="TableGrid"/>
        <w:tblW w:w="9464" w:type="dxa"/>
        <w:tblLook w:val="04A0" w:firstRow="1" w:lastRow="0" w:firstColumn="1" w:lastColumn="0" w:noHBand="0" w:noVBand="1"/>
      </w:tblPr>
      <w:tblGrid>
        <w:gridCol w:w="675"/>
        <w:gridCol w:w="1701"/>
        <w:gridCol w:w="7088"/>
      </w:tblGrid>
      <w:tr w:rsidR="00DD04E7" w14:paraId="7501CA88" w14:textId="77777777" w:rsidTr="00FB6230">
        <w:tc>
          <w:tcPr>
            <w:tcW w:w="675" w:type="dxa"/>
          </w:tcPr>
          <w:p w14:paraId="7501CA85" w14:textId="77777777" w:rsidR="00DD04E7" w:rsidRDefault="00DD04E7" w:rsidP="00FB6230">
            <w:pPr>
              <w:rPr>
                <w:lang w:val="en-CA"/>
              </w:rPr>
            </w:pPr>
            <w:r>
              <w:rPr>
                <w:lang w:val="en-CA"/>
              </w:rPr>
              <w:t>SI NO</w:t>
            </w:r>
          </w:p>
        </w:tc>
        <w:tc>
          <w:tcPr>
            <w:tcW w:w="1701" w:type="dxa"/>
          </w:tcPr>
          <w:p w14:paraId="7501CA86" w14:textId="77777777" w:rsidR="00DD04E7" w:rsidRDefault="00DD04E7" w:rsidP="00FB6230">
            <w:pPr>
              <w:rPr>
                <w:lang w:val="en-CA"/>
              </w:rPr>
            </w:pPr>
            <w:r w:rsidRPr="009A3EC9">
              <w:rPr>
                <w:lang w:val="en-CA"/>
              </w:rPr>
              <w:t xml:space="preserve">Name  </w:t>
            </w:r>
          </w:p>
        </w:tc>
        <w:tc>
          <w:tcPr>
            <w:tcW w:w="7088" w:type="dxa"/>
          </w:tcPr>
          <w:p w14:paraId="7501CA87" w14:textId="77777777" w:rsidR="00DD04E7" w:rsidRDefault="00DD04E7" w:rsidP="00FB6230">
            <w:pPr>
              <w:rPr>
                <w:lang w:val="en-CA"/>
              </w:rPr>
            </w:pPr>
            <w:r>
              <w:rPr>
                <w:lang w:val="en-CA"/>
              </w:rPr>
              <w:t>Mapped from</w:t>
            </w:r>
          </w:p>
        </w:tc>
      </w:tr>
      <w:tr w:rsidR="00DD04E7" w14:paraId="7501CAB3" w14:textId="77777777" w:rsidTr="00FB6230">
        <w:trPr>
          <w:trHeight w:val="408"/>
        </w:trPr>
        <w:tc>
          <w:tcPr>
            <w:tcW w:w="675" w:type="dxa"/>
          </w:tcPr>
          <w:p w14:paraId="7501CA89" w14:textId="77777777" w:rsidR="00DD04E7" w:rsidRPr="009A3EC9" w:rsidRDefault="00DD04E7" w:rsidP="00996F09">
            <w:pPr>
              <w:pStyle w:val="ListParagraph0"/>
              <w:numPr>
                <w:ilvl w:val="0"/>
                <w:numId w:val="119"/>
              </w:numPr>
              <w:rPr>
                <w:lang w:val="en-CA"/>
              </w:rPr>
            </w:pPr>
          </w:p>
        </w:tc>
        <w:tc>
          <w:tcPr>
            <w:tcW w:w="1701" w:type="dxa"/>
          </w:tcPr>
          <w:p w14:paraId="7501CA8A" w14:textId="77777777" w:rsidR="00DD04E7" w:rsidRDefault="00DD04E7" w:rsidP="00FB6230">
            <w:pPr>
              <w:rPr>
                <w:lang w:val="en-CA"/>
              </w:rPr>
            </w:pPr>
            <w:r>
              <w:rPr>
                <w:lang w:val="en-CA"/>
              </w:rPr>
              <w:t>CARD_TYPE</w:t>
            </w:r>
          </w:p>
        </w:tc>
        <w:tc>
          <w:tcPr>
            <w:tcW w:w="7088" w:type="dxa"/>
          </w:tcPr>
          <w:p w14:paraId="7501CA8B" w14:textId="77777777" w:rsidR="00DD04E7" w:rsidRDefault="00DD04E7" w:rsidP="00FB6230">
            <w:pPr>
              <w:rPr>
                <w:lang w:val="en-CA"/>
              </w:rPr>
            </w:pPr>
            <w:r w:rsidRPr="009640A4">
              <w:rPr>
                <w:lang w:val="en-IN"/>
              </w:rPr>
              <w:t>GPSRequest/CardInfo/Token</w:t>
            </w:r>
            <w:r>
              <w:rPr>
                <w:lang w:val="en-IN"/>
              </w:rPr>
              <w:t xml:space="preserve"> in the request matches the below Token Prefix and Length rules and maps the Credit Card type. The 2 Character initials are stored in the database</w:t>
            </w:r>
            <w:r w:rsidR="001612B1">
              <w:rPr>
                <w:lang w:val="en-IN"/>
              </w:rPr>
              <w:t xml:space="preserve"> as CARD_TYPE</w:t>
            </w:r>
          </w:p>
          <w:p w14:paraId="7501CA8C" w14:textId="77777777" w:rsidR="00DD04E7" w:rsidRDefault="00DD04E7" w:rsidP="00FB6230">
            <w:pPr>
              <w:rPr>
                <w:lang w:val="en-CA"/>
              </w:rPr>
            </w:pPr>
          </w:p>
          <w:tbl>
            <w:tblPr>
              <w:tblW w:w="0" w:type="auto"/>
              <w:tblInd w:w="10" w:type="dxa"/>
              <w:tblCellMar>
                <w:left w:w="0" w:type="dxa"/>
                <w:right w:w="0" w:type="dxa"/>
              </w:tblCellMar>
              <w:tblLook w:val="04A0" w:firstRow="1" w:lastRow="0" w:firstColumn="1" w:lastColumn="0" w:noHBand="0" w:noVBand="1"/>
            </w:tblPr>
            <w:tblGrid>
              <w:gridCol w:w="967"/>
              <w:gridCol w:w="709"/>
              <w:gridCol w:w="2024"/>
            </w:tblGrid>
            <w:tr w:rsidR="001612B1" w14:paraId="7501CA91" w14:textId="77777777" w:rsidTr="00A37FE0">
              <w:trPr>
                <w:trHeight w:val="404"/>
              </w:trPr>
              <w:tc>
                <w:tcPr>
                  <w:tcW w:w="967"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7501CA8D" w14:textId="77777777" w:rsidR="001612B1" w:rsidRDefault="001612B1" w:rsidP="00FB6230">
                  <w:pPr>
                    <w:ind w:right="-576"/>
                    <w:rPr>
                      <w:rFonts w:ascii="Calibri" w:eastAsiaTheme="minorHAnsi" w:hAnsi="Calibri" w:cs="Calibri"/>
                      <w:sz w:val="22"/>
                      <w:szCs w:val="22"/>
                    </w:rPr>
                  </w:pPr>
                  <w:r>
                    <w:t>INITIALS</w:t>
                  </w:r>
                </w:p>
              </w:tc>
              <w:tc>
                <w:tcPr>
                  <w:tcW w:w="709"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7501CA8E" w14:textId="77777777" w:rsidR="001612B1" w:rsidRDefault="001612B1" w:rsidP="00FB6230">
                  <w:pPr>
                    <w:ind w:right="-576"/>
                  </w:pPr>
                  <w:r>
                    <w:t xml:space="preserve">Token </w:t>
                  </w:r>
                </w:p>
                <w:p w14:paraId="7501CA8F" w14:textId="77777777" w:rsidR="001612B1" w:rsidRDefault="001612B1" w:rsidP="00FB6230">
                  <w:pPr>
                    <w:ind w:right="-576"/>
                    <w:rPr>
                      <w:rFonts w:ascii="Calibri" w:eastAsiaTheme="minorHAnsi" w:hAnsi="Calibri" w:cs="Calibri"/>
                      <w:sz w:val="22"/>
                      <w:szCs w:val="22"/>
                    </w:rPr>
                  </w:pPr>
                  <w:r>
                    <w:t>Prefix</w:t>
                  </w:r>
                </w:p>
              </w:tc>
              <w:tc>
                <w:tcPr>
                  <w:tcW w:w="2024"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7501CA90" w14:textId="77777777" w:rsidR="001612B1" w:rsidRDefault="001612B1" w:rsidP="00FB6230">
                  <w:pPr>
                    <w:ind w:right="-576"/>
                    <w:rPr>
                      <w:rFonts w:ascii="Calibri" w:eastAsiaTheme="minorHAnsi" w:hAnsi="Calibri" w:cs="Calibri"/>
                      <w:sz w:val="22"/>
                      <w:szCs w:val="22"/>
                    </w:rPr>
                  </w:pPr>
                  <w:r>
                    <w:t>Length</w:t>
                  </w:r>
                </w:p>
              </w:tc>
            </w:tr>
            <w:tr w:rsidR="001612B1" w14:paraId="7501CA95"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2" w14:textId="77777777" w:rsidR="001612B1" w:rsidRDefault="001612B1" w:rsidP="00FB6230">
                  <w:pPr>
                    <w:rPr>
                      <w:rFonts w:ascii="Calibri" w:eastAsiaTheme="minorHAnsi" w:hAnsi="Calibri" w:cs="Calibri"/>
                      <w:sz w:val="22"/>
                      <w:szCs w:val="22"/>
                    </w:rPr>
                  </w:pPr>
                  <w:r>
                    <w:t>VI</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3" w14:textId="77777777" w:rsidR="001612B1" w:rsidRDefault="001612B1" w:rsidP="00FB6230">
                  <w:pPr>
                    <w:rPr>
                      <w:rFonts w:ascii="Calibri" w:eastAsiaTheme="minorHAnsi" w:hAnsi="Calibri" w:cs="Calibri"/>
                      <w:sz w:val="22"/>
                      <w:szCs w:val="22"/>
                    </w:rPr>
                  </w:pPr>
                  <w:bookmarkStart w:id="1519" w:name="_Toc255558392"/>
                  <w:r>
                    <w:t>8</w:t>
                  </w:r>
                  <w:bookmarkEnd w:id="1519"/>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4" w14:textId="77777777" w:rsidR="001612B1" w:rsidRDefault="001612B1" w:rsidP="00FB6230">
                  <w:pPr>
                    <w:ind w:right="-576"/>
                    <w:rPr>
                      <w:rFonts w:ascii="Calibri" w:eastAsiaTheme="minorHAnsi" w:hAnsi="Calibri" w:cs="Calibri"/>
                      <w:sz w:val="22"/>
                      <w:szCs w:val="22"/>
                    </w:rPr>
                  </w:pPr>
                  <w:r>
                    <w:t>16</w:t>
                  </w:r>
                </w:p>
              </w:tc>
            </w:tr>
            <w:tr w:rsidR="001612B1" w14:paraId="7501CA99"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6" w14:textId="77777777" w:rsidR="001612B1" w:rsidRDefault="001612B1" w:rsidP="00FB6230">
                  <w:pPr>
                    <w:rPr>
                      <w:rFonts w:ascii="Calibri" w:eastAsiaTheme="minorHAnsi" w:hAnsi="Calibri" w:cs="Calibri"/>
                      <w:sz w:val="22"/>
                      <w:szCs w:val="22"/>
                    </w:rPr>
                  </w:pPr>
                  <w:r>
                    <w:t>AX</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7" w14:textId="77777777" w:rsidR="001612B1" w:rsidRDefault="001612B1" w:rsidP="00FB6230">
                  <w:pPr>
                    <w:rPr>
                      <w:rFonts w:ascii="Calibri" w:eastAsiaTheme="minorHAnsi" w:hAnsi="Calibri" w:cs="Calibri"/>
                      <w:sz w:val="22"/>
                      <w:szCs w:val="22"/>
                    </w:rPr>
                  </w:pPr>
                  <w:bookmarkStart w:id="1520" w:name="_Toc255558420"/>
                  <w:r>
                    <w:t>74</w:t>
                  </w:r>
                  <w:bookmarkEnd w:id="1520"/>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8" w14:textId="77777777" w:rsidR="001612B1" w:rsidRDefault="001612B1" w:rsidP="00FB6230">
                  <w:pPr>
                    <w:ind w:right="-576"/>
                    <w:rPr>
                      <w:rFonts w:ascii="Calibri" w:eastAsiaTheme="minorHAnsi" w:hAnsi="Calibri" w:cs="Calibri"/>
                      <w:sz w:val="22"/>
                      <w:szCs w:val="22"/>
                    </w:rPr>
                  </w:pPr>
                  <w:r>
                    <w:t>15</w:t>
                  </w:r>
                </w:p>
              </w:tc>
            </w:tr>
            <w:tr w:rsidR="001612B1" w14:paraId="7501CA9D"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A" w14:textId="77777777" w:rsidR="001612B1" w:rsidRDefault="001612B1" w:rsidP="00FB6230">
                  <w:pPr>
                    <w:rPr>
                      <w:rFonts w:ascii="Calibri" w:eastAsiaTheme="minorHAnsi" w:hAnsi="Calibri" w:cs="Calibri"/>
                      <w:sz w:val="22"/>
                      <w:szCs w:val="22"/>
                    </w:rPr>
                  </w:pPr>
                  <w:r>
                    <w:t>AX</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B" w14:textId="77777777" w:rsidR="001612B1" w:rsidRDefault="001612B1" w:rsidP="00FB6230">
                  <w:pPr>
                    <w:rPr>
                      <w:rFonts w:ascii="Calibri" w:eastAsiaTheme="minorHAnsi" w:hAnsi="Calibri" w:cs="Calibri"/>
                      <w:sz w:val="22"/>
                      <w:szCs w:val="22"/>
                    </w:rPr>
                  </w:pPr>
                  <w:bookmarkStart w:id="1521" w:name="_Toc255558427"/>
                  <w:r>
                    <w:t>77</w:t>
                  </w:r>
                  <w:bookmarkEnd w:id="1521"/>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C" w14:textId="77777777" w:rsidR="001612B1" w:rsidRDefault="001612B1" w:rsidP="00FB6230">
                  <w:pPr>
                    <w:ind w:right="-576"/>
                    <w:rPr>
                      <w:rFonts w:ascii="Calibri" w:eastAsiaTheme="minorHAnsi" w:hAnsi="Calibri" w:cs="Calibri"/>
                      <w:sz w:val="22"/>
                      <w:szCs w:val="22"/>
                    </w:rPr>
                  </w:pPr>
                  <w:r>
                    <w:t>15</w:t>
                  </w:r>
                </w:p>
              </w:tc>
            </w:tr>
            <w:tr w:rsidR="001612B1" w14:paraId="7501CAA1"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E"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F" w14:textId="77777777" w:rsidR="001612B1" w:rsidRDefault="001612B1" w:rsidP="00FB6230">
                  <w:pPr>
                    <w:rPr>
                      <w:rFonts w:ascii="Calibri" w:eastAsiaTheme="minorHAnsi" w:hAnsi="Calibri" w:cs="Calibri"/>
                      <w:sz w:val="22"/>
                      <w:szCs w:val="22"/>
                    </w:rPr>
                  </w:pPr>
                  <w:bookmarkStart w:id="1522" w:name="_Toc255558434"/>
                  <w:r>
                    <w:t>91</w:t>
                  </w:r>
                  <w:bookmarkEnd w:id="1522"/>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0" w14:textId="77777777" w:rsidR="001612B1" w:rsidRDefault="001612B1" w:rsidP="00FB6230">
                  <w:pPr>
                    <w:ind w:right="-576"/>
                    <w:rPr>
                      <w:rFonts w:ascii="Calibri" w:eastAsiaTheme="minorHAnsi" w:hAnsi="Calibri" w:cs="Calibri"/>
                      <w:sz w:val="22"/>
                      <w:szCs w:val="22"/>
                    </w:rPr>
                  </w:pPr>
                  <w:r>
                    <w:t>16</w:t>
                  </w:r>
                </w:p>
              </w:tc>
            </w:tr>
            <w:tr w:rsidR="001612B1" w14:paraId="7501CAA5"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2"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3" w14:textId="77777777" w:rsidR="001612B1" w:rsidRDefault="001612B1" w:rsidP="00FB6230">
                  <w:pPr>
                    <w:rPr>
                      <w:rFonts w:ascii="Calibri" w:eastAsiaTheme="minorHAnsi" w:hAnsi="Calibri" w:cs="Calibri"/>
                      <w:sz w:val="22"/>
                      <w:szCs w:val="22"/>
                    </w:rPr>
                  </w:pPr>
                  <w:bookmarkStart w:id="1523" w:name="_Toc255558441"/>
                  <w:r>
                    <w:t>92</w:t>
                  </w:r>
                  <w:bookmarkEnd w:id="1523"/>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4" w14:textId="77777777" w:rsidR="001612B1" w:rsidRDefault="001612B1" w:rsidP="00FB6230">
                  <w:pPr>
                    <w:ind w:right="-576"/>
                    <w:rPr>
                      <w:rFonts w:ascii="Calibri" w:eastAsiaTheme="minorHAnsi" w:hAnsi="Calibri" w:cs="Calibri"/>
                      <w:sz w:val="22"/>
                      <w:szCs w:val="22"/>
                    </w:rPr>
                  </w:pPr>
                  <w:r>
                    <w:t>16</w:t>
                  </w:r>
                </w:p>
              </w:tc>
            </w:tr>
            <w:tr w:rsidR="001612B1" w14:paraId="7501CAA9"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6"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7" w14:textId="77777777" w:rsidR="001612B1" w:rsidRDefault="001612B1" w:rsidP="00FB6230">
                  <w:pPr>
                    <w:rPr>
                      <w:rFonts w:ascii="Calibri" w:eastAsiaTheme="minorHAnsi" w:hAnsi="Calibri" w:cs="Calibri"/>
                      <w:sz w:val="22"/>
                      <w:szCs w:val="22"/>
                    </w:rPr>
                  </w:pPr>
                  <w:bookmarkStart w:id="1524" w:name="_Toc255558448"/>
                  <w:r>
                    <w:t>93</w:t>
                  </w:r>
                  <w:bookmarkEnd w:id="1524"/>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8" w14:textId="77777777" w:rsidR="001612B1" w:rsidRDefault="001612B1" w:rsidP="00FB6230">
                  <w:pPr>
                    <w:ind w:right="-576"/>
                    <w:rPr>
                      <w:rFonts w:ascii="Calibri" w:eastAsiaTheme="minorHAnsi" w:hAnsi="Calibri" w:cs="Calibri"/>
                      <w:sz w:val="22"/>
                      <w:szCs w:val="22"/>
                    </w:rPr>
                  </w:pPr>
                  <w:r>
                    <w:t>16</w:t>
                  </w:r>
                </w:p>
              </w:tc>
            </w:tr>
            <w:tr w:rsidR="001612B1" w14:paraId="7501CAAD"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A"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B" w14:textId="77777777" w:rsidR="001612B1" w:rsidRDefault="001612B1" w:rsidP="00FB6230">
                  <w:pPr>
                    <w:rPr>
                      <w:rFonts w:ascii="Calibri" w:eastAsiaTheme="minorHAnsi" w:hAnsi="Calibri" w:cs="Calibri"/>
                      <w:sz w:val="22"/>
                      <w:szCs w:val="22"/>
                    </w:rPr>
                  </w:pPr>
                  <w:bookmarkStart w:id="1525" w:name="_Toc255558455"/>
                  <w:r>
                    <w:t>94</w:t>
                  </w:r>
                  <w:bookmarkEnd w:id="1525"/>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C" w14:textId="77777777" w:rsidR="001612B1" w:rsidRDefault="001612B1" w:rsidP="00FB6230">
                  <w:pPr>
                    <w:ind w:right="-576"/>
                    <w:rPr>
                      <w:rFonts w:ascii="Calibri" w:eastAsiaTheme="minorHAnsi" w:hAnsi="Calibri" w:cs="Calibri"/>
                      <w:sz w:val="22"/>
                      <w:szCs w:val="22"/>
                    </w:rPr>
                  </w:pPr>
                  <w:r>
                    <w:t>16</w:t>
                  </w:r>
                </w:p>
              </w:tc>
            </w:tr>
            <w:tr w:rsidR="001612B1" w14:paraId="7501CAB1"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E"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F" w14:textId="77777777" w:rsidR="001612B1" w:rsidRDefault="001612B1" w:rsidP="00FB6230">
                  <w:pPr>
                    <w:rPr>
                      <w:rFonts w:ascii="Calibri" w:eastAsiaTheme="minorHAnsi" w:hAnsi="Calibri" w:cs="Calibri"/>
                      <w:sz w:val="22"/>
                      <w:szCs w:val="22"/>
                    </w:rPr>
                  </w:pPr>
                  <w:bookmarkStart w:id="1526" w:name="_Toc255558462"/>
                  <w:r>
                    <w:t>95</w:t>
                  </w:r>
                  <w:bookmarkEnd w:id="1526"/>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B0" w14:textId="77777777" w:rsidR="001612B1" w:rsidRDefault="001612B1" w:rsidP="00FB6230">
                  <w:pPr>
                    <w:ind w:right="-576"/>
                    <w:rPr>
                      <w:rFonts w:ascii="Calibri" w:eastAsiaTheme="minorHAnsi" w:hAnsi="Calibri" w:cs="Calibri"/>
                      <w:sz w:val="22"/>
                      <w:szCs w:val="22"/>
                    </w:rPr>
                  </w:pPr>
                  <w:r>
                    <w:t>16</w:t>
                  </w:r>
                </w:p>
              </w:tc>
            </w:tr>
          </w:tbl>
          <w:p w14:paraId="7501CAB2" w14:textId="77777777" w:rsidR="00DD04E7" w:rsidRDefault="00DD04E7" w:rsidP="00FB6230">
            <w:pPr>
              <w:rPr>
                <w:lang w:val="en-CA"/>
              </w:rPr>
            </w:pPr>
          </w:p>
        </w:tc>
      </w:tr>
      <w:tr w:rsidR="00DD04E7" w14:paraId="7501CAB7" w14:textId="77777777" w:rsidTr="00FB6230">
        <w:trPr>
          <w:trHeight w:val="299"/>
        </w:trPr>
        <w:tc>
          <w:tcPr>
            <w:tcW w:w="675" w:type="dxa"/>
          </w:tcPr>
          <w:p w14:paraId="7501CAB4" w14:textId="77777777" w:rsidR="00DD04E7" w:rsidRPr="009A3EC9" w:rsidRDefault="00DD04E7" w:rsidP="00996F09">
            <w:pPr>
              <w:pStyle w:val="ListParagraph0"/>
              <w:numPr>
                <w:ilvl w:val="0"/>
                <w:numId w:val="119"/>
              </w:numPr>
              <w:rPr>
                <w:lang w:val="en-CA"/>
              </w:rPr>
            </w:pPr>
          </w:p>
        </w:tc>
        <w:tc>
          <w:tcPr>
            <w:tcW w:w="1701" w:type="dxa"/>
          </w:tcPr>
          <w:p w14:paraId="7501CAB5" w14:textId="77777777" w:rsidR="00DD04E7" w:rsidRDefault="00DD04E7" w:rsidP="00FB6230">
            <w:pPr>
              <w:rPr>
                <w:lang w:val="en-CA"/>
              </w:rPr>
            </w:pPr>
            <w:r w:rsidRPr="009A3EC9">
              <w:rPr>
                <w:lang w:val="en-CA"/>
              </w:rPr>
              <w:t xml:space="preserve">TOKEN_SUFFIX                              </w:t>
            </w:r>
          </w:p>
        </w:tc>
        <w:tc>
          <w:tcPr>
            <w:tcW w:w="7088" w:type="dxa"/>
          </w:tcPr>
          <w:p w14:paraId="7501CAB6" w14:textId="77777777" w:rsidR="00DD04E7" w:rsidRPr="009A3EC9" w:rsidRDefault="00DD04E7" w:rsidP="00FB6230">
            <w:pPr>
              <w:rPr>
                <w:lang w:val="en-CA"/>
              </w:rPr>
            </w:pPr>
            <w:r>
              <w:rPr>
                <w:lang w:val="en-CA"/>
              </w:rPr>
              <w:t xml:space="preserve">the last 4 characters of  </w:t>
            </w:r>
            <w:r w:rsidRPr="009640A4">
              <w:rPr>
                <w:lang w:val="en-IN"/>
              </w:rPr>
              <w:t>GPSRequest/CardInfo/Token</w:t>
            </w:r>
            <w:r>
              <w:rPr>
                <w:lang w:val="en-IN"/>
              </w:rPr>
              <w:t xml:space="preserve"> in the request</w:t>
            </w:r>
          </w:p>
        </w:tc>
      </w:tr>
      <w:tr w:rsidR="00DD04E7" w14:paraId="7501CABB" w14:textId="77777777" w:rsidTr="00FB6230">
        <w:trPr>
          <w:trHeight w:val="377"/>
        </w:trPr>
        <w:tc>
          <w:tcPr>
            <w:tcW w:w="675" w:type="dxa"/>
          </w:tcPr>
          <w:p w14:paraId="7501CAB8" w14:textId="77777777" w:rsidR="00DD04E7" w:rsidRPr="009A3EC9" w:rsidRDefault="00DD04E7" w:rsidP="00996F09">
            <w:pPr>
              <w:pStyle w:val="ListParagraph0"/>
              <w:numPr>
                <w:ilvl w:val="0"/>
                <w:numId w:val="119"/>
              </w:numPr>
              <w:rPr>
                <w:lang w:val="en-CA"/>
              </w:rPr>
            </w:pPr>
          </w:p>
        </w:tc>
        <w:tc>
          <w:tcPr>
            <w:tcW w:w="1701" w:type="dxa"/>
          </w:tcPr>
          <w:p w14:paraId="7501CAB9" w14:textId="77777777" w:rsidR="00DD04E7" w:rsidRDefault="00DD04E7" w:rsidP="00FB6230">
            <w:pPr>
              <w:rPr>
                <w:lang w:val="en-CA"/>
              </w:rPr>
            </w:pPr>
            <w:r w:rsidRPr="009A3EC9">
              <w:rPr>
                <w:lang w:val="en-CA"/>
              </w:rPr>
              <w:t>STORE_ID</w:t>
            </w:r>
          </w:p>
        </w:tc>
        <w:tc>
          <w:tcPr>
            <w:tcW w:w="7088" w:type="dxa"/>
          </w:tcPr>
          <w:p w14:paraId="7501CABA" w14:textId="1A804271" w:rsidR="00DD04E7" w:rsidRPr="009A3EC9" w:rsidRDefault="00DD04E7" w:rsidP="00A37FE0">
            <w:pPr>
              <w:rPr>
                <w:lang w:val="en-CA"/>
              </w:rPr>
            </w:pPr>
            <w:r w:rsidRPr="009640A4">
              <w:rPr>
                <w:lang w:val="en-IN"/>
              </w:rPr>
              <w:t xml:space="preserve">StoreID </w:t>
            </w:r>
            <w:r w:rsidR="00A37FE0">
              <w:rPr>
                <w:lang w:val="en-IN"/>
              </w:rPr>
              <w:t>from</w:t>
            </w:r>
            <w:r w:rsidRPr="009640A4">
              <w:rPr>
                <w:lang w:val="en-IN"/>
              </w:rPr>
              <w:t xml:space="preserve"> the MerchantInfo</w:t>
            </w:r>
          </w:p>
        </w:tc>
      </w:tr>
      <w:tr w:rsidR="00DD04E7" w14:paraId="7501CABF" w14:textId="77777777" w:rsidTr="00FB6230">
        <w:trPr>
          <w:trHeight w:val="287"/>
        </w:trPr>
        <w:tc>
          <w:tcPr>
            <w:tcW w:w="675" w:type="dxa"/>
          </w:tcPr>
          <w:p w14:paraId="7501CABC" w14:textId="77777777" w:rsidR="00DD04E7" w:rsidRPr="009A3EC9" w:rsidRDefault="00DD04E7" w:rsidP="00996F09">
            <w:pPr>
              <w:pStyle w:val="ListParagraph0"/>
              <w:numPr>
                <w:ilvl w:val="0"/>
                <w:numId w:val="119"/>
              </w:numPr>
              <w:rPr>
                <w:lang w:val="en-CA"/>
              </w:rPr>
            </w:pPr>
          </w:p>
        </w:tc>
        <w:tc>
          <w:tcPr>
            <w:tcW w:w="1701" w:type="dxa"/>
          </w:tcPr>
          <w:p w14:paraId="7501CABD" w14:textId="77777777" w:rsidR="00DD04E7" w:rsidRDefault="00DD04E7" w:rsidP="00FB6230">
            <w:pPr>
              <w:rPr>
                <w:lang w:val="en-CA"/>
              </w:rPr>
            </w:pPr>
            <w:r w:rsidRPr="009A3EC9">
              <w:rPr>
                <w:lang w:val="en-CA"/>
              </w:rPr>
              <w:t xml:space="preserve">EXP_DATE                     </w:t>
            </w:r>
          </w:p>
        </w:tc>
        <w:tc>
          <w:tcPr>
            <w:tcW w:w="7088" w:type="dxa"/>
          </w:tcPr>
          <w:p w14:paraId="7501CABE" w14:textId="25435514" w:rsidR="00DD04E7" w:rsidRPr="009A3EC9" w:rsidRDefault="00AC40B2" w:rsidP="00FB6230">
            <w:pPr>
              <w:rPr>
                <w:lang w:val="en-CA"/>
              </w:rPr>
            </w:pPr>
            <w:r w:rsidRPr="009640A4">
              <w:rPr>
                <w:lang w:val="en-IN"/>
              </w:rPr>
              <w:t>GPSRequest/CardInfo/</w:t>
            </w:r>
            <w:r>
              <w:rPr>
                <w:lang w:val="en-IN"/>
              </w:rPr>
              <w:t>ExpDate in the request</w:t>
            </w:r>
          </w:p>
        </w:tc>
      </w:tr>
    </w:tbl>
    <w:p w14:paraId="7501CAC2" w14:textId="77777777" w:rsidR="005324D6" w:rsidRDefault="005324D6" w:rsidP="005324D6">
      <w:pPr>
        <w:pStyle w:val="Heading4"/>
        <w:rPr>
          <w:lang w:val="en-CA"/>
        </w:rPr>
      </w:pPr>
      <w:r>
        <w:rPr>
          <w:lang w:val="en-CA"/>
        </w:rPr>
        <w:t xml:space="preserve">PACC </w:t>
      </w:r>
      <w:r>
        <w:t>TX Info persistence</w:t>
      </w:r>
    </w:p>
    <w:p w14:paraId="7501CAC5" w14:textId="5CE985A7" w:rsidR="002D4666" w:rsidRPr="00A37FE0" w:rsidRDefault="00C965E1" w:rsidP="00A37FE0">
      <w:pPr>
        <w:ind w:left="360"/>
        <w:rPr>
          <w:lang w:val="en-CA"/>
        </w:rPr>
      </w:pPr>
      <w:r>
        <w:rPr>
          <w:lang w:val="en-CA"/>
        </w:rPr>
        <w:t xml:space="preserve">The required change at PACC level is </w:t>
      </w:r>
      <w:r w:rsidR="002D4666" w:rsidRPr="00A37FE0">
        <w:rPr>
          <w:lang w:val="en-CA"/>
        </w:rPr>
        <w:t>made in  “PmtResProcessingBOImpl.java”</w:t>
      </w:r>
      <w:r w:rsidR="00A37FE0">
        <w:rPr>
          <w:lang w:val="en-CA"/>
        </w:rPr>
        <w:t xml:space="preserve"> at </w:t>
      </w:r>
      <w:r w:rsidR="00A37FE0" w:rsidRPr="00A37FE0">
        <w:rPr>
          <w:lang w:val="en-CA"/>
        </w:rPr>
        <w:t xml:space="preserve">the </w:t>
      </w:r>
      <w:r w:rsidR="002D4666" w:rsidRPr="00A37FE0">
        <w:rPr>
          <w:lang w:val="en-CA"/>
        </w:rPr>
        <w:t>method “</w:t>
      </w:r>
      <w:r w:rsidR="002D4666" w:rsidRPr="00A37FE0">
        <w:rPr>
          <w:b/>
          <w:i/>
          <w:lang w:val="en-CA"/>
        </w:rPr>
        <w:t>private void</w:t>
      </w:r>
      <w:r w:rsidR="002D4666" w:rsidRPr="00A37FE0">
        <w:rPr>
          <w:i/>
          <w:lang w:val="en-CA"/>
        </w:rPr>
        <w:t xml:space="preserve"> persistBatchTxInfo</w:t>
      </w:r>
      <w:r w:rsidR="002D4666" w:rsidRPr="00A37FE0">
        <w:rPr>
          <w:lang w:val="en-CA"/>
        </w:rPr>
        <w:t>”.</w:t>
      </w:r>
    </w:p>
    <w:p w14:paraId="7501CAC6" w14:textId="2821039A" w:rsidR="002D4666" w:rsidRPr="00A37FE0" w:rsidRDefault="002D4666" w:rsidP="00A37FE0">
      <w:pPr>
        <w:ind w:left="360"/>
        <w:rPr>
          <w:lang w:val="en-CA"/>
        </w:rPr>
      </w:pPr>
      <w:r w:rsidRPr="00A37FE0">
        <w:rPr>
          <w:lang w:val="en-CA"/>
        </w:rPr>
        <w:t xml:space="preserve">Moneris sending below format for Card Types. To align with online </w:t>
      </w:r>
      <w:r w:rsidR="00AC40B2" w:rsidRPr="00A37FE0">
        <w:rPr>
          <w:lang w:val="en-CA"/>
        </w:rPr>
        <w:t>map with</w:t>
      </w:r>
      <w:r w:rsidRPr="00A37FE0">
        <w:rPr>
          <w:lang w:val="en-CA"/>
        </w:rPr>
        <w:t xml:space="preserve"> below card types</w:t>
      </w:r>
    </w:p>
    <w:tbl>
      <w:tblPr>
        <w:tblStyle w:val="TableGrid"/>
        <w:tblW w:w="0" w:type="auto"/>
        <w:tblInd w:w="720" w:type="dxa"/>
        <w:tblLook w:val="04A0" w:firstRow="1" w:lastRow="0" w:firstColumn="1" w:lastColumn="0" w:noHBand="0" w:noVBand="1"/>
      </w:tblPr>
      <w:tblGrid>
        <w:gridCol w:w="4426"/>
        <w:gridCol w:w="4430"/>
      </w:tblGrid>
      <w:tr w:rsidR="002D4666" w14:paraId="7501CAC9" w14:textId="77777777" w:rsidTr="00C93623">
        <w:tc>
          <w:tcPr>
            <w:tcW w:w="4426" w:type="dxa"/>
            <w:tcBorders>
              <w:top w:val="single" w:sz="4" w:space="0" w:color="auto"/>
              <w:left w:val="single" w:sz="4" w:space="0" w:color="auto"/>
              <w:bottom w:val="single" w:sz="4" w:space="0" w:color="auto"/>
              <w:right w:val="single" w:sz="4" w:space="0" w:color="auto"/>
            </w:tcBorders>
            <w:hideMark/>
          </w:tcPr>
          <w:p w14:paraId="7501CAC7" w14:textId="6663B469" w:rsidR="002D4666" w:rsidRDefault="00AC40B2">
            <w:pPr>
              <w:pStyle w:val="ListParagraph0"/>
              <w:ind w:left="0"/>
              <w:rPr>
                <w:lang w:val="en-CA"/>
              </w:rPr>
            </w:pPr>
            <w:r>
              <w:rPr>
                <w:lang w:val="en-CA"/>
              </w:rPr>
              <w:t>Moneris</w:t>
            </w:r>
            <w:r w:rsidR="002D4666">
              <w:rPr>
                <w:lang w:val="en-CA"/>
              </w:rPr>
              <w:t xml:space="preserve"> Card Type</w:t>
            </w:r>
          </w:p>
        </w:tc>
        <w:tc>
          <w:tcPr>
            <w:tcW w:w="4430" w:type="dxa"/>
            <w:tcBorders>
              <w:top w:val="single" w:sz="4" w:space="0" w:color="auto"/>
              <w:left w:val="single" w:sz="4" w:space="0" w:color="auto"/>
              <w:bottom w:val="single" w:sz="4" w:space="0" w:color="auto"/>
              <w:right w:val="single" w:sz="4" w:space="0" w:color="auto"/>
            </w:tcBorders>
            <w:hideMark/>
          </w:tcPr>
          <w:p w14:paraId="7501CAC8" w14:textId="77777777" w:rsidR="002D4666" w:rsidRDefault="002D4666">
            <w:pPr>
              <w:pStyle w:val="ListParagraph0"/>
              <w:ind w:left="0"/>
              <w:rPr>
                <w:lang w:val="en-CA"/>
              </w:rPr>
            </w:pPr>
            <w:r>
              <w:rPr>
                <w:lang w:val="en-CA"/>
              </w:rPr>
              <w:t>Online Card Type</w:t>
            </w:r>
          </w:p>
        </w:tc>
      </w:tr>
      <w:tr w:rsidR="002D4666" w14:paraId="7501CACF" w14:textId="77777777" w:rsidTr="00C93623">
        <w:tc>
          <w:tcPr>
            <w:tcW w:w="4426" w:type="dxa"/>
            <w:tcBorders>
              <w:top w:val="single" w:sz="4" w:space="0" w:color="auto"/>
              <w:left w:val="single" w:sz="4" w:space="0" w:color="auto"/>
              <w:bottom w:val="single" w:sz="4" w:space="0" w:color="auto"/>
              <w:right w:val="single" w:sz="4" w:space="0" w:color="auto"/>
            </w:tcBorders>
            <w:hideMark/>
          </w:tcPr>
          <w:p w14:paraId="7501CACA" w14:textId="77777777" w:rsidR="002D4666" w:rsidRDefault="002D4666">
            <w:pPr>
              <w:autoSpaceDE w:val="0"/>
              <w:autoSpaceDN w:val="0"/>
              <w:rPr>
                <w:rFonts w:ascii="Helvetica" w:hAnsi="Helvetica"/>
              </w:rPr>
            </w:pPr>
            <w:r>
              <w:rPr>
                <w:rFonts w:ascii="Helvetica" w:hAnsi="Helvetica"/>
              </w:rPr>
              <w:t>M = MasterCard</w:t>
            </w:r>
          </w:p>
          <w:p w14:paraId="7501CACB" w14:textId="77777777" w:rsidR="002D4666" w:rsidRDefault="002D4666">
            <w:pPr>
              <w:autoSpaceDE w:val="0"/>
              <w:autoSpaceDN w:val="0"/>
              <w:rPr>
                <w:rFonts w:ascii="Helvetica" w:hAnsi="Helvetica"/>
              </w:rPr>
            </w:pPr>
            <w:r>
              <w:rPr>
                <w:rFonts w:ascii="Helvetica" w:hAnsi="Helvetica"/>
              </w:rPr>
              <w:lastRenderedPageBreak/>
              <w:t>V = Visa</w:t>
            </w:r>
          </w:p>
          <w:p w14:paraId="7501CACD" w14:textId="1CDF64DC" w:rsidR="002D4666" w:rsidRDefault="002D4666" w:rsidP="00420A1E">
            <w:pPr>
              <w:autoSpaceDE w:val="0"/>
              <w:autoSpaceDN w:val="0"/>
              <w:rPr>
                <w:lang w:val="en-CA"/>
              </w:rPr>
            </w:pPr>
            <w:r>
              <w:rPr>
                <w:rFonts w:ascii="Helvetica" w:hAnsi="Helvetica"/>
              </w:rPr>
              <w:t>AX = American Express</w:t>
            </w:r>
          </w:p>
        </w:tc>
        <w:tc>
          <w:tcPr>
            <w:tcW w:w="4430" w:type="dxa"/>
            <w:tcBorders>
              <w:top w:val="single" w:sz="4" w:space="0" w:color="auto"/>
              <w:left w:val="single" w:sz="4" w:space="0" w:color="auto"/>
              <w:bottom w:val="single" w:sz="4" w:space="0" w:color="auto"/>
              <w:right w:val="single" w:sz="4" w:space="0" w:color="auto"/>
            </w:tcBorders>
            <w:hideMark/>
          </w:tcPr>
          <w:p w14:paraId="7501CACE" w14:textId="0279C0B6" w:rsidR="002D4666" w:rsidRDefault="002D4666" w:rsidP="00527856">
            <w:pPr>
              <w:pStyle w:val="ListParagraph0"/>
              <w:ind w:left="0"/>
              <w:rPr>
                <w:lang w:val="en-CA"/>
              </w:rPr>
            </w:pPr>
            <w:r>
              <w:rPr>
                <w:color w:val="000000"/>
                <w:sz w:val="24"/>
                <w:szCs w:val="24"/>
                <w:lang w:eastAsia="en-IN"/>
              </w:rPr>
              <w:lastRenderedPageBreak/>
              <w:t xml:space="preserve">MC - </w:t>
            </w:r>
            <w:r w:rsidR="00AC40B2">
              <w:rPr>
                <w:color w:val="000000"/>
                <w:sz w:val="24"/>
                <w:szCs w:val="24"/>
                <w:lang w:eastAsia="en-IN"/>
              </w:rPr>
              <w:t>MasterCard</w:t>
            </w:r>
            <w:r>
              <w:rPr>
                <w:color w:val="000000"/>
                <w:sz w:val="24"/>
                <w:szCs w:val="24"/>
                <w:lang w:eastAsia="en-IN"/>
              </w:rPr>
              <w:br/>
            </w:r>
            <w:r>
              <w:rPr>
                <w:color w:val="000000"/>
                <w:sz w:val="24"/>
                <w:szCs w:val="24"/>
                <w:lang w:eastAsia="en-IN"/>
              </w:rPr>
              <w:lastRenderedPageBreak/>
              <w:t>VI - Visa</w:t>
            </w:r>
            <w:r>
              <w:rPr>
                <w:color w:val="000000"/>
                <w:sz w:val="24"/>
                <w:szCs w:val="24"/>
                <w:lang w:eastAsia="en-IN"/>
              </w:rPr>
              <w:br/>
              <w:t>AX - American Express</w:t>
            </w:r>
            <w:r>
              <w:rPr>
                <w:color w:val="000000"/>
                <w:sz w:val="24"/>
                <w:szCs w:val="24"/>
                <w:lang w:eastAsia="en-IN"/>
              </w:rPr>
              <w:br/>
            </w:r>
          </w:p>
        </w:tc>
      </w:tr>
    </w:tbl>
    <w:p w14:paraId="7501CAD0" w14:textId="77777777" w:rsidR="00737458" w:rsidRDefault="00737458" w:rsidP="00737458">
      <w:pPr>
        <w:pStyle w:val="ListParagraph0"/>
        <w:rPr>
          <w:lang w:val="en-CA"/>
        </w:rPr>
      </w:pPr>
    </w:p>
    <w:p w14:paraId="7501CAD9" w14:textId="77777777" w:rsidR="005324D6" w:rsidRDefault="005324D6" w:rsidP="005324D6">
      <w:pPr>
        <w:pStyle w:val="Heading4"/>
        <w:rPr>
          <w:lang w:val="en-CA"/>
        </w:rPr>
      </w:pPr>
      <w:r>
        <w:rPr>
          <w:lang w:val="en-CA"/>
        </w:rPr>
        <w:t xml:space="preserve">PCARD </w:t>
      </w:r>
      <w:r>
        <w:t>TX Info persistence</w:t>
      </w:r>
    </w:p>
    <w:p w14:paraId="7501CADA" w14:textId="77777777" w:rsidR="001D1F4A" w:rsidRDefault="001D1F4A" w:rsidP="001D1F4A">
      <w:pPr>
        <w:rPr>
          <w:lang w:val="en-CA"/>
        </w:rPr>
      </w:pPr>
      <w:r>
        <w:rPr>
          <w:lang w:val="en-CA"/>
        </w:rPr>
        <w:t>The required change at Pcard level is described as follow:</w:t>
      </w:r>
    </w:p>
    <w:p w14:paraId="7501CADB" w14:textId="77777777" w:rsidR="001D1F4A" w:rsidRDefault="001D1F4A" w:rsidP="00996F09">
      <w:pPr>
        <w:pStyle w:val="ListParagraph0"/>
        <w:numPr>
          <w:ilvl w:val="0"/>
          <w:numId w:val="70"/>
        </w:numPr>
        <w:rPr>
          <w:lang w:val="en-CA"/>
        </w:rPr>
      </w:pPr>
      <w:r>
        <w:rPr>
          <w:lang w:val="en-CA"/>
        </w:rPr>
        <w:t>Change shall be made in one instance change at file “PcardResProcessingBOImpl.java”</w:t>
      </w:r>
    </w:p>
    <w:p w14:paraId="7501CADC" w14:textId="77777777" w:rsidR="001D1F4A" w:rsidRDefault="001D1F4A" w:rsidP="00996F09">
      <w:pPr>
        <w:pStyle w:val="ListParagraph0"/>
        <w:numPr>
          <w:ilvl w:val="0"/>
          <w:numId w:val="70"/>
        </w:numPr>
        <w:rPr>
          <w:lang w:val="en-CA"/>
        </w:rPr>
      </w:pPr>
      <w:r>
        <w:rPr>
          <w:lang w:val="en-CA"/>
        </w:rPr>
        <w:t>Specifically at method “</w:t>
      </w:r>
      <w:r>
        <w:rPr>
          <w:b/>
          <w:i/>
          <w:lang w:val="en-CA"/>
        </w:rPr>
        <w:t>private void</w:t>
      </w:r>
      <w:r>
        <w:rPr>
          <w:i/>
          <w:lang w:val="en-CA"/>
        </w:rPr>
        <w:t xml:space="preserve"> persistBatchTxInfo</w:t>
      </w:r>
      <w:r>
        <w:rPr>
          <w:lang w:val="en-CA"/>
        </w:rPr>
        <w:t>”</w:t>
      </w:r>
    </w:p>
    <w:p w14:paraId="7501CADD" w14:textId="77777777" w:rsidR="001D1F4A" w:rsidRDefault="001D1F4A" w:rsidP="00996F09">
      <w:pPr>
        <w:pStyle w:val="ListParagraph0"/>
        <w:numPr>
          <w:ilvl w:val="0"/>
          <w:numId w:val="70"/>
        </w:numPr>
        <w:rPr>
          <w:lang w:val="en-CA"/>
        </w:rPr>
      </w:pPr>
      <w:r>
        <w:rPr>
          <w:lang w:val="en-CA"/>
        </w:rPr>
        <w:t>Pcard’s BSS input files arrives with Expiry Date in the format YYMM (only L1 records, column 29-32)</w:t>
      </w:r>
    </w:p>
    <w:p w14:paraId="7501CADE" w14:textId="77777777" w:rsidR="001D1F4A" w:rsidRDefault="001D1F4A" w:rsidP="00996F09">
      <w:pPr>
        <w:pStyle w:val="ListParagraph0"/>
        <w:numPr>
          <w:ilvl w:val="1"/>
          <w:numId w:val="70"/>
        </w:numPr>
        <w:rPr>
          <w:lang w:val="en-CA"/>
        </w:rPr>
      </w:pPr>
      <w:r>
        <w:rPr>
          <w:lang w:val="en-CA"/>
        </w:rPr>
        <w:t>To be determined if field EXPDATE of TxInfo table will host the same format. If not, permutation of value “</w:t>
      </w:r>
      <w:r>
        <w:rPr>
          <w:rFonts w:ascii="Consolas" w:hAnsi="Consolas" w:cs="Consolas"/>
          <w:i/>
          <w:color w:val="000000"/>
          <w:lang w:val="en-CA"/>
        </w:rPr>
        <w:t>flPmttxVO.getExpDate()</w:t>
      </w:r>
      <w:r>
        <w:rPr>
          <w:lang w:val="en-CA"/>
        </w:rPr>
        <w:t>” is required to be done: YYMM</w:t>
      </w:r>
      <w:r>
        <w:rPr>
          <w:lang w:val="en-CA"/>
        </w:rPr>
        <w:sym w:font="Wingdings" w:char="F0E0"/>
      </w:r>
      <w:r>
        <w:rPr>
          <w:lang w:val="en-CA"/>
        </w:rPr>
        <w:t>MMYY. Additional to the changes proposed below.</w:t>
      </w:r>
    </w:p>
    <w:p w14:paraId="7501CADF" w14:textId="77777777" w:rsidR="001D1F4A" w:rsidRDefault="001D1F4A" w:rsidP="001D1F4A">
      <w:pPr>
        <w:pStyle w:val="ListParagraph0"/>
        <w:ind w:left="1440"/>
        <w:rPr>
          <w:lang w:val="en-CA"/>
        </w:rPr>
      </w:pPr>
    </w:p>
    <w:p w14:paraId="253FC278" w14:textId="61E6594A" w:rsidR="00C71D34" w:rsidRDefault="00AC40B2" w:rsidP="00C71D34">
      <w:pPr>
        <w:pStyle w:val="Heading4"/>
        <w:rPr>
          <w:lang w:val="en-CA"/>
        </w:rPr>
      </w:pPr>
      <w:r>
        <w:rPr>
          <w:lang w:val="en-CA"/>
        </w:rPr>
        <w:t>Persistence</w:t>
      </w:r>
      <w:r w:rsidR="00C71D34">
        <w:rPr>
          <w:lang w:val="en-CA"/>
        </w:rPr>
        <w:t xml:space="preserve"> for PACC and PCARD</w:t>
      </w:r>
    </w:p>
    <w:p w14:paraId="7A74DFB1" w14:textId="0598FFBE" w:rsidR="00C71D34" w:rsidRPr="00C71D34" w:rsidRDefault="00C71D34" w:rsidP="00C71D34">
      <w:pPr>
        <w:rPr>
          <w:lang w:val="en-CA"/>
        </w:rPr>
      </w:pPr>
      <w:r>
        <w:rPr>
          <w:lang w:val="en-CA"/>
        </w:rPr>
        <w:t xml:space="preserve">For both PACC and PCARD flows, </w:t>
      </w:r>
      <w:r w:rsidRPr="00C71D34">
        <w:rPr>
          <w:lang w:val="en-CA"/>
        </w:rPr>
        <w:t xml:space="preserve">the following fields through </w:t>
      </w:r>
      <w:r>
        <w:rPr>
          <w:lang w:val="en-CA"/>
        </w:rPr>
        <w:t xml:space="preserve">are </w:t>
      </w:r>
      <w:r w:rsidR="00AC40B2">
        <w:rPr>
          <w:lang w:val="en-CA"/>
        </w:rPr>
        <w:t>inserted in TX</w:t>
      </w:r>
      <w:r>
        <w:rPr>
          <w:lang w:val="en-CA"/>
        </w:rPr>
        <w:t xml:space="preserve">_INFO table through </w:t>
      </w:r>
      <w:r w:rsidRPr="00C71D34">
        <w:rPr>
          <w:i/>
          <w:lang w:val="en-CA"/>
        </w:rPr>
        <w:t>batchDAO.</w:t>
      </w:r>
      <w:r w:rsidRPr="00C71D34">
        <w:rPr>
          <w:b/>
          <w:i/>
          <w:lang w:val="en-CA"/>
        </w:rPr>
        <w:t>persistBatchTxInfo</w:t>
      </w:r>
      <w:r w:rsidRPr="00C71D34">
        <w:rPr>
          <w:i/>
          <w:lang w:val="en-CA"/>
        </w:rPr>
        <w:t>(batchTxVo);</w:t>
      </w:r>
      <w:r w:rsidRPr="00C71D34">
        <w:rPr>
          <w:lang w:val="en-CA"/>
        </w:rPr>
        <w:t>”</w:t>
      </w:r>
      <w:r>
        <w:rPr>
          <w:lang w:val="en-CA"/>
        </w:rPr>
        <w:t>:</w:t>
      </w:r>
    </w:p>
    <w:p w14:paraId="70B690C5" w14:textId="77777777" w:rsidR="00C71D34" w:rsidRDefault="00C71D34" w:rsidP="00996F09">
      <w:pPr>
        <w:pStyle w:val="ListParagraph0"/>
        <w:numPr>
          <w:ilvl w:val="1"/>
          <w:numId w:val="121"/>
        </w:numPr>
        <w:rPr>
          <w:lang w:val="en-CA"/>
        </w:rPr>
      </w:pPr>
      <w:r>
        <w:rPr>
          <w:lang w:val="en-CA"/>
        </w:rPr>
        <w:t>storeID</w:t>
      </w:r>
    </w:p>
    <w:p w14:paraId="26DCBEFE" w14:textId="77777777" w:rsidR="00C71D34" w:rsidRDefault="00C71D34" w:rsidP="00996F09">
      <w:pPr>
        <w:pStyle w:val="ListParagraph0"/>
        <w:numPr>
          <w:ilvl w:val="1"/>
          <w:numId w:val="121"/>
        </w:numPr>
        <w:rPr>
          <w:lang w:val="en-CA"/>
        </w:rPr>
      </w:pPr>
      <w:r>
        <w:rPr>
          <w:lang w:val="en-CA"/>
        </w:rPr>
        <w:t>ExpDate</w:t>
      </w:r>
    </w:p>
    <w:p w14:paraId="7D97DFA0" w14:textId="77777777" w:rsidR="00C71D34" w:rsidRDefault="00C71D34" w:rsidP="00996F09">
      <w:pPr>
        <w:pStyle w:val="ListParagraph0"/>
        <w:numPr>
          <w:ilvl w:val="1"/>
          <w:numId w:val="121"/>
        </w:numPr>
        <w:rPr>
          <w:lang w:val="en-CA"/>
        </w:rPr>
      </w:pPr>
      <w:r>
        <w:rPr>
          <w:lang w:val="en-CA"/>
        </w:rPr>
        <w:t>Token Suffix</w:t>
      </w:r>
    </w:p>
    <w:p w14:paraId="466AF6A9" w14:textId="77777777" w:rsidR="00C71D34" w:rsidRPr="00737458" w:rsidRDefault="00C71D34" w:rsidP="00996F09">
      <w:pPr>
        <w:pStyle w:val="ListParagraph0"/>
        <w:numPr>
          <w:ilvl w:val="1"/>
          <w:numId w:val="121"/>
        </w:numPr>
        <w:rPr>
          <w:lang w:val="en-CA"/>
        </w:rPr>
      </w:pPr>
      <w:r>
        <w:rPr>
          <w:lang w:val="en-CA"/>
        </w:rPr>
        <w:t>Card Type</w:t>
      </w:r>
    </w:p>
    <w:p w14:paraId="7501CAF3" w14:textId="77777777" w:rsidR="00222D03" w:rsidRDefault="00222D03" w:rsidP="005324D6">
      <w:pPr>
        <w:rPr>
          <w:rFonts w:ascii="Arial" w:hAnsi="Arial" w:cs="Arial"/>
          <w:lang w:val="en-CA"/>
        </w:rPr>
      </w:pPr>
    </w:p>
    <w:p w14:paraId="7501CAF4" w14:textId="77777777" w:rsidR="006E6C96" w:rsidRDefault="006E6C96" w:rsidP="005324D6">
      <w:pPr>
        <w:pStyle w:val="Heading3"/>
        <w:rPr>
          <w:lang w:val="en-CA"/>
        </w:rPr>
      </w:pPr>
      <w:bookmarkStart w:id="1527" w:name="_Toc415569029"/>
      <w:bookmarkStart w:id="1528" w:name="_Toc391033961"/>
      <w:r>
        <w:rPr>
          <w:lang w:val="en-CA"/>
        </w:rPr>
        <w:t>File Naming Convention</w:t>
      </w:r>
      <w:bookmarkEnd w:id="1527"/>
    </w:p>
    <w:p w14:paraId="59039A97" w14:textId="388C57ED" w:rsidR="00D46D23" w:rsidRDefault="00DE5ABE" w:rsidP="007F0770">
      <w:pPr>
        <w:rPr>
          <w:lang w:val="en-CA"/>
        </w:rPr>
      </w:pPr>
      <w:r>
        <w:rPr>
          <w:lang w:val="en-CA"/>
        </w:rPr>
        <w:t>The following document highlights the file naming convention o</w:t>
      </w:r>
      <w:r w:rsidR="002E6577">
        <w:rPr>
          <w:lang w:val="en-CA"/>
        </w:rPr>
        <w:t>f</w:t>
      </w:r>
      <w:r>
        <w:rPr>
          <w:lang w:val="en-CA"/>
        </w:rPr>
        <w:t xml:space="preserve"> input and output files from input repository to BSS repository</w:t>
      </w:r>
      <w:r w:rsidR="007F0770">
        <w:rPr>
          <w:lang w:val="en-CA"/>
        </w:rPr>
        <w:t>:</w:t>
      </w:r>
    </w:p>
    <w:p w14:paraId="32CE89E1" w14:textId="77777777" w:rsidR="007F0770" w:rsidRDefault="007F0770" w:rsidP="007F0770">
      <w:pPr>
        <w:rPr>
          <w:lang w:val="en-CA"/>
        </w:rPr>
      </w:pPr>
    </w:p>
    <w:p w14:paraId="7A4E81BF" w14:textId="77777777" w:rsidR="00D46D23" w:rsidRDefault="00220D5F" w:rsidP="007F0770">
      <w:pPr>
        <w:rPr>
          <w:lang w:val="en-CA"/>
        </w:rPr>
      </w:pPr>
      <w:r>
        <w:rPr>
          <w:lang w:val="en-CA"/>
        </w:rPr>
        <w:object w:dxaOrig="1513" w:dyaOrig="960" w14:anchorId="2DFD0C9B">
          <v:shape id="_x0000_i1074" type="#_x0000_t75" style="width:75.75pt;height:48pt" o:ole="">
            <v:imagedata r:id="rId127" o:title=""/>
          </v:shape>
          <o:OLEObject Type="Embed" ProgID="Excel.Sheet.12" ShapeID="_x0000_i1074" DrawAspect="Icon" ObjectID="_1489316696" r:id="rId128"/>
        </w:object>
      </w:r>
    </w:p>
    <w:p w14:paraId="14DA8E3F" w14:textId="77777777" w:rsidR="007F0770" w:rsidRPr="007F0770" w:rsidRDefault="007F0770" w:rsidP="007F0770">
      <w:pPr>
        <w:rPr>
          <w:lang w:val="en-CA" w:eastAsia="x-none"/>
        </w:rPr>
      </w:pPr>
    </w:p>
    <w:p w14:paraId="7501CAF8" w14:textId="30D475FF" w:rsidR="001201C9" w:rsidRDefault="001201C9" w:rsidP="001201C9">
      <w:pPr>
        <w:pStyle w:val="Heading4"/>
        <w:rPr>
          <w:lang w:val="en-CA"/>
        </w:rPr>
      </w:pPr>
      <w:r>
        <w:rPr>
          <w:lang w:val="en-CA"/>
        </w:rPr>
        <w:t>File Naming Convention on Input Files</w:t>
      </w:r>
    </w:p>
    <w:p w14:paraId="7501CAF9" w14:textId="41947CFA" w:rsidR="001201C9" w:rsidRDefault="00E9230D" w:rsidP="001201C9">
      <w:pPr>
        <w:rPr>
          <w:lang w:val="en-CA"/>
        </w:rPr>
      </w:pPr>
      <w:r>
        <w:rPr>
          <w:lang w:val="en-CA"/>
        </w:rPr>
        <w:t xml:space="preserve">GPS validates every input file </w:t>
      </w:r>
      <w:r w:rsidR="00AC40B2">
        <w:rPr>
          <w:lang w:val="en-CA"/>
        </w:rPr>
        <w:t>against</w:t>
      </w:r>
      <w:r>
        <w:rPr>
          <w:lang w:val="en-CA"/>
        </w:rPr>
        <w:t xml:space="preserve"> the list that is loaded from CB_DAILY_FILE table and CB_BACKLOG_FILE table. If the file is not present in these two tables, GPS moves the file to the rejected folder (cb/rejected)</w:t>
      </w:r>
    </w:p>
    <w:p w14:paraId="7501CAFA" w14:textId="7519CCAB" w:rsidR="001201C9" w:rsidRDefault="001201C9" w:rsidP="001201C9">
      <w:pPr>
        <w:pStyle w:val="Heading4"/>
        <w:rPr>
          <w:lang w:val="en-CA"/>
        </w:rPr>
      </w:pPr>
      <w:r>
        <w:rPr>
          <w:lang w:val="en-CA"/>
        </w:rPr>
        <w:t>File Naming Convention on BSS Charge</w:t>
      </w:r>
      <w:r w:rsidR="00007EB0">
        <w:rPr>
          <w:lang w:val="en-CA"/>
        </w:rPr>
        <w:t>back</w:t>
      </w:r>
      <w:r w:rsidR="00051544">
        <w:rPr>
          <w:lang w:val="en-CA"/>
        </w:rPr>
        <w:t xml:space="preserve"> </w:t>
      </w:r>
      <w:r w:rsidR="00AC40B2">
        <w:rPr>
          <w:lang w:val="en-CA"/>
        </w:rPr>
        <w:t>output</w:t>
      </w:r>
      <w:r>
        <w:rPr>
          <w:lang w:val="en-CA"/>
        </w:rPr>
        <w:t xml:space="preserve"> </w:t>
      </w:r>
      <w:r w:rsidR="00007EB0">
        <w:rPr>
          <w:lang w:val="en-CA"/>
        </w:rPr>
        <w:t>f</w:t>
      </w:r>
      <w:r>
        <w:rPr>
          <w:lang w:val="en-CA"/>
        </w:rPr>
        <w:t>iles</w:t>
      </w:r>
    </w:p>
    <w:p w14:paraId="7501CAFC" w14:textId="7498AFDE" w:rsidR="001201C9" w:rsidRDefault="001201C9" w:rsidP="001201C9">
      <w:pPr>
        <w:pStyle w:val="Heading5"/>
        <w:rPr>
          <w:lang w:val="en-CA"/>
        </w:rPr>
      </w:pPr>
      <w:r>
        <w:rPr>
          <w:lang w:val="en-CA"/>
        </w:rPr>
        <w:t>File Naming Convention on CSV Charge</w:t>
      </w:r>
      <w:r w:rsidR="00007EB0">
        <w:rPr>
          <w:lang w:val="en-CA"/>
        </w:rPr>
        <w:t>b</w:t>
      </w:r>
      <w:r>
        <w:rPr>
          <w:lang w:val="en-CA"/>
        </w:rPr>
        <w:t xml:space="preserve">ack </w:t>
      </w:r>
      <w:r w:rsidR="00AC40B2">
        <w:rPr>
          <w:lang w:val="en-CA"/>
        </w:rPr>
        <w:t>Output Files</w:t>
      </w:r>
    </w:p>
    <w:p w14:paraId="7501CAFD" w14:textId="77777777" w:rsidR="001201C9" w:rsidRDefault="001201C9" w:rsidP="001201C9">
      <w:pPr>
        <w:rPr>
          <w:lang w:val="en-CA"/>
        </w:rPr>
      </w:pPr>
    </w:p>
    <w:p w14:paraId="7501CAFE" w14:textId="77777777" w:rsidR="001201C9" w:rsidRDefault="001201C9" w:rsidP="001201C9">
      <w:pPr>
        <w:rPr>
          <w:lang w:val="en-CA"/>
        </w:rPr>
      </w:pPr>
      <w:r>
        <w:rPr>
          <w:lang w:val="en-CA"/>
        </w:rPr>
        <w:t>The file naming pattern is the following:</w:t>
      </w:r>
    </w:p>
    <w:p w14:paraId="7501CAFF" w14:textId="77777777" w:rsidR="001201C9" w:rsidRDefault="001201C9" w:rsidP="001201C9">
      <w:pPr>
        <w:rPr>
          <w:lang w:val="en-CA"/>
        </w:rPr>
      </w:pPr>
    </w:p>
    <w:p w14:paraId="7501CB00" w14:textId="72120705" w:rsidR="001201C9" w:rsidRPr="00CB6945" w:rsidRDefault="001201C9" w:rsidP="001201C9">
      <w:pPr>
        <w:rPr>
          <w:lang w:val="en-CA"/>
        </w:rPr>
      </w:pPr>
      <w:r w:rsidRPr="00CB6945">
        <w:rPr>
          <w:lang w:val="en-CA"/>
        </w:rPr>
        <w:t>gps&lt;'p' or 't'&gt;xx&lt;bssname&gt;&lt;'p' or 't'&gt;_cbk_&lt;sequencenumber&gt;_&lt;yyyymmdd&gt;.&lt;GPS Charge Back Reference Number&gt;.csv.xx&lt;</w:t>
      </w:r>
      <w:r w:rsidR="00051544">
        <w:rPr>
          <w:lang w:val="en-CA"/>
        </w:rPr>
        <w:t>destination</w:t>
      </w:r>
      <w:r w:rsidRPr="00CB6945">
        <w:rPr>
          <w:lang w:val="en-CA"/>
        </w:rPr>
        <w:t>&gt;&lt;'p' or 't'&gt;</w:t>
      </w:r>
    </w:p>
    <w:p w14:paraId="7501CB01" w14:textId="77777777" w:rsidR="001201C9" w:rsidRPr="00CB6945" w:rsidRDefault="001201C9" w:rsidP="001201C9">
      <w:pPr>
        <w:rPr>
          <w:lang w:val="en-CA"/>
        </w:rPr>
      </w:pPr>
    </w:p>
    <w:p w14:paraId="7501CB02" w14:textId="77777777" w:rsidR="001201C9" w:rsidRPr="00007EB0" w:rsidRDefault="001201C9" w:rsidP="00996F09">
      <w:pPr>
        <w:pStyle w:val="ListParagraph0"/>
        <w:numPr>
          <w:ilvl w:val="0"/>
          <w:numId w:val="129"/>
        </w:numPr>
        <w:rPr>
          <w:lang w:val="en-CA"/>
        </w:rPr>
      </w:pPr>
      <w:r w:rsidRPr="00007EB0">
        <w:rPr>
          <w:lang w:val="en-CA"/>
        </w:rPr>
        <w:t>gps</w:t>
      </w:r>
      <w:r w:rsidRPr="00CB6945">
        <w:rPr>
          <w:lang w:val="en-CA"/>
        </w:rPr>
        <w:sym w:font="Wingdings" w:char="F0E0"/>
      </w:r>
      <w:r w:rsidRPr="00007EB0">
        <w:rPr>
          <w:lang w:val="en-CA"/>
        </w:rPr>
        <w:t xml:space="preserve"> Static value</w:t>
      </w:r>
    </w:p>
    <w:p w14:paraId="7501CB03" w14:textId="77777777" w:rsidR="001201C9" w:rsidRPr="00007EB0" w:rsidRDefault="001201C9" w:rsidP="00996F09">
      <w:pPr>
        <w:pStyle w:val="ListParagraph0"/>
        <w:numPr>
          <w:ilvl w:val="0"/>
          <w:numId w:val="129"/>
        </w:numPr>
        <w:rPr>
          <w:lang w:val="en-CA"/>
        </w:rPr>
      </w:pPr>
      <w:r w:rsidRPr="00007EB0">
        <w:rPr>
          <w:lang w:val="en-CA"/>
        </w:rPr>
        <w:t>'p' or 't'</w:t>
      </w:r>
      <w:r w:rsidRPr="00CB6945">
        <w:rPr>
          <w:lang w:val="en-CA"/>
        </w:rPr>
        <w:sym w:font="Wingdings" w:char="F0E0"/>
      </w:r>
      <w:r w:rsidRPr="00007EB0">
        <w:rPr>
          <w:lang w:val="en-CA"/>
        </w:rPr>
        <w:t xml:space="preserve"> is configurable in a properties file.t is for test, p is for Production environment</w:t>
      </w:r>
    </w:p>
    <w:p w14:paraId="7501CB04" w14:textId="77777777" w:rsidR="001201C9" w:rsidRPr="00007EB0" w:rsidRDefault="001201C9" w:rsidP="00996F09">
      <w:pPr>
        <w:pStyle w:val="ListParagraph0"/>
        <w:numPr>
          <w:ilvl w:val="0"/>
          <w:numId w:val="129"/>
        </w:numPr>
        <w:rPr>
          <w:lang w:val="en-CA"/>
        </w:rPr>
      </w:pPr>
      <w:r w:rsidRPr="00007EB0">
        <w:rPr>
          <w:lang w:val="en-CA"/>
        </w:rPr>
        <w:t>xx</w:t>
      </w:r>
      <w:r w:rsidRPr="00CB6945">
        <w:rPr>
          <w:lang w:val="en-CA"/>
        </w:rPr>
        <w:sym w:font="Wingdings" w:char="F0E0"/>
      </w:r>
      <w:r w:rsidRPr="00007EB0">
        <w:rPr>
          <w:lang w:val="en-CA"/>
        </w:rPr>
        <w:t xml:space="preserve"> Static value </w:t>
      </w:r>
    </w:p>
    <w:p w14:paraId="7501CB05" w14:textId="6370C4E1" w:rsidR="001201C9" w:rsidRPr="00007EB0" w:rsidRDefault="001201C9" w:rsidP="00996F09">
      <w:pPr>
        <w:pStyle w:val="ListParagraph0"/>
        <w:numPr>
          <w:ilvl w:val="0"/>
          <w:numId w:val="129"/>
        </w:numPr>
        <w:rPr>
          <w:lang w:val="en-CA"/>
        </w:rPr>
      </w:pPr>
      <w:r w:rsidRPr="00007EB0">
        <w:rPr>
          <w:lang w:val="en-CA"/>
        </w:rPr>
        <w:t>bssname</w:t>
      </w:r>
      <w:r w:rsidRPr="00CB6945">
        <w:rPr>
          <w:lang w:val="en-CA"/>
        </w:rPr>
        <w:sym w:font="Wingdings" w:char="F0E0"/>
      </w:r>
      <w:r w:rsidRPr="00007EB0">
        <w:rPr>
          <w:lang w:val="en-CA"/>
        </w:rPr>
        <w:t xml:space="preserve"> fundsin ,</w:t>
      </w:r>
      <w:r w:rsidR="002E6577" w:rsidRPr="00007EB0">
        <w:rPr>
          <w:lang w:val="en-CA"/>
        </w:rPr>
        <w:t xml:space="preserve"> maxpaging, singleview</w:t>
      </w:r>
      <w:r w:rsidRPr="00007EB0">
        <w:rPr>
          <w:lang w:val="en-CA"/>
        </w:rPr>
        <w:t xml:space="preserve"> or virgin</w:t>
      </w:r>
      <w:r w:rsidR="00E9230D" w:rsidRPr="00007EB0">
        <w:rPr>
          <w:lang w:val="en-CA"/>
        </w:rPr>
        <w:t xml:space="preserve"> : retrieved from the </w:t>
      </w:r>
      <w:r w:rsidR="00007EB0">
        <w:rPr>
          <w:lang w:val="en-CA"/>
        </w:rPr>
        <w:t>BSS_SOURCE table</w:t>
      </w:r>
      <w:r w:rsidR="00E9230D" w:rsidRPr="00007EB0">
        <w:rPr>
          <w:lang w:val="en-CA"/>
        </w:rPr>
        <w:t>.</w:t>
      </w:r>
    </w:p>
    <w:p w14:paraId="7501CB06" w14:textId="77777777" w:rsidR="001201C9" w:rsidRPr="00007EB0" w:rsidRDefault="001201C9" w:rsidP="00996F09">
      <w:pPr>
        <w:pStyle w:val="ListParagraph0"/>
        <w:numPr>
          <w:ilvl w:val="0"/>
          <w:numId w:val="129"/>
        </w:numPr>
        <w:rPr>
          <w:lang w:val="en-CA"/>
        </w:rPr>
      </w:pPr>
      <w:r w:rsidRPr="00007EB0">
        <w:rPr>
          <w:lang w:val="en-CA"/>
        </w:rPr>
        <w:t>sequencenumber</w:t>
      </w:r>
      <w:r w:rsidRPr="00CB6945">
        <w:rPr>
          <w:lang w:val="en-CA"/>
        </w:rPr>
        <w:sym w:font="Wingdings" w:char="F0E0"/>
      </w:r>
      <w:r w:rsidRPr="00007EB0">
        <w:rPr>
          <w:lang w:val="en-CA"/>
        </w:rPr>
        <w:t xml:space="preserve"> Is the file sequence to start at 00001 and increased by one on every file generation (Table CB_FILE_SEQUENCE_NUMBER)</w:t>
      </w:r>
    </w:p>
    <w:p w14:paraId="7501CB07" w14:textId="77777777" w:rsidR="001201C9" w:rsidRPr="00007EB0" w:rsidRDefault="001201C9" w:rsidP="00996F09">
      <w:pPr>
        <w:pStyle w:val="ListParagraph0"/>
        <w:numPr>
          <w:ilvl w:val="0"/>
          <w:numId w:val="129"/>
        </w:numPr>
        <w:rPr>
          <w:lang w:val="en-CA"/>
        </w:rPr>
      </w:pPr>
      <w:r w:rsidRPr="00007EB0">
        <w:rPr>
          <w:lang w:val="en-CA"/>
        </w:rPr>
        <w:lastRenderedPageBreak/>
        <w:t>yyyymmdd</w:t>
      </w:r>
      <w:r w:rsidRPr="00CB6945">
        <w:rPr>
          <w:lang w:val="en-CA"/>
        </w:rPr>
        <w:sym w:font="Wingdings" w:char="F0E0"/>
      </w:r>
      <w:r w:rsidRPr="00007EB0">
        <w:rPr>
          <w:lang w:val="en-CA"/>
        </w:rPr>
        <w:t>Current Date</w:t>
      </w:r>
    </w:p>
    <w:p w14:paraId="38A42E66" w14:textId="0D94C1F8" w:rsidR="00051544" w:rsidRDefault="00051544" w:rsidP="00996F09">
      <w:pPr>
        <w:pStyle w:val="ListParagraph0"/>
        <w:numPr>
          <w:ilvl w:val="0"/>
          <w:numId w:val="129"/>
        </w:numPr>
        <w:rPr>
          <w:lang w:val="en-CA"/>
        </w:rPr>
      </w:pPr>
      <w:r>
        <w:rPr>
          <w:lang w:val="en-CA"/>
        </w:rPr>
        <w:t>destination: retrieved from CB_LAYOUT_DEST table</w:t>
      </w:r>
    </w:p>
    <w:p w14:paraId="7501CB08" w14:textId="6C3F66C0" w:rsidR="000120DF" w:rsidRPr="00007EB0" w:rsidRDefault="00DB243B" w:rsidP="00996F09">
      <w:pPr>
        <w:pStyle w:val="ListParagraph0"/>
        <w:numPr>
          <w:ilvl w:val="0"/>
          <w:numId w:val="129"/>
        </w:numPr>
        <w:rPr>
          <w:lang w:val="en-CA"/>
        </w:rPr>
      </w:pPr>
      <w:r w:rsidRPr="00007EB0">
        <w:rPr>
          <w:lang w:val="en-CA"/>
        </w:rPr>
        <w:t>GPS Charge Back Reference Number</w:t>
      </w:r>
      <w:r w:rsidR="00E9230D" w:rsidRPr="00007EB0">
        <w:rPr>
          <w:lang w:val="en-CA"/>
        </w:rPr>
        <w:t>: generated in CB_TX_INFO</w:t>
      </w:r>
    </w:p>
    <w:p w14:paraId="7501CB09" w14:textId="77777777" w:rsidR="000120DF" w:rsidRDefault="000120DF" w:rsidP="001201C9">
      <w:pPr>
        <w:rPr>
          <w:lang w:val="en-CA"/>
        </w:rPr>
      </w:pPr>
    </w:p>
    <w:p w14:paraId="0D1141F1" w14:textId="77777777" w:rsidR="007713CC" w:rsidRDefault="007713CC" w:rsidP="001201C9">
      <w:pPr>
        <w:rPr>
          <w:lang w:val="en-CA"/>
        </w:rPr>
      </w:pPr>
    </w:p>
    <w:p w14:paraId="6A1B7046" w14:textId="77777777" w:rsidR="007713CC" w:rsidRDefault="007713CC" w:rsidP="001201C9">
      <w:pPr>
        <w:rPr>
          <w:lang w:val="en-CA"/>
        </w:rPr>
      </w:pPr>
    </w:p>
    <w:p w14:paraId="7501CB0A" w14:textId="143F1A19" w:rsidR="001201C9" w:rsidRDefault="001201C9" w:rsidP="001201C9">
      <w:pPr>
        <w:pStyle w:val="Heading5"/>
        <w:rPr>
          <w:lang w:val="en-CA"/>
        </w:rPr>
      </w:pPr>
      <w:r>
        <w:rPr>
          <w:lang w:val="en-CA"/>
        </w:rPr>
        <w:t>File Naming Convention for FL Charge</w:t>
      </w:r>
      <w:r w:rsidR="00051544">
        <w:rPr>
          <w:lang w:val="en-CA"/>
        </w:rPr>
        <w:t>b</w:t>
      </w:r>
      <w:r>
        <w:rPr>
          <w:lang w:val="en-CA"/>
        </w:rPr>
        <w:t xml:space="preserve">ack </w:t>
      </w:r>
      <w:r w:rsidR="00AC40B2">
        <w:rPr>
          <w:lang w:val="en-CA"/>
        </w:rPr>
        <w:t>Output</w:t>
      </w:r>
      <w:r>
        <w:rPr>
          <w:lang w:val="en-CA"/>
        </w:rPr>
        <w:t xml:space="preserve">  Files</w:t>
      </w:r>
    </w:p>
    <w:p w14:paraId="7501CB0B" w14:textId="77777777" w:rsidR="001201C9" w:rsidRDefault="001201C9" w:rsidP="001201C9">
      <w:pPr>
        <w:rPr>
          <w:lang w:val="en-CA"/>
        </w:rPr>
      </w:pPr>
    </w:p>
    <w:p w14:paraId="7501CB0C" w14:textId="77777777" w:rsidR="001201C9" w:rsidRDefault="001201C9" w:rsidP="001201C9">
      <w:pPr>
        <w:rPr>
          <w:lang w:val="en-CA"/>
        </w:rPr>
      </w:pPr>
      <w:r>
        <w:rPr>
          <w:lang w:val="en-CA"/>
        </w:rPr>
        <w:t>The file naming pattern is the following:</w:t>
      </w:r>
    </w:p>
    <w:p w14:paraId="7501CB0D" w14:textId="77777777" w:rsidR="001201C9" w:rsidRPr="00C465F1" w:rsidRDefault="001201C9" w:rsidP="001201C9">
      <w:pPr>
        <w:rPr>
          <w:lang w:val="en-CA"/>
        </w:rPr>
      </w:pPr>
    </w:p>
    <w:p w14:paraId="7501CB0E" w14:textId="29351752" w:rsidR="001201C9" w:rsidRDefault="001201C9" w:rsidP="001201C9">
      <w:pPr>
        <w:rPr>
          <w:lang w:val="en-CA"/>
        </w:rPr>
      </w:pPr>
      <w:r w:rsidRPr="003238B2">
        <w:rPr>
          <w:lang w:val="en-CA"/>
        </w:rPr>
        <w:t>ar.bck.&lt;yyyymmdd&gt;.input.&lt;</w:t>
      </w:r>
      <w:r w:rsidR="00051544">
        <w:rPr>
          <w:lang w:val="en-CA"/>
        </w:rPr>
        <w:t>bssName</w:t>
      </w:r>
      <w:r w:rsidRPr="003238B2">
        <w:rPr>
          <w:lang w:val="en-CA"/>
        </w:rPr>
        <w:t>&gt;.&lt;sequencenumber&gt;.&lt;yyyymmdd&gt;.&lt;GPS Batch Reference Number&gt;.</w:t>
      </w:r>
      <w:r w:rsidR="00FB45DA" w:rsidRPr="00FB45DA">
        <w:rPr>
          <w:lang w:val="en-CA"/>
        </w:rPr>
        <w:t xml:space="preserve"> </w:t>
      </w:r>
      <w:r w:rsidR="00FB45DA" w:rsidRPr="00CB6945">
        <w:rPr>
          <w:lang w:val="en-CA"/>
        </w:rPr>
        <w:t>xx&lt;</w:t>
      </w:r>
      <w:r w:rsidR="00FB45DA">
        <w:rPr>
          <w:lang w:val="en-CA"/>
        </w:rPr>
        <w:t>destination</w:t>
      </w:r>
      <w:r w:rsidR="00FB45DA" w:rsidRPr="00CB6945">
        <w:rPr>
          <w:lang w:val="en-CA"/>
        </w:rPr>
        <w:t>&gt;</w:t>
      </w:r>
      <w:r w:rsidRPr="003238B2">
        <w:rPr>
          <w:lang w:val="en-CA"/>
        </w:rPr>
        <w:t>&lt;’p’ or ‘t’&gt;</w:t>
      </w:r>
    </w:p>
    <w:p w14:paraId="7501CB0F" w14:textId="77777777" w:rsidR="001201C9" w:rsidRDefault="001201C9" w:rsidP="001201C9">
      <w:pPr>
        <w:rPr>
          <w:lang w:val="en-CA"/>
        </w:rPr>
      </w:pPr>
    </w:p>
    <w:p w14:paraId="7501CB10" w14:textId="77777777" w:rsidR="001201C9" w:rsidRPr="00051544" w:rsidRDefault="001201C9" w:rsidP="00996F09">
      <w:pPr>
        <w:pStyle w:val="ListParagraph0"/>
        <w:numPr>
          <w:ilvl w:val="0"/>
          <w:numId w:val="130"/>
        </w:numPr>
        <w:rPr>
          <w:lang w:val="en-CA"/>
        </w:rPr>
      </w:pPr>
      <w:r w:rsidRPr="00051544">
        <w:rPr>
          <w:lang w:val="en-CA"/>
        </w:rPr>
        <w:t xml:space="preserve">ar.bck. </w:t>
      </w:r>
      <w:r w:rsidRPr="00C465F1">
        <w:rPr>
          <w:lang w:val="en-CA"/>
        </w:rPr>
        <w:sym w:font="Wingdings" w:char="F0E0"/>
      </w:r>
      <w:r w:rsidRPr="00051544">
        <w:rPr>
          <w:lang w:val="en-CA"/>
        </w:rPr>
        <w:t xml:space="preserve"> Static value</w:t>
      </w:r>
    </w:p>
    <w:p w14:paraId="7501CB11" w14:textId="77777777" w:rsidR="001201C9" w:rsidRPr="00051544" w:rsidRDefault="001201C9" w:rsidP="00996F09">
      <w:pPr>
        <w:pStyle w:val="ListParagraph0"/>
        <w:numPr>
          <w:ilvl w:val="0"/>
          <w:numId w:val="130"/>
        </w:numPr>
        <w:rPr>
          <w:lang w:val="en-CA"/>
        </w:rPr>
      </w:pPr>
      <w:r w:rsidRPr="00051544">
        <w:rPr>
          <w:lang w:val="en-CA"/>
        </w:rPr>
        <w:t>yyyymmdd</w:t>
      </w:r>
      <w:r w:rsidRPr="00C465F1">
        <w:rPr>
          <w:lang w:val="en-CA"/>
        </w:rPr>
        <w:sym w:font="Wingdings" w:char="F0E0"/>
      </w:r>
      <w:r w:rsidRPr="00051544">
        <w:rPr>
          <w:lang w:val="en-CA"/>
        </w:rPr>
        <w:t xml:space="preserve"> Current date</w:t>
      </w:r>
    </w:p>
    <w:p w14:paraId="7501CB12" w14:textId="77777777" w:rsidR="001201C9" w:rsidRDefault="001201C9" w:rsidP="00996F09">
      <w:pPr>
        <w:pStyle w:val="ListParagraph0"/>
        <w:numPr>
          <w:ilvl w:val="0"/>
          <w:numId w:val="130"/>
        </w:numPr>
        <w:rPr>
          <w:lang w:val="en-CA"/>
        </w:rPr>
      </w:pPr>
      <w:r w:rsidRPr="00051544">
        <w:rPr>
          <w:lang w:val="en-CA"/>
        </w:rPr>
        <w:t>.input.</w:t>
      </w:r>
      <w:r w:rsidRPr="00C465F1">
        <w:rPr>
          <w:lang w:val="en-CA"/>
        </w:rPr>
        <w:sym w:font="Wingdings" w:char="F0E0"/>
      </w:r>
      <w:r w:rsidRPr="00051544">
        <w:rPr>
          <w:lang w:val="en-CA"/>
        </w:rPr>
        <w:t xml:space="preserve"> Static value</w:t>
      </w:r>
    </w:p>
    <w:p w14:paraId="4A87BD87" w14:textId="6B942D11" w:rsidR="00051544" w:rsidRPr="00051544" w:rsidRDefault="00051544" w:rsidP="00996F09">
      <w:pPr>
        <w:pStyle w:val="ListParagraph0"/>
        <w:numPr>
          <w:ilvl w:val="0"/>
          <w:numId w:val="130"/>
        </w:numPr>
        <w:rPr>
          <w:lang w:val="en-CA"/>
        </w:rPr>
      </w:pPr>
      <w:r>
        <w:rPr>
          <w:lang w:val="en-CA"/>
        </w:rPr>
        <w:t>bssName</w:t>
      </w:r>
      <w:r w:rsidRPr="00051544">
        <w:rPr>
          <w:lang w:val="en-CA"/>
        </w:rPr>
        <w:t>.</w:t>
      </w:r>
      <w:r w:rsidRPr="00C465F1">
        <w:rPr>
          <w:lang w:val="en-CA"/>
        </w:rPr>
        <w:sym w:font="Wingdings" w:char="F0E0"/>
      </w:r>
      <w:r>
        <w:rPr>
          <w:lang w:val="en-CA"/>
        </w:rPr>
        <w:t xml:space="preserve"> Onbill or NM1 </w:t>
      </w:r>
      <w:r w:rsidRPr="00007EB0">
        <w:rPr>
          <w:lang w:val="en-CA"/>
        </w:rPr>
        <w:t xml:space="preserve">retrieved from the </w:t>
      </w:r>
      <w:r>
        <w:rPr>
          <w:lang w:val="en-CA"/>
        </w:rPr>
        <w:t>BSS_SOURCE table</w:t>
      </w:r>
      <w:r w:rsidRPr="00007EB0">
        <w:rPr>
          <w:lang w:val="en-CA"/>
        </w:rPr>
        <w:t>.</w:t>
      </w:r>
    </w:p>
    <w:p w14:paraId="7501CB13" w14:textId="77777777" w:rsidR="001201C9" w:rsidRPr="00051544" w:rsidRDefault="001201C9" w:rsidP="00996F09">
      <w:pPr>
        <w:pStyle w:val="ListParagraph0"/>
        <w:numPr>
          <w:ilvl w:val="0"/>
          <w:numId w:val="130"/>
        </w:numPr>
        <w:rPr>
          <w:lang w:val="en-CA"/>
        </w:rPr>
      </w:pPr>
      <w:r w:rsidRPr="00051544">
        <w:rPr>
          <w:lang w:val="en-CA"/>
        </w:rPr>
        <w:t>sequencenumber</w:t>
      </w:r>
      <w:r w:rsidRPr="00C465F1">
        <w:rPr>
          <w:lang w:val="en-CA"/>
        </w:rPr>
        <w:sym w:font="Wingdings" w:char="F0E0"/>
      </w:r>
      <w:r w:rsidRPr="00051544">
        <w:rPr>
          <w:lang w:val="en-CA"/>
        </w:rPr>
        <w:t xml:space="preserve"> Is the file sequence to start at 00001 and increased by one on every file generation (Table CB_FILE_SEQUENCE_NUMBER)</w:t>
      </w:r>
    </w:p>
    <w:p w14:paraId="7501CB14" w14:textId="77777777" w:rsidR="001201C9" w:rsidRDefault="001201C9" w:rsidP="00996F09">
      <w:pPr>
        <w:pStyle w:val="ListParagraph0"/>
        <w:numPr>
          <w:ilvl w:val="0"/>
          <w:numId w:val="130"/>
        </w:numPr>
        <w:rPr>
          <w:lang w:val="en-CA"/>
        </w:rPr>
      </w:pPr>
      <w:r w:rsidRPr="00051544">
        <w:rPr>
          <w:lang w:val="en-CA"/>
        </w:rPr>
        <w:t>’p’ or ‘t’</w:t>
      </w:r>
      <w:r w:rsidRPr="00C465F1">
        <w:rPr>
          <w:lang w:val="en-CA"/>
        </w:rPr>
        <w:sym w:font="Wingdings" w:char="F0E0"/>
      </w:r>
      <w:r w:rsidRPr="00051544">
        <w:rPr>
          <w:lang w:val="en-CA"/>
        </w:rPr>
        <w:t xml:space="preserve"> Is configurable in a properties file.t is for test, p is for Production environment</w:t>
      </w:r>
    </w:p>
    <w:p w14:paraId="7501CB15" w14:textId="764CFF5D" w:rsidR="001201C9" w:rsidRDefault="00FB45DA" w:rsidP="001201C9">
      <w:pPr>
        <w:rPr>
          <w:lang w:val="en-CA"/>
        </w:rPr>
      </w:pPr>
      <w:r>
        <w:rPr>
          <w:lang w:val="en-CA"/>
        </w:rPr>
        <w:t>destination: retrieved from CB_LAYOUT_DEST table</w:t>
      </w:r>
      <w:r w:rsidR="00051544" w:rsidRPr="00007EB0">
        <w:rPr>
          <w:lang w:val="en-CA"/>
        </w:rPr>
        <w:t>GPS Charge Back Reference Number: generated in CB_TX_INFO</w:t>
      </w:r>
    </w:p>
    <w:p w14:paraId="7501CB1B" w14:textId="0E0FBA82" w:rsidR="001201C9" w:rsidRDefault="001201C9" w:rsidP="001201C9">
      <w:pPr>
        <w:pStyle w:val="Heading5"/>
        <w:rPr>
          <w:lang w:val="en-CA"/>
        </w:rPr>
      </w:pPr>
      <w:r>
        <w:rPr>
          <w:lang w:val="en-CA"/>
        </w:rPr>
        <w:t>File Naming Convention for Moneris Charge</w:t>
      </w:r>
      <w:r w:rsidR="00051544">
        <w:rPr>
          <w:lang w:val="en-CA"/>
        </w:rPr>
        <w:t>b</w:t>
      </w:r>
      <w:r>
        <w:rPr>
          <w:lang w:val="en-CA"/>
        </w:rPr>
        <w:t xml:space="preserve">ack Exception </w:t>
      </w:r>
      <w:r w:rsidR="00AC40B2">
        <w:rPr>
          <w:lang w:val="en-CA"/>
        </w:rPr>
        <w:t>Output</w:t>
      </w:r>
      <w:r>
        <w:rPr>
          <w:lang w:val="en-CA"/>
        </w:rPr>
        <w:t xml:space="preserve">  Files</w:t>
      </w:r>
    </w:p>
    <w:p w14:paraId="7501CB1C" w14:textId="77777777" w:rsidR="001201C9" w:rsidRDefault="001201C9" w:rsidP="001201C9">
      <w:pPr>
        <w:rPr>
          <w:lang w:val="en-CA"/>
        </w:rPr>
      </w:pPr>
      <w:r>
        <w:rPr>
          <w:lang w:val="en-CA"/>
        </w:rPr>
        <w:t>The file naming pattern is the following:</w:t>
      </w:r>
    </w:p>
    <w:p w14:paraId="7501CB1D" w14:textId="77777777" w:rsidR="001201C9" w:rsidRDefault="001201C9" w:rsidP="001201C9">
      <w:pPr>
        <w:rPr>
          <w:lang w:val="en-CA"/>
        </w:rPr>
      </w:pPr>
    </w:p>
    <w:p w14:paraId="7501CB1E" w14:textId="02ED8BA6" w:rsidR="001201C9" w:rsidRPr="00C465F1" w:rsidRDefault="001201C9" w:rsidP="001201C9">
      <w:pPr>
        <w:rPr>
          <w:lang w:val="en-CA"/>
        </w:rPr>
      </w:pPr>
      <w:r w:rsidRPr="00C465F1">
        <w:rPr>
          <w:lang w:val="en-CA"/>
        </w:rPr>
        <w:t>gps</w:t>
      </w:r>
      <w:r w:rsidR="006368EF" w:rsidRPr="00C465F1">
        <w:rPr>
          <w:lang w:val="en-CA"/>
        </w:rPr>
        <w:t>&lt;'p' or 't'&gt;</w:t>
      </w:r>
      <w:r w:rsidRPr="00C465F1">
        <w:rPr>
          <w:lang w:val="en-CA"/>
        </w:rPr>
        <w:t>xxmonerisexcp_cbk_&lt;sequencenumber&gt;_&lt;yyyymmdd&gt;_&lt;GPS Batch Reference Number&gt;.csv.</w:t>
      </w:r>
      <w:r w:rsidR="00FB45DA" w:rsidRPr="00CB6945">
        <w:rPr>
          <w:lang w:val="en-CA"/>
        </w:rPr>
        <w:t>xx&lt;</w:t>
      </w:r>
      <w:r w:rsidR="00FB45DA">
        <w:rPr>
          <w:lang w:val="en-CA"/>
        </w:rPr>
        <w:t>destination</w:t>
      </w:r>
      <w:r w:rsidR="00FB45DA" w:rsidRPr="00CB6945">
        <w:rPr>
          <w:lang w:val="en-CA"/>
        </w:rPr>
        <w:t>&gt;</w:t>
      </w:r>
      <w:r w:rsidR="00FB45DA" w:rsidRPr="003238B2">
        <w:rPr>
          <w:lang w:val="en-CA"/>
        </w:rPr>
        <w:t>&lt;</w:t>
      </w:r>
      <w:r w:rsidRPr="00C465F1">
        <w:rPr>
          <w:lang w:val="en-CA"/>
        </w:rPr>
        <w:t>&lt;'p' or 't'&gt;</w:t>
      </w:r>
    </w:p>
    <w:p w14:paraId="7501CB1F" w14:textId="77777777" w:rsidR="001201C9" w:rsidRDefault="001201C9" w:rsidP="001201C9">
      <w:pPr>
        <w:rPr>
          <w:lang w:val="en-CA"/>
        </w:rPr>
      </w:pPr>
    </w:p>
    <w:p w14:paraId="7501CB20" w14:textId="77777777" w:rsidR="001201C9" w:rsidRPr="00051544" w:rsidRDefault="001201C9" w:rsidP="00996F09">
      <w:pPr>
        <w:pStyle w:val="ListParagraph0"/>
        <w:numPr>
          <w:ilvl w:val="0"/>
          <w:numId w:val="131"/>
        </w:numPr>
        <w:rPr>
          <w:lang w:val="en-CA"/>
        </w:rPr>
      </w:pPr>
      <w:r w:rsidRPr="00051544">
        <w:rPr>
          <w:lang w:val="en-CA"/>
        </w:rPr>
        <w:t xml:space="preserve">gpspxxmonerisexcp_cbk_ </w:t>
      </w:r>
      <w:r w:rsidRPr="00C465F1">
        <w:rPr>
          <w:lang w:val="en-CA"/>
        </w:rPr>
        <w:sym w:font="Wingdings" w:char="F0E0"/>
      </w:r>
      <w:r w:rsidRPr="00051544">
        <w:rPr>
          <w:lang w:val="en-CA"/>
        </w:rPr>
        <w:t xml:space="preserve"> Static Value</w:t>
      </w:r>
    </w:p>
    <w:p w14:paraId="7501CB21" w14:textId="77777777" w:rsidR="001201C9" w:rsidRPr="00051544" w:rsidRDefault="001201C9" w:rsidP="00996F09">
      <w:pPr>
        <w:pStyle w:val="ListParagraph0"/>
        <w:numPr>
          <w:ilvl w:val="0"/>
          <w:numId w:val="131"/>
        </w:numPr>
        <w:rPr>
          <w:lang w:val="en-CA"/>
        </w:rPr>
      </w:pPr>
      <w:r w:rsidRPr="00051544">
        <w:rPr>
          <w:lang w:val="en-CA"/>
        </w:rPr>
        <w:t>sequencenumber</w:t>
      </w:r>
      <w:r w:rsidRPr="00C465F1">
        <w:rPr>
          <w:lang w:val="en-CA"/>
        </w:rPr>
        <w:sym w:font="Wingdings" w:char="F0E0"/>
      </w:r>
      <w:r w:rsidRPr="00051544">
        <w:rPr>
          <w:lang w:val="en-CA"/>
        </w:rPr>
        <w:t xml:space="preserve"> Is the file sequence to start at 00001 and increased by one on every file generation (Table CB_FILE_SEQUENCE_NUMBER)</w:t>
      </w:r>
    </w:p>
    <w:p w14:paraId="7501CB22" w14:textId="77777777" w:rsidR="001201C9" w:rsidRPr="00051544" w:rsidRDefault="001201C9" w:rsidP="00996F09">
      <w:pPr>
        <w:pStyle w:val="ListParagraph0"/>
        <w:numPr>
          <w:ilvl w:val="0"/>
          <w:numId w:val="131"/>
        </w:numPr>
        <w:rPr>
          <w:lang w:val="en-CA"/>
        </w:rPr>
      </w:pPr>
      <w:r w:rsidRPr="00051544">
        <w:rPr>
          <w:lang w:val="en-CA"/>
        </w:rPr>
        <w:t>yyyymmdd</w:t>
      </w:r>
      <w:r w:rsidRPr="00C465F1">
        <w:rPr>
          <w:lang w:val="en-CA"/>
        </w:rPr>
        <w:sym w:font="Wingdings" w:char="F0E0"/>
      </w:r>
      <w:r w:rsidRPr="00051544">
        <w:rPr>
          <w:lang w:val="en-CA"/>
        </w:rPr>
        <w:t xml:space="preserve"> Current Date</w:t>
      </w:r>
    </w:p>
    <w:p w14:paraId="7501CB23" w14:textId="5D8AF195" w:rsidR="001201C9" w:rsidRPr="00051544" w:rsidRDefault="001201C9" w:rsidP="00996F09">
      <w:pPr>
        <w:pStyle w:val="ListParagraph0"/>
        <w:numPr>
          <w:ilvl w:val="0"/>
          <w:numId w:val="131"/>
        </w:numPr>
        <w:rPr>
          <w:lang w:val="en-CA"/>
        </w:rPr>
      </w:pPr>
      <w:r w:rsidRPr="00051544">
        <w:rPr>
          <w:lang w:val="en-CA"/>
        </w:rPr>
        <w:t>.csv.xx</w:t>
      </w:r>
      <w:r w:rsidRPr="00C465F1">
        <w:rPr>
          <w:lang w:val="en-CA"/>
        </w:rPr>
        <w:sym w:font="Wingdings" w:char="F0E0"/>
      </w:r>
      <w:r w:rsidRPr="00051544">
        <w:rPr>
          <w:lang w:val="en-CA"/>
        </w:rPr>
        <w:t xml:space="preserve"> Static Value</w:t>
      </w:r>
    </w:p>
    <w:p w14:paraId="7501CB24" w14:textId="77777777" w:rsidR="001201C9" w:rsidRDefault="001201C9" w:rsidP="00996F09">
      <w:pPr>
        <w:pStyle w:val="ListParagraph0"/>
        <w:numPr>
          <w:ilvl w:val="0"/>
          <w:numId w:val="131"/>
        </w:numPr>
        <w:rPr>
          <w:lang w:val="en-CA"/>
        </w:rPr>
      </w:pPr>
      <w:r w:rsidRPr="00051544">
        <w:rPr>
          <w:lang w:val="en-CA"/>
        </w:rPr>
        <w:t>’p’ or ‘t’</w:t>
      </w:r>
      <w:r w:rsidRPr="00C465F1">
        <w:rPr>
          <w:lang w:val="en-CA"/>
        </w:rPr>
        <w:sym w:font="Wingdings" w:char="F0E0"/>
      </w:r>
      <w:r w:rsidRPr="00051544">
        <w:rPr>
          <w:lang w:val="en-CA"/>
        </w:rPr>
        <w:t xml:space="preserve"> Is configurable in a properties file.t is for test, p is for Production environment</w:t>
      </w:r>
    </w:p>
    <w:p w14:paraId="497C0446" w14:textId="35BCCDF8" w:rsidR="00FB45DA" w:rsidRDefault="00FB45DA" w:rsidP="00996F09">
      <w:pPr>
        <w:pStyle w:val="ListParagraph0"/>
        <w:numPr>
          <w:ilvl w:val="0"/>
          <w:numId w:val="131"/>
        </w:numPr>
        <w:rPr>
          <w:lang w:val="en-CA"/>
        </w:rPr>
      </w:pPr>
      <w:r>
        <w:rPr>
          <w:lang w:val="en-CA"/>
        </w:rPr>
        <w:t>destination: retrieved from CB_LAYOUT_DEST table</w:t>
      </w:r>
    </w:p>
    <w:p w14:paraId="7EC5BCC7" w14:textId="02E80C72" w:rsidR="00051544" w:rsidRPr="00051544" w:rsidRDefault="00051544" w:rsidP="00996F09">
      <w:pPr>
        <w:pStyle w:val="ListParagraph0"/>
        <w:numPr>
          <w:ilvl w:val="0"/>
          <w:numId w:val="131"/>
        </w:numPr>
        <w:rPr>
          <w:lang w:val="en-CA"/>
        </w:rPr>
      </w:pPr>
      <w:r w:rsidRPr="00007EB0">
        <w:rPr>
          <w:lang w:val="en-CA"/>
        </w:rPr>
        <w:t>GPS Charge Back Reference Number: generated in CB_TX_INFO</w:t>
      </w:r>
    </w:p>
    <w:p w14:paraId="7501CB25" w14:textId="77777777" w:rsidR="001201C9" w:rsidRDefault="001201C9" w:rsidP="001201C9">
      <w:pPr>
        <w:rPr>
          <w:lang w:val="en-CA"/>
        </w:rPr>
      </w:pPr>
    </w:p>
    <w:p w14:paraId="7501CB26" w14:textId="4919C50D" w:rsidR="001201C9" w:rsidRDefault="001201C9" w:rsidP="001201C9">
      <w:pPr>
        <w:pStyle w:val="Heading5"/>
        <w:rPr>
          <w:lang w:val="en-CA"/>
        </w:rPr>
      </w:pPr>
      <w:r>
        <w:rPr>
          <w:lang w:val="en-CA"/>
        </w:rPr>
        <w:t xml:space="preserve">File Naming Convention for Amex Charge Back Exception </w:t>
      </w:r>
      <w:r w:rsidR="00AC40B2">
        <w:rPr>
          <w:lang w:val="en-CA"/>
        </w:rPr>
        <w:t>Output</w:t>
      </w:r>
      <w:r>
        <w:rPr>
          <w:lang w:val="en-CA"/>
        </w:rPr>
        <w:t xml:space="preserve">  Files</w:t>
      </w:r>
    </w:p>
    <w:p w14:paraId="7501CB27" w14:textId="77777777" w:rsidR="001201C9" w:rsidRDefault="001201C9" w:rsidP="001201C9">
      <w:pPr>
        <w:rPr>
          <w:lang w:val="en-CA"/>
        </w:rPr>
      </w:pPr>
      <w:r>
        <w:rPr>
          <w:lang w:val="en-CA"/>
        </w:rPr>
        <w:t>The file naming pattern is the following:</w:t>
      </w:r>
    </w:p>
    <w:p w14:paraId="7501CB28" w14:textId="77777777" w:rsidR="001201C9" w:rsidRDefault="001201C9" w:rsidP="001201C9">
      <w:pPr>
        <w:rPr>
          <w:lang w:val="en-CA"/>
        </w:rPr>
      </w:pPr>
    </w:p>
    <w:p w14:paraId="7501CB29" w14:textId="04331952" w:rsidR="001201C9" w:rsidRPr="00C0526E" w:rsidRDefault="001201C9" w:rsidP="001201C9">
      <w:pPr>
        <w:rPr>
          <w:lang w:val="en-CA"/>
        </w:rPr>
      </w:pPr>
      <w:r w:rsidRPr="00C465F1">
        <w:rPr>
          <w:lang w:val="en-CA"/>
        </w:rPr>
        <w:t>gpspxxamexexcp_cbk_&lt;sequencenumber&gt;_&lt;yyyymmdd&gt;_&lt;GPS Batch Reference Number&gt;.csv.xx</w:t>
      </w:r>
      <w:r w:rsidR="00BD1099">
        <w:rPr>
          <w:lang w:val="en-CA"/>
        </w:rPr>
        <w:t>&lt;destination&gt;</w:t>
      </w:r>
      <w:r w:rsidRPr="00C465F1">
        <w:rPr>
          <w:lang w:val="en-CA"/>
        </w:rPr>
        <w:t>&lt;'p' or 't'&gt;</w:t>
      </w:r>
    </w:p>
    <w:p w14:paraId="7501CB2A" w14:textId="77777777" w:rsidR="001201C9" w:rsidRDefault="001201C9" w:rsidP="001201C9">
      <w:pPr>
        <w:rPr>
          <w:lang w:val="en-CA"/>
        </w:rPr>
      </w:pPr>
    </w:p>
    <w:p w14:paraId="7501CB2B" w14:textId="77777777" w:rsidR="001201C9" w:rsidRDefault="001201C9" w:rsidP="001201C9">
      <w:pPr>
        <w:rPr>
          <w:lang w:val="en-CA"/>
        </w:rPr>
      </w:pPr>
      <w:r w:rsidRPr="00C465F1">
        <w:rPr>
          <w:lang w:val="en-CA"/>
        </w:rPr>
        <w:t>gpspxxamexexcp_cbk</w:t>
      </w:r>
      <w:r>
        <w:rPr>
          <w:lang w:val="en-CA"/>
        </w:rPr>
        <w:t xml:space="preserve"> _ </w:t>
      </w:r>
      <w:r w:rsidRPr="00C465F1">
        <w:rPr>
          <w:lang w:val="en-CA"/>
        </w:rPr>
        <w:sym w:font="Wingdings" w:char="F0E0"/>
      </w:r>
      <w:r>
        <w:rPr>
          <w:lang w:val="en-CA"/>
        </w:rPr>
        <w:t xml:space="preserve"> Static Value</w:t>
      </w:r>
    </w:p>
    <w:p w14:paraId="7501CB2C" w14:textId="77777777" w:rsidR="001201C9" w:rsidRDefault="001201C9" w:rsidP="001201C9">
      <w:pPr>
        <w:rPr>
          <w:lang w:val="en-CA"/>
        </w:rPr>
      </w:pPr>
      <w:r>
        <w:rPr>
          <w:lang w:val="en-CA"/>
        </w:rPr>
        <w:t>sequencenumber</w:t>
      </w:r>
      <w:r w:rsidRPr="00C465F1">
        <w:rPr>
          <w:lang w:val="en-CA"/>
        </w:rPr>
        <w:sym w:font="Wingdings" w:char="F0E0"/>
      </w:r>
      <w:r>
        <w:rPr>
          <w:lang w:val="en-CA"/>
        </w:rPr>
        <w:t xml:space="preserve"> Is</w:t>
      </w:r>
      <w:r w:rsidRPr="00C465F1">
        <w:rPr>
          <w:lang w:val="en-CA"/>
        </w:rPr>
        <w:t xml:space="preserve"> the file sequence to start at 00001 and increased by one on every file generation</w:t>
      </w:r>
      <w:r>
        <w:rPr>
          <w:lang w:val="en-CA"/>
        </w:rPr>
        <w:t xml:space="preserve"> (Table CB_FILE_SEQUENCE_NUMBER)</w:t>
      </w:r>
    </w:p>
    <w:p w14:paraId="7501CB2D" w14:textId="77777777" w:rsidR="001201C9" w:rsidRDefault="001201C9" w:rsidP="001201C9">
      <w:pPr>
        <w:rPr>
          <w:lang w:val="en-CA"/>
        </w:rPr>
      </w:pPr>
      <w:r>
        <w:rPr>
          <w:lang w:val="en-CA"/>
        </w:rPr>
        <w:t>yyyymmdd</w:t>
      </w:r>
      <w:r w:rsidRPr="00C465F1">
        <w:rPr>
          <w:lang w:val="en-CA"/>
        </w:rPr>
        <w:sym w:font="Wingdings" w:char="F0E0"/>
      </w:r>
      <w:r>
        <w:rPr>
          <w:lang w:val="en-CA"/>
        </w:rPr>
        <w:t xml:space="preserve"> Current Date</w:t>
      </w:r>
    </w:p>
    <w:p w14:paraId="7501CB2E" w14:textId="42DB764C" w:rsidR="001201C9" w:rsidRDefault="001201C9" w:rsidP="001201C9">
      <w:pPr>
        <w:rPr>
          <w:lang w:val="en-CA"/>
        </w:rPr>
      </w:pPr>
      <w:r w:rsidRPr="00C465F1">
        <w:rPr>
          <w:lang w:val="en-CA"/>
        </w:rPr>
        <w:t>.csv.xx</w:t>
      </w:r>
      <w:r w:rsidRPr="00C465F1">
        <w:rPr>
          <w:lang w:val="en-CA"/>
        </w:rPr>
        <w:sym w:font="Wingdings" w:char="F0E0"/>
      </w:r>
      <w:r>
        <w:rPr>
          <w:lang w:val="en-CA"/>
        </w:rPr>
        <w:t xml:space="preserve"> Static Value</w:t>
      </w:r>
    </w:p>
    <w:p w14:paraId="7501CB2F" w14:textId="77777777" w:rsidR="001201C9" w:rsidRDefault="001201C9" w:rsidP="001201C9">
      <w:pPr>
        <w:rPr>
          <w:lang w:val="en-CA"/>
        </w:rPr>
      </w:pPr>
      <w:r w:rsidRPr="003238B2">
        <w:rPr>
          <w:lang w:val="en-CA"/>
        </w:rPr>
        <w:t>’p’ or ‘t’</w:t>
      </w:r>
      <w:r w:rsidRPr="00C465F1">
        <w:rPr>
          <w:lang w:val="en-CA"/>
        </w:rPr>
        <w:sym w:font="Wingdings" w:char="F0E0"/>
      </w:r>
      <w:r>
        <w:rPr>
          <w:lang w:val="en-CA"/>
        </w:rPr>
        <w:t xml:space="preserve"> Is configurable in a properties file.t is for test, p is for Production environment</w:t>
      </w:r>
    </w:p>
    <w:p w14:paraId="2335AD83" w14:textId="5D4E327C" w:rsidR="00FB45DA" w:rsidRDefault="00FB45DA" w:rsidP="001201C9">
      <w:pPr>
        <w:rPr>
          <w:lang w:val="en-CA"/>
        </w:rPr>
      </w:pPr>
      <w:r>
        <w:rPr>
          <w:lang w:val="en-CA"/>
        </w:rPr>
        <w:lastRenderedPageBreak/>
        <w:t>destination: retrieved from CB_LAYOUT_DEST table</w:t>
      </w:r>
    </w:p>
    <w:p w14:paraId="403F5225" w14:textId="77777777" w:rsidR="00FB45DA" w:rsidRPr="00FB45DA" w:rsidRDefault="00FB45DA" w:rsidP="00FB45DA">
      <w:pPr>
        <w:rPr>
          <w:lang w:val="en-CA"/>
        </w:rPr>
      </w:pPr>
      <w:r w:rsidRPr="00FB45DA">
        <w:rPr>
          <w:lang w:val="en-CA"/>
        </w:rPr>
        <w:t>GPS Charge Back Reference Number: generated in CB_TX_INFO</w:t>
      </w:r>
    </w:p>
    <w:p w14:paraId="060D1DDD" w14:textId="77777777" w:rsidR="00FB45DA" w:rsidRDefault="00FB45DA" w:rsidP="001201C9">
      <w:pPr>
        <w:rPr>
          <w:lang w:val="en-CA"/>
        </w:rPr>
      </w:pPr>
    </w:p>
    <w:p w14:paraId="3D623FD2" w14:textId="77777777" w:rsidR="007713CC" w:rsidRDefault="007713CC" w:rsidP="001201C9">
      <w:pPr>
        <w:rPr>
          <w:lang w:val="en-CA"/>
        </w:rPr>
      </w:pPr>
    </w:p>
    <w:p w14:paraId="7501CB31" w14:textId="60E1A894" w:rsidR="001201C9" w:rsidRDefault="001201C9" w:rsidP="001201C9">
      <w:pPr>
        <w:pStyle w:val="Heading4"/>
        <w:rPr>
          <w:lang w:val="en-CA"/>
        </w:rPr>
      </w:pPr>
      <w:r>
        <w:rPr>
          <w:lang w:val="en-CA"/>
        </w:rPr>
        <w:t>File Naming Convention for Charge</w:t>
      </w:r>
      <w:r w:rsidR="00BD1099">
        <w:rPr>
          <w:lang w:val="en-CA"/>
        </w:rPr>
        <w:t>b</w:t>
      </w:r>
      <w:r>
        <w:rPr>
          <w:lang w:val="en-CA"/>
        </w:rPr>
        <w:t xml:space="preserve">ack </w:t>
      </w:r>
      <w:r w:rsidR="00BD1099">
        <w:rPr>
          <w:lang w:val="en-CA"/>
        </w:rPr>
        <w:t xml:space="preserve">Summary </w:t>
      </w:r>
      <w:r>
        <w:rPr>
          <w:lang w:val="en-CA"/>
        </w:rPr>
        <w:t>Reports</w:t>
      </w:r>
    </w:p>
    <w:p w14:paraId="7501CB32" w14:textId="718749D2" w:rsidR="001201C9" w:rsidRDefault="001201C9" w:rsidP="001201C9">
      <w:pPr>
        <w:rPr>
          <w:lang w:val="en-CA"/>
        </w:rPr>
      </w:pPr>
      <w:r>
        <w:rPr>
          <w:lang w:val="en-CA"/>
        </w:rPr>
        <w:t xml:space="preserve">Pattern for validation process is </w:t>
      </w:r>
      <w:r w:rsidR="00BD1099">
        <w:rPr>
          <w:lang w:val="en-CA"/>
        </w:rPr>
        <w:t>Chargeback</w:t>
      </w:r>
      <w:r>
        <w:rPr>
          <w:lang w:val="en-CA"/>
        </w:rPr>
        <w:t>_</w:t>
      </w:r>
      <w:r w:rsidR="00BD1099">
        <w:rPr>
          <w:lang w:val="en-CA"/>
        </w:rPr>
        <w:t>Validation_</w:t>
      </w:r>
      <w:r>
        <w:rPr>
          <w:lang w:val="en-CA"/>
        </w:rPr>
        <w:t>datetime_SUCCESS/FAILURE</w:t>
      </w:r>
    </w:p>
    <w:p w14:paraId="7501CB34" w14:textId="4F0B6F8A" w:rsidR="001201C9" w:rsidRPr="0038260B" w:rsidRDefault="001201C9" w:rsidP="001201C9">
      <w:pPr>
        <w:rPr>
          <w:lang w:val="en-CA"/>
        </w:rPr>
      </w:pPr>
      <w:r>
        <w:rPr>
          <w:lang w:val="en-CA"/>
        </w:rPr>
        <w:t>Pattern for enrichment/transf</w:t>
      </w:r>
      <w:r w:rsidR="00CB6945">
        <w:rPr>
          <w:lang w:val="en-CA"/>
        </w:rPr>
        <w:t>o</w:t>
      </w:r>
      <w:r>
        <w:rPr>
          <w:lang w:val="en-CA"/>
        </w:rPr>
        <w:t xml:space="preserve">rmation  process is </w:t>
      </w:r>
      <w:r w:rsidR="00BD1099" w:rsidRPr="00BD1099">
        <w:rPr>
          <w:lang w:val="en-CA"/>
        </w:rPr>
        <w:t xml:space="preserve"> </w:t>
      </w:r>
      <w:r w:rsidR="00BD1099">
        <w:rPr>
          <w:lang w:val="en-CA"/>
        </w:rPr>
        <w:t>Chargeback_</w:t>
      </w:r>
      <w:r w:rsidR="00B2423A">
        <w:rPr>
          <w:lang w:val="en-CA"/>
        </w:rPr>
        <w:t>Processing</w:t>
      </w:r>
      <w:r w:rsidR="00BD1099">
        <w:rPr>
          <w:lang w:val="en-CA"/>
        </w:rPr>
        <w:t>_</w:t>
      </w:r>
      <w:r>
        <w:rPr>
          <w:lang w:val="en-CA"/>
        </w:rPr>
        <w:t>datetime_SUCCESS/FAILURE</w:t>
      </w:r>
    </w:p>
    <w:p w14:paraId="7501CB37" w14:textId="28E9DAEF" w:rsidR="001201C9" w:rsidRDefault="001201C9" w:rsidP="001201C9">
      <w:pPr>
        <w:pStyle w:val="Heading4"/>
        <w:rPr>
          <w:lang w:val="en-CA"/>
        </w:rPr>
      </w:pPr>
      <w:r>
        <w:rPr>
          <w:lang w:val="en-CA"/>
        </w:rPr>
        <w:t>File Naming Convention for Archive Charge</w:t>
      </w:r>
      <w:r w:rsidR="00BD1099">
        <w:rPr>
          <w:lang w:val="en-CA"/>
        </w:rPr>
        <w:t>b</w:t>
      </w:r>
      <w:r>
        <w:rPr>
          <w:lang w:val="en-CA"/>
        </w:rPr>
        <w:t>ack Files</w:t>
      </w:r>
    </w:p>
    <w:p w14:paraId="7501CB38" w14:textId="58D1034B" w:rsidR="001201C9" w:rsidRDefault="002E6577" w:rsidP="001201C9">
      <w:pPr>
        <w:rPr>
          <w:lang w:val="en-CA"/>
        </w:rPr>
      </w:pPr>
      <w:r>
        <w:rPr>
          <w:lang w:val="en-CA"/>
        </w:rPr>
        <w:t>For</w:t>
      </w:r>
      <w:r w:rsidR="001201C9">
        <w:rPr>
          <w:lang w:val="en-CA"/>
        </w:rPr>
        <w:t xml:space="preserve"> both input and output files, append the date and time of processing</w:t>
      </w:r>
    </w:p>
    <w:p w14:paraId="7501CB46" w14:textId="77777777" w:rsidR="00222D03" w:rsidRPr="0038260B" w:rsidRDefault="00222D03" w:rsidP="001201C9">
      <w:pPr>
        <w:rPr>
          <w:lang w:val="en-CA"/>
        </w:rPr>
      </w:pPr>
    </w:p>
    <w:p w14:paraId="7501CB47" w14:textId="59EB23C0" w:rsidR="001201C9" w:rsidRDefault="00AC40B2" w:rsidP="001201C9">
      <w:pPr>
        <w:pStyle w:val="Heading4"/>
        <w:rPr>
          <w:lang w:val="en-CA"/>
        </w:rPr>
      </w:pPr>
      <w:r>
        <w:rPr>
          <w:lang w:val="en-CA"/>
        </w:rPr>
        <w:t>Chargeback</w:t>
      </w:r>
      <w:r w:rsidR="001201C9">
        <w:rPr>
          <w:lang w:val="en-CA"/>
        </w:rPr>
        <w:t xml:space="preserve"> Folders</w:t>
      </w:r>
    </w:p>
    <w:p w14:paraId="4762FCED" w14:textId="77777777" w:rsidR="00FD5658" w:rsidRPr="00D46D23" w:rsidRDefault="00FD5658" w:rsidP="00FD5658">
      <w:r w:rsidRPr="00D46D23">
        <w:t>batch.gps.cb.amex.inbound.location=cb/inbound/amex/</w:t>
      </w:r>
    </w:p>
    <w:p w14:paraId="3B8DEB10" w14:textId="77777777" w:rsidR="00FD5658" w:rsidRPr="00D46D23" w:rsidRDefault="00FD5658" w:rsidP="00FD5658">
      <w:r w:rsidRPr="00D46D23">
        <w:t>batch.gps.cb.moneris.inbound.location=cb/inbound/moneris/</w:t>
      </w:r>
    </w:p>
    <w:p w14:paraId="4E7F8BEB" w14:textId="77777777" w:rsidR="00FD5658" w:rsidRPr="00D46D23" w:rsidRDefault="00FD5658" w:rsidP="00FD5658"/>
    <w:p w14:paraId="0E279EAD" w14:textId="77777777" w:rsidR="00FD5658" w:rsidRPr="00D46D23" w:rsidRDefault="00FD5658" w:rsidP="00FD5658">
      <w:r w:rsidRPr="00D46D23">
        <w:t>batch.gps.cb.amex.working.location=cb/working/amex/</w:t>
      </w:r>
    </w:p>
    <w:p w14:paraId="20FF0055" w14:textId="77777777" w:rsidR="00FD5658" w:rsidRPr="00D46D23" w:rsidRDefault="00FD5658" w:rsidP="00FD5658">
      <w:r w:rsidRPr="00D46D23">
        <w:t>batch.gps.cb.moneris.working.location=cb/working/moneris/</w:t>
      </w:r>
    </w:p>
    <w:p w14:paraId="71BC7A2B" w14:textId="77777777" w:rsidR="00FD5658" w:rsidRPr="00D46D23" w:rsidRDefault="00FD5658" w:rsidP="00FD5658"/>
    <w:p w14:paraId="66A7B3C9" w14:textId="77777777" w:rsidR="00FD5658" w:rsidRPr="00D46D23" w:rsidRDefault="00FD5658" w:rsidP="00FD5658">
      <w:r w:rsidRPr="00D46D23">
        <w:t>batch.gps.cb.moneris.reject.location=cb/rejected/moneris/</w:t>
      </w:r>
    </w:p>
    <w:p w14:paraId="4AA92313" w14:textId="77777777" w:rsidR="00FD5658" w:rsidRPr="00D46D23" w:rsidRDefault="00FD5658" w:rsidP="00FD5658">
      <w:r w:rsidRPr="00D46D23">
        <w:t>batch.gps.cb.amex.reject.location=cb/rejected/amex/</w:t>
      </w:r>
    </w:p>
    <w:p w14:paraId="55B36FCF" w14:textId="77777777" w:rsidR="00FD5658" w:rsidRPr="00D46D23" w:rsidRDefault="00FD5658" w:rsidP="00FD5658"/>
    <w:p w14:paraId="5FD54538" w14:textId="77777777" w:rsidR="00FD5658" w:rsidRPr="00D46D23" w:rsidRDefault="00FD5658" w:rsidP="00FD5658">
      <w:r w:rsidRPr="00D46D23">
        <w:t>batch.gps.cb.archive.inbound.moneris.location=cb/archive/inbound/moneris/</w:t>
      </w:r>
    </w:p>
    <w:p w14:paraId="13CD5A33" w14:textId="77777777" w:rsidR="00FD5658" w:rsidRPr="00D46D23" w:rsidRDefault="00FD5658" w:rsidP="00FD5658">
      <w:r w:rsidRPr="00D46D23">
        <w:t>batch.gps.cb.archive.inbound.amex.location=cb/archive/inbound/amex/</w:t>
      </w:r>
    </w:p>
    <w:p w14:paraId="480A1CBC" w14:textId="77777777" w:rsidR="00FD5658" w:rsidRPr="00D46D23" w:rsidRDefault="00FD5658" w:rsidP="00FD5658"/>
    <w:p w14:paraId="46FD39B4" w14:textId="77777777" w:rsidR="00FD5658" w:rsidRPr="00D46D23" w:rsidRDefault="00FD5658" w:rsidP="00FD5658">
      <w:r w:rsidRPr="00D46D23">
        <w:t>batch.gps.cb.moneris.staging.location=cb/staging/moneris/</w:t>
      </w:r>
    </w:p>
    <w:p w14:paraId="7B9B8D52" w14:textId="77777777" w:rsidR="00FD5658" w:rsidRPr="00D46D23" w:rsidRDefault="00FD5658" w:rsidP="00FD5658">
      <w:r w:rsidRPr="00D46D23">
        <w:t>batch.gps.cb.amex.staging.location=cb/staging/amex/</w:t>
      </w:r>
    </w:p>
    <w:p w14:paraId="19898850" w14:textId="77777777" w:rsidR="00FD5658" w:rsidRPr="00D46D23" w:rsidRDefault="00FD5658" w:rsidP="00FD5658"/>
    <w:p w14:paraId="4C3F32EA" w14:textId="77777777" w:rsidR="00FD5658" w:rsidRPr="00D46D23" w:rsidRDefault="00FD5658" w:rsidP="00FD5658">
      <w:r w:rsidRPr="00D46D23">
        <w:t>batch.gps.cb.moneris.processing.working.location=cb/processing/working/moneris/</w:t>
      </w:r>
    </w:p>
    <w:p w14:paraId="2F910A49" w14:textId="77777777" w:rsidR="00FD5658" w:rsidRPr="00D46D23" w:rsidRDefault="00FD5658" w:rsidP="00FD5658">
      <w:r w:rsidRPr="00D46D23">
        <w:t>batch.gps.cb.amex.processing.working.location=cb/processing/working/amex/</w:t>
      </w:r>
    </w:p>
    <w:p w14:paraId="6A444CBD" w14:textId="77777777" w:rsidR="00FD5658" w:rsidRPr="00D46D23" w:rsidRDefault="00FD5658" w:rsidP="00FD5658"/>
    <w:p w14:paraId="5940CDAB" w14:textId="77777777" w:rsidR="00FD5658" w:rsidRPr="00D46D23" w:rsidRDefault="00FD5658" w:rsidP="00FD5658">
      <w:r w:rsidRPr="00D46D23">
        <w:t>batch.gps.cb.processing.outbound.location=cb/processing/outbound/</w:t>
      </w:r>
    </w:p>
    <w:p w14:paraId="261EFF40" w14:textId="77777777" w:rsidR="00FD5658" w:rsidRPr="00D46D23" w:rsidRDefault="00FD5658" w:rsidP="00FD5658"/>
    <w:p w14:paraId="0E3303D5" w14:textId="77777777" w:rsidR="00FD5658" w:rsidRPr="00D46D23" w:rsidRDefault="00FD5658" w:rsidP="00FD5658">
      <w:r w:rsidRPr="00D46D23">
        <w:t>batch.gps.cb.archive.processing.inbound.moneris.location=cb/processing/archive/inbound/moneris/</w:t>
      </w:r>
    </w:p>
    <w:p w14:paraId="5626C417" w14:textId="77777777" w:rsidR="00FD5658" w:rsidRPr="00D46D23" w:rsidRDefault="00FD5658" w:rsidP="00FD5658">
      <w:r w:rsidRPr="00D46D23">
        <w:t>batch.gps.cb.archive.processing.inbound.amex.location=cb/processing/archive/inbound/amex/</w:t>
      </w:r>
    </w:p>
    <w:p w14:paraId="5D266767" w14:textId="77777777" w:rsidR="00FD5658" w:rsidRPr="00D46D23" w:rsidRDefault="00FD5658" w:rsidP="00FD5658"/>
    <w:p w14:paraId="2559BB9A" w14:textId="77777777" w:rsidR="00FD5658" w:rsidRPr="00D46D23" w:rsidRDefault="00FD5658" w:rsidP="00FD5658">
      <w:r w:rsidRPr="00D46D23">
        <w:t>batch.gps.cb.report.location=cb/reports/</w:t>
      </w:r>
    </w:p>
    <w:p w14:paraId="091E2136" w14:textId="77777777" w:rsidR="00FD5658" w:rsidRDefault="00FD5658" w:rsidP="00FD5658">
      <w:pPr>
        <w:rPr>
          <w:rFonts w:ascii="Arial" w:hAnsi="Arial" w:cs="Arial"/>
          <w:color w:val="002060"/>
        </w:rPr>
      </w:pPr>
    </w:p>
    <w:p w14:paraId="0F184322" w14:textId="77777777" w:rsidR="00FD5658" w:rsidRDefault="00FD5658" w:rsidP="00FD5658">
      <w:pPr>
        <w:rPr>
          <w:lang w:val="en-CA"/>
        </w:rPr>
      </w:pPr>
      <w:r>
        <w:rPr>
          <w:lang w:val="en-CA"/>
        </w:rPr>
        <w:t>cb.archive.</w:t>
      </w:r>
      <w:r w:rsidRPr="00F50486">
        <w:rPr>
          <w:lang w:val="en-CA"/>
        </w:rPr>
        <w:t>bss.outbound.location</w:t>
      </w:r>
      <w:r>
        <w:rPr>
          <w:lang w:val="en-CA"/>
        </w:rPr>
        <w:t>=cb/archive/bss/outbound</w:t>
      </w:r>
    </w:p>
    <w:p w14:paraId="30D42ED1" w14:textId="77777777" w:rsidR="00FD5658" w:rsidRDefault="00FD5658" w:rsidP="00FD5658">
      <w:pPr>
        <w:rPr>
          <w:lang w:val="en-CA"/>
        </w:rPr>
      </w:pPr>
      <w:r>
        <w:rPr>
          <w:lang w:val="en-CA"/>
        </w:rPr>
        <w:t>cb</w:t>
      </w:r>
      <w:r w:rsidRPr="00F50486">
        <w:rPr>
          <w:lang w:val="en-CA"/>
        </w:rPr>
        <w:t>.bss.outbound.location=</w:t>
      </w:r>
      <w:r>
        <w:rPr>
          <w:lang w:val="en-CA"/>
        </w:rPr>
        <w:t>bss</w:t>
      </w:r>
      <w:r w:rsidRPr="00F50486">
        <w:rPr>
          <w:lang w:val="en-CA"/>
        </w:rPr>
        <w:t>/outbound/</w:t>
      </w:r>
      <w:r>
        <w:rPr>
          <w:lang w:val="en-CA"/>
        </w:rPr>
        <w:t xml:space="preserve">  (existing folder)</w:t>
      </w:r>
    </w:p>
    <w:p w14:paraId="7501CB55" w14:textId="77777777" w:rsidR="001201C9" w:rsidRDefault="001201C9" w:rsidP="001201C9">
      <w:pPr>
        <w:rPr>
          <w:lang w:val="en-CA"/>
        </w:rPr>
      </w:pPr>
    </w:p>
    <w:p w14:paraId="7501CB56" w14:textId="4D32FEBB" w:rsidR="001201C9" w:rsidRDefault="001201C9" w:rsidP="001201C9">
      <w:pPr>
        <w:rPr>
          <w:lang w:val="en-CA"/>
        </w:rPr>
      </w:pPr>
      <w:r>
        <w:rPr>
          <w:lang w:val="en-CA"/>
        </w:rPr>
        <w:t xml:space="preserve">Note: </w:t>
      </w:r>
      <w:r w:rsidR="00AC40B2">
        <w:rPr>
          <w:lang w:val="en-CA"/>
        </w:rPr>
        <w:t>Chargeback</w:t>
      </w:r>
      <w:r>
        <w:rPr>
          <w:lang w:val="en-CA"/>
        </w:rPr>
        <w:t xml:space="preserve"> Root Folder will be configurable depending on the environment.</w:t>
      </w:r>
    </w:p>
    <w:p w14:paraId="7501CB57" w14:textId="77777777" w:rsidR="001201C9" w:rsidRDefault="001201C9" w:rsidP="001201C9">
      <w:pPr>
        <w:rPr>
          <w:lang w:val="en-CA"/>
        </w:rPr>
      </w:pPr>
      <w:r>
        <w:rPr>
          <w:lang w:val="en-CA"/>
        </w:rPr>
        <w:t>cb.folders.root.location=</w:t>
      </w:r>
    </w:p>
    <w:p w14:paraId="7501CB58" w14:textId="77777777" w:rsidR="0059434F" w:rsidRDefault="0059434F" w:rsidP="006E6C96">
      <w:pPr>
        <w:rPr>
          <w:lang w:val="en-CA"/>
        </w:rPr>
      </w:pPr>
    </w:p>
    <w:p w14:paraId="7501CB59" w14:textId="77777777" w:rsidR="005324D6" w:rsidRDefault="005324D6" w:rsidP="005324D6">
      <w:pPr>
        <w:pStyle w:val="Heading3"/>
        <w:rPr>
          <w:lang w:val="en-CA"/>
        </w:rPr>
      </w:pPr>
      <w:bookmarkStart w:id="1529" w:name="_Toc415569030"/>
      <w:r>
        <w:rPr>
          <w:lang w:val="en-CA"/>
        </w:rPr>
        <w:t>Charge Back Utilities</w:t>
      </w:r>
      <w:bookmarkEnd w:id="1528"/>
      <w:r>
        <w:rPr>
          <w:lang w:val="en-CA"/>
        </w:rPr>
        <w:t xml:space="preserve"> and helpers</w:t>
      </w:r>
      <w:bookmarkEnd w:id="1529"/>
    </w:p>
    <w:p w14:paraId="7501CB5B" w14:textId="77777777" w:rsidR="00AC2E5B" w:rsidRDefault="00AC2E5B" w:rsidP="00AC2E5B">
      <w:pPr>
        <w:rPr>
          <w:lang w:val="en-CA"/>
        </w:rPr>
      </w:pPr>
      <w:r>
        <w:rPr>
          <w:lang w:val="en-CA"/>
        </w:rPr>
        <w:t>Utility Class :</w:t>
      </w:r>
    </w:p>
    <w:p w14:paraId="7501CB5C" w14:textId="1A0F9D09" w:rsidR="00AC2E5B" w:rsidRDefault="00AC2E5B" w:rsidP="00AC2E5B">
      <w:pPr>
        <w:rPr>
          <w:lang w:val="en-CA"/>
        </w:rPr>
      </w:pPr>
      <w:r>
        <w:rPr>
          <w:lang w:val="en-CA"/>
        </w:rPr>
        <w:t>CBBatchUtility.java : This java class will be used for validations and processing at file-level.</w:t>
      </w:r>
    </w:p>
    <w:p w14:paraId="7501CB5D" w14:textId="77777777" w:rsidR="00AC2E5B" w:rsidRDefault="00AC2E5B" w:rsidP="00996F09">
      <w:pPr>
        <w:pStyle w:val="ListParagraph0"/>
        <w:widowControl/>
        <w:numPr>
          <w:ilvl w:val="0"/>
          <w:numId w:val="124"/>
        </w:numPr>
        <w:contextualSpacing w:val="0"/>
        <w:rPr>
          <w:lang w:val="en-CA"/>
        </w:rPr>
      </w:pPr>
      <w:r>
        <w:rPr>
          <w:lang w:val="en-CA"/>
        </w:rPr>
        <w:t>validateFilenameAvailInBacklog()</w:t>
      </w:r>
    </w:p>
    <w:p w14:paraId="7501CB5E" w14:textId="77777777" w:rsidR="00AC2E5B" w:rsidRDefault="00AC2E5B" w:rsidP="00996F09">
      <w:pPr>
        <w:pStyle w:val="ListParagraph0"/>
        <w:widowControl/>
        <w:numPr>
          <w:ilvl w:val="0"/>
          <w:numId w:val="124"/>
        </w:numPr>
        <w:contextualSpacing w:val="0"/>
        <w:rPr>
          <w:lang w:val="en-CA"/>
        </w:rPr>
      </w:pPr>
      <w:r>
        <w:rPr>
          <w:lang w:val="en-CA"/>
        </w:rPr>
        <w:t>validateExpectedFilesArrived()</w:t>
      </w:r>
    </w:p>
    <w:p w14:paraId="7501CB5F" w14:textId="77777777" w:rsidR="00AC2E5B" w:rsidRDefault="00AC2E5B" w:rsidP="00996F09">
      <w:pPr>
        <w:pStyle w:val="ListParagraph0"/>
        <w:widowControl/>
        <w:numPr>
          <w:ilvl w:val="0"/>
          <w:numId w:val="124"/>
        </w:numPr>
        <w:contextualSpacing w:val="0"/>
        <w:rPr>
          <w:lang w:val="en-CA"/>
        </w:rPr>
      </w:pPr>
      <w:r>
        <w:rPr>
          <w:lang w:val="en-CA"/>
        </w:rPr>
        <w:t>validateSuffixDate()</w:t>
      </w:r>
    </w:p>
    <w:p w14:paraId="7501CB60" w14:textId="77777777" w:rsidR="00AC2E5B" w:rsidRDefault="00AC2E5B" w:rsidP="00AC2E5B">
      <w:pPr>
        <w:rPr>
          <w:lang w:val="en-CA"/>
        </w:rPr>
      </w:pPr>
    </w:p>
    <w:p w14:paraId="7501CB61" w14:textId="77777777" w:rsidR="00AC2E5B" w:rsidRDefault="00AC2E5B" w:rsidP="00AC2E5B">
      <w:pPr>
        <w:rPr>
          <w:lang w:val="en-CA"/>
        </w:rPr>
      </w:pPr>
      <w:r>
        <w:rPr>
          <w:lang w:val="en-CA"/>
        </w:rPr>
        <w:t>Helper Classes:</w:t>
      </w:r>
    </w:p>
    <w:p w14:paraId="7501CB62" w14:textId="77777777" w:rsidR="00AC2E5B" w:rsidRDefault="00AC2E5B" w:rsidP="00AC2E5B">
      <w:pPr>
        <w:rPr>
          <w:lang w:val="en-CA"/>
        </w:rPr>
      </w:pPr>
      <w:r>
        <w:rPr>
          <w:lang w:val="en-CA"/>
        </w:rPr>
        <w:t>CBHelper.java : Common helper class for CB.</w:t>
      </w:r>
    </w:p>
    <w:p w14:paraId="7501CB63" w14:textId="77777777" w:rsidR="00AC2E5B" w:rsidRDefault="00AC2E5B" w:rsidP="00AC2E5B">
      <w:pPr>
        <w:rPr>
          <w:lang w:val="en-CA"/>
        </w:rPr>
      </w:pPr>
    </w:p>
    <w:p w14:paraId="7501CB64" w14:textId="77777777" w:rsidR="00AC2E5B" w:rsidRDefault="00AC2E5B" w:rsidP="00AC2E5B">
      <w:pPr>
        <w:rPr>
          <w:lang w:val="en-CA"/>
        </w:rPr>
      </w:pPr>
      <w:r>
        <w:rPr>
          <w:lang w:val="en-CA"/>
        </w:rPr>
        <w:t>CBHeaderHelper.java : Helper class for Header records.</w:t>
      </w:r>
    </w:p>
    <w:p w14:paraId="7501CB65" w14:textId="77777777" w:rsidR="00AC2E5B" w:rsidRDefault="00AC2E5B" w:rsidP="00996F09">
      <w:pPr>
        <w:pStyle w:val="ListParagraph0"/>
        <w:widowControl/>
        <w:numPr>
          <w:ilvl w:val="0"/>
          <w:numId w:val="124"/>
        </w:numPr>
        <w:contextualSpacing w:val="0"/>
        <w:rPr>
          <w:lang w:val="en-CA"/>
        </w:rPr>
      </w:pPr>
      <w:r>
        <w:rPr>
          <w:lang w:val="en-CA"/>
        </w:rPr>
        <w:t>validateHeader(CBHeaderVO)</w:t>
      </w:r>
    </w:p>
    <w:p w14:paraId="7501CB66" w14:textId="77777777" w:rsidR="00AC2E5B" w:rsidRDefault="00AC2E5B" w:rsidP="00996F09">
      <w:pPr>
        <w:pStyle w:val="ListParagraph0"/>
        <w:widowControl/>
        <w:numPr>
          <w:ilvl w:val="0"/>
          <w:numId w:val="124"/>
        </w:numPr>
        <w:contextualSpacing w:val="0"/>
        <w:rPr>
          <w:lang w:val="en-CA"/>
        </w:rPr>
      </w:pPr>
      <w:r>
        <w:rPr>
          <w:lang w:val="en-CA"/>
        </w:rPr>
        <w:t>processHeader(CBHeaderVO)</w:t>
      </w:r>
    </w:p>
    <w:p w14:paraId="7501CB67" w14:textId="77777777" w:rsidR="00AC2E5B" w:rsidRDefault="00AC2E5B" w:rsidP="00AC2E5B">
      <w:pPr>
        <w:rPr>
          <w:lang w:val="en-CA"/>
        </w:rPr>
      </w:pPr>
    </w:p>
    <w:p w14:paraId="7501CB68" w14:textId="77777777" w:rsidR="00AC2E5B" w:rsidRDefault="00AC2E5B" w:rsidP="00AC2E5B">
      <w:pPr>
        <w:rPr>
          <w:lang w:val="en-CA"/>
        </w:rPr>
      </w:pPr>
      <w:r>
        <w:rPr>
          <w:lang w:val="en-CA"/>
        </w:rPr>
        <w:t>CBTxHelper.java : Helper class for detail records.</w:t>
      </w:r>
    </w:p>
    <w:p w14:paraId="7501CB69" w14:textId="77777777" w:rsidR="00AC2E5B" w:rsidRDefault="00AC2E5B" w:rsidP="00996F09">
      <w:pPr>
        <w:pStyle w:val="ListParagraph0"/>
        <w:widowControl/>
        <w:numPr>
          <w:ilvl w:val="0"/>
          <w:numId w:val="124"/>
        </w:numPr>
        <w:contextualSpacing w:val="0"/>
        <w:rPr>
          <w:lang w:val="en-CA"/>
        </w:rPr>
      </w:pPr>
      <w:r>
        <w:rPr>
          <w:lang w:val="en-CA"/>
        </w:rPr>
        <w:t>validateTx(CBTxVO)</w:t>
      </w:r>
    </w:p>
    <w:p w14:paraId="7501CB6A" w14:textId="77777777" w:rsidR="00AC2E5B" w:rsidRDefault="00AC2E5B" w:rsidP="00996F09">
      <w:pPr>
        <w:pStyle w:val="ListParagraph0"/>
        <w:widowControl/>
        <w:numPr>
          <w:ilvl w:val="0"/>
          <w:numId w:val="124"/>
        </w:numPr>
        <w:contextualSpacing w:val="0"/>
        <w:rPr>
          <w:lang w:val="en-CA"/>
        </w:rPr>
      </w:pPr>
      <w:r>
        <w:rPr>
          <w:lang w:val="en-CA"/>
        </w:rPr>
        <w:t>processTx(CBTxVO)</w:t>
      </w:r>
    </w:p>
    <w:p w14:paraId="7501CB6B" w14:textId="77777777" w:rsidR="00AC2E5B" w:rsidRDefault="00AC2E5B" w:rsidP="00AC2E5B">
      <w:pPr>
        <w:rPr>
          <w:lang w:val="en-CA"/>
        </w:rPr>
      </w:pPr>
    </w:p>
    <w:p w14:paraId="7501CB6C" w14:textId="77777777" w:rsidR="00AC2E5B" w:rsidRDefault="00AC2E5B" w:rsidP="00AC2E5B">
      <w:pPr>
        <w:rPr>
          <w:lang w:val="en-CA"/>
        </w:rPr>
      </w:pPr>
      <w:r>
        <w:rPr>
          <w:lang w:val="en-CA"/>
        </w:rPr>
        <w:t>CBTrailerHelper.java : Helper class for trailer records.</w:t>
      </w:r>
    </w:p>
    <w:p w14:paraId="7501CB6D" w14:textId="77777777" w:rsidR="00AC2E5B" w:rsidRDefault="00AC2E5B" w:rsidP="00996F09">
      <w:pPr>
        <w:pStyle w:val="ListParagraph0"/>
        <w:widowControl/>
        <w:numPr>
          <w:ilvl w:val="0"/>
          <w:numId w:val="124"/>
        </w:numPr>
        <w:contextualSpacing w:val="0"/>
        <w:rPr>
          <w:lang w:val="en-CA"/>
        </w:rPr>
      </w:pPr>
      <w:r>
        <w:rPr>
          <w:lang w:val="en-CA"/>
        </w:rPr>
        <w:t>validateTrailer(CBTrailerVO)</w:t>
      </w:r>
    </w:p>
    <w:p w14:paraId="7501CB6E" w14:textId="77777777" w:rsidR="00AC2E5B" w:rsidRDefault="00AC2E5B" w:rsidP="00996F09">
      <w:pPr>
        <w:pStyle w:val="ListParagraph0"/>
        <w:widowControl/>
        <w:numPr>
          <w:ilvl w:val="0"/>
          <w:numId w:val="124"/>
        </w:numPr>
        <w:contextualSpacing w:val="0"/>
        <w:rPr>
          <w:lang w:val="en-CA"/>
        </w:rPr>
      </w:pPr>
      <w:r>
        <w:rPr>
          <w:lang w:val="en-CA"/>
        </w:rPr>
        <w:t>processTrailer(CBTrailerVO)</w:t>
      </w:r>
    </w:p>
    <w:p w14:paraId="7501CB72" w14:textId="77777777" w:rsidR="00D04841" w:rsidRDefault="00D04841" w:rsidP="00D04841">
      <w:pPr>
        <w:pStyle w:val="Heading4"/>
        <w:rPr>
          <w:lang w:val="en-CA"/>
        </w:rPr>
      </w:pPr>
      <w:r>
        <w:rPr>
          <w:lang w:val="en-CA"/>
        </w:rPr>
        <w:t>Charge Back Configuration in Properties file</w:t>
      </w:r>
    </w:p>
    <w:p w14:paraId="7501CB74" w14:textId="1E41809B" w:rsidR="00F26598" w:rsidRDefault="00F26598" w:rsidP="00F26598">
      <w:pPr>
        <w:rPr>
          <w:lang w:val="en-CA"/>
        </w:rPr>
      </w:pPr>
      <w:r>
        <w:rPr>
          <w:lang w:val="en-CA"/>
        </w:rPr>
        <w:t>Below are the details configured in Charge Back properties file:-</w:t>
      </w:r>
    </w:p>
    <w:p w14:paraId="7501CB76" w14:textId="77777777" w:rsidR="00F26598" w:rsidRPr="00BD1099" w:rsidRDefault="00F26598" w:rsidP="00996F09">
      <w:pPr>
        <w:pStyle w:val="ListParagraph0"/>
        <w:numPr>
          <w:ilvl w:val="0"/>
          <w:numId w:val="132"/>
        </w:numPr>
        <w:rPr>
          <w:lang w:val="en-CA"/>
        </w:rPr>
      </w:pPr>
      <w:r w:rsidRPr="00BD1099">
        <w:rPr>
          <w:lang w:val="en-CA"/>
        </w:rPr>
        <w:t>Folder location :- All the folders are configured in properties file.</w:t>
      </w:r>
    </w:p>
    <w:p w14:paraId="7501CB77" w14:textId="77777777" w:rsidR="00F26598" w:rsidRPr="00BD1099" w:rsidRDefault="00F26598" w:rsidP="00996F09">
      <w:pPr>
        <w:pStyle w:val="ListParagraph0"/>
        <w:numPr>
          <w:ilvl w:val="0"/>
          <w:numId w:val="132"/>
        </w:numPr>
        <w:rPr>
          <w:lang w:val="en-CA"/>
        </w:rPr>
      </w:pPr>
      <w:r w:rsidRPr="00BD1099">
        <w:rPr>
          <w:lang w:val="en-CA"/>
        </w:rPr>
        <w:t>File formats:- File name formats are configured using regex expression in properties file.</w:t>
      </w:r>
    </w:p>
    <w:p w14:paraId="7501CB78" w14:textId="77777777" w:rsidR="00F26598" w:rsidRPr="00BD1099" w:rsidRDefault="00F26598" w:rsidP="00996F09">
      <w:pPr>
        <w:pStyle w:val="ListParagraph0"/>
        <w:numPr>
          <w:ilvl w:val="0"/>
          <w:numId w:val="132"/>
        </w:numPr>
        <w:rPr>
          <w:lang w:val="en-CA"/>
        </w:rPr>
      </w:pPr>
      <w:r w:rsidRPr="00BD1099">
        <w:rPr>
          <w:lang w:val="en-CA"/>
        </w:rPr>
        <w:t>Delay :-It is used to k</w:t>
      </w:r>
      <w:r w:rsidR="002E6577" w:rsidRPr="00BD1099">
        <w:rPr>
          <w:lang w:val="en-CA"/>
        </w:rPr>
        <w:t>n</w:t>
      </w:r>
      <w:r w:rsidRPr="00BD1099">
        <w:rPr>
          <w:lang w:val="en-CA"/>
        </w:rPr>
        <w:t>ow for how many days after</w:t>
      </w:r>
      <w:r w:rsidR="00A7251E" w:rsidRPr="00BD1099">
        <w:rPr>
          <w:lang w:val="en-CA"/>
        </w:rPr>
        <w:t xml:space="preserve"> the File Content Date,</w:t>
      </w:r>
      <w:r w:rsidRPr="00BD1099">
        <w:rPr>
          <w:lang w:val="en-CA"/>
        </w:rPr>
        <w:t xml:space="preserve"> the process should start the processing file from staging directory.</w:t>
      </w:r>
    </w:p>
    <w:p w14:paraId="7501CB79" w14:textId="77777777" w:rsidR="00F26598" w:rsidRPr="00BD1099" w:rsidRDefault="00F26598" w:rsidP="00996F09">
      <w:pPr>
        <w:pStyle w:val="ListParagraph0"/>
        <w:numPr>
          <w:ilvl w:val="0"/>
          <w:numId w:val="132"/>
        </w:numPr>
        <w:rPr>
          <w:lang w:val="en-CA"/>
        </w:rPr>
      </w:pPr>
      <w:r w:rsidRPr="00BD1099">
        <w:rPr>
          <w:lang w:val="en-CA"/>
        </w:rPr>
        <w:t>Heading:- Exception Format heading are configured in properties file.</w:t>
      </w:r>
    </w:p>
    <w:p w14:paraId="7501CB7A" w14:textId="77777777" w:rsidR="00F26598" w:rsidRPr="00BD1099" w:rsidRDefault="00F26598" w:rsidP="00996F09">
      <w:pPr>
        <w:pStyle w:val="ListParagraph0"/>
        <w:numPr>
          <w:ilvl w:val="0"/>
          <w:numId w:val="132"/>
        </w:numPr>
        <w:rPr>
          <w:lang w:val="en-CA"/>
        </w:rPr>
      </w:pPr>
      <w:r w:rsidRPr="00BD1099">
        <w:rPr>
          <w:lang w:val="en-CA"/>
        </w:rPr>
        <w:t>DateFormats:- Date format convention are configured in properties file</w:t>
      </w:r>
    </w:p>
    <w:p w14:paraId="7501CB7B" w14:textId="77777777" w:rsidR="00F26598" w:rsidRPr="00BD1099" w:rsidRDefault="00F26598" w:rsidP="00996F09">
      <w:pPr>
        <w:pStyle w:val="ListParagraph0"/>
        <w:numPr>
          <w:ilvl w:val="0"/>
          <w:numId w:val="132"/>
        </w:numPr>
        <w:rPr>
          <w:lang w:val="en-CA"/>
        </w:rPr>
      </w:pPr>
      <w:r w:rsidRPr="00BD1099">
        <w:rPr>
          <w:lang w:val="en-CA"/>
        </w:rPr>
        <w:t>TimeFormats:- Time format convention are configured in properties file.</w:t>
      </w:r>
    </w:p>
    <w:p w14:paraId="7501CB7C" w14:textId="77777777" w:rsidR="00F26598" w:rsidRPr="00BD1099" w:rsidRDefault="00F26598" w:rsidP="00996F09">
      <w:pPr>
        <w:pStyle w:val="ListParagraph0"/>
        <w:numPr>
          <w:ilvl w:val="0"/>
          <w:numId w:val="132"/>
        </w:numPr>
        <w:rPr>
          <w:lang w:val="en-CA"/>
        </w:rPr>
      </w:pPr>
      <w:r w:rsidRPr="00BD1099">
        <w:rPr>
          <w:lang w:val="en-CA"/>
        </w:rPr>
        <w:t>CB Constants:- constants which can be used for execution are configured in properties file.</w:t>
      </w:r>
    </w:p>
    <w:p w14:paraId="7501CB7D" w14:textId="77777777" w:rsidR="00F26598" w:rsidRPr="00BD1099" w:rsidRDefault="00F26598" w:rsidP="00996F09">
      <w:pPr>
        <w:pStyle w:val="ListParagraph0"/>
        <w:numPr>
          <w:ilvl w:val="0"/>
          <w:numId w:val="132"/>
        </w:numPr>
        <w:rPr>
          <w:lang w:val="en-CA"/>
        </w:rPr>
      </w:pPr>
      <w:r w:rsidRPr="00BD1099">
        <w:rPr>
          <w:lang w:val="en-CA"/>
        </w:rPr>
        <w:t xml:space="preserve">Output FileName Formats :- All the chargeback generated filenames are configured in properties file.   </w:t>
      </w:r>
    </w:p>
    <w:p w14:paraId="61B100F2" w14:textId="77777777" w:rsidR="0035100C" w:rsidRDefault="0035100C" w:rsidP="0035100C">
      <w:pPr>
        <w:pStyle w:val="Heading2"/>
        <w:numPr>
          <w:ilvl w:val="1"/>
          <w:numId w:val="2"/>
        </w:numPr>
      </w:pPr>
      <w:bookmarkStart w:id="1530" w:name="PCARD_TX_Info_persistence"/>
      <w:bookmarkStart w:id="1531" w:name="_Toc415569031"/>
      <w:bookmarkEnd w:id="1530"/>
      <w:r>
        <w:rPr>
          <w:b w:val="0"/>
        </w:rPr>
        <w:t>GPS Batch alerts on missing expected batch files</w:t>
      </w:r>
      <w:bookmarkEnd w:id="1531"/>
    </w:p>
    <w:p w14:paraId="5E7E3EB8" w14:textId="77777777" w:rsidR="0035100C" w:rsidRDefault="0035100C" w:rsidP="0035100C">
      <w:pPr>
        <w:rPr>
          <w:lang w:val="en-CA"/>
        </w:rPr>
      </w:pPr>
    </w:p>
    <w:p w14:paraId="2C390DE2" w14:textId="714E35FF" w:rsidR="0035100C" w:rsidRDefault="0035100C" w:rsidP="0035100C">
      <w:pPr>
        <w:rPr>
          <w:lang w:val="en-CA"/>
        </w:rPr>
      </w:pPr>
      <w:r>
        <w:rPr>
          <w:lang w:val="en-CA"/>
        </w:rPr>
        <w:t>For each BSS, batch request files are expected to be available for GPS batch following a predetermined schedule (</w:t>
      </w:r>
      <w:r w:rsidR="00AC40B2">
        <w:rPr>
          <w:lang w:val="en-CA"/>
        </w:rPr>
        <w:t>e.g.</w:t>
      </w:r>
      <w:r>
        <w:rPr>
          <w:lang w:val="en-CA"/>
        </w:rPr>
        <w:t xml:space="preserve"> daily for EDIRIS, bi-monthly for single view, etc.). In case a request file is not available at the expected time, and taken into account a certain margin, GPS triggers an alert. </w:t>
      </w:r>
    </w:p>
    <w:p w14:paraId="23D6664E" w14:textId="77777777" w:rsidR="0035100C" w:rsidRDefault="0035100C" w:rsidP="0035100C">
      <w:pPr>
        <w:rPr>
          <w:lang w:val="en-CA"/>
        </w:rPr>
      </w:pPr>
    </w:p>
    <w:p w14:paraId="731F7196" w14:textId="77777777" w:rsidR="0035100C" w:rsidRDefault="0035100C" w:rsidP="0035100C">
      <w:pPr>
        <w:rPr>
          <w:lang w:val="en-CA"/>
        </w:rPr>
      </w:pPr>
      <w:r>
        <w:rPr>
          <w:lang w:val="en-CA"/>
        </w:rPr>
        <w:t>The same logic applies to the response files sent back from the payment processor to GPS.</w:t>
      </w:r>
    </w:p>
    <w:p w14:paraId="18556AA0" w14:textId="77777777" w:rsidR="0035100C" w:rsidRDefault="0035100C" w:rsidP="0035100C">
      <w:pPr>
        <w:rPr>
          <w:lang w:val="en-CA"/>
        </w:rPr>
      </w:pPr>
    </w:p>
    <w:p w14:paraId="1FE83B97" w14:textId="77777777" w:rsidR="0035100C" w:rsidRDefault="0035100C" w:rsidP="0035100C">
      <w:pPr>
        <w:rPr>
          <w:lang w:val="en-CA"/>
        </w:rPr>
      </w:pPr>
      <w:r>
        <w:rPr>
          <w:lang w:val="en-CA"/>
        </w:rPr>
        <w:t>Despite that the files have predetermined schedule, they still need to be processed at any time they are received, whether it is earlier or later than expected. This is required to insure an optimal response time for GPS Batch.</w:t>
      </w:r>
    </w:p>
    <w:p w14:paraId="2B42E3ED" w14:textId="77777777" w:rsidR="0035100C" w:rsidRDefault="0035100C" w:rsidP="0035100C">
      <w:pPr>
        <w:rPr>
          <w:lang w:val="en-CA"/>
        </w:rPr>
      </w:pPr>
    </w:p>
    <w:p w14:paraId="402ECD4B" w14:textId="77777777" w:rsidR="0035100C" w:rsidRDefault="0035100C" w:rsidP="0035100C">
      <w:pPr>
        <w:rPr>
          <w:lang w:val="en-CA"/>
        </w:rPr>
      </w:pPr>
      <w:r w:rsidRPr="003B053F">
        <w:rPr>
          <w:lang w:val="en-CA"/>
        </w:rPr>
        <w:t xml:space="preserve">A GPS Batch alert applies also for the following flows: PACC, PCARD and Reconciliation. </w:t>
      </w:r>
    </w:p>
    <w:p w14:paraId="5E869A0D" w14:textId="77777777" w:rsidR="0035100C" w:rsidRDefault="0035100C" w:rsidP="0035100C">
      <w:pPr>
        <w:rPr>
          <w:lang w:val="en-CA"/>
        </w:rPr>
      </w:pPr>
    </w:p>
    <w:p w14:paraId="6CD0BC76" w14:textId="77777777" w:rsidR="0035100C" w:rsidRDefault="0035100C" w:rsidP="0035100C">
      <w:pPr>
        <w:pStyle w:val="Heading3"/>
        <w:numPr>
          <w:ilvl w:val="2"/>
          <w:numId w:val="2"/>
        </w:numPr>
      </w:pPr>
      <w:bookmarkStart w:id="1532" w:name="_Toc415569032"/>
      <w:r>
        <w:t>GPS alert logic overview</w:t>
      </w:r>
      <w:bookmarkEnd w:id="1532"/>
    </w:p>
    <w:p w14:paraId="1EDAEF9C" w14:textId="77777777" w:rsidR="0035100C" w:rsidRDefault="0035100C" w:rsidP="0035100C">
      <w:r>
        <w:t xml:space="preserve">Each batch file is expected to be available at a given time (minT). Taken into account a certain margin, each file should not be received after a certain time (maxT). </w:t>
      </w:r>
    </w:p>
    <w:p w14:paraId="5026E6FF" w14:textId="77777777" w:rsidR="0035100C" w:rsidRDefault="0035100C" w:rsidP="0035100C">
      <w:pPr>
        <w:rPr>
          <w:i/>
        </w:rPr>
      </w:pPr>
      <w:r>
        <w:rPr>
          <w:i/>
        </w:rPr>
        <w:t>For example, a batch file can be expected everyday between 10:00 and 11:. In this case, minT=10:00 and maxT = 11:00.</w:t>
      </w:r>
    </w:p>
    <w:p w14:paraId="7F78AEBB" w14:textId="77777777" w:rsidR="0035100C" w:rsidRDefault="0035100C" w:rsidP="0035100C"/>
    <w:p w14:paraId="53D443ED" w14:textId="77777777" w:rsidR="0035100C" w:rsidRDefault="0035100C" w:rsidP="0035100C">
      <w:r>
        <w:t>If a file is received after maxT, it is considered late and GPS have to trigger an alert. If it is received before minT, it is considered in advance.</w:t>
      </w:r>
    </w:p>
    <w:p w14:paraId="113ECF04" w14:textId="77777777" w:rsidR="0035100C" w:rsidRDefault="0035100C" w:rsidP="0035100C">
      <w:r>
        <w:t>In order to implement the alert logic required, GPS Batch has to handle:</w:t>
      </w:r>
    </w:p>
    <w:p w14:paraId="31987FDB" w14:textId="77777777" w:rsidR="0035100C" w:rsidRDefault="0035100C" w:rsidP="0035100C"/>
    <w:p w14:paraId="426DBF43" w14:textId="77777777" w:rsidR="0035100C" w:rsidRDefault="0035100C" w:rsidP="00996F09">
      <w:pPr>
        <w:pStyle w:val="ListParagraph0"/>
        <w:numPr>
          <w:ilvl w:val="0"/>
          <w:numId w:val="64"/>
        </w:numPr>
      </w:pPr>
      <w:r>
        <w:t>Reception Acknowledgments (RA): A RA is used to flag that a file has been processed.</w:t>
      </w:r>
    </w:p>
    <w:p w14:paraId="074F4ADB" w14:textId="77777777" w:rsidR="0035100C" w:rsidRDefault="0035100C" w:rsidP="00996F09">
      <w:pPr>
        <w:pStyle w:val="ListParagraph0"/>
        <w:numPr>
          <w:ilvl w:val="0"/>
          <w:numId w:val="64"/>
        </w:numPr>
      </w:pPr>
      <w:r>
        <w:t>Alert Acknowledgments (AA): An AA is used to flag that an alert has been triggered for a given expected file.</w:t>
      </w:r>
    </w:p>
    <w:p w14:paraId="376CAAA2" w14:textId="77777777" w:rsidR="0035100C" w:rsidRDefault="0035100C" w:rsidP="0035100C">
      <w:pPr>
        <w:pStyle w:val="Heading4"/>
        <w:numPr>
          <w:ilvl w:val="3"/>
          <w:numId w:val="2"/>
        </w:numPr>
      </w:pPr>
      <w:r>
        <w:lastRenderedPageBreak/>
        <w:t>Alert acknowledgment logic</w:t>
      </w:r>
    </w:p>
    <w:p w14:paraId="5EDAE96F" w14:textId="77777777" w:rsidR="0035100C" w:rsidRDefault="0035100C" w:rsidP="0035100C">
      <w:pPr>
        <w:rPr>
          <w:lang w:val="en-CA"/>
        </w:rPr>
      </w:pPr>
      <w:r>
        <w:rPr>
          <w:lang w:val="en-CA"/>
        </w:rPr>
        <w:t>Upon receiving a batch file:</w:t>
      </w:r>
    </w:p>
    <w:p w14:paraId="0F3A2656" w14:textId="77777777" w:rsidR="0035100C" w:rsidRDefault="0035100C" w:rsidP="00996F09">
      <w:pPr>
        <w:pStyle w:val="ListParagraph0"/>
        <w:numPr>
          <w:ilvl w:val="0"/>
          <w:numId w:val="65"/>
        </w:numPr>
        <w:rPr>
          <w:lang w:val="en-CA"/>
        </w:rPr>
      </w:pPr>
      <w:r>
        <w:rPr>
          <w:lang w:val="en-CA"/>
        </w:rPr>
        <w:t>If no (AA) is present for the BSS, GPS batch triggers an internal (RA) to be stored. It contains an identification of the BSS attached to the file.</w:t>
      </w:r>
    </w:p>
    <w:p w14:paraId="44DD7102" w14:textId="77777777" w:rsidR="0035100C" w:rsidRDefault="0035100C" w:rsidP="00996F09">
      <w:pPr>
        <w:pStyle w:val="ListParagraph0"/>
        <w:numPr>
          <w:ilvl w:val="0"/>
          <w:numId w:val="65"/>
        </w:numPr>
        <w:rPr>
          <w:lang w:val="en-CA"/>
        </w:rPr>
      </w:pPr>
      <w:r>
        <w:rPr>
          <w:lang w:val="en-CA"/>
        </w:rPr>
        <w:t>If one or more AA is present:</w:t>
      </w:r>
    </w:p>
    <w:p w14:paraId="7E45234D" w14:textId="77777777" w:rsidR="0035100C" w:rsidRDefault="0035100C" w:rsidP="00996F09">
      <w:pPr>
        <w:pStyle w:val="ListParagraph0"/>
        <w:numPr>
          <w:ilvl w:val="1"/>
          <w:numId w:val="65"/>
        </w:numPr>
        <w:rPr>
          <w:lang w:val="en-CA"/>
        </w:rPr>
      </w:pPr>
      <w:r>
        <w:rPr>
          <w:lang w:val="en-CA"/>
        </w:rPr>
        <w:t>If at least one AA is valid (not expired): it means the file is late and an alert has already been raised for it. No need to add a RA because it corrupts the logic. GPS deletes all the AAs and no RA is added.</w:t>
      </w:r>
    </w:p>
    <w:p w14:paraId="3D684F69" w14:textId="77777777" w:rsidR="0035100C" w:rsidRDefault="0035100C" w:rsidP="00996F09">
      <w:pPr>
        <w:pStyle w:val="ListParagraph0"/>
        <w:numPr>
          <w:ilvl w:val="1"/>
          <w:numId w:val="65"/>
        </w:numPr>
        <w:rPr>
          <w:lang w:val="en-CA"/>
        </w:rPr>
      </w:pPr>
      <w:r>
        <w:rPr>
          <w:lang w:val="en-CA"/>
        </w:rPr>
        <w:t>If all AA have expired: this means that in the previous iteration, the file has not been received (not even received late). All AAs are deleted and a RA is added.</w:t>
      </w:r>
    </w:p>
    <w:p w14:paraId="5EA6694D" w14:textId="77777777" w:rsidR="0035100C" w:rsidRDefault="0035100C" w:rsidP="0035100C">
      <w:pPr>
        <w:pStyle w:val="Heading4"/>
        <w:numPr>
          <w:ilvl w:val="3"/>
          <w:numId w:val="2"/>
        </w:numPr>
      </w:pPr>
      <w:r>
        <w:t>Reception acknowledgment logic</w:t>
      </w:r>
    </w:p>
    <w:p w14:paraId="312299E6" w14:textId="77777777" w:rsidR="0035100C" w:rsidRDefault="0035100C" w:rsidP="0035100C">
      <w:pPr>
        <w:rPr>
          <w:lang w:val="en-CA"/>
        </w:rPr>
      </w:pPr>
      <w:r>
        <w:rPr>
          <w:lang w:val="en-CA"/>
        </w:rPr>
        <w:t>A scheduled task is implemented to check, at maxT of each BSS file schedule, the presence of the internal RA:</w:t>
      </w:r>
    </w:p>
    <w:p w14:paraId="1776C7C0" w14:textId="77777777" w:rsidR="0035100C" w:rsidRDefault="0035100C" w:rsidP="00996F09">
      <w:pPr>
        <w:pStyle w:val="ListParagraph0"/>
        <w:numPr>
          <w:ilvl w:val="0"/>
          <w:numId w:val="65"/>
        </w:numPr>
        <w:rPr>
          <w:lang w:val="en-CA"/>
        </w:rPr>
      </w:pPr>
      <w:r>
        <w:rPr>
          <w:lang w:val="en-CA"/>
        </w:rPr>
        <w:t>If the RA is present: in this case the file has already been received (on time or in advance). No alert is triggers and the RA is deleted.</w:t>
      </w:r>
    </w:p>
    <w:p w14:paraId="42D9D742" w14:textId="77777777" w:rsidR="0035100C" w:rsidRDefault="0035100C" w:rsidP="00996F09">
      <w:pPr>
        <w:pStyle w:val="ListParagraph0"/>
        <w:numPr>
          <w:ilvl w:val="0"/>
          <w:numId w:val="65"/>
        </w:numPr>
        <w:rPr>
          <w:lang w:val="en-CA"/>
        </w:rPr>
      </w:pPr>
      <w:r>
        <w:rPr>
          <w:lang w:val="en-CA"/>
        </w:rPr>
        <w:t>IF no RA is found, this means the file is late. GPS triggers an alert and triggers an AA. The AA contains the BSS attached to the file and a date/time of expiration.</w:t>
      </w:r>
    </w:p>
    <w:p w14:paraId="3A23D5E5" w14:textId="77777777" w:rsidR="0035100C" w:rsidRDefault="0035100C" w:rsidP="0035100C">
      <w:pPr>
        <w:rPr>
          <w:lang w:val="en-CA"/>
        </w:rPr>
      </w:pPr>
    </w:p>
    <w:p w14:paraId="0BD180A5" w14:textId="77777777" w:rsidR="0035100C" w:rsidRDefault="0035100C" w:rsidP="0035100C">
      <w:pPr>
        <w:rPr>
          <w:lang w:val="en-CA"/>
        </w:rPr>
      </w:pPr>
      <w:r>
        <w:rPr>
          <w:lang w:val="en-CA"/>
        </w:rPr>
        <w:t>The purpose of having an AA is to avoid having a RA in case the file is received after maxT. In fact, if that was the case, the RA will still be present in the next iteration. If in that iteration no file is received, the verification made at maxT will still see the old RA.</w:t>
      </w:r>
    </w:p>
    <w:p w14:paraId="7F40F43B" w14:textId="77777777" w:rsidR="0035100C" w:rsidRDefault="0035100C" w:rsidP="0035100C">
      <w:pPr>
        <w:rPr>
          <w:lang w:val="en-CA"/>
        </w:rPr>
      </w:pPr>
    </w:p>
    <w:p w14:paraId="79E687C5" w14:textId="77777777" w:rsidR="0035100C" w:rsidRDefault="0035100C" w:rsidP="0035100C">
      <w:pPr>
        <w:rPr>
          <w:lang w:val="en-CA"/>
        </w:rPr>
      </w:pPr>
      <w:r>
        <w:rPr>
          <w:lang w:val="en-CA"/>
        </w:rPr>
        <w:t>In the other hand, the AA has to expire before the next minT to insure that if the file of the next iteration is in advance it still triggers a RA.</w:t>
      </w:r>
    </w:p>
    <w:p w14:paraId="1BF39903" w14:textId="77777777" w:rsidR="0035100C" w:rsidRDefault="0035100C" w:rsidP="0035100C">
      <w:pPr>
        <w:rPr>
          <w:lang w:val="en-CA"/>
        </w:rPr>
      </w:pPr>
    </w:p>
    <w:p w14:paraId="6B41D916" w14:textId="77777777" w:rsidR="0035100C" w:rsidRDefault="0035100C" w:rsidP="0035100C">
      <w:pPr>
        <w:rPr>
          <w:lang w:val="en-CA"/>
        </w:rPr>
      </w:pPr>
    </w:p>
    <w:p w14:paraId="58320864" w14:textId="77777777" w:rsidR="0035100C" w:rsidRDefault="0035100C" w:rsidP="0035100C">
      <w:pPr>
        <w:pStyle w:val="Heading3"/>
        <w:numPr>
          <w:ilvl w:val="2"/>
          <w:numId w:val="2"/>
        </w:numPr>
      </w:pPr>
      <w:bookmarkStart w:id="1533" w:name="_Toc415569033"/>
      <w:r>
        <w:t>GPS alert scenarios illustrations</w:t>
      </w:r>
      <w:bookmarkEnd w:id="1533"/>
    </w:p>
    <w:p w14:paraId="1278D7A5" w14:textId="77777777" w:rsidR="0035100C" w:rsidRDefault="0035100C" w:rsidP="0035100C">
      <w:r>
        <w:t>The following section describes some of the most common scenarios</w:t>
      </w:r>
    </w:p>
    <w:p w14:paraId="40F59D53" w14:textId="77777777" w:rsidR="0035100C" w:rsidRDefault="0035100C" w:rsidP="0035100C"/>
    <w:p w14:paraId="29A13E76" w14:textId="77777777" w:rsidR="0035100C" w:rsidRDefault="0035100C" w:rsidP="0035100C">
      <w:pPr>
        <w:rPr>
          <w:b/>
        </w:rPr>
      </w:pPr>
      <w:r>
        <w:rPr>
          <w:b/>
        </w:rPr>
        <w:t xml:space="preserve">Nominal scenario: </w:t>
      </w:r>
    </w:p>
    <w:p w14:paraId="29E60F62" w14:textId="77777777" w:rsidR="0035100C" w:rsidRDefault="0035100C" w:rsidP="0035100C">
      <w:r>
        <w:t>The file is received on time. The RA is generated and deleted when the verification is performed at maxT.</w:t>
      </w:r>
    </w:p>
    <w:p w14:paraId="79E8E642" w14:textId="77777777" w:rsidR="0035100C" w:rsidRDefault="0035100C" w:rsidP="0035100C"/>
    <w:p w14:paraId="76D67300" w14:textId="77777777" w:rsidR="0035100C" w:rsidRDefault="0035100C" w:rsidP="0035100C">
      <w:r>
        <w:rPr>
          <w:noProof/>
          <w:lang w:val="en-IN" w:eastAsia="en-IN"/>
        </w:rPr>
        <w:drawing>
          <wp:inline distT="0" distB="0" distL="0" distR="0" wp14:anchorId="0DE66960" wp14:editId="5B6541CB">
            <wp:extent cx="4265295" cy="11626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65295" cy="1162685"/>
                    </a:xfrm>
                    <a:prstGeom prst="rect">
                      <a:avLst/>
                    </a:prstGeom>
                    <a:noFill/>
                    <a:ln>
                      <a:noFill/>
                    </a:ln>
                  </pic:spPr>
                </pic:pic>
              </a:graphicData>
            </a:graphic>
          </wp:inline>
        </w:drawing>
      </w:r>
    </w:p>
    <w:p w14:paraId="1C06BEF6" w14:textId="77777777" w:rsidR="0035100C" w:rsidRDefault="0035100C" w:rsidP="0035100C">
      <w:pPr>
        <w:rPr>
          <w:lang w:val="en-CA"/>
        </w:rPr>
      </w:pPr>
    </w:p>
    <w:p w14:paraId="49D8B5DD" w14:textId="77777777" w:rsidR="0035100C" w:rsidRDefault="0035100C" w:rsidP="0035100C">
      <w:pPr>
        <w:rPr>
          <w:b/>
          <w:lang w:val="en-CA"/>
        </w:rPr>
      </w:pPr>
      <w:r>
        <w:rPr>
          <w:b/>
          <w:lang w:val="en-CA"/>
        </w:rPr>
        <w:t>File received in advance:</w:t>
      </w:r>
    </w:p>
    <w:p w14:paraId="19C5B89A" w14:textId="77777777" w:rsidR="0035100C" w:rsidRDefault="0035100C" w:rsidP="0035100C">
      <w:pPr>
        <w:rPr>
          <w:lang w:val="en-CA"/>
        </w:rPr>
      </w:pPr>
      <w:r>
        <w:rPr>
          <w:lang w:val="en-CA"/>
        </w:rPr>
        <w:t>The file is received in advance. It triggers an RA. After verification at maxT, the RA is deleted.</w:t>
      </w:r>
    </w:p>
    <w:p w14:paraId="5147B334" w14:textId="77777777" w:rsidR="0035100C" w:rsidRDefault="0035100C" w:rsidP="0035100C">
      <w:pPr>
        <w:rPr>
          <w:lang w:val="en-CA"/>
        </w:rPr>
      </w:pPr>
      <w:r>
        <w:rPr>
          <w:noProof/>
          <w:lang w:val="en-IN" w:eastAsia="en-IN"/>
        </w:rPr>
        <w:drawing>
          <wp:inline distT="0" distB="0" distL="0" distR="0" wp14:anchorId="5699F23E" wp14:editId="6AEF2B22">
            <wp:extent cx="4212590" cy="1130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2590" cy="1130935"/>
                    </a:xfrm>
                    <a:prstGeom prst="rect">
                      <a:avLst/>
                    </a:prstGeom>
                    <a:noFill/>
                    <a:ln>
                      <a:noFill/>
                    </a:ln>
                  </pic:spPr>
                </pic:pic>
              </a:graphicData>
            </a:graphic>
          </wp:inline>
        </w:drawing>
      </w:r>
    </w:p>
    <w:p w14:paraId="46B2A1C4" w14:textId="77777777" w:rsidR="0035100C" w:rsidRDefault="0035100C" w:rsidP="0035100C">
      <w:pPr>
        <w:rPr>
          <w:lang w:val="en-CA"/>
        </w:rPr>
      </w:pPr>
    </w:p>
    <w:p w14:paraId="4DF4A7CE" w14:textId="77777777" w:rsidR="0035100C" w:rsidRDefault="0035100C" w:rsidP="0035100C">
      <w:pPr>
        <w:rPr>
          <w:b/>
          <w:lang w:val="en-CA"/>
        </w:rPr>
      </w:pPr>
      <w:r>
        <w:rPr>
          <w:b/>
          <w:lang w:val="en-CA"/>
        </w:rPr>
        <w:t>File received late:</w:t>
      </w:r>
    </w:p>
    <w:p w14:paraId="3DD66E3E" w14:textId="77777777" w:rsidR="0035100C" w:rsidRDefault="0035100C" w:rsidP="0035100C">
      <w:pPr>
        <w:rPr>
          <w:lang w:val="en-CA"/>
        </w:rPr>
      </w:pPr>
      <w:r>
        <w:rPr>
          <w:lang w:val="en-CA"/>
        </w:rPr>
        <w:t>At maxT, the file is still not received. An AA is triggered. The file is eventually received late. The AA is deleted. No RA is triggered in order to not corrupt the next iteration.</w:t>
      </w:r>
    </w:p>
    <w:p w14:paraId="66500348" w14:textId="77777777" w:rsidR="0035100C" w:rsidRDefault="0035100C" w:rsidP="0035100C">
      <w:pPr>
        <w:rPr>
          <w:lang w:val="en-CA"/>
        </w:rPr>
      </w:pPr>
      <w:r>
        <w:rPr>
          <w:noProof/>
          <w:lang w:val="en-IN" w:eastAsia="en-IN"/>
        </w:rPr>
        <w:lastRenderedPageBreak/>
        <w:drawing>
          <wp:inline distT="0" distB="0" distL="0" distR="0" wp14:anchorId="7456A5CB" wp14:editId="3B2352E9">
            <wp:extent cx="4217670" cy="118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17670" cy="1189355"/>
                    </a:xfrm>
                    <a:prstGeom prst="rect">
                      <a:avLst/>
                    </a:prstGeom>
                    <a:noFill/>
                    <a:ln>
                      <a:noFill/>
                    </a:ln>
                  </pic:spPr>
                </pic:pic>
              </a:graphicData>
            </a:graphic>
          </wp:inline>
        </w:drawing>
      </w:r>
    </w:p>
    <w:p w14:paraId="269ADB4B" w14:textId="77777777" w:rsidR="0035100C" w:rsidRDefault="0035100C" w:rsidP="0035100C">
      <w:pPr>
        <w:rPr>
          <w:lang w:val="en-CA"/>
        </w:rPr>
      </w:pPr>
    </w:p>
    <w:p w14:paraId="7B15FB1B" w14:textId="77777777" w:rsidR="007F0770" w:rsidRDefault="007F0770" w:rsidP="0035100C">
      <w:pPr>
        <w:rPr>
          <w:b/>
          <w:lang w:val="en-CA"/>
        </w:rPr>
      </w:pPr>
    </w:p>
    <w:p w14:paraId="1DDB8292" w14:textId="77777777" w:rsidR="0035100C" w:rsidRDefault="0035100C" w:rsidP="0035100C">
      <w:pPr>
        <w:rPr>
          <w:b/>
          <w:lang w:val="en-CA"/>
        </w:rPr>
      </w:pPr>
      <w:r>
        <w:rPr>
          <w:b/>
          <w:lang w:val="en-CA"/>
        </w:rPr>
        <w:t>File not received, next file received in advance:</w:t>
      </w:r>
    </w:p>
    <w:p w14:paraId="092CE8F8" w14:textId="77777777" w:rsidR="0035100C" w:rsidRDefault="0035100C" w:rsidP="0035100C">
      <w:pPr>
        <w:rPr>
          <w:lang w:val="en-CA"/>
        </w:rPr>
      </w:pPr>
      <w:r>
        <w:rPr>
          <w:lang w:val="en-CA"/>
        </w:rPr>
        <w:t>The file is not received by maxT. An AA is triggered. The file corresponding to this iteration is never received.</w:t>
      </w:r>
    </w:p>
    <w:p w14:paraId="1AF221FA" w14:textId="77777777" w:rsidR="0035100C" w:rsidRDefault="0035100C" w:rsidP="0035100C">
      <w:pPr>
        <w:rPr>
          <w:lang w:val="en-CA"/>
        </w:rPr>
      </w:pPr>
      <w:r>
        <w:rPr>
          <w:lang w:val="en-CA"/>
        </w:rPr>
        <w:t>The file of the next iteration is received in advance. An AA is found but has expired. The AA is deleted. A RA is triggered. In the next maxT check, the RA and the old AA is deleted</w:t>
      </w:r>
    </w:p>
    <w:p w14:paraId="786AFBC0" w14:textId="77777777" w:rsidR="0035100C" w:rsidRDefault="0035100C" w:rsidP="0035100C">
      <w:pPr>
        <w:rPr>
          <w:lang w:val="en-CA"/>
        </w:rPr>
      </w:pPr>
    </w:p>
    <w:p w14:paraId="3B48FDB8" w14:textId="77777777" w:rsidR="0035100C" w:rsidRDefault="0035100C" w:rsidP="0035100C">
      <w:pPr>
        <w:rPr>
          <w:lang w:val="en-CA"/>
        </w:rPr>
      </w:pPr>
      <w:r>
        <w:rPr>
          <w:noProof/>
          <w:lang w:val="en-IN" w:eastAsia="en-IN"/>
        </w:rPr>
        <w:drawing>
          <wp:inline distT="0" distB="0" distL="0" distR="0" wp14:anchorId="5530795A" wp14:editId="3FAC6130">
            <wp:extent cx="4048760" cy="15906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48760" cy="1590675"/>
                    </a:xfrm>
                    <a:prstGeom prst="rect">
                      <a:avLst/>
                    </a:prstGeom>
                    <a:noFill/>
                    <a:ln>
                      <a:noFill/>
                    </a:ln>
                  </pic:spPr>
                </pic:pic>
              </a:graphicData>
            </a:graphic>
          </wp:inline>
        </w:drawing>
      </w:r>
    </w:p>
    <w:p w14:paraId="2B2F69A9" w14:textId="77777777" w:rsidR="0035100C" w:rsidRDefault="0035100C" w:rsidP="0035100C">
      <w:pPr>
        <w:pStyle w:val="Heading3"/>
        <w:numPr>
          <w:ilvl w:val="2"/>
          <w:numId w:val="2"/>
        </w:numPr>
      </w:pPr>
      <w:bookmarkStart w:id="1534" w:name="_Toc415569034"/>
      <w:r>
        <w:t>RA and AA implementation</w:t>
      </w:r>
      <w:bookmarkEnd w:id="1534"/>
    </w:p>
    <w:p w14:paraId="54F54C17" w14:textId="77777777" w:rsidR="0035100C" w:rsidRDefault="0035100C" w:rsidP="0035100C">
      <w:pPr>
        <w:rPr>
          <w:lang w:val="en-CA"/>
        </w:rPr>
      </w:pPr>
      <w:r>
        <w:rPr>
          <w:lang w:val="en-CA"/>
        </w:rPr>
        <w:t>The Reception Acknowledgment (RA) and the Alert Acknowledgment (AA) are implemented using a file naming convention.</w:t>
      </w:r>
    </w:p>
    <w:p w14:paraId="6174E412" w14:textId="77777777" w:rsidR="0035100C" w:rsidRDefault="0035100C" w:rsidP="0035100C">
      <w:pPr>
        <w:rPr>
          <w:lang w:val="en-CA"/>
        </w:rPr>
      </w:pPr>
    </w:p>
    <w:p w14:paraId="5C5E7EF3" w14:textId="77777777" w:rsidR="0035100C" w:rsidRDefault="0035100C" w:rsidP="0035100C">
      <w:pPr>
        <w:rPr>
          <w:lang w:val="en-CA"/>
        </w:rPr>
      </w:pPr>
      <w:r>
        <w:rPr>
          <w:lang w:val="en-CA"/>
        </w:rPr>
        <w:t>There is a dedicated folder for RAs and a dedicated folder for AAs. The location of each folder is part of a GPS batch properties file.</w:t>
      </w:r>
    </w:p>
    <w:p w14:paraId="30390625" w14:textId="77777777" w:rsidR="0035100C" w:rsidRDefault="0035100C" w:rsidP="0035100C">
      <w:pPr>
        <w:rPr>
          <w:lang w:val="en-CA"/>
        </w:rPr>
      </w:pPr>
    </w:p>
    <w:p w14:paraId="16AD996D" w14:textId="77777777" w:rsidR="0035100C" w:rsidRDefault="0035100C" w:rsidP="0035100C">
      <w:pPr>
        <w:rPr>
          <w:lang w:val="en-CA"/>
        </w:rPr>
      </w:pPr>
      <w:r>
        <w:rPr>
          <w:lang w:val="en-CA"/>
        </w:rPr>
        <w:t>To add a RA, GPS adds a file under the RA folder with the following naming pattern: BssName.ra.</w:t>
      </w:r>
    </w:p>
    <w:p w14:paraId="1CE3B83A" w14:textId="77777777" w:rsidR="0035100C" w:rsidRDefault="0035100C" w:rsidP="0035100C">
      <w:pPr>
        <w:rPr>
          <w:lang w:val="en-CA"/>
        </w:rPr>
      </w:pPr>
    </w:p>
    <w:p w14:paraId="671F4370" w14:textId="77777777" w:rsidR="0035100C" w:rsidRDefault="0035100C" w:rsidP="0035100C">
      <w:pPr>
        <w:rPr>
          <w:lang w:val="en-CA"/>
        </w:rPr>
      </w:pPr>
      <w:r>
        <w:rPr>
          <w:lang w:val="en-CA"/>
        </w:rPr>
        <w:t>To add an AA, GPS adds a file under the RA folder with the following naming pattern: BssName_dateTimeExpiration.aa.</w:t>
      </w:r>
    </w:p>
    <w:p w14:paraId="356B0CA2" w14:textId="77777777" w:rsidR="0035100C" w:rsidRDefault="0035100C" w:rsidP="0035100C">
      <w:pPr>
        <w:rPr>
          <w:lang w:val="en-CA"/>
        </w:rPr>
      </w:pPr>
    </w:p>
    <w:p w14:paraId="66D080BC" w14:textId="77777777" w:rsidR="0035100C" w:rsidRDefault="0035100C" w:rsidP="0035100C">
      <w:pPr>
        <w:rPr>
          <w:lang w:val="en-CA"/>
        </w:rPr>
      </w:pPr>
      <w:r>
        <w:rPr>
          <w:lang w:val="en-CA"/>
        </w:rPr>
        <w:t>To delete an acknowledgment, GPS Batch just deletes the corresponding file.</w:t>
      </w:r>
    </w:p>
    <w:p w14:paraId="67E79CFD" w14:textId="77777777" w:rsidR="0035100C" w:rsidRDefault="0035100C" w:rsidP="0035100C">
      <w:pPr>
        <w:rPr>
          <w:lang w:val="en-CA"/>
        </w:rPr>
      </w:pPr>
    </w:p>
    <w:p w14:paraId="3B7E76F1" w14:textId="77777777" w:rsidR="0035100C" w:rsidRDefault="0035100C" w:rsidP="0035100C">
      <w:pPr>
        <w:rPr>
          <w:lang w:val="en-CA"/>
        </w:rPr>
      </w:pPr>
      <w:r>
        <w:rPr>
          <w:lang w:val="en-CA"/>
        </w:rPr>
        <w:t>RAHelper and AAHelper classes are used to perform the operations related to the acknowledgment. They offer the following methods:</w:t>
      </w:r>
    </w:p>
    <w:p w14:paraId="7DA5DE01" w14:textId="77777777" w:rsidR="0035100C" w:rsidRDefault="0035100C" w:rsidP="0035100C">
      <w:pPr>
        <w:rPr>
          <w:lang w:val="en-CA"/>
        </w:rPr>
      </w:pPr>
    </w:p>
    <w:p w14:paraId="5F42C020" w14:textId="77777777" w:rsidR="0035100C" w:rsidRDefault="0035100C" w:rsidP="0035100C">
      <w:pPr>
        <w:rPr>
          <w:lang w:val="en-CA"/>
        </w:rPr>
      </w:pPr>
      <w:r>
        <w:rPr>
          <w:lang w:val="en-CA"/>
        </w:rPr>
        <w:t>RAHelper:</w:t>
      </w:r>
    </w:p>
    <w:p w14:paraId="1ED17DE5" w14:textId="77777777" w:rsidR="0035100C" w:rsidRDefault="0035100C" w:rsidP="00996F09">
      <w:pPr>
        <w:pStyle w:val="ListParagraph0"/>
        <w:numPr>
          <w:ilvl w:val="0"/>
          <w:numId w:val="66"/>
        </w:numPr>
        <w:rPr>
          <w:lang w:val="en-CA"/>
        </w:rPr>
      </w:pPr>
      <w:r>
        <w:rPr>
          <w:lang w:val="en-CA"/>
        </w:rPr>
        <w:t>Add a RA for a given BSS file schedule</w:t>
      </w:r>
    </w:p>
    <w:p w14:paraId="65D76DBD" w14:textId="77777777" w:rsidR="0035100C" w:rsidRDefault="0035100C" w:rsidP="00996F09">
      <w:pPr>
        <w:pStyle w:val="ListParagraph0"/>
        <w:numPr>
          <w:ilvl w:val="0"/>
          <w:numId w:val="66"/>
        </w:numPr>
        <w:rPr>
          <w:lang w:val="en-CA"/>
        </w:rPr>
      </w:pPr>
      <w:r>
        <w:rPr>
          <w:lang w:val="en-CA"/>
        </w:rPr>
        <w:t>Check if an RA is available for a given BSS file schedule</w:t>
      </w:r>
    </w:p>
    <w:p w14:paraId="1499EAAB" w14:textId="77777777" w:rsidR="0035100C" w:rsidRDefault="0035100C" w:rsidP="00996F09">
      <w:pPr>
        <w:pStyle w:val="ListParagraph0"/>
        <w:numPr>
          <w:ilvl w:val="0"/>
          <w:numId w:val="66"/>
        </w:numPr>
        <w:rPr>
          <w:lang w:val="en-CA"/>
        </w:rPr>
      </w:pPr>
      <w:r>
        <w:rPr>
          <w:lang w:val="en-CA"/>
        </w:rPr>
        <w:t>Delete all RAs of a given BSS file schedule</w:t>
      </w:r>
    </w:p>
    <w:p w14:paraId="6FCC5106" w14:textId="77777777" w:rsidR="0035100C" w:rsidRDefault="0035100C" w:rsidP="0035100C">
      <w:pPr>
        <w:rPr>
          <w:lang w:val="en-CA"/>
        </w:rPr>
      </w:pPr>
    </w:p>
    <w:p w14:paraId="0C4D4825" w14:textId="77777777" w:rsidR="0035100C" w:rsidRDefault="0035100C" w:rsidP="0035100C">
      <w:pPr>
        <w:rPr>
          <w:lang w:val="en-CA"/>
        </w:rPr>
      </w:pPr>
      <w:r>
        <w:rPr>
          <w:lang w:val="en-CA"/>
        </w:rPr>
        <w:t>AAHelper:</w:t>
      </w:r>
    </w:p>
    <w:p w14:paraId="0BD57BC0" w14:textId="77777777" w:rsidR="0035100C" w:rsidRDefault="0035100C" w:rsidP="00996F09">
      <w:pPr>
        <w:pStyle w:val="ListParagraph0"/>
        <w:numPr>
          <w:ilvl w:val="0"/>
          <w:numId w:val="67"/>
        </w:numPr>
        <w:rPr>
          <w:lang w:val="en-CA"/>
        </w:rPr>
      </w:pPr>
      <w:r>
        <w:rPr>
          <w:lang w:val="en-CA"/>
        </w:rPr>
        <w:t>Add an AA for a given BSS file schedule and a given expiry delay</w:t>
      </w:r>
    </w:p>
    <w:p w14:paraId="17F93318" w14:textId="77777777" w:rsidR="0035100C" w:rsidRDefault="0035100C" w:rsidP="00996F09">
      <w:pPr>
        <w:pStyle w:val="ListParagraph0"/>
        <w:numPr>
          <w:ilvl w:val="0"/>
          <w:numId w:val="67"/>
        </w:numPr>
        <w:rPr>
          <w:lang w:val="en-CA"/>
        </w:rPr>
      </w:pPr>
      <w:r>
        <w:rPr>
          <w:lang w:val="en-CA"/>
        </w:rPr>
        <w:t>Check if AA is available for a given BSS file schedule</w:t>
      </w:r>
    </w:p>
    <w:p w14:paraId="4E29D7FD" w14:textId="77777777" w:rsidR="0035100C" w:rsidRDefault="0035100C" w:rsidP="00996F09">
      <w:pPr>
        <w:pStyle w:val="ListParagraph0"/>
        <w:numPr>
          <w:ilvl w:val="0"/>
          <w:numId w:val="67"/>
        </w:numPr>
        <w:rPr>
          <w:lang w:val="en-CA"/>
        </w:rPr>
      </w:pPr>
      <w:r>
        <w:rPr>
          <w:lang w:val="en-CA"/>
        </w:rPr>
        <w:t>Check if a given AA file is expired or not</w:t>
      </w:r>
    </w:p>
    <w:p w14:paraId="364FEE8F" w14:textId="77777777" w:rsidR="0035100C" w:rsidRDefault="0035100C" w:rsidP="00996F09">
      <w:pPr>
        <w:pStyle w:val="ListParagraph0"/>
        <w:numPr>
          <w:ilvl w:val="0"/>
          <w:numId w:val="67"/>
        </w:numPr>
        <w:rPr>
          <w:lang w:val="en-CA"/>
        </w:rPr>
      </w:pPr>
      <w:r>
        <w:rPr>
          <w:lang w:val="en-CA"/>
        </w:rPr>
        <w:t>Delete all AA of a given BSS file schedule</w:t>
      </w:r>
    </w:p>
    <w:p w14:paraId="4747788E" w14:textId="77777777" w:rsidR="0035100C" w:rsidRDefault="0035100C" w:rsidP="0035100C">
      <w:pPr>
        <w:pStyle w:val="Heading3"/>
        <w:numPr>
          <w:ilvl w:val="2"/>
          <w:numId w:val="2"/>
        </w:numPr>
      </w:pPr>
      <w:bookmarkStart w:id="1535" w:name="_Toc415569035"/>
      <w:r>
        <w:lastRenderedPageBreak/>
        <w:t>Scheduled tasks implementation</w:t>
      </w:r>
      <w:bookmarkEnd w:id="1535"/>
    </w:p>
    <w:p w14:paraId="1BE8B023" w14:textId="77777777" w:rsidR="0035100C" w:rsidRDefault="0035100C" w:rsidP="0035100C">
      <w:pPr>
        <w:rPr>
          <w:lang w:val="en-CA"/>
        </w:rPr>
      </w:pPr>
      <w:r>
        <w:rPr>
          <w:lang w:val="en-CA"/>
        </w:rPr>
        <w:t>As seen is the previous sections, GPS Batch alerting logic requires some tasks to be executed at a given time.</w:t>
      </w:r>
    </w:p>
    <w:p w14:paraId="48B9EC4E" w14:textId="77777777" w:rsidR="0035100C" w:rsidRDefault="0035100C" w:rsidP="0035100C">
      <w:pPr>
        <w:rPr>
          <w:lang w:val="en-CA"/>
        </w:rPr>
      </w:pPr>
      <w:r>
        <w:rPr>
          <w:lang w:val="en-CA"/>
        </w:rPr>
        <w:t>In order to configure these recurrent tasks, the Spring framework scheduler component is used.</w:t>
      </w:r>
    </w:p>
    <w:p w14:paraId="1FAB5204" w14:textId="77777777" w:rsidR="0035100C" w:rsidRDefault="0035100C" w:rsidP="0035100C">
      <w:pPr>
        <w:rPr>
          <w:lang w:val="en-CA"/>
        </w:rPr>
      </w:pPr>
      <w:r>
        <w:rPr>
          <w:lang w:val="en-CA"/>
        </w:rPr>
        <w:t>It used a cron expression in order to define the occurrences.</w:t>
      </w:r>
    </w:p>
    <w:p w14:paraId="0A762997" w14:textId="77777777" w:rsidR="0035100C" w:rsidRDefault="0035100C" w:rsidP="0035100C">
      <w:pPr>
        <w:rPr>
          <w:lang w:val="en-CA"/>
        </w:rPr>
      </w:pPr>
    </w:p>
    <w:p w14:paraId="722639EE" w14:textId="77777777" w:rsidR="0035100C" w:rsidRDefault="0035100C" w:rsidP="0035100C">
      <w:pPr>
        <w:rPr>
          <w:lang w:val="en-CA"/>
        </w:rPr>
      </w:pPr>
      <w:r>
        <w:rPr>
          <w:lang w:val="en-CA"/>
        </w:rPr>
        <w:t>The following code snippet shows 2 recurrent tasks. The first one occurring every minute, the second one every second:</w:t>
      </w:r>
    </w:p>
    <w:tbl>
      <w:tblPr>
        <w:tblStyle w:val="TableGrid"/>
        <w:tblW w:w="0" w:type="auto"/>
        <w:tblLook w:val="04A0" w:firstRow="1" w:lastRow="0" w:firstColumn="1" w:lastColumn="0" w:noHBand="0" w:noVBand="1"/>
      </w:tblPr>
      <w:tblGrid>
        <w:gridCol w:w="9576"/>
      </w:tblGrid>
      <w:tr w:rsidR="0035100C" w14:paraId="6CD18BF2" w14:textId="77777777" w:rsidTr="007F3279">
        <w:tc>
          <w:tcPr>
            <w:tcW w:w="9576" w:type="dxa"/>
            <w:tcBorders>
              <w:top w:val="single" w:sz="4" w:space="0" w:color="auto"/>
              <w:left w:val="single" w:sz="4" w:space="0" w:color="auto"/>
              <w:bottom w:val="single" w:sz="4" w:space="0" w:color="auto"/>
              <w:right w:val="single" w:sz="4" w:space="0" w:color="auto"/>
            </w:tcBorders>
            <w:hideMark/>
          </w:tcPr>
          <w:p w14:paraId="3F894284"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&lt;task:scheduled-tasks&gt;</w:t>
            </w:r>
          </w:p>
          <w:p w14:paraId="0FC9A0BE"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 ref="bean1" method="foo1" cron="0 * * * * * "/&gt;</w:t>
            </w:r>
          </w:p>
          <w:p w14:paraId="452843E2"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 ref="bean2" method="foo2" cron="* * * * * * "/&gt;</w:t>
            </w:r>
          </w:p>
          <w:p w14:paraId="34C10B0C" w14:textId="77777777" w:rsidR="0035100C" w:rsidRDefault="0035100C" w:rsidP="007F3279">
            <w:pPr>
              <w:rPr>
                <w:lang w:val="en-CA"/>
              </w:rPr>
            </w:pPr>
            <w:r>
              <w:rPr>
                <w:rFonts w:ascii="Courier New" w:hAnsi="Courier New" w:cs="Courier New"/>
                <w:sz w:val="16"/>
                <w:lang w:val="en-CA"/>
              </w:rPr>
              <w:t>&lt;/task:scheduled-tasks&gt;</w:t>
            </w:r>
          </w:p>
        </w:tc>
      </w:tr>
    </w:tbl>
    <w:p w14:paraId="3DF2B2C8" w14:textId="77777777" w:rsidR="0035100C" w:rsidRDefault="0035100C" w:rsidP="0035100C">
      <w:pPr>
        <w:rPr>
          <w:lang w:val="en-CA"/>
        </w:rPr>
      </w:pPr>
    </w:p>
    <w:p w14:paraId="22C183D7" w14:textId="77777777" w:rsidR="0035100C" w:rsidRDefault="0035100C" w:rsidP="0035100C">
      <w:pPr>
        <w:rPr>
          <w:lang w:val="en-CA"/>
        </w:rPr>
      </w:pPr>
      <w:r>
        <w:rPr>
          <w:lang w:val="en-CA"/>
        </w:rPr>
        <w:t>This supposes that both bean1 and bean2 are handled by Spring and contains respectively the methods foo1 and foo2, which have to be public, returning void and requiring no arguments. Each time the cron is activated, the corresponding method is executed.</w:t>
      </w:r>
    </w:p>
    <w:p w14:paraId="74EB9922" w14:textId="77777777" w:rsidR="0035100C" w:rsidRDefault="0035100C" w:rsidP="0035100C">
      <w:pPr>
        <w:rPr>
          <w:lang w:val="en-CA"/>
        </w:rPr>
      </w:pPr>
    </w:p>
    <w:p w14:paraId="0D5E98E1" w14:textId="77777777" w:rsidR="0035100C" w:rsidRDefault="0035100C" w:rsidP="0035100C">
      <w:pPr>
        <w:rPr>
          <w:lang w:val="en-CA"/>
        </w:rPr>
      </w:pPr>
      <w:r>
        <w:rPr>
          <w:lang w:val="en-CA"/>
        </w:rPr>
        <w:t xml:space="preserve">One </w:t>
      </w:r>
      <w:r>
        <w:rPr>
          <w:rFonts w:ascii="Courier New" w:hAnsi="Courier New" w:cs="Courier New"/>
          <w:sz w:val="16"/>
          <w:lang w:val="en-CA"/>
        </w:rPr>
        <w:t>&lt;task:scheduled-tasks&gt;</w:t>
      </w:r>
      <w:r>
        <w:rPr>
          <w:lang w:val="en-CA"/>
        </w:rPr>
        <w:t>can have as many scheduled tasks as needed.</w:t>
      </w:r>
    </w:p>
    <w:p w14:paraId="011B9608" w14:textId="77777777" w:rsidR="0035100C" w:rsidRDefault="0035100C" w:rsidP="0035100C">
      <w:pPr>
        <w:pStyle w:val="Heading3"/>
        <w:numPr>
          <w:ilvl w:val="2"/>
          <w:numId w:val="2"/>
        </w:numPr>
      </w:pPr>
      <w:bookmarkStart w:id="1536" w:name="_Toc415569036"/>
      <w:r>
        <w:t>Configuration for Alert Schedule</w:t>
      </w:r>
      <w:bookmarkEnd w:id="1536"/>
    </w:p>
    <w:p w14:paraId="1A575D6B" w14:textId="77777777" w:rsidR="0035100C" w:rsidRDefault="0035100C" w:rsidP="00996F09">
      <w:pPr>
        <w:numPr>
          <w:ilvl w:val="0"/>
          <w:numId w:val="68"/>
        </w:numPr>
      </w:pPr>
      <w:r>
        <w:t>The gpsBatch_config.properties file contains parameters that are required to be configured to schedule alerts</w:t>
      </w:r>
    </w:p>
    <w:p w14:paraId="24A7814E" w14:textId="77777777" w:rsidR="0035100C" w:rsidRDefault="0035100C" w:rsidP="0035100C">
      <w:pPr>
        <w:pStyle w:val="ListParagraph0"/>
        <w:widowControl/>
        <w:numPr>
          <w:ilvl w:val="1"/>
          <w:numId w:val="3"/>
        </w:numPr>
        <w:spacing w:line="240" w:lineRule="auto"/>
      </w:pPr>
      <w:r>
        <w:t>The cron expression has six fields bss1.cron.expression=* * * * * *</w:t>
      </w:r>
    </w:p>
    <w:p w14:paraId="49184B7D" w14:textId="77777777" w:rsidR="0035100C" w:rsidRDefault="0035100C" w:rsidP="00996F09">
      <w:pPr>
        <w:pStyle w:val="ListParagraph0"/>
        <w:widowControl/>
        <w:numPr>
          <w:ilvl w:val="2"/>
          <w:numId w:val="68"/>
        </w:numPr>
        <w:spacing w:line="240" w:lineRule="auto"/>
      </w:pPr>
      <w:r>
        <w:t>Seconds (0-59)</w:t>
      </w:r>
    </w:p>
    <w:p w14:paraId="4414DACE" w14:textId="77777777" w:rsidR="0035100C" w:rsidRDefault="0035100C" w:rsidP="00996F09">
      <w:pPr>
        <w:pStyle w:val="ListParagraph0"/>
        <w:widowControl/>
        <w:numPr>
          <w:ilvl w:val="2"/>
          <w:numId w:val="68"/>
        </w:numPr>
        <w:spacing w:line="240" w:lineRule="auto"/>
      </w:pPr>
      <w:r>
        <w:t>Minutes (0-59)</w:t>
      </w:r>
    </w:p>
    <w:p w14:paraId="6F1AF1A4" w14:textId="77777777" w:rsidR="0035100C" w:rsidRDefault="0035100C" w:rsidP="00996F09">
      <w:pPr>
        <w:pStyle w:val="ListParagraph0"/>
        <w:widowControl/>
        <w:numPr>
          <w:ilvl w:val="2"/>
          <w:numId w:val="68"/>
        </w:numPr>
        <w:spacing w:line="240" w:lineRule="auto"/>
      </w:pPr>
      <w:r>
        <w:t>Hours (0-23)</w:t>
      </w:r>
    </w:p>
    <w:p w14:paraId="77B5147D" w14:textId="77777777" w:rsidR="0035100C" w:rsidRDefault="0035100C" w:rsidP="00996F09">
      <w:pPr>
        <w:pStyle w:val="ListParagraph0"/>
        <w:widowControl/>
        <w:numPr>
          <w:ilvl w:val="2"/>
          <w:numId w:val="68"/>
        </w:numPr>
        <w:spacing w:line="240" w:lineRule="auto"/>
      </w:pPr>
      <w:r>
        <w:t>Day-of-Month (1-31)</w:t>
      </w:r>
    </w:p>
    <w:p w14:paraId="78DFFF9C" w14:textId="77777777" w:rsidR="0035100C" w:rsidRDefault="0035100C" w:rsidP="00996F09">
      <w:pPr>
        <w:pStyle w:val="ListParagraph0"/>
        <w:widowControl/>
        <w:numPr>
          <w:ilvl w:val="2"/>
          <w:numId w:val="68"/>
        </w:numPr>
        <w:spacing w:line="240" w:lineRule="auto"/>
      </w:pPr>
      <w:r>
        <w:t>Month (1-12 or Jan-Dec)</w:t>
      </w:r>
    </w:p>
    <w:p w14:paraId="445DFBC8" w14:textId="77777777" w:rsidR="0035100C" w:rsidRDefault="0035100C" w:rsidP="00996F09">
      <w:pPr>
        <w:pStyle w:val="ListParagraph0"/>
        <w:widowControl/>
        <w:numPr>
          <w:ilvl w:val="2"/>
          <w:numId w:val="68"/>
        </w:numPr>
        <w:spacing w:line="240" w:lineRule="auto"/>
      </w:pPr>
      <w:r>
        <w:t>Day-of-Week (0-6 or Sun-Sat)</w:t>
      </w:r>
    </w:p>
    <w:p w14:paraId="64910816" w14:textId="77777777" w:rsidR="0035100C" w:rsidRDefault="0035100C" w:rsidP="0035100C">
      <w:pPr>
        <w:pStyle w:val="ListParagraph0"/>
        <w:spacing w:line="240" w:lineRule="auto"/>
        <w:ind w:left="0"/>
      </w:pPr>
    </w:p>
    <w:p w14:paraId="2AF02B6E" w14:textId="77777777" w:rsidR="0035100C" w:rsidRDefault="0035100C" w:rsidP="0035100C">
      <w:pPr>
        <w:pStyle w:val="ListParagraph0"/>
        <w:spacing w:line="240" w:lineRule="auto"/>
      </w:pPr>
      <w:r>
        <w:t>To set the crontab that executes every Monday at 9:00:</w:t>
      </w:r>
    </w:p>
    <w:p w14:paraId="5ABEE2F7" w14:textId="77777777" w:rsidR="0035100C" w:rsidRDefault="0035100C" w:rsidP="0035100C">
      <w:pPr>
        <w:pStyle w:val="ListParagraph0"/>
        <w:spacing w:line="240" w:lineRule="auto"/>
      </w:pPr>
      <w:r>
        <w:tab/>
        <w:t>bss1.cron.expression=0 0 9 * * 1</w:t>
      </w:r>
    </w:p>
    <w:p w14:paraId="68160CEC" w14:textId="77777777" w:rsidR="0035100C" w:rsidRDefault="0035100C" w:rsidP="0035100C">
      <w:pPr>
        <w:pStyle w:val="ListParagraph0"/>
        <w:spacing w:line="240" w:lineRule="auto"/>
      </w:pPr>
      <w:r>
        <w:tab/>
      </w:r>
    </w:p>
    <w:p w14:paraId="30FAA8DB" w14:textId="397C8E6B" w:rsidR="0035100C" w:rsidRDefault="0035100C" w:rsidP="00996F09">
      <w:pPr>
        <w:pStyle w:val="ListParagraph0"/>
        <w:widowControl/>
        <w:numPr>
          <w:ilvl w:val="0"/>
          <w:numId w:val="68"/>
        </w:numPr>
        <w:spacing w:line="240" w:lineRule="auto"/>
      </w:pPr>
      <w:r>
        <w:t xml:space="preserve">Every file that is received to be processed will have a unique </w:t>
      </w:r>
      <w:r w:rsidR="00AC40B2">
        <w:t>identifier;</w:t>
      </w:r>
      <w:r>
        <w:t xml:space="preserve"> this identifier will need to be configured in gpsBatch_config.properties. Files can be received from bss or moneris so add bss or moneris to the beginning of the prefix</w:t>
      </w:r>
    </w:p>
    <w:p w14:paraId="1B2C9B59" w14:textId="77777777" w:rsidR="0035100C" w:rsidRDefault="0035100C" w:rsidP="00996F09">
      <w:pPr>
        <w:numPr>
          <w:ilvl w:val="1"/>
          <w:numId w:val="68"/>
        </w:numPr>
      </w:pPr>
      <w:r>
        <w:t>bss1.prefix=bssedirispacbel1</w:t>
      </w:r>
    </w:p>
    <w:p w14:paraId="19506B3E" w14:textId="77777777" w:rsidR="0035100C" w:rsidRDefault="0035100C" w:rsidP="00996F09">
      <w:pPr>
        <w:numPr>
          <w:ilvl w:val="1"/>
          <w:numId w:val="68"/>
        </w:numPr>
      </w:pPr>
      <w:r>
        <w:t>bss2.prefix=bssedirispacbmc1</w:t>
      </w:r>
    </w:p>
    <w:p w14:paraId="3D2EEF0F" w14:textId="77777777" w:rsidR="0035100C" w:rsidRDefault="0035100C" w:rsidP="00996F09">
      <w:pPr>
        <w:numPr>
          <w:ilvl w:val="1"/>
          <w:numId w:val="68"/>
        </w:numPr>
      </w:pPr>
      <w:r>
        <w:t>bss3.prefix=bssbwsingleviewfile001</w:t>
      </w:r>
    </w:p>
    <w:p w14:paraId="4C95DB81" w14:textId="77777777" w:rsidR="0035100C" w:rsidRDefault="0035100C" w:rsidP="00996F09">
      <w:pPr>
        <w:numPr>
          <w:ilvl w:val="1"/>
          <w:numId w:val="68"/>
        </w:numPr>
      </w:pPr>
      <w:r>
        <w:t>bss4.prefix=bssfundsinfile002</w:t>
      </w:r>
    </w:p>
    <w:p w14:paraId="2C12C186" w14:textId="77777777" w:rsidR="0035100C" w:rsidRDefault="0035100C" w:rsidP="00996F09">
      <w:pPr>
        <w:numPr>
          <w:ilvl w:val="1"/>
          <w:numId w:val="68"/>
        </w:numPr>
      </w:pPr>
      <w:r>
        <w:t>bss5.prefix=bssmaxpagingpacc001</w:t>
      </w:r>
    </w:p>
    <w:p w14:paraId="66970D77" w14:textId="77777777" w:rsidR="0035100C" w:rsidRDefault="0035100C" w:rsidP="0035100C">
      <w:pPr>
        <w:ind w:left="1440"/>
      </w:pPr>
    </w:p>
    <w:p w14:paraId="4BEC7BA0" w14:textId="77777777" w:rsidR="0035100C" w:rsidRDefault="0035100C" w:rsidP="00996F09">
      <w:pPr>
        <w:numPr>
          <w:ilvl w:val="0"/>
          <w:numId w:val="68"/>
        </w:numPr>
      </w:pPr>
      <w:r>
        <w:t>When the AA file is created the file will have an expiry time for the next file to be received. The expiry delay is minutes which will be configured in the gpsBatch_config.properties. The expiry time will be calculated from the time of execution + expiry delay</w:t>
      </w:r>
    </w:p>
    <w:p w14:paraId="4A4F8A75" w14:textId="77777777" w:rsidR="0035100C" w:rsidRDefault="0035100C" w:rsidP="00996F09">
      <w:pPr>
        <w:numPr>
          <w:ilvl w:val="1"/>
          <w:numId w:val="68"/>
        </w:numPr>
      </w:pPr>
      <w:r>
        <w:t>bss1.expiry.delay=5</w:t>
      </w:r>
    </w:p>
    <w:p w14:paraId="687F8278" w14:textId="77777777" w:rsidR="0035100C" w:rsidRDefault="0035100C" w:rsidP="00996F09">
      <w:pPr>
        <w:numPr>
          <w:ilvl w:val="1"/>
          <w:numId w:val="68"/>
        </w:numPr>
      </w:pPr>
      <w:r>
        <w:t>bss2.expiry.delay=10</w:t>
      </w:r>
    </w:p>
    <w:p w14:paraId="7EBD18DF" w14:textId="77777777" w:rsidR="0035100C" w:rsidRDefault="0035100C" w:rsidP="00996F09">
      <w:pPr>
        <w:numPr>
          <w:ilvl w:val="1"/>
          <w:numId w:val="68"/>
        </w:numPr>
      </w:pPr>
      <w:r>
        <w:t>bss3.expiry.delay=15</w:t>
      </w:r>
    </w:p>
    <w:p w14:paraId="377016B4" w14:textId="77777777" w:rsidR="0035100C" w:rsidRDefault="0035100C" w:rsidP="00996F09">
      <w:pPr>
        <w:numPr>
          <w:ilvl w:val="1"/>
          <w:numId w:val="68"/>
        </w:numPr>
      </w:pPr>
      <w:r>
        <w:t>bss4.expiry.delay=20</w:t>
      </w:r>
    </w:p>
    <w:p w14:paraId="6223BC3F" w14:textId="77777777" w:rsidR="0035100C" w:rsidRDefault="0035100C" w:rsidP="00996F09">
      <w:pPr>
        <w:numPr>
          <w:ilvl w:val="1"/>
          <w:numId w:val="68"/>
        </w:numPr>
      </w:pPr>
      <w:r>
        <w:t>bss5.expiry.delay=25</w:t>
      </w:r>
    </w:p>
    <w:p w14:paraId="0FF9BA52" w14:textId="77777777" w:rsidR="0035100C" w:rsidRDefault="0035100C" w:rsidP="0035100C">
      <w:pPr>
        <w:ind w:left="1440"/>
      </w:pPr>
    </w:p>
    <w:p w14:paraId="7A6D91CF" w14:textId="77777777" w:rsidR="0035100C" w:rsidRDefault="0035100C" w:rsidP="00996F09">
      <w:pPr>
        <w:numPr>
          <w:ilvl w:val="0"/>
          <w:numId w:val="68"/>
        </w:numPr>
      </w:pPr>
      <w:r>
        <w:t>Directory for Alerts</w:t>
      </w:r>
    </w:p>
    <w:p w14:paraId="587FB0FA" w14:textId="77777777" w:rsidR="0035100C" w:rsidRDefault="0035100C" w:rsidP="00996F09">
      <w:pPr>
        <w:numPr>
          <w:ilvl w:val="1"/>
          <w:numId w:val="68"/>
        </w:numPr>
      </w:pPr>
      <w:r>
        <w:t xml:space="preserve">batch.alerts.aa.location=pmt/alerts/aa/ </w:t>
      </w:r>
      <w:r>
        <w:sym w:font="Wingdings" w:char="F0E0"/>
      </w:r>
      <w:r>
        <w:t xml:space="preserve"> aa files will be created in this folder</w:t>
      </w:r>
    </w:p>
    <w:p w14:paraId="35B54D8C" w14:textId="77777777" w:rsidR="0035100C" w:rsidRDefault="0035100C" w:rsidP="00996F09">
      <w:pPr>
        <w:numPr>
          <w:ilvl w:val="1"/>
          <w:numId w:val="68"/>
        </w:numPr>
      </w:pPr>
      <w:r>
        <w:t xml:space="preserve">batch.alerts.ra.location=pmt/alerts/ra/ </w:t>
      </w:r>
      <w:r>
        <w:sym w:font="Wingdings" w:char="F0E0"/>
      </w:r>
      <w:r>
        <w:t xml:space="preserve"> ra files will be created in this folder</w:t>
      </w:r>
    </w:p>
    <w:p w14:paraId="076CCED3" w14:textId="77777777" w:rsidR="0035100C" w:rsidRDefault="0035100C" w:rsidP="0035100C"/>
    <w:p w14:paraId="74473BC2" w14:textId="77777777" w:rsidR="0035100C" w:rsidRDefault="0035100C" w:rsidP="0035100C">
      <w:pPr>
        <w:pStyle w:val="Heading3"/>
        <w:numPr>
          <w:ilvl w:val="2"/>
          <w:numId w:val="2"/>
        </w:numPr>
      </w:pPr>
      <w:bookmarkStart w:id="1537" w:name="_Toc415569037"/>
      <w:r>
        <w:lastRenderedPageBreak/>
        <w:t>Alerting Logs</w:t>
      </w:r>
      <w:bookmarkEnd w:id="1537"/>
    </w:p>
    <w:p w14:paraId="6BCC69C6" w14:textId="77777777" w:rsidR="0035100C" w:rsidRDefault="0035100C" w:rsidP="0035100C">
      <w:pPr>
        <w:rPr>
          <w:lang w:val="en-IN"/>
        </w:rPr>
      </w:pPr>
      <w:r>
        <w:t xml:space="preserve">When the Alert </w:t>
      </w:r>
      <w:r>
        <w:rPr>
          <w:lang w:val="en-IN"/>
        </w:rPr>
        <w:t>Acknowledgment (aa) file is created an entry in the gpsBatch.log file be added.</w:t>
      </w:r>
    </w:p>
    <w:p w14:paraId="1C02CB24" w14:textId="77777777" w:rsidR="0035100C" w:rsidRDefault="0035100C" w:rsidP="0035100C">
      <w:pPr>
        <w:rPr>
          <w:lang w:val="en-IN"/>
        </w:rPr>
      </w:pPr>
      <w:r>
        <w:rPr>
          <w:lang w:val="en-IN"/>
        </w:rPr>
        <w:t>Error Code GPSB-0541</w:t>
      </w:r>
    </w:p>
    <w:p w14:paraId="24D0A330" w14:textId="77777777" w:rsidR="0035100C" w:rsidRDefault="0035100C" w:rsidP="0035100C">
      <w:pPr>
        <w:rPr>
          <w:lang w:val="en-IN"/>
        </w:rPr>
      </w:pPr>
      <w:r>
        <w:rPr>
          <w:lang w:val="en-IN"/>
        </w:rPr>
        <w:t>Example:</w:t>
      </w:r>
    </w:p>
    <w:p w14:paraId="73113AEE" w14:textId="77777777" w:rsidR="0035100C" w:rsidRDefault="0035100C" w:rsidP="0035100C">
      <w:r>
        <w:t>19 Feb 2014 14:52:00,039 [pool-1-thread-1] {DEBUG} GPSB-0541 (LoggerImpl.java:233) - BSS Batch File bssidentifier Not Received. Scheduled Time for Reception was: Wed Feb 19 14:52:00 EST 2014 Alert File Created C:/gpsBatchFolders/gps/pmt/alerts/aa/bssidentifier2014-02-19-14-57-00.aa</w:t>
      </w:r>
    </w:p>
    <w:p w14:paraId="770EBC23" w14:textId="77777777" w:rsidR="0035100C" w:rsidRDefault="0035100C" w:rsidP="0035100C"/>
    <w:p w14:paraId="0B547857" w14:textId="77777777" w:rsidR="0035100C" w:rsidRDefault="0035100C" w:rsidP="0035100C">
      <w:r>
        <w:t>When ServerVantage will be configured to monitor log files this entry will be used to send out alerts with emails.</w:t>
      </w:r>
    </w:p>
    <w:p w14:paraId="7501CC46" w14:textId="77777777" w:rsidR="00280A1A" w:rsidRDefault="00280A1A" w:rsidP="00280A1A">
      <w:pPr>
        <w:pStyle w:val="Heading2"/>
        <w:numPr>
          <w:ilvl w:val="1"/>
          <w:numId w:val="2"/>
        </w:numPr>
        <w:rPr>
          <w:lang w:val="en-CA"/>
        </w:rPr>
      </w:pPr>
      <w:bookmarkStart w:id="1538" w:name="_Toc415569038"/>
      <w:r>
        <w:rPr>
          <w:b w:val="0"/>
          <w:lang w:val="en-CA"/>
        </w:rPr>
        <w:t>GPS Batch Error Handling</w:t>
      </w:r>
      <w:bookmarkEnd w:id="1515"/>
      <w:bookmarkEnd w:id="1516"/>
      <w:bookmarkEnd w:id="1538"/>
    </w:p>
    <w:p w14:paraId="7501CC47" w14:textId="4771E354" w:rsidR="00280A1A" w:rsidRDefault="00280A1A" w:rsidP="00280A1A">
      <w:pPr>
        <w:rPr>
          <w:lang w:val="en-CA"/>
        </w:rPr>
      </w:pPr>
      <w:r>
        <w:rPr>
          <w:highlight w:val="lightGray"/>
          <w:lang w:val="en-CA"/>
        </w:rPr>
        <w:t xml:space="preserve">GPS Batch Error Handling is applicable to </w:t>
      </w:r>
      <w:r w:rsidR="00220D5F">
        <w:rPr>
          <w:highlight w:val="lightGray"/>
          <w:lang w:val="en-CA"/>
        </w:rPr>
        <w:t>all flows</w:t>
      </w:r>
      <w:r>
        <w:rPr>
          <w:highlight w:val="lightGray"/>
          <w:lang w:val="en-CA"/>
        </w:rPr>
        <w:t>.</w:t>
      </w:r>
      <w:r>
        <w:rPr>
          <w:lang w:val="en-CA"/>
        </w:rPr>
        <w:t xml:space="preserve"> For GPS Application, an exception called GPSException is created that extends GenericUncheckException which is a Runtime exception. In this case, there’s no need to create any other exception and do a try catch at each layer. This new way how to handle exceptions has been brought by Spring.  Refer to the following article for additional information: </w:t>
      </w:r>
    </w:p>
    <w:p w14:paraId="7501CC48" w14:textId="77777777" w:rsidR="00280A1A" w:rsidRDefault="001D2AB2" w:rsidP="00280A1A">
      <w:pPr>
        <w:rPr>
          <w:lang w:val="en-CA"/>
        </w:rPr>
      </w:pPr>
      <w:hyperlink r:id="rId133" w:history="1">
        <w:r w:rsidR="00280A1A">
          <w:rPr>
            <w:rStyle w:val="Hyperlink"/>
            <w:lang w:val="en-CA"/>
          </w:rPr>
          <w:t>http://spring-rich-c.sourceforge.net/1.0.0/spring-richclient-manual/reference/html/exception-handling.html</w:t>
        </w:r>
      </w:hyperlink>
    </w:p>
    <w:p w14:paraId="7501CC49" w14:textId="77777777" w:rsidR="00280A1A" w:rsidRDefault="00280A1A" w:rsidP="00280A1A">
      <w:pPr>
        <w:rPr>
          <w:lang w:val="en-CA"/>
        </w:rPr>
      </w:pPr>
    </w:p>
    <w:p w14:paraId="7501CC4A" w14:textId="463002AC" w:rsidR="00280A1A" w:rsidRDefault="00280A1A" w:rsidP="00280A1A">
      <w:pPr>
        <w:rPr>
          <w:lang w:val="en-CA"/>
        </w:rPr>
      </w:pPr>
      <w:r>
        <w:rPr>
          <w:lang w:val="en-CA"/>
        </w:rPr>
        <w:t xml:space="preserve">The GPSException is defined by a GPS Core error code, exception messages text returned by </w:t>
      </w:r>
      <w:r w:rsidR="00AC40B2">
        <w:rPr>
          <w:lang w:val="en-CA"/>
        </w:rPr>
        <w:t>Downstream</w:t>
      </w:r>
      <w:r>
        <w:rPr>
          <w:lang w:val="en-CA"/>
        </w:rPr>
        <w:t xml:space="preserve"> Systems if any (GPS DB) and the exception itself.</w:t>
      </w:r>
    </w:p>
    <w:p w14:paraId="7501CC4B" w14:textId="77777777" w:rsidR="00280A1A" w:rsidRDefault="00280A1A" w:rsidP="00280A1A">
      <w:pPr>
        <w:rPr>
          <w:lang w:val="en-CA"/>
        </w:rPr>
      </w:pPr>
      <w:r w:rsidRPr="007E3C18">
        <w:rPr>
          <w:lang w:val="en-CA"/>
        </w:rPr>
        <w:object w:dxaOrig="8145" w:dyaOrig="5985" w14:anchorId="7501E399">
          <v:shape id="_x0000_i1075" type="#_x0000_t75" style="width:407.25pt;height:297.75pt" o:ole="">
            <v:imagedata r:id="rId43" o:title=""/>
          </v:shape>
          <o:OLEObject Type="Embed" ProgID="Visio.Drawing.11" ShapeID="_x0000_i1075" DrawAspect="Content" ObjectID="_1489316697" r:id="rId134"/>
        </w:object>
      </w:r>
    </w:p>
    <w:p w14:paraId="7501CC4C" w14:textId="77777777" w:rsidR="00280A1A" w:rsidRDefault="00280A1A" w:rsidP="00280A1A">
      <w:pPr>
        <w:jc w:val="center"/>
        <w:rPr>
          <w:lang w:val="en-CA"/>
        </w:rPr>
      </w:pPr>
    </w:p>
    <w:p w14:paraId="7501CC4D" w14:textId="77777777" w:rsidR="00280A1A" w:rsidRDefault="00280A1A" w:rsidP="00280A1A">
      <w:pPr>
        <w:jc w:val="center"/>
        <w:rPr>
          <w:lang w:val="en-CA"/>
        </w:rPr>
      </w:pPr>
    </w:p>
    <w:p w14:paraId="7501CC4E" w14:textId="77777777" w:rsidR="00280A1A" w:rsidRDefault="00280A1A" w:rsidP="00280A1A">
      <w:pPr>
        <w:rPr>
          <w:lang w:val="en-CA"/>
        </w:rPr>
      </w:pPr>
      <w:r>
        <w:rPr>
          <w:lang w:val="en-CA"/>
        </w:rPr>
        <w:t xml:space="preserve">GPS throws the GPSException for any error that may happen at every layer or class for all the services.  </w:t>
      </w:r>
    </w:p>
    <w:p w14:paraId="7501CC4F" w14:textId="77777777" w:rsidR="00280A1A" w:rsidRDefault="00280A1A" w:rsidP="00280A1A">
      <w:pPr>
        <w:rPr>
          <w:lang w:val="en-CA"/>
        </w:rPr>
      </w:pPr>
    </w:p>
    <w:p w14:paraId="7501CC50" w14:textId="77777777" w:rsidR="00280A1A" w:rsidRDefault="00280A1A" w:rsidP="00280A1A">
      <w:pPr>
        <w:rPr>
          <w:lang w:val="en-CA"/>
        </w:rPr>
      </w:pPr>
      <w:r>
        <w:rPr>
          <w:lang w:val="en-CA"/>
        </w:rPr>
        <w:t>The GPSException is caught in the Interface Layer for GPS Online and in the Façade Layer for GPS Batch. Here’s a snippet code:</w:t>
      </w:r>
    </w:p>
    <w:p w14:paraId="7501CC51" w14:textId="77777777" w:rsidR="00280A1A" w:rsidRDefault="00280A1A" w:rsidP="00280A1A">
      <w:pPr>
        <w:rPr>
          <w:lang w:val="en-CA"/>
        </w:rPr>
      </w:pPr>
    </w:p>
    <w:tbl>
      <w:tblPr>
        <w:tblW w:w="0" w:type="auto"/>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6"/>
      </w:tblGrid>
      <w:tr w:rsidR="00280A1A" w14:paraId="7501CC5B" w14:textId="77777777" w:rsidTr="00280A1A">
        <w:trPr>
          <w:trHeight w:val="540"/>
        </w:trPr>
        <w:tc>
          <w:tcPr>
            <w:tcW w:w="8386" w:type="dxa"/>
            <w:tcBorders>
              <w:top w:val="single" w:sz="4" w:space="0" w:color="auto"/>
              <w:left w:val="single" w:sz="4" w:space="0" w:color="auto"/>
              <w:bottom w:val="single" w:sz="4" w:space="0" w:color="auto"/>
              <w:right w:val="single" w:sz="4" w:space="0" w:color="auto"/>
            </w:tcBorders>
            <w:hideMark/>
          </w:tcPr>
          <w:p w14:paraId="7501CC52" w14:textId="77777777" w:rsidR="00280A1A" w:rsidRDefault="00280A1A">
            <w:pPr>
              <w:rPr>
                <w:i/>
                <w:color w:val="000080"/>
                <w:lang w:val="en-CA"/>
              </w:rPr>
            </w:pPr>
            <w:r>
              <w:rPr>
                <w:i/>
                <w:color w:val="000080"/>
                <w:lang w:val="en-CA"/>
              </w:rPr>
              <w:t>try {</w:t>
            </w:r>
          </w:p>
          <w:p w14:paraId="7501CC53" w14:textId="77777777" w:rsidR="00280A1A" w:rsidRDefault="00280A1A">
            <w:pPr>
              <w:rPr>
                <w:i/>
                <w:color w:val="000080"/>
                <w:lang w:val="en-CA"/>
              </w:rPr>
            </w:pPr>
            <w:r>
              <w:rPr>
                <w:i/>
                <w:color w:val="000080"/>
                <w:lang w:val="en-CA"/>
              </w:rPr>
              <w:t xml:space="preserve">   // call any process </w:t>
            </w:r>
          </w:p>
          <w:p w14:paraId="7501CC54" w14:textId="77777777" w:rsidR="00280A1A" w:rsidRDefault="00280A1A">
            <w:pPr>
              <w:rPr>
                <w:i/>
                <w:color w:val="000080"/>
                <w:lang w:val="en-CA"/>
              </w:rPr>
            </w:pPr>
            <w:r>
              <w:rPr>
                <w:i/>
                <w:color w:val="000080"/>
                <w:lang w:val="en-CA"/>
              </w:rPr>
              <w:t>} catch (GPSException e) {</w:t>
            </w:r>
          </w:p>
          <w:p w14:paraId="7501CC55" w14:textId="77777777" w:rsidR="00280A1A" w:rsidRDefault="00280A1A">
            <w:pPr>
              <w:rPr>
                <w:i/>
                <w:color w:val="000080"/>
                <w:lang w:val="en-CA"/>
              </w:rPr>
            </w:pPr>
            <w:r>
              <w:rPr>
                <w:i/>
                <w:color w:val="000080"/>
                <w:lang w:val="en-CA"/>
              </w:rPr>
              <w:lastRenderedPageBreak/>
              <w:t xml:space="preserve">  // will catch the defined exception</w:t>
            </w:r>
          </w:p>
          <w:p w14:paraId="7501CC56" w14:textId="77777777" w:rsidR="00280A1A" w:rsidRDefault="00280A1A">
            <w:pPr>
              <w:rPr>
                <w:i/>
                <w:color w:val="000080"/>
                <w:lang w:val="en-CA"/>
              </w:rPr>
            </w:pPr>
            <w:r>
              <w:rPr>
                <w:i/>
                <w:color w:val="000080"/>
                <w:lang w:val="en-CA"/>
              </w:rPr>
              <w:t xml:space="preserve">  // decide to log the error based on the gps error code</w:t>
            </w:r>
          </w:p>
          <w:p w14:paraId="7501CC57" w14:textId="77777777" w:rsidR="00280A1A" w:rsidRDefault="00280A1A">
            <w:pPr>
              <w:rPr>
                <w:i/>
                <w:color w:val="000080"/>
                <w:lang w:val="en-CA"/>
              </w:rPr>
            </w:pPr>
            <w:r>
              <w:rPr>
                <w:i/>
                <w:color w:val="000080"/>
                <w:lang w:val="en-CA"/>
              </w:rPr>
              <w:t>} catch (Throwable e)</w:t>
            </w:r>
          </w:p>
          <w:p w14:paraId="7501CC58" w14:textId="77777777" w:rsidR="00280A1A" w:rsidRDefault="00280A1A">
            <w:pPr>
              <w:rPr>
                <w:i/>
                <w:color w:val="000080"/>
                <w:lang w:val="en-CA"/>
              </w:rPr>
            </w:pPr>
            <w:r>
              <w:rPr>
                <w:i/>
                <w:color w:val="000080"/>
                <w:lang w:val="en-CA"/>
              </w:rPr>
              <w:t xml:space="preserve"> // will catch any other exception: error code is SXXX (including Runtime Exception)</w:t>
            </w:r>
          </w:p>
          <w:p w14:paraId="7501CC59" w14:textId="77777777" w:rsidR="00280A1A" w:rsidRDefault="00280A1A">
            <w:pPr>
              <w:rPr>
                <w:i/>
                <w:color w:val="000080"/>
                <w:lang w:val="en-CA"/>
              </w:rPr>
            </w:pPr>
            <w:r>
              <w:rPr>
                <w:i/>
                <w:color w:val="000080"/>
                <w:lang w:val="en-CA"/>
              </w:rPr>
              <w:t xml:space="preserve"> // log the error</w:t>
            </w:r>
          </w:p>
          <w:p w14:paraId="7501CC5A" w14:textId="77777777" w:rsidR="00280A1A" w:rsidRDefault="00280A1A">
            <w:pPr>
              <w:rPr>
                <w:color w:val="0000FF"/>
                <w:lang w:val="en-CA"/>
              </w:rPr>
            </w:pPr>
            <w:r>
              <w:rPr>
                <w:i/>
                <w:color w:val="000080"/>
                <w:lang w:val="en-CA"/>
              </w:rPr>
              <w:t>}</w:t>
            </w:r>
          </w:p>
        </w:tc>
      </w:tr>
    </w:tbl>
    <w:p w14:paraId="7501CC5C" w14:textId="77777777" w:rsidR="00280A1A" w:rsidRDefault="00280A1A" w:rsidP="00280A1A">
      <w:pPr>
        <w:rPr>
          <w:lang w:val="en-CA"/>
        </w:rPr>
      </w:pPr>
    </w:p>
    <w:p w14:paraId="72DE57FE" w14:textId="77777777" w:rsidR="007F3279" w:rsidRDefault="007F3279" w:rsidP="00280A1A">
      <w:pPr>
        <w:rPr>
          <w:lang w:val="en-CA"/>
        </w:rPr>
      </w:pPr>
    </w:p>
    <w:p w14:paraId="7501CC5D" w14:textId="77777777" w:rsidR="00280A1A" w:rsidRDefault="00280A1A" w:rsidP="00280A1A">
      <w:pPr>
        <w:pStyle w:val="Heading2"/>
        <w:numPr>
          <w:ilvl w:val="1"/>
          <w:numId w:val="2"/>
        </w:numPr>
        <w:rPr>
          <w:lang w:val="en-CA"/>
        </w:rPr>
      </w:pPr>
      <w:bookmarkStart w:id="1539" w:name="_Ref370760907"/>
      <w:bookmarkStart w:id="1540" w:name="_Ref370760824"/>
      <w:bookmarkStart w:id="1541" w:name="_Toc242949022"/>
      <w:bookmarkStart w:id="1542" w:name="_Toc242932267"/>
      <w:bookmarkStart w:id="1543" w:name="_Toc415569039"/>
      <w:bookmarkStart w:id="1544" w:name="_Ref262581172"/>
      <w:r>
        <w:rPr>
          <w:b w:val="0"/>
          <w:lang w:val="en-CA"/>
        </w:rPr>
        <w:t>GPS-EDX Integration</w:t>
      </w:r>
      <w:bookmarkEnd w:id="1539"/>
      <w:bookmarkEnd w:id="1540"/>
      <w:bookmarkEnd w:id="1541"/>
      <w:bookmarkEnd w:id="1542"/>
      <w:bookmarkEnd w:id="1543"/>
    </w:p>
    <w:p w14:paraId="7501CC5E" w14:textId="77777777" w:rsidR="00280A1A" w:rsidRDefault="00280A1A" w:rsidP="00280A1A">
      <w:pPr>
        <w:pStyle w:val="Heading3"/>
        <w:numPr>
          <w:ilvl w:val="2"/>
          <w:numId w:val="2"/>
        </w:numPr>
        <w:rPr>
          <w:lang w:val="en-CA"/>
        </w:rPr>
      </w:pPr>
      <w:bookmarkStart w:id="1545" w:name="_Ref379465350"/>
      <w:bookmarkStart w:id="1546" w:name="_Ref371064598"/>
      <w:bookmarkStart w:id="1547" w:name="_Ref369788740"/>
      <w:bookmarkStart w:id="1548" w:name="_Ref369787422"/>
      <w:bookmarkStart w:id="1549" w:name="_Toc242949023"/>
      <w:bookmarkStart w:id="1550" w:name="_Toc242932268"/>
      <w:bookmarkStart w:id="1551" w:name="_Toc415569040"/>
      <w:r>
        <w:rPr>
          <w:lang w:val="en-CA"/>
        </w:rPr>
        <w:t>Folders File naming convention</w:t>
      </w:r>
      <w:bookmarkEnd w:id="1544"/>
      <w:bookmarkEnd w:id="1545"/>
      <w:bookmarkEnd w:id="1546"/>
      <w:bookmarkEnd w:id="1547"/>
      <w:bookmarkEnd w:id="1548"/>
      <w:bookmarkEnd w:id="1549"/>
      <w:bookmarkEnd w:id="1550"/>
      <w:bookmarkEnd w:id="1551"/>
    </w:p>
    <w:p w14:paraId="7501CC5F" w14:textId="77777777" w:rsidR="00280A1A" w:rsidRDefault="00280A1A" w:rsidP="00280A1A">
      <w:pPr>
        <w:pStyle w:val="Heading4"/>
        <w:numPr>
          <w:ilvl w:val="3"/>
          <w:numId w:val="2"/>
        </w:numPr>
        <w:rPr>
          <w:lang w:val="en-CA"/>
        </w:rPr>
      </w:pPr>
      <w:bookmarkStart w:id="1552" w:name="_Ref370549340"/>
      <w:bookmarkStart w:id="1553" w:name="_Toc262568063"/>
      <w:r>
        <w:rPr>
          <w:lang w:val="en-CA"/>
        </w:rPr>
        <w:t>Folders Hierarchy</w:t>
      </w:r>
      <w:bookmarkEnd w:id="1552"/>
    </w:p>
    <w:p w14:paraId="7501CC60" w14:textId="6E131254" w:rsidR="00280A1A" w:rsidRDefault="00280A1A" w:rsidP="00280A1A">
      <w:pPr>
        <w:rPr>
          <w:lang w:val="en-CA"/>
        </w:rPr>
      </w:pPr>
      <w:r>
        <w:rPr>
          <w:lang w:val="en-CA"/>
        </w:rPr>
        <w:t>The following highlights the GPS folders</w:t>
      </w:r>
      <w:r w:rsidR="00F047F5">
        <w:rPr>
          <w:lang w:val="en-CA"/>
        </w:rPr>
        <w:t xml:space="preserve"> used between GPS and EDX</w:t>
      </w:r>
    </w:p>
    <w:p w14:paraId="7501CC61" w14:textId="77777777" w:rsidR="00280A1A" w:rsidRDefault="00280A1A" w:rsidP="00280A1A">
      <w:pPr>
        <w:rPr>
          <w:lang w:val="en-CA"/>
        </w:rPr>
      </w:pPr>
    </w:p>
    <w:p w14:paraId="7501CC62" w14:textId="77777777" w:rsidR="00280A1A" w:rsidRDefault="00280A1A" w:rsidP="00996F09">
      <w:pPr>
        <w:pStyle w:val="ListParagraph0"/>
        <w:numPr>
          <w:ilvl w:val="0"/>
          <w:numId w:val="71"/>
        </w:numPr>
        <w:rPr>
          <w:lang w:val="en-CA"/>
        </w:rPr>
      </w:pPr>
      <w:r w:rsidRPr="00A9315C">
        <w:rPr>
          <w:b/>
          <w:highlight w:val="yellow"/>
          <w:lang w:val="en-CA"/>
        </w:rPr>
        <w:t>/pmt/bss/inbound/</w:t>
      </w:r>
      <w:r w:rsidRPr="00A9315C">
        <w:rPr>
          <w:highlight w:val="yellow"/>
          <w:lang w:val="en-CA"/>
        </w:rPr>
        <w:t>:</w:t>
      </w:r>
      <w:r>
        <w:rPr>
          <w:lang w:val="en-CA"/>
        </w:rPr>
        <w:t xml:space="preserve"> contains the payment files coming from BSS are be put by EDX</w:t>
      </w:r>
    </w:p>
    <w:p w14:paraId="7501CC63" w14:textId="77777777" w:rsidR="00280A1A" w:rsidRDefault="00280A1A" w:rsidP="00996F09">
      <w:pPr>
        <w:pStyle w:val="ListParagraph0"/>
        <w:numPr>
          <w:ilvl w:val="0"/>
          <w:numId w:val="71"/>
        </w:numPr>
        <w:rPr>
          <w:highlight w:val="lightGray"/>
          <w:lang w:val="en-CA"/>
        </w:rPr>
      </w:pPr>
      <w:r w:rsidRPr="00A9315C">
        <w:rPr>
          <w:b/>
          <w:highlight w:val="yellow"/>
          <w:lang w:val="en-CA"/>
        </w:rPr>
        <w:t>/pcard/bss/inbound</w:t>
      </w:r>
      <w:r>
        <w:rPr>
          <w:b/>
          <w:highlight w:val="lightGray"/>
          <w:lang w:val="en-CA"/>
        </w:rPr>
        <w:t>/:</w:t>
      </w:r>
      <w:r>
        <w:rPr>
          <w:highlight w:val="lightGray"/>
          <w:lang w:val="en-CA"/>
        </w:rPr>
        <w:t xml:space="preserve"> contains the payment files coming from BSS are be put by EDX for PCARD flow requests</w:t>
      </w:r>
    </w:p>
    <w:p w14:paraId="7501CC64" w14:textId="77777777" w:rsidR="00280A1A" w:rsidRDefault="00280A1A" w:rsidP="00996F09">
      <w:pPr>
        <w:pStyle w:val="ListParagraph0"/>
        <w:numPr>
          <w:ilvl w:val="0"/>
          <w:numId w:val="71"/>
        </w:numPr>
        <w:rPr>
          <w:lang w:val="en-CA"/>
        </w:rPr>
      </w:pPr>
      <w:r>
        <w:rPr>
          <w:b/>
          <w:lang w:val="en-CA"/>
        </w:rPr>
        <w:t>/pmt/dts/outbound/</w:t>
      </w:r>
      <w:r>
        <w:rPr>
          <w:lang w:val="en-CA"/>
        </w:rPr>
        <w:t xml:space="preserve">: contains the payment files put for DTS-RTS </w:t>
      </w:r>
      <w:r>
        <w:rPr>
          <w:highlight w:val="lightGray"/>
          <w:lang w:val="en-CA"/>
        </w:rPr>
        <w:t>for PACC and PCARD flows</w:t>
      </w:r>
    </w:p>
    <w:p w14:paraId="7501CC65" w14:textId="77777777" w:rsidR="00280A1A" w:rsidRDefault="00280A1A" w:rsidP="00996F09">
      <w:pPr>
        <w:pStyle w:val="ListParagraph0"/>
        <w:numPr>
          <w:ilvl w:val="0"/>
          <w:numId w:val="71"/>
        </w:numPr>
        <w:rPr>
          <w:lang w:val="en-CA"/>
        </w:rPr>
      </w:pPr>
      <w:r w:rsidRPr="00A9315C">
        <w:rPr>
          <w:b/>
          <w:highlight w:val="yellow"/>
          <w:lang w:val="en-CA"/>
        </w:rPr>
        <w:t>/pmt/processor/inbound/moneris/</w:t>
      </w:r>
      <w:r w:rsidRPr="00A9315C">
        <w:rPr>
          <w:highlight w:val="yellow"/>
          <w:lang w:val="en-CA"/>
        </w:rPr>
        <w:t>:</w:t>
      </w:r>
      <w:r>
        <w:rPr>
          <w:lang w:val="en-CA"/>
        </w:rPr>
        <w:t xml:space="preserve"> contains the payment response files coming in from Moneris</w:t>
      </w:r>
    </w:p>
    <w:p w14:paraId="7501CC66" w14:textId="77777777" w:rsidR="00280A1A" w:rsidRDefault="00280A1A" w:rsidP="00996F09">
      <w:pPr>
        <w:pStyle w:val="ListParagraph0"/>
        <w:numPr>
          <w:ilvl w:val="0"/>
          <w:numId w:val="71"/>
        </w:numPr>
        <w:rPr>
          <w:highlight w:val="lightGray"/>
          <w:lang w:val="en-CA"/>
        </w:rPr>
      </w:pPr>
      <w:r w:rsidRPr="00A9315C">
        <w:rPr>
          <w:b/>
          <w:highlight w:val="yellow"/>
          <w:lang w:val="en-CA"/>
        </w:rPr>
        <w:t>/pcard/processor/inbound/moneris/:</w:t>
      </w:r>
      <w:r w:rsidRPr="00A9315C">
        <w:rPr>
          <w:highlight w:val="yellow"/>
          <w:lang w:val="en-CA"/>
        </w:rPr>
        <w:t xml:space="preserve"> </w:t>
      </w:r>
      <w:r>
        <w:rPr>
          <w:highlight w:val="lightGray"/>
          <w:lang w:val="en-CA"/>
        </w:rPr>
        <w:t>contains the payment response files coming in from Moneris for PACC flow requests</w:t>
      </w:r>
    </w:p>
    <w:p w14:paraId="7501CC67" w14:textId="34BEFA3A" w:rsidR="00280A1A" w:rsidRDefault="00280A1A" w:rsidP="00996F09">
      <w:pPr>
        <w:pStyle w:val="ListParagraph0"/>
        <w:numPr>
          <w:ilvl w:val="0"/>
          <w:numId w:val="71"/>
        </w:numPr>
        <w:rPr>
          <w:lang w:val="en-CA"/>
        </w:rPr>
      </w:pPr>
      <w:r>
        <w:rPr>
          <w:b/>
          <w:lang w:val="en-CA"/>
        </w:rPr>
        <w:t>/bss/outbound/</w:t>
      </w:r>
      <w:r>
        <w:rPr>
          <w:lang w:val="en-CA"/>
        </w:rPr>
        <w:t xml:space="preserve">: contains the files to be sent to BSS </w:t>
      </w:r>
      <w:r>
        <w:rPr>
          <w:highlight w:val="lightGray"/>
          <w:lang w:val="en-CA"/>
        </w:rPr>
        <w:t>for PACC and PCARD flows</w:t>
      </w:r>
    </w:p>
    <w:p w14:paraId="7501CC68" w14:textId="77777777" w:rsidR="00280A1A" w:rsidRPr="007713CC" w:rsidRDefault="00280A1A" w:rsidP="00996F09">
      <w:pPr>
        <w:pStyle w:val="ListParagraph0"/>
        <w:numPr>
          <w:ilvl w:val="0"/>
          <w:numId w:val="71"/>
        </w:numPr>
      </w:pPr>
      <w:r w:rsidRPr="007713CC">
        <w:rPr>
          <w:b/>
          <w:lang w:val="en-CA"/>
        </w:rPr>
        <w:t xml:space="preserve">/pmt/working/ </w:t>
      </w:r>
      <w:r w:rsidRPr="007713CC">
        <w:rPr>
          <w:lang w:val="en-CA"/>
        </w:rPr>
        <w:t xml:space="preserve">: contains the files that are currently being processed </w:t>
      </w:r>
      <w:r w:rsidRPr="007713CC">
        <w:rPr>
          <w:b/>
        </w:rPr>
        <w:t>/gps/alerts/aa:</w:t>
      </w:r>
      <w:r w:rsidRPr="007713CC">
        <w:t xml:space="preserve"> contains the acknowlgments alerts (aa) </w:t>
      </w:r>
      <w:r w:rsidRPr="007713CC">
        <w:rPr>
          <w:highlight w:val="lightGray"/>
          <w:lang w:val="en-CA"/>
        </w:rPr>
        <w:t>for PACC and PCARD flows</w:t>
      </w:r>
    </w:p>
    <w:p w14:paraId="7501CC69" w14:textId="77777777" w:rsidR="00280A1A" w:rsidRPr="007713CC" w:rsidRDefault="00280A1A" w:rsidP="00996F09">
      <w:pPr>
        <w:pStyle w:val="ListParagraph0"/>
        <w:numPr>
          <w:ilvl w:val="0"/>
          <w:numId w:val="71"/>
        </w:numPr>
      </w:pPr>
      <w:r w:rsidRPr="007713CC">
        <w:rPr>
          <w:b/>
        </w:rPr>
        <w:t>/gps/alerts/ra:</w:t>
      </w:r>
      <w:r w:rsidRPr="007713CC">
        <w:t xml:space="preserve"> contains the acknowlgments alerts (ra)</w:t>
      </w:r>
    </w:p>
    <w:p w14:paraId="7501CC6C" w14:textId="77777777" w:rsidR="00280A1A" w:rsidRDefault="00280A1A" w:rsidP="00996F09">
      <w:pPr>
        <w:pStyle w:val="ListParagraph0"/>
        <w:numPr>
          <w:ilvl w:val="0"/>
          <w:numId w:val="71"/>
        </w:numPr>
        <w:rPr>
          <w:lang w:val="en-CA"/>
        </w:rPr>
      </w:pPr>
      <w:r>
        <w:rPr>
          <w:b/>
          <w:highlight w:val="darkGray"/>
          <w:lang w:val="en-CA"/>
        </w:rPr>
        <w:t>/cb/processor/inbound/moneris/</w:t>
      </w:r>
      <w:r>
        <w:rPr>
          <w:highlight w:val="darkGray"/>
          <w:lang w:val="en-CA"/>
        </w:rPr>
        <w:t>:</w:t>
      </w:r>
      <w:r>
        <w:rPr>
          <w:lang w:val="en-CA"/>
        </w:rPr>
        <w:t xml:space="preserve"> contains the charge back files coming in from Moneris</w:t>
      </w:r>
    </w:p>
    <w:p w14:paraId="7501CC6D" w14:textId="77777777" w:rsidR="00280A1A" w:rsidRDefault="00280A1A" w:rsidP="00996F09">
      <w:pPr>
        <w:pStyle w:val="ListParagraph0"/>
        <w:numPr>
          <w:ilvl w:val="0"/>
          <w:numId w:val="71"/>
        </w:numPr>
        <w:rPr>
          <w:lang w:val="en-CA"/>
        </w:rPr>
      </w:pPr>
      <w:r>
        <w:rPr>
          <w:b/>
          <w:highlight w:val="darkGray"/>
          <w:lang w:val="en-CA"/>
        </w:rPr>
        <w:t>/cb/processor/inbound/amex/</w:t>
      </w:r>
      <w:r>
        <w:rPr>
          <w:lang w:val="en-CA"/>
        </w:rPr>
        <w:t xml:space="preserve"> : contains the charge files coming in from Amex</w:t>
      </w:r>
    </w:p>
    <w:p w14:paraId="7501CC6E" w14:textId="77777777" w:rsidR="00280A1A" w:rsidRDefault="00280A1A" w:rsidP="00996F09">
      <w:pPr>
        <w:pStyle w:val="ListParagraph0"/>
        <w:numPr>
          <w:ilvl w:val="0"/>
          <w:numId w:val="71"/>
        </w:numPr>
        <w:rPr>
          <w:lang w:val="en-CA"/>
        </w:rPr>
      </w:pPr>
      <w:r>
        <w:rPr>
          <w:b/>
          <w:lang w:val="en-CA"/>
        </w:rPr>
        <w:t>/cb/processor/outbound/</w:t>
      </w:r>
      <w:r>
        <w:rPr>
          <w:lang w:val="en-CA"/>
        </w:rPr>
        <w:t>: contains the charge back files to be sent to BSSs</w:t>
      </w:r>
    </w:p>
    <w:p w14:paraId="7501CC6F" w14:textId="77777777" w:rsidR="00280A1A" w:rsidRDefault="00280A1A" w:rsidP="00996F09">
      <w:pPr>
        <w:pStyle w:val="ListParagraph0"/>
        <w:numPr>
          <w:ilvl w:val="0"/>
          <w:numId w:val="71"/>
        </w:numPr>
        <w:rPr>
          <w:lang w:val="en-CA"/>
        </w:rPr>
      </w:pPr>
      <w:r>
        <w:rPr>
          <w:b/>
          <w:lang w:val="en-CA"/>
        </w:rPr>
        <w:t>/cb/processor/outbound_error/</w:t>
      </w:r>
      <w:r>
        <w:rPr>
          <w:lang w:val="en-CA"/>
        </w:rPr>
        <w:t xml:space="preserve">: contains the files that are not valid. </w:t>
      </w:r>
    </w:p>
    <w:p w14:paraId="7501CC70" w14:textId="77777777" w:rsidR="00280A1A" w:rsidRDefault="00280A1A" w:rsidP="00280A1A">
      <w:pPr>
        <w:rPr>
          <w:lang w:val="en-CA"/>
        </w:rPr>
      </w:pPr>
    </w:p>
    <w:p w14:paraId="7501CC71" w14:textId="77777777" w:rsidR="00280A1A" w:rsidRDefault="00280A1A" w:rsidP="00280A1A">
      <w:pPr>
        <w:rPr>
          <w:lang w:val="en-CA"/>
        </w:rPr>
      </w:pPr>
      <w:r>
        <w:rPr>
          <w:lang w:val="en-CA"/>
        </w:rPr>
        <w:t>The interval pulling for payment files will be performed in the folders above in yellow. The pulling interval is 15 mn</w:t>
      </w:r>
    </w:p>
    <w:p w14:paraId="7501CC72" w14:textId="77777777" w:rsidR="00280A1A" w:rsidRDefault="00280A1A" w:rsidP="00280A1A">
      <w:pPr>
        <w:rPr>
          <w:lang w:val="en-CA"/>
        </w:rPr>
      </w:pPr>
      <w:r>
        <w:rPr>
          <w:lang w:val="en-CA"/>
        </w:rPr>
        <w:t>The interval pulling for charge back files will be performed in the folders above in gray. The pulling interval is 24hours</w:t>
      </w:r>
    </w:p>
    <w:p w14:paraId="7501CC73" w14:textId="77777777" w:rsidR="00280A1A" w:rsidRDefault="00280A1A" w:rsidP="00280A1A">
      <w:pPr>
        <w:rPr>
          <w:lang w:val="en-CA"/>
        </w:rPr>
      </w:pPr>
    </w:p>
    <w:p w14:paraId="7501CC74" w14:textId="77777777" w:rsidR="00280A1A" w:rsidRDefault="00280A1A" w:rsidP="00280A1A">
      <w:pPr>
        <w:rPr>
          <w:lang w:val="en-CA"/>
        </w:rPr>
      </w:pPr>
    </w:p>
    <w:p w14:paraId="7501CC75" w14:textId="77777777" w:rsidR="00280A1A" w:rsidRDefault="00280A1A" w:rsidP="00280A1A">
      <w:pPr>
        <w:pStyle w:val="Heading4"/>
        <w:numPr>
          <w:ilvl w:val="3"/>
          <w:numId w:val="2"/>
        </w:numPr>
        <w:rPr>
          <w:lang w:val="en-CA"/>
        </w:rPr>
      </w:pPr>
      <w:bookmarkStart w:id="1554" w:name="_Ref371068341"/>
      <w:r>
        <w:rPr>
          <w:lang w:val="en-CA"/>
        </w:rPr>
        <w:t>Payment Request Batch File: inbound to GPS</w:t>
      </w:r>
      <w:bookmarkEnd w:id="1554"/>
    </w:p>
    <w:p w14:paraId="7501CC76" w14:textId="77777777" w:rsidR="00280A1A" w:rsidRDefault="00280A1A" w:rsidP="00280A1A">
      <w:pPr>
        <w:rPr>
          <w:lang w:val="en-CA"/>
        </w:rPr>
      </w:pPr>
      <w:r>
        <w:rPr>
          <w:lang w:val="en-CA"/>
        </w:rPr>
        <w:t>The file that is received from BSS through EDX has the following file naming convention:</w:t>
      </w:r>
    </w:p>
    <w:p w14:paraId="7501CC77" w14:textId="77777777" w:rsidR="00280A1A" w:rsidRDefault="00280A1A" w:rsidP="00280A1A">
      <w:pPr>
        <w:rPr>
          <w:lang w:val="en-CA"/>
        </w:rPr>
      </w:pPr>
    </w:p>
    <w:p w14:paraId="7501CC78"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.csv</w:t>
      </w:r>
    </w:p>
    <w:p w14:paraId="7501CC79"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.fl</w:t>
      </w:r>
    </w:p>
    <w:p w14:paraId="7501CC7A" w14:textId="77777777" w:rsidR="00280A1A" w:rsidRDefault="00280A1A" w:rsidP="00280A1A">
      <w:pPr>
        <w:rPr>
          <w:lang w:val="en-CA"/>
        </w:rPr>
      </w:pPr>
    </w:p>
    <w:p w14:paraId="7501CC7B" w14:textId="77777777" w:rsidR="00280A1A" w:rsidRDefault="00280A1A" w:rsidP="00280A1A">
      <w:pPr>
        <w:rPr>
          <w:color w:val="FF0000"/>
          <w:lang w:val="en-CA"/>
        </w:rPr>
      </w:pPr>
      <w:r>
        <w:rPr>
          <w:highlight w:val="lightGray"/>
          <w:lang w:val="en-CA"/>
        </w:rPr>
        <w:t>filetype</w:t>
      </w:r>
      <w:r>
        <w:rPr>
          <w:lang w:val="en-CA"/>
        </w:rPr>
        <w:t xml:space="preserve"> = represents the file type (or flow) and it has his own sequence number. It’s 7 alphanumeric characters exactly</w:t>
      </w:r>
    </w:p>
    <w:p w14:paraId="7501CC7C" w14:textId="77777777" w:rsidR="00280A1A" w:rsidRDefault="00280A1A" w:rsidP="00280A1A">
      <w:pPr>
        <w:rPr>
          <w:lang w:val="en-CA"/>
        </w:rPr>
      </w:pPr>
      <w:r>
        <w:rPr>
          <w:highlight w:val="cyan"/>
          <w:lang w:val="en-CA"/>
        </w:rPr>
        <w:t>p</w:t>
      </w:r>
      <w:r>
        <w:rPr>
          <w:lang w:val="en-CA"/>
        </w:rPr>
        <w:t xml:space="preserve"> = production environment, (t for test environment)</w:t>
      </w:r>
    </w:p>
    <w:p w14:paraId="7501CC7D" w14:textId="77777777" w:rsidR="00280A1A" w:rsidRDefault="00280A1A" w:rsidP="00280A1A">
      <w:pPr>
        <w:rPr>
          <w:highlight w:val="green"/>
          <w:lang w:val="en-CA"/>
        </w:rPr>
      </w:pPr>
      <w:r>
        <w:rPr>
          <w:highlight w:val="yellow"/>
          <w:lang w:val="en-CA"/>
        </w:rPr>
        <w:t>BssSource</w:t>
      </w:r>
      <w:r>
        <w:rPr>
          <w:lang w:val="en-CA"/>
        </w:rPr>
        <w:t>: is the BSS Source from which the file is coming in.</w:t>
      </w:r>
    </w:p>
    <w:p w14:paraId="7501CC7E" w14:textId="77777777" w:rsidR="00280A1A" w:rsidRDefault="00280A1A" w:rsidP="00280A1A">
      <w:pPr>
        <w:rPr>
          <w:highlight w:val="green"/>
          <w:lang w:val="en-CA"/>
        </w:rPr>
      </w:pPr>
    </w:p>
    <w:p w14:paraId="7501CC7F" w14:textId="77777777" w:rsidR="00280A1A" w:rsidRDefault="00280A1A" w:rsidP="00280A1A">
      <w:pPr>
        <w:rPr>
          <w:lang w:val="en-CA"/>
        </w:rPr>
      </w:pPr>
      <w:r>
        <w:rPr>
          <w:highlight w:val="green"/>
          <w:lang w:val="en-CA"/>
        </w:rPr>
        <w:t>bssidentifier</w:t>
      </w:r>
      <w:r>
        <w:rPr>
          <w:lang w:val="en-CA"/>
        </w:rPr>
        <w:t>. = can be a date and time stamp yyyymmddhhmmss a date only or any other value. No blank spaces and no special characters (‘_’  ‘.’ ‘-‘  ‘\’ ‘/’ ‘:’etc…) and minimum of 2 digits and maximum 14 long</w:t>
      </w:r>
    </w:p>
    <w:p w14:paraId="7501CC80" w14:textId="77777777" w:rsidR="00280A1A" w:rsidRDefault="00280A1A" w:rsidP="00280A1A">
      <w:pPr>
        <w:rPr>
          <w:color w:val="1F497D"/>
          <w:lang w:val="en-CA"/>
        </w:rPr>
      </w:pPr>
    </w:p>
    <w:p w14:paraId="7501CC81" w14:textId="77777777" w:rsidR="00280A1A" w:rsidRDefault="00280A1A" w:rsidP="00280A1A">
      <w:pPr>
        <w:rPr>
          <w:b/>
          <w:u w:val="single"/>
          <w:lang w:val="en-CA"/>
        </w:rPr>
      </w:pPr>
      <w:r>
        <w:rPr>
          <w:b/>
          <w:u w:val="single"/>
          <w:lang w:val="en-CA"/>
        </w:rPr>
        <w:t xml:space="preserve">Examples: </w:t>
      </w:r>
    </w:p>
    <w:p w14:paraId="7501CC82" w14:textId="77777777" w:rsidR="00280A1A" w:rsidRDefault="00280A1A" w:rsidP="00996F09">
      <w:pPr>
        <w:pStyle w:val="ListParagraph0"/>
        <w:numPr>
          <w:ilvl w:val="0"/>
          <w:numId w:val="71"/>
        </w:numPr>
        <w:rPr>
          <w:lang w:val="en-CA"/>
        </w:rPr>
      </w:pPr>
      <w:r>
        <w:rPr>
          <w:lang w:val="en-CA"/>
        </w:rPr>
        <w:t xml:space="preserve">gpspxxbwsingleviewp.20131010110234.csv </w:t>
      </w:r>
    </w:p>
    <w:p w14:paraId="7501CC83" w14:textId="77777777" w:rsidR="00280A1A" w:rsidRDefault="00280A1A" w:rsidP="00996F09">
      <w:pPr>
        <w:pStyle w:val="ListParagraph0"/>
        <w:numPr>
          <w:ilvl w:val="0"/>
          <w:numId w:val="71"/>
        </w:numPr>
        <w:rPr>
          <w:lang w:val="en-CA"/>
        </w:rPr>
      </w:pPr>
      <w:r>
        <w:rPr>
          <w:lang w:val="en-CA"/>
        </w:rPr>
        <w:t xml:space="preserve">gpspxxbwsingleviewp.paymentreq.csv </w:t>
      </w:r>
    </w:p>
    <w:p w14:paraId="7501CC84" w14:textId="77777777" w:rsidR="00280A1A" w:rsidRDefault="00280A1A" w:rsidP="00996F09">
      <w:pPr>
        <w:pStyle w:val="ListParagraph0"/>
        <w:numPr>
          <w:ilvl w:val="0"/>
          <w:numId w:val="71"/>
        </w:numPr>
        <w:rPr>
          <w:lang w:val="en-CA"/>
        </w:rPr>
      </w:pPr>
      <w:r>
        <w:rPr>
          <w:lang w:val="en-CA"/>
        </w:rPr>
        <w:lastRenderedPageBreak/>
        <w:t>gpspxxbwsingleviewp.payr123.csv</w:t>
      </w:r>
    </w:p>
    <w:p w14:paraId="7501CC85" w14:textId="77777777" w:rsidR="00280A1A" w:rsidRDefault="00280A1A" w:rsidP="00280A1A">
      <w:pPr>
        <w:rPr>
          <w:color w:val="1F497D"/>
          <w:lang w:val="en-CA"/>
        </w:rPr>
      </w:pPr>
    </w:p>
    <w:p w14:paraId="7501CC86" w14:textId="77777777" w:rsidR="00280A1A" w:rsidRDefault="00280A1A" w:rsidP="00280A1A">
      <w:pPr>
        <w:rPr>
          <w:lang w:val="en-CA"/>
        </w:rPr>
      </w:pPr>
      <w:r>
        <w:rPr>
          <w:lang w:val="en-CA"/>
        </w:rPr>
        <w:t>Note: file name must not contain blank/spaces and all characters must be all in lower case</w:t>
      </w:r>
    </w:p>
    <w:p w14:paraId="7501CC87" w14:textId="77777777" w:rsidR="00280A1A" w:rsidRDefault="00280A1A" w:rsidP="00280A1A">
      <w:pPr>
        <w:rPr>
          <w:lang w:val="en-CA"/>
        </w:rPr>
      </w:pPr>
    </w:p>
    <w:p w14:paraId="7501CC88" w14:textId="77777777" w:rsidR="00280A1A" w:rsidRDefault="00280A1A" w:rsidP="00280A1A">
      <w:pPr>
        <w:pStyle w:val="Heading4"/>
        <w:numPr>
          <w:ilvl w:val="3"/>
          <w:numId w:val="2"/>
        </w:numPr>
        <w:rPr>
          <w:lang w:val="en-CA"/>
        </w:rPr>
      </w:pPr>
      <w:bookmarkStart w:id="1555" w:name="_Ref371068402"/>
      <w:r>
        <w:rPr>
          <w:lang w:val="en-CA"/>
        </w:rPr>
        <w:t>Payment Request Batch File: Outbound from GPS to DTS-RTS inbound</w:t>
      </w:r>
      <w:bookmarkEnd w:id="1555"/>
    </w:p>
    <w:p w14:paraId="7501CC89" w14:textId="77777777" w:rsidR="00280A1A" w:rsidRDefault="00280A1A" w:rsidP="00280A1A">
      <w:pPr>
        <w:rPr>
          <w:lang w:val="en-CA"/>
        </w:rPr>
      </w:pPr>
      <w:r>
        <w:rPr>
          <w:lang w:val="en-CA"/>
        </w:rPr>
        <w:t>The file to be send to DTS-RTS through EDX has the following file naming convention:</w:t>
      </w:r>
    </w:p>
    <w:p w14:paraId="7501CC8A" w14:textId="77777777" w:rsidR="00280A1A" w:rsidRDefault="00280A1A" w:rsidP="00280A1A">
      <w:pPr>
        <w:rPr>
          <w:lang w:val="en-CA"/>
        </w:rPr>
      </w:pPr>
    </w:p>
    <w:p w14:paraId="7501CC8B"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q12345678</w:t>
      </w:r>
      <w:r>
        <w:rPr>
          <w:lang w:val="en-CA"/>
        </w:rPr>
        <w:t>.csv.xx</w:t>
      </w:r>
      <w:r>
        <w:rPr>
          <w:highlight w:val="magenta"/>
          <w:lang w:val="en-CA"/>
        </w:rPr>
        <w:t>dts-rts</w:t>
      </w:r>
      <w:r>
        <w:rPr>
          <w:highlight w:val="cyan"/>
          <w:lang w:val="en-CA"/>
        </w:rPr>
        <w:t>p</w:t>
      </w:r>
    </w:p>
    <w:p w14:paraId="7501CC8C" w14:textId="77777777" w:rsidR="00280A1A" w:rsidRDefault="00280A1A" w:rsidP="00280A1A">
      <w:pPr>
        <w:rPr>
          <w:lang w:val="en-CA"/>
        </w:rPr>
      </w:pPr>
    </w:p>
    <w:p w14:paraId="7501CC8D" w14:textId="77777777" w:rsidR="00280A1A" w:rsidRDefault="00280A1A" w:rsidP="00280A1A">
      <w:pPr>
        <w:rPr>
          <w:lang w:val="en-CA"/>
        </w:rPr>
      </w:pPr>
      <w:r>
        <w:rPr>
          <w:lang w:val="en-CA"/>
        </w:rPr>
        <w:t>The main difference comparing to the payment request batch file (inbound to GPS) is the insertion before the .csv the GPS Batch Transaction ID (</w:t>
      </w:r>
      <w:r>
        <w:rPr>
          <w:highlight w:val="lightGray"/>
          <w:lang w:val="en-CA"/>
        </w:rPr>
        <w:t>q12345678</w:t>
      </w:r>
      <w:r>
        <w:rPr>
          <w:lang w:val="en-CA"/>
        </w:rPr>
        <w:t>) and adding .xxDTS-RTS at the end of the file name. Note that the GPS Batch Transaction ID is a variable that can be up to 9 characters long</w:t>
      </w:r>
    </w:p>
    <w:p w14:paraId="7501CC8E" w14:textId="77777777" w:rsidR="00280A1A" w:rsidRDefault="00280A1A" w:rsidP="00280A1A">
      <w:pPr>
        <w:rPr>
          <w:lang w:val="en-CA"/>
        </w:rPr>
      </w:pPr>
    </w:p>
    <w:p w14:paraId="7501CC8F" w14:textId="3AE34DBC" w:rsidR="00280A1A" w:rsidRDefault="00280A1A" w:rsidP="00280A1A">
      <w:pPr>
        <w:rPr>
          <w:b/>
          <w:u w:val="single"/>
          <w:lang w:val="en-CA"/>
        </w:rPr>
      </w:pPr>
      <w:r>
        <w:rPr>
          <w:b/>
          <w:u w:val="single"/>
          <w:lang w:val="en-CA"/>
        </w:rPr>
        <w:t>In case of an error during the validation process, the file naming convention</w:t>
      </w:r>
      <w:r w:rsidR="00AC40B2">
        <w:rPr>
          <w:b/>
          <w:u w:val="single"/>
          <w:lang w:val="en-CA"/>
        </w:rPr>
        <w:t>s</w:t>
      </w:r>
      <w:r>
        <w:rPr>
          <w:b/>
          <w:u w:val="single"/>
          <w:lang w:val="en-CA"/>
        </w:rPr>
        <w:t xml:space="preserve"> are:</w:t>
      </w:r>
    </w:p>
    <w:p w14:paraId="7501CC90" w14:textId="77777777" w:rsidR="00280A1A" w:rsidRDefault="00280A1A" w:rsidP="00280A1A">
      <w:pPr>
        <w:rPr>
          <w:b/>
          <w:u w:val="single"/>
          <w:lang w:val="en-CA"/>
        </w:rPr>
      </w:pPr>
    </w:p>
    <w:p w14:paraId="7501CC91" w14:textId="77777777" w:rsidR="00280A1A" w:rsidRDefault="00280A1A" w:rsidP="00280A1A">
      <w:pPr>
        <w:rPr>
          <w:b/>
          <w:i/>
          <w:color w:val="1F497D"/>
        </w:rPr>
      </w:pPr>
      <w:r>
        <w:rPr>
          <w:b/>
          <w:i/>
          <w:color w:val="1F497D"/>
        </w:rPr>
        <w:t>gps</w:t>
      </w:r>
      <w:r>
        <w:rPr>
          <w:b/>
          <w:i/>
          <w:color w:val="FF0000"/>
        </w:rPr>
        <w:t>p</w:t>
      </w:r>
      <w:r>
        <w:rPr>
          <w:b/>
          <w:i/>
          <w:color w:val="1F497D"/>
        </w:rPr>
        <w:t>xx</w:t>
      </w:r>
      <w:r>
        <w:rPr>
          <w:b/>
          <w:i/>
          <w:color w:val="00B0F0"/>
        </w:rPr>
        <w:t>bssname</w:t>
      </w:r>
      <w:r>
        <w:rPr>
          <w:b/>
          <w:i/>
          <w:color w:val="FF0000"/>
        </w:rPr>
        <w:t>p</w:t>
      </w:r>
      <w:r>
        <w:rPr>
          <w:lang w:val="en-CA"/>
        </w:rPr>
        <w:t>.</w:t>
      </w:r>
      <w:r>
        <w:rPr>
          <w:b/>
          <w:i/>
          <w:lang w:val="en-CA"/>
        </w:rPr>
        <w:t>filetype</w:t>
      </w:r>
      <w:r>
        <w:rPr>
          <w:b/>
          <w:i/>
          <w:color w:val="1F497D"/>
        </w:rPr>
        <w:t>.</w:t>
      </w:r>
      <w:r>
        <w:rPr>
          <w:b/>
          <w:i/>
          <w:color w:val="FF0000"/>
        </w:rPr>
        <w:t>bssidentifier</w:t>
      </w:r>
      <w:r>
        <w:rPr>
          <w:b/>
          <w:i/>
          <w:color w:val="1F497D"/>
        </w:rPr>
        <w:t>.</w:t>
      </w:r>
      <w:r>
        <w:rPr>
          <w:b/>
          <w:i/>
        </w:rPr>
        <w:t>q</w:t>
      </w:r>
      <w:r>
        <w:rPr>
          <w:b/>
          <w:i/>
          <w:color w:val="FF0000"/>
        </w:rPr>
        <w:t>01234567</w:t>
      </w:r>
      <w:r>
        <w:rPr>
          <w:b/>
          <w:i/>
          <w:color w:val="1F497D"/>
        </w:rPr>
        <w:t>.csv</w:t>
      </w:r>
      <w:r>
        <w:rPr>
          <w:b/>
          <w:i/>
        </w:rPr>
        <w:t>.</w:t>
      </w:r>
      <w:r>
        <w:rPr>
          <w:b/>
          <w:i/>
          <w:color w:val="000000"/>
        </w:rPr>
        <w:t>ERR</w:t>
      </w:r>
      <w:r>
        <w:rPr>
          <w:b/>
          <w:i/>
          <w:color w:val="FF0000"/>
        </w:rPr>
        <w:t>STRU</w:t>
      </w:r>
      <w:r>
        <w:rPr>
          <w:b/>
          <w:i/>
          <w:color w:val="1F497D"/>
        </w:rPr>
        <w:t>.</w:t>
      </w:r>
      <w:r>
        <w:rPr>
          <w:b/>
          <w:i/>
          <w:color w:val="000000"/>
        </w:rPr>
        <w:t>L</w:t>
      </w:r>
      <w:r>
        <w:rPr>
          <w:b/>
          <w:i/>
          <w:color w:val="FF0000"/>
        </w:rPr>
        <w:t>#######</w:t>
      </w:r>
    </w:p>
    <w:p w14:paraId="7501CC92" w14:textId="77777777" w:rsidR="00280A1A" w:rsidRDefault="00280A1A" w:rsidP="00280A1A">
      <w:pPr>
        <w:rPr>
          <w:color w:val="1F497D"/>
        </w:rPr>
      </w:pPr>
    </w:p>
    <w:p w14:paraId="7501CC93" w14:textId="77777777" w:rsidR="00280A1A" w:rsidRDefault="00280A1A" w:rsidP="00280A1A">
      <w:pPr>
        <w:rPr>
          <w:color w:val="1F497D"/>
        </w:rPr>
      </w:pPr>
      <w:r>
        <w:t>q</w:t>
      </w:r>
      <w:r>
        <w:rPr>
          <w:color w:val="FF0000"/>
        </w:rPr>
        <w:t xml:space="preserve">01234567 </w:t>
      </w:r>
      <w:r>
        <w:rPr>
          <w:color w:val="1F497D"/>
        </w:rPr>
        <w:t xml:space="preserve">= GPS batch transaction ID. Can be up to 14 characters long </w:t>
      </w:r>
    </w:p>
    <w:p w14:paraId="7501CC94" w14:textId="77777777" w:rsidR="00280A1A" w:rsidRDefault="00280A1A" w:rsidP="00280A1A">
      <w:pPr>
        <w:rPr>
          <w:color w:val="1F497D"/>
        </w:rPr>
      </w:pPr>
      <w:r>
        <w:rPr>
          <w:color w:val="1F497D"/>
        </w:rPr>
        <w:t>ERR</w:t>
      </w:r>
      <w:r>
        <w:rPr>
          <w:color w:val="FF0000"/>
        </w:rPr>
        <w:t>STRU</w:t>
      </w:r>
      <w:r>
        <w:rPr>
          <w:color w:val="1F497D"/>
        </w:rPr>
        <w:t>.L</w:t>
      </w:r>
      <w:r>
        <w:rPr>
          <w:color w:val="FF0000"/>
        </w:rPr>
        <w:t>999999</w:t>
      </w:r>
      <w:r>
        <w:rPr>
          <w:color w:val="1F497D"/>
        </w:rPr>
        <w:t>, where :</w:t>
      </w:r>
    </w:p>
    <w:p w14:paraId="7501CC95" w14:textId="77777777" w:rsidR="00280A1A" w:rsidRDefault="00280A1A" w:rsidP="00996F09">
      <w:pPr>
        <w:pStyle w:val="ListParagraph0"/>
        <w:widowControl/>
        <w:numPr>
          <w:ilvl w:val="0"/>
          <w:numId w:val="72"/>
        </w:numPr>
        <w:spacing w:line="240" w:lineRule="auto"/>
        <w:rPr>
          <w:color w:val="1F497D"/>
        </w:rPr>
      </w:pPr>
      <w:r>
        <w:rPr>
          <w:color w:val="FF0000"/>
        </w:rPr>
        <w:t xml:space="preserve">STRU </w:t>
      </w:r>
      <w:r>
        <w:rPr>
          <w:color w:val="1F497D"/>
        </w:rPr>
        <w:t>is an alphanumeric acronym indicating the nature of the error</w:t>
      </w:r>
    </w:p>
    <w:p w14:paraId="7501CC96" w14:textId="77777777" w:rsidR="00280A1A" w:rsidRDefault="00280A1A" w:rsidP="00996F09">
      <w:pPr>
        <w:pStyle w:val="ListParagraph0"/>
        <w:widowControl/>
        <w:numPr>
          <w:ilvl w:val="0"/>
          <w:numId w:val="72"/>
        </w:numPr>
        <w:spacing w:line="240" w:lineRule="auto"/>
        <w:rPr>
          <w:color w:val="1F497D"/>
        </w:rPr>
      </w:pPr>
      <w:r>
        <w:rPr>
          <w:color w:val="1F497D"/>
        </w:rPr>
        <w:t> </w:t>
      </w:r>
      <w:r>
        <w:rPr>
          <w:color w:val="FF0000"/>
        </w:rPr>
        <w:t>#######</w:t>
      </w:r>
      <w:r>
        <w:rPr>
          <w:color w:val="1F497D"/>
        </w:rPr>
        <w:t xml:space="preserve"> is a numeric value corresponding to the record number (position in the file) where the error was first encountered.</w:t>
      </w:r>
    </w:p>
    <w:p w14:paraId="7501CC97" w14:textId="77777777" w:rsidR="00280A1A" w:rsidRDefault="00280A1A" w:rsidP="00280A1A"/>
    <w:p w14:paraId="7501CC98" w14:textId="77777777" w:rsidR="00280A1A" w:rsidRDefault="00280A1A" w:rsidP="00280A1A">
      <w:pPr>
        <w:rPr>
          <w:lang w:val="en-CA"/>
        </w:rPr>
      </w:pPr>
    </w:p>
    <w:p w14:paraId="7501CC99" w14:textId="77777777" w:rsidR="00280A1A" w:rsidRDefault="00280A1A" w:rsidP="00280A1A">
      <w:pPr>
        <w:rPr>
          <w:color w:val="1F497D"/>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q12345678</w:t>
      </w:r>
      <w:r>
        <w:rPr>
          <w:lang w:val="en-CA"/>
        </w:rPr>
        <w:t>.csv.</w:t>
      </w:r>
      <w:r>
        <w:rPr>
          <w:color w:val="000000"/>
          <w:lang w:val="en-CA"/>
        </w:rPr>
        <w:t>ERR</w:t>
      </w:r>
      <w:r>
        <w:rPr>
          <w:highlight w:val="red"/>
          <w:lang w:val="en-CA"/>
        </w:rPr>
        <w:t>XXXX</w:t>
      </w:r>
      <w:r>
        <w:rPr>
          <w:color w:val="1F497D"/>
          <w:lang w:val="en-CA"/>
        </w:rPr>
        <w:t>.</w:t>
      </w:r>
      <w:r>
        <w:rPr>
          <w:color w:val="000000"/>
          <w:lang w:val="en-CA"/>
        </w:rPr>
        <w:t>L</w:t>
      </w:r>
      <w:r>
        <w:rPr>
          <w:highlight w:val="darkGray"/>
          <w:lang w:val="en-CA"/>
        </w:rPr>
        <w:t>#######</w:t>
      </w:r>
    </w:p>
    <w:p w14:paraId="7501CC9A" w14:textId="77777777" w:rsidR="00280A1A" w:rsidRDefault="00280A1A" w:rsidP="00280A1A">
      <w:pPr>
        <w:rPr>
          <w:lang w:val="en-CA"/>
        </w:rPr>
      </w:pPr>
      <w:r>
        <w:rPr>
          <w:lang w:val="en-CA"/>
        </w:rPr>
        <w:t>The rules are the same when there’s no error, except that an error code type is added after the .csv and the line number where it has been encountered.</w:t>
      </w:r>
    </w:p>
    <w:p w14:paraId="7501CC9B" w14:textId="77777777" w:rsidR="00280A1A" w:rsidRDefault="00280A1A" w:rsidP="00280A1A">
      <w:pPr>
        <w:rPr>
          <w:color w:val="1F497D"/>
          <w:lang w:val="en-CA"/>
        </w:rPr>
      </w:pPr>
    </w:p>
    <w:p w14:paraId="7501CC9C" w14:textId="77777777" w:rsidR="00280A1A" w:rsidRDefault="00280A1A" w:rsidP="00280A1A">
      <w:pPr>
        <w:rPr>
          <w:lang w:val="en-CA"/>
        </w:rPr>
      </w:pPr>
      <w:r>
        <w:rPr>
          <w:highlight w:val="red"/>
          <w:lang w:val="en-CA"/>
        </w:rPr>
        <w:t>XXXX</w:t>
      </w:r>
      <w:r>
        <w:rPr>
          <w:lang w:val="en-CA"/>
        </w:rPr>
        <w:t>: is alphabetic acronym indicating the error code type. Possible values are:</w:t>
      </w:r>
    </w:p>
    <w:p w14:paraId="7501CC9D" w14:textId="77777777" w:rsidR="00280A1A" w:rsidRDefault="00280A1A" w:rsidP="00996F09">
      <w:pPr>
        <w:pStyle w:val="ListParagraph0"/>
        <w:numPr>
          <w:ilvl w:val="0"/>
          <w:numId w:val="73"/>
        </w:numPr>
        <w:rPr>
          <w:lang w:val="en-CA"/>
        </w:rPr>
      </w:pPr>
      <w:r>
        <w:rPr>
          <w:lang w:val="en-CA"/>
        </w:rPr>
        <w:t>STRU: error related to structure file</w:t>
      </w:r>
    </w:p>
    <w:p w14:paraId="7501CC9E" w14:textId="77777777" w:rsidR="00280A1A" w:rsidRDefault="00280A1A" w:rsidP="00996F09">
      <w:pPr>
        <w:pStyle w:val="ListParagraph0"/>
        <w:numPr>
          <w:ilvl w:val="0"/>
          <w:numId w:val="73"/>
        </w:numPr>
        <w:rPr>
          <w:lang w:val="en-CA"/>
        </w:rPr>
      </w:pPr>
      <w:r>
        <w:rPr>
          <w:lang w:val="en-CA"/>
        </w:rPr>
        <w:t xml:space="preserve">SEQU: If Sequence number expected is not the right one. (Seq number + 1) </w:t>
      </w:r>
    </w:p>
    <w:p w14:paraId="7501CC9F" w14:textId="10BD416A" w:rsidR="00280A1A" w:rsidRDefault="00280A1A" w:rsidP="00996F09">
      <w:pPr>
        <w:pStyle w:val="ListParagraph0"/>
        <w:numPr>
          <w:ilvl w:val="0"/>
          <w:numId w:val="73"/>
        </w:numPr>
        <w:rPr>
          <w:lang w:val="en-CA"/>
        </w:rPr>
      </w:pPr>
      <w:r>
        <w:rPr>
          <w:lang w:val="en-CA"/>
        </w:rPr>
        <w:t xml:space="preserve">PROC: if more </w:t>
      </w:r>
      <w:r w:rsidR="00AC40B2">
        <w:rPr>
          <w:lang w:val="en-CA"/>
        </w:rPr>
        <w:t>than</w:t>
      </w:r>
      <w:r>
        <w:rPr>
          <w:lang w:val="en-CA"/>
        </w:rPr>
        <w:t xml:space="preserve"> one processorID is found</w:t>
      </w:r>
    </w:p>
    <w:p w14:paraId="7501CCA0" w14:textId="77777777" w:rsidR="00280A1A" w:rsidRDefault="00280A1A" w:rsidP="00996F09">
      <w:pPr>
        <w:pStyle w:val="ListParagraph0"/>
        <w:numPr>
          <w:ilvl w:val="0"/>
          <w:numId w:val="73"/>
        </w:numPr>
        <w:rPr>
          <w:lang w:val="en-CA"/>
        </w:rPr>
      </w:pPr>
      <w:r>
        <w:rPr>
          <w:lang w:val="en-CA"/>
        </w:rPr>
        <w:t>TERM: If no merchantID found for the provided TerminalID.</w:t>
      </w:r>
    </w:p>
    <w:p w14:paraId="7501CCA1" w14:textId="77777777" w:rsidR="00280A1A" w:rsidRDefault="00280A1A" w:rsidP="00996F09">
      <w:pPr>
        <w:pStyle w:val="ListParagraph0"/>
        <w:numPr>
          <w:ilvl w:val="0"/>
          <w:numId w:val="73"/>
        </w:numPr>
        <w:rPr>
          <w:lang w:val="en-CA"/>
        </w:rPr>
      </w:pPr>
      <w:r>
        <w:rPr>
          <w:lang w:val="en-CA"/>
        </w:rPr>
        <w:t>TYPE: If Payment Type is different from PURC (Purchase) or RFND (Refund)</w:t>
      </w:r>
    </w:p>
    <w:p w14:paraId="7501CCA2" w14:textId="77777777" w:rsidR="00280A1A" w:rsidRDefault="00280A1A" w:rsidP="00280A1A">
      <w:pPr>
        <w:pStyle w:val="ListParagraph0"/>
        <w:rPr>
          <w:color w:val="1F497D"/>
          <w:lang w:val="en-CA"/>
        </w:rPr>
      </w:pPr>
    </w:p>
    <w:p w14:paraId="7501CCA3" w14:textId="77777777" w:rsidR="00280A1A" w:rsidRDefault="00280A1A" w:rsidP="00280A1A">
      <w:pPr>
        <w:rPr>
          <w:lang w:val="en-CA"/>
        </w:rPr>
      </w:pPr>
      <w:r>
        <w:rPr>
          <w:highlight w:val="darkGray"/>
          <w:lang w:val="en-CA"/>
        </w:rPr>
        <w:t>#######</w:t>
      </w:r>
      <w:r>
        <w:rPr>
          <w:lang w:val="en-CA"/>
        </w:rPr>
        <w:t>: is a numeric value corresponding to the record number (position in the file) where the error was first encountered.</w:t>
      </w:r>
    </w:p>
    <w:p w14:paraId="7501CCA4" w14:textId="77777777" w:rsidR="00280A1A" w:rsidRDefault="00280A1A" w:rsidP="00280A1A">
      <w:pPr>
        <w:rPr>
          <w:b/>
          <w:lang w:val="en-CA"/>
        </w:rPr>
      </w:pPr>
    </w:p>
    <w:p w14:paraId="7501CCA5" w14:textId="77777777" w:rsidR="00280A1A" w:rsidRDefault="00280A1A" w:rsidP="00280A1A">
      <w:pPr>
        <w:rPr>
          <w:b/>
          <w:lang w:val="en-CA"/>
        </w:rPr>
      </w:pPr>
      <w:r>
        <w:rPr>
          <w:b/>
          <w:lang w:val="en-CA"/>
        </w:rPr>
        <w:t>For this scenario, where there’s an error, the file will be returned to BSS with error suffix.</w:t>
      </w:r>
    </w:p>
    <w:p w14:paraId="7501CCA6" w14:textId="77777777" w:rsidR="00280A1A" w:rsidRDefault="00280A1A" w:rsidP="00280A1A">
      <w:pPr>
        <w:rPr>
          <w:lang w:val="en-CA"/>
        </w:rPr>
      </w:pPr>
    </w:p>
    <w:p w14:paraId="7501CCA7" w14:textId="77777777" w:rsidR="00280A1A" w:rsidRDefault="00280A1A" w:rsidP="00280A1A">
      <w:pPr>
        <w:pStyle w:val="Heading4"/>
        <w:numPr>
          <w:ilvl w:val="3"/>
          <w:numId w:val="2"/>
        </w:numPr>
        <w:rPr>
          <w:lang w:val="en-CA"/>
        </w:rPr>
      </w:pPr>
      <w:r>
        <w:rPr>
          <w:lang w:val="en-CA"/>
        </w:rPr>
        <w:t>Payment Response Batch File: inbound from Moneris to GPS</w:t>
      </w:r>
    </w:p>
    <w:p w14:paraId="7501CCA8" w14:textId="0F9B1B79" w:rsidR="00280A1A" w:rsidRDefault="00280A1A" w:rsidP="00280A1A">
      <w:pPr>
        <w:rPr>
          <w:lang w:val="en-CA"/>
        </w:rPr>
      </w:pPr>
      <w:r>
        <w:rPr>
          <w:lang w:val="en-CA"/>
        </w:rPr>
        <w:t xml:space="preserve">The rules for the response files coming in from Moneris have the following file naming </w:t>
      </w:r>
      <w:r w:rsidR="00AC40B2">
        <w:rPr>
          <w:lang w:val="en-CA"/>
        </w:rPr>
        <w:t>convention</w:t>
      </w:r>
      <w:r>
        <w:rPr>
          <w:lang w:val="en-CA"/>
        </w:rPr>
        <w:t>:</w:t>
      </w:r>
    </w:p>
    <w:p w14:paraId="7501CCA9" w14:textId="77777777" w:rsidR="00280A1A" w:rsidRDefault="00280A1A" w:rsidP="00280A1A">
      <w:pPr>
        <w:rPr>
          <w:lang w:val="en-CA"/>
        </w:rPr>
      </w:pPr>
    </w:p>
    <w:p w14:paraId="7501CCAA" w14:textId="77777777" w:rsidR="00280A1A" w:rsidRPr="005467D5" w:rsidRDefault="00280A1A" w:rsidP="00280A1A">
      <w:pPr>
        <w:rPr>
          <w:lang w:val="fr-CA"/>
        </w:rPr>
      </w:pPr>
      <w:r w:rsidRPr="005467D5">
        <w:rPr>
          <w:lang w:val="fr-CA"/>
        </w:rPr>
        <w:t>gps</w:t>
      </w:r>
      <w:r w:rsidRPr="005467D5">
        <w:rPr>
          <w:highlight w:val="cyan"/>
          <w:lang w:val="fr-CA"/>
        </w:rPr>
        <w:t>p</w:t>
      </w:r>
      <w:r w:rsidRPr="005467D5">
        <w:rPr>
          <w:lang w:val="fr-CA"/>
        </w:rPr>
        <w:t>xx</w:t>
      </w:r>
      <w:r w:rsidRPr="005467D5">
        <w:rPr>
          <w:highlight w:val="yellow"/>
          <w:lang w:val="fr-CA"/>
        </w:rPr>
        <w:t>BssSource</w:t>
      </w:r>
      <w:r w:rsidRPr="005467D5">
        <w:rPr>
          <w:highlight w:val="cyan"/>
          <w:lang w:val="fr-CA"/>
        </w:rPr>
        <w:t>p</w:t>
      </w:r>
      <w:r w:rsidRPr="005467D5">
        <w:rPr>
          <w:lang w:val="fr-CA"/>
        </w:rPr>
        <w:t>.</w:t>
      </w:r>
      <w:r w:rsidRPr="005467D5">
        <w:rPr>
          <w:highlight w:val="lightGray"/>
          <w:lang w:val="fr-CA"/>
        </w:rPr>
        <w:t>filetype</w:t>
      </w:r>
      <w:r w:rsidRPr="005467D5">
        <w:rPr>
          <w:lang w:val="fr-CA"/>
        </w:rPr>
        <w:t>.</w:t>
      </w:r>
      <w:r w:rsidRPr="005467D5">
        <w:rPr>
          <w:highlight w:val="green"/>
          <w:lang w:val="fr-CA"/>
        </w:rPr>
        <w:t>bssidentifier</w:t>
      </w:r>
      <w:r w:rsidRPr="005467D5">
        <w:rPr>
          <w:lang w:val="fr-CA"/>
        </w:rPr>
        <w:t>.</w:t>
      </w:r>
      <w:r w:rsidRPr="005467D5">
        <w:rPr>
          <w:highlight w:val="lightGray"/>
          <w:lang w:val="fr-CA"/>
        </w:rPr>
        <w:t>q12345678</w:t>
      </w:r>
      <w:r w:rsidRPr="005467D5">
        <w:rPr>
          <w:lang w:val="fr-CA"/>
        </w:rPr>
        <w:t>.csv.out</w:t>
      </w:r>
    </w:p>
    <w:p w14:paraId="7501CCAB" w14:textId="77777777" w:rsidR="00280A1A" w:rsidRPr="005467D5" w:rsidRDefault="00280A1A" w:rsidP="00280A1A">
      <w:pPr>
        <w:rPr>
          <w:lang w:val="fr-CA"/>
        </w:rPr>
      </w:pPr>
    </w:p>
    <w:p w14:paraId="7501CCAC" w14:textId="77777777" w:rsidR="00280A1A" w:rsidRDefault="00280A1A" w:rsidP="00280A1A">
      <w:pPr>
        <w:rPr>
          <w:lang w:val="en-CA"/>
        </w:rPr>
      </w:pPr>
      <w:r>
        <w:rPr>
          <w:lang w:val="en-CA"/>
        </w:rPr>
        <w:t>The main difference comparing to the payment request batch file (inbound to GPS) is the insertion before the .csv the GPS Batch Transaction ID (</w:t>
      </w:r>
      <w:r>
        <w:rPr>
          <w:highlight w:val="lightGray"/>
          <w:lang w:val="en-CA"/>
        </w:rPr>
        <w:t>q12345678</w:t>
      </w:r>
      <w:r>
        <w:rPr>
          <w:lang w:val="en-CA"/>
        </w:rPr>
        <w:t>) and adding .out at the end of the file</w:t>
      </w:r>
    </w:p>
    <w:p w14:paraId="7501CCAD" w14:textId="77777777" w:rsidR="00280A1A" w:rsidRDefault="00280A1A" w:rsidP="00280A1A">
      <w:pPr>
        <w:rPr>
          <w:lang w:val="en-CA"/>
        </w:rPr>
      </w:pPr>
    </w:p>
    <w:p w14:paraId="7501CCAE" w14:textId="77777777" w:rsidR="00280A1A" w:rsidRDefault="00280A1A" w:rsidP="00280A1A">
      <w:pPr>
        <w:pStyle w:val="Heading4"/>
        <w:numPr>
          <w:ilvl w:val="3"/>
          <w:numId w:val="2"/>
        </w:numPr>
        <w:rPr>
          <w:lang w:val="en-CA"/>
        </w:rPr>
      </w:pPr>
      <w:r>
        <w:rPr>
          <w:lang w:val="en-CA"/>
        </w:rPr>
        <w:t>Payment Response Batch File: outbound from GPS to BSS</w:t>
      </w:r>
    </w:p>
    <w:p w14:paraId="7501CCAF" w14:textId="3F1C5756" w:rsidR="00280A1A" w:rsidRDefault="00280A1A" w:rsidP="00280A1A">
      <w:pPr>
        <w:rPr>
          <w:lang w:val="en-CA"/>
        </w:rPr>
      </w:pPr>
      <w:r>
        <w:rPr>
          <w:lang w:val="en-CA"/>
        </w:rPr>
        <w:t xml:space="preserve">The rules for the files payment files </w:t>
      </w:r>
      <w:r w:rsidR="00AC40B2">
        <w:rPr>
          <w:lang w:val="en-CA"/>
        </w:rPr>
        <w:t>response</w:t>
      </w:r>
      <w:r>
        <w:rPr>
          <w:lang w:val="en-CA"/>
        </w:rPr>
        <w:t xml:space="preserve"> sent to BSSs are as follow:</w:t>
      </w:r>
    </w:p>
    <w:p w14:paraId="7501CCB0" w14:textId="77777777" w:rsidR="00280A1A" w:rsidRDefault="00280A1A" w:rsidP="00280A1A">
      <w:pPr>
        <w:rPr>
          <w:lang w:val="en-CA"/>
        </w:rPr>
      </w:pPr>
    </w:p>
    <w:p w14:paraId="7501CCB1" w14:textId="77777777" w:rsidR="00280A1A" w:rsidRDefault="00280A1A" w:rsidP="00280A1A">
      <w:pPr>
        <w:rPr>
          <w:lang w:val="en-CA"/>
        </w:rPr>
      </w:pPr>
      <w:r>
        <w:rPr>
          <w:lang w:val="en-CA"/>
        </w:rPr>
        <w:lastRenderedPageBreak/>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r12345678</w:t>
      </w:r>
      <w:r>
        <w:rPr>
          <w:lang w:val="en-CA"/>
        </w:rPr>
        <w:t>.csv.out.xx</w:t>
      </w:r>
      <w:r>
        <w:rPr>
          <w:highlight w:val="yellow"/>
          <w:lang w:val="en-CA"/>
        </w:rPr>
        <w:t>BssSource</w:t>
      </w:r>
      <w:r>
        <w:rPr>
          <w:highlight w:val="cyan"/>
          <w:lang w:val="en-CA"/>
        </w:rPr>
        <w:t>p</w:t>
      </w:r>
    </w:p>
    <w:p w14:paraId="7501CCB2" w14:textId="77777777" w:rsidR="00280A1A" w:rsidRDefault="00280A1A" w:rsidP="00280A1A">
      <w:pPr>
        <w:rPr>
          <w:lang w:val="en-CA"/>
        </w:rPr>
      </w:pPr>
    </w:p>
    <w:p w14:paraId="7501CCB3" w14:textId="249775F9" w:rsidR="00280A1A" w:rsidRDefault="00280A1A" w:rsidP="00280A1A">
      <w:pPr>
        <w:rPr>
          <w:lang w:val="en-CA"/>
        </w:rPr>
      </w:pPr>
      <w:r>
        <w:rPr>
          <w:lang w:val="en-CA"/>
        </w:rPr>
        <w:t xml:space="preserve">The main difference comparing to the payment response batch file (inbound from Moneris to GPS) is </w:t>
      </w:r>
      <w:r w:rsidR="00AC40B2">
        <w:rPr>
          <w:lang w:val="en-CA"/>
        </w:rPr>
        <w:t>adding</w:t>
      </w:r>
      <w:r>
        <w:rPr>
          <w:lang w:val="en-CA"/>
        </w:rPr>
        <w:t xml:space="preserve"> .xx concatenated with the BssSource.</w:t>
      </w:r>
    </w:p>
    <w:p w14:paraId="7501CCB4" w14:textId="77777777" w:rsidR="00280A1A" w:rsidRDefault="00280A1A" w:rsidP="00280A1A">
      <w:pPr>
        <w:rPr>
          <w:lang w:val="en-CA"/>
        </w:rPr>
      </w:pPr>
    </w:p>
    <w:p w14:paraId="7501CCB5" w14:textId="77777777" w:rsidR="00280A1A" w:rsidRDefault="00280A1A" w:rsidP="00280A1A">
      <w:pPr>
        <w:rPr>
          <w:lang w:val="en-CA"/>
        </w:rPr>
      </w:pPr>
      <w:r>
        <w:rPr>
          <w:lang w:val="en-CA"/>
        </w:rPr>
        <w:t>In case of an error while validating the Batch response file, no file will be output and appropriate error code will be logged in order an email is sent by Compuware.</w:t>
      </w:r>
    </w:p>
    <w:p w14:paraId="7501CCB6" w14:textId="77777777" w:rsidR="00280A1A" w:rsidRDefault="00280A1A" w:rsidP="00280A1A">
      <w:pPr>
        <w:rPr>
          <w:lang w:val="en-CA"/>
        </w:rPr>
      </w:pPr>
    </w:p>
    <w:p w14:paraId="7501CCB7" w14:textId="40B7AF62" w:rsidR="00280A1A" w:rsidRDefault="00AC40B2" w:rsidP="00280A1A">
      <w:pPr>
        <w:rPr>
          <w:lang w:val="en-CA"/>
        </w:rPr>
      </w:pPr>
      <w:r>
        <w:rPr>
          <w:lang w:val="en-CA"/>
        </w:rPr>
        <w:t>In case of error for a file that needs to be returned to BSS</w:t>
      </w:r>
    </w:p>
    <w:p w14:paraId="7501CCB8"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r12345678</w:t>
      </w:r>
      <w:r>
        <w:rPr>
          <w:lang w:val="en-CA"/>
        </w:rPr>
        <w:t>.csv.out.</w:t>
      </w:r>
      <w:r>
        <w:rPr>
          <w:rFonts w:ascii="Calibri" w:hAnsi="Calibri"/>
          <w:color w:val="1F497D"/>
          <w:sz w:val="22"/>
          <w:szCs w:val="22"/>
        </w:rPr>
        <w:t xml:space="preserve"> ERRXXX.LXXXXXXX</w:t>
      </w:r>
      <w:r>
        <w:rPr>
          <w:lang w:val="en-CA"/>
        </w:rPr>
        <w:t>xx</w:t>
      </w:r>
      <w:r>
        <w:rPr>
          <w:highlight w:val="yellow"/>
          <w:lang w:val="en-CA"/>
        </w:rPr>
        <w:t>BssSource</w:t>
      </w:r>
      <w:r>
        <w:rPr>
          <w:highlight w:val="cyan"/>
          <w:lang w:val="en-CA"/>
        </w:rPr>
        <w:t>p</w:t>
      </w:r>
    </w:p>
    <w:p w14:paraId="7501CCBB" w14:textId="5DD0441D" w:rsidR="00280A1A" w:rsidRDefault="00280A1A" w:rsidP="00280A1A">
      <w:pPr>
        <w:pStyle w:val="Heading4"/>
        <w:numPr>
          <w:ilvl w:val="3"/>
          <w:numId w:val="2"/>
        </w:numPr>
        <w:rPr>
          <w:lang w:val="en-CA"/>
        </w:rPr>
      </w:pPr>
      <w:r>
        <w:rPr>
          <w:lang w:val="en-CA"/>
        </w:rPr>
        <w:t xml:space="preserve">File </w:t>
      </w:r>
      <w:r w:rsidR="00AC40B2">
        <w:rPr>
          <w:lang w:val="en-CA"/>
        </w:rPr>
        <w:t>Transfer</w:t>
      </w:r>
    </w:p>
    <w:p w14:paraId="7501CCBC" w14:textId="6FCC1385" w:rsidR="00280A1A" w:rsidRDefault="00280A1A" w:rsidP="00280A1A">
      <w:pPr>
        <w:rPr>
          <w:lang w:val="en-CA"/>
        </w:rPr>
      </w:pPr>
      <w:r>
        <w:rPr>
          <w:lang w:val="en-CA"/>
        </w:rPr>
        <w:t xml:space="preserve">While files are being transferred from EDX to GPS, they are transferred with .tmp </w:t>
      </w:r>
      <w:r w:rsidR="00AC40B2">
        <w:rPr>
          <w:lang w:val="en-CA"/>
        </w:rPr>
        <w:t>extension</w:t>
      </w:r>
      <w:r>
        <w:rPr>
          <w:lang w:val="en-CA"/>
        </w:rPr>
        <w:t xml:space="preserve"> in the filename. GPS ignores all files with .tmp </w:t>
      </w:r>
      <w:r w:rsidR="00AC40B2">
        <w:rPr>
          <w:lang w:val="en-CA"/>
        </w:rPr>
        <w:t>extension</w:t>
      </w:r>
      <w:r>
        <w:rPr>
          <w:lang w:val="en-CA"/>
        </w:rPr>
        <w:t xml:space="preserve">. Once transfer is completed, EDX </w:t>
      </w:r>
      <w:r w:rsidR="00AC40B2">
        <w:rPr>
          <w:lang w:val="en-CA"/>
        </w:rPr>
        <w:t>renames</w:t>
      </w:r>
      <w:r>
        <w:rPr>
          <w:lang w:val="en-CA"/>
        </w:rPr>
        <w:t xml:space="preserve"> the file by removing the .tmp </w:t>
      </w:r>
      <w:r w:rsidR="00AC40B2">
        <w:rPr>
          <w:lang w:val="en-CA"/>
        </w:rPr>
        <w:t>extension</w:t>
      </w:r>
      <w:r>
        <w:rPr>
          <w:lang w:val="en-CA"/>
        </w:rPr>
        <w:t xml:space="preserve"> from the filename. Therefore GPS start the processing of the file after .tmp </w:t>
      </w:r>
      <w:r w:rsidR="00AC40B2">
        <w:rPr>
          <w:lang w:val="en-CA"/>
        </w:rPr>
        <w:t>extension</w:t>
      </w:r>
      <w:r>
        <w:rPr>
          <w:lang w:val="en-CA"/>
        </w:rPr>
        <w:t xml:space="preserve"> is removed</w:t>
      </w:r>
    </w:p>
    <w:p w14:paraId="7501CCC5" w14:textId="77777777" w:rsidR="00280A1A" w:rsidRDefault="00280A1A" w:rsidP="00280A1A">
      <w:pPr>
        <w:pStyle w:val="Heading2"/>
        <w:numPr>
          <w:ilvl w:val="1"/>
          <w:numId w:val="2"/>
        </w:numPr>
        <w:rPr>
          <w:lang w:val="en-CA"/>
        </w:rPr>
      </w:pPr>
      <w:bookmarkStart w:id="1556" w:name="_Toc415569041"/>
      <w:r>
        <w:rPr>
          <w:b w:val="0"/>
          <w:lang w:val="en-CA"/>
        </w:rPr>
        <w:t>Internal Files Processing Flow</w:t>
      </w:r>
      <w:bookmarkEnd w:id="1556"/>
    </w:p>
    <w:p w14:paraId="7501CCC6" w14:textId="77777777" w:rsidR="00280A1A" w:rsidRDefault="00280A1A" w:rsidP="00280A1A">
      <w:pPr>
        <w:rPr>
          <w:lang w:val="en-CA"/>
        </w:rPr>
      </w:pPr>
      <w:r>
        <w:rPr>
          <w:lang w:val="en-CA"/>
        </w:rPr>
        <w:t>Below are the steps for files processing:</w:t>
      </w:r>
    </w:p>
    <w:p w14:paraId="7501CCC7" w14:textId="77777777" w:rsidR="00280A1A" w:rsidRDefault="00280A1A" w:rsidP="00280A1A">
      <w:pPr>
        <w:rPr>
          <w:lang w:val="en-CA"/>
        </w:rPr>
      </w:pPr>
    </w:p>
    <w:p w14:paraId="7501CCC8" w14:textId="77777777" w:rsidR="00280A1A" w:rsidRDefault="00280A1A" w:rsidP="00280A1A">
      <w:pPr>
        <w:rPr>
          <w:b/>
          <w:u w:val="single"/>
          <w:lang w:val="en-CA"/>
        </w:rPr>
      </w:pPr>
      <w:r>
        <w:rPr>
          <w:b/>
          <w:u w:val="single"/>
          <w:lang w:val="en-CA"/>
        </w:rPr>
        <w:t>Request files from BSS:</w:t>
      </w:r>
    </w:p>
    <w:p w14:paraId="7501CCC9" w14:textId="77777777" w:rsidR="00280A1A" w:rsidRDefault="00280A1A" w:rsidP="00996F09">
      <w:pPr>
        <w:pStyle w:val="ListParagraph0"/>
        <w:numPr>
          <w:ilvl w:val="0"/>
          <w:numId w:val="74"/>
        </w:numPr>
        <w:rPr>
          <w:lang w:val="en-CA"/>
        </w:rPr>
      </w:pPr>
      <w:r>
        <w:rPr>
          <w:lang w:val="en-CA"/>
        </w:rPr>
        <w:t>Read the file from bss/inbound folder</w:t>
      </w:r>
    </w:p>
    <w:p w14:paraId="7501CCCA" w14:textId="77777777" w:rsidR="00280A1A" w:rsidRDefault="00280A1A" w:rsidP="00996F09">
      <w:pPr>
        <w:pStyle w:val="ListParagraph0"/>
        <w:numPr>
          <w:ilvl w:val="0"/>
          <w:numId w:val="74"/>
        </w:numPr>
        <w:rPr>
          <w:lang w:val="en-CA"/>
        </w:rPr>
      </w:pPr>
      <w:r>
        <w:rPr>
          <w:lang w:val="en-CA"/>
        </w:rPr>
        <w:t>Move the input file to the working folder</w:t>
      </w:r>
    </w:p>
    <w:p w14:paraId="7501CCCB" w14:textId="774F796F" w:rsidR="00280A1A" w:rsidRDefault="00280A1A" w:rsidP="00996F09">
      <w:pPr>
        <w:pStyle w:val="ListParagraph0"/>
        <w:numPr>
          <w:ilvl w:val="0"/>
          <w:numId w:val="74"/>
        </w:numPr>
        <w:rPr>
          <w:lang w:val="en-CA"/>
        </w:rPr>
      </w:pPr>
      <w:r>
        <w:rPr>
          <w:lang w:val="en-CA"/>
        </w:rPr>
        <w:t xml:space="preserve">After processing (enrichment and </w:t>
      </w:r>
      <w:r w:rsidR="00AC40B2">
        <w:rPr>
          <w:lang w:val="en-CA"/>
        </w:rPr>
        <w:t>transformation</w:t>
      </w:r>
      <w:r>
        <w:rPr>
          <w:lang w:val="en-CA"/>
        </w:rPr>
        <w:t>), two files will be created:</w:t>
      </w:r>
    </w:p>
    <w:p w14:paraId="7501CCCC" w14:textId="7CE259D2" w:rsidR="00280A1A" w:rsidRDefault="00280A1A" w:rsidP="00996F09">
      <w:pPr>
        <w:pStyle w:val="ListParagraph0"/>
        <w:numPr>
          <w:ilvl w:val="1"/>
          <w:numId w:val="74"/>
        </w:numPr>
        <w:rPr>
          <w:lang w:val="en-CA"/>
        </w:rPr>
      </w:pPr>
      <w:r>
        <w:rPr>
          <w:lang w:val="en-CA"/>
        </w:rPr>
        <w:t xml:space="preserve">The input temp </w:t>
      </w:r>
      <w:r w:rsidR="00AC40B2">
        <w:rPr>
          <w:lang w:val="en-CA"/>
        </w:rPr>
        <w:t>file enriched</w:t>
      </w:r>
      <w:r>
        <w:rPr>
          <w:lang w:val="en-CA"/>
        </w:rPr>
        <w:t xml:space="preserve"> with GPSTRN. This file is created in the temp folder</w:t>
      </w:r>
    </w:p>
    <w:p w14:paraId="7501CCCD" w14:textId="77777777" w:rsidR="00280A1A" w:rsidRDefault="00280A1A" w:rsidP="00996F09">
      <w:pPr>
        <w:pStyle w:val="ListParagraph0"/>
        <w:numPr>
          <w:ilvl w:val="1"/>
          <w:numId w:val="74"/>
        </w:numPr>
        <w:rPr>
          <w:lang w:val="en-CA"/>
        </w:rPr>
      </w:pPr>
      <w:r>
        <w:rPr>
          <w:lang w:val="en-CA"/>
        </w:rPr>
        <w:t>The output file for DTS-RTS</w:t>
      </w:r>
    </w:p>
    <w:p w14:paraId="7501CCCE" w14:textId="5AFC4833" w:rsidR="00280A1A" w:rsidRDefault="00D9444F" w:rsidP="00280A1A">
      <w:pPr>
        <w:ind w:left="720"/>
        <w:rPr>
          <w:lang w:val="en-CA"/>
        </w:rPr>
      </w:pPr>
      <w:r>
        <w:rPr>
          <w:lang w:val="en-CA"/>
        </w:rPr>
        <w:t xml:space="preserve">At this point, there are </w:t>
      </w:r>
      <w:r w:rsidR="00280A1A">
        <w:rPr>
          <w:lang w:val="en-CA"/>
        </w:rPr>
        <w:t>2 files in the working folder</w:t>
      </w:r>
    </w:p>
    <w:p w14:paraId="7501CCCF" w14:textId="77777777" w:rsidR="00280A1A" w:rsidRDefault="00280A1A" w:rsidP="00996F09">
      <w:pPr>
        <w:pStyle w:val="ListParagraph0"/>
        <w:numPr>
          <w:ilvl w:val="0"/>
          <w:numId w:val="74"/>
        </w:numPr>
        <w:rPr>
          <w:lang w:val="en-CA"/>
        </w:rPr>
      </w:pPr>
      <w:r>
        <w:rPr>
          <w:lang w:val="en-CA"/>
        </w:rPr>
        <w:t xml:space="preserve">Move the input file coming from BSS to  </w:t>
      </w:r>
    </w:p>
    <w:tbl>
      <w:tblPr>
        <w:tblStyle w:val="TableGrid"/>
        <w:tblW w:w="0" w:type="auto"/>
        <w:tblInd w:w="720" w:type="dxa"/>
        <w:tblLook w:val="04A0" w:firstRow="1" w:lastRow="0" w:firstColumn="1" w:lastColumn="0" w:noHBand="0" w:noVBand="1"/>
      </w:tblPr>
      <w:tblGrid>
        <w:gridCol w:w="1940"/>
        <w:gridCol w:w="3740"/>
      </w:tblGrid>
      <w:tr w:rsidR="00280A1A" w14:paraId="7501CCD2"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0"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D1" w14:textId="77777777" w:rsidR="00280A1A" w:rsidRDefault="00280A1A">
            <w:pPr>
              <w:pStyle w:val="ListParagraph0"/>
              <w:ind w:left="0"/>
              <w:rPr>
                <w:lang w:val="en-CA"/>
              </w:rPr>
            </w:pPr>
            <w:r>
              <w:rPr>
                <w:b/>
                <w:lang w:val="en-CA"/>
              </w:rPr>
              <w:t>/pmt/archive/bss/inbound/</w:t>
            </w:r>
          </w:p>
        </w:tc>
      </w:tr>
      <w:tr w:rsidR="00280A1A" w14:paraId="7501CCD5"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3"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D4" w14:textId="77777777" w:rsidR="00280A1A" w:rsidRDefault="00280A1A">
            <w:pPr>
              <w:pStyle w:val="ListParagraph0"/>
              <w:ind w:left="0"/>
              <w:rPr>
                <w:highlight w:val="lightGray"/>
                <w:lang w:val="en-CA"/>
              </w:rPr>
            </w:pPr>
            <w:r>
              <w:rPr>
                <w:b/>
                <w:highlight w:val="lightGray"/>
                <w:lang w:val="en-CA"/>
              </w:rPr>
              <w:t>/pcard/archive/bss/inbound/</w:t>
            </w:r>
          </w:p>
        </w:tc>
      </w:tr>
    </w:tbl>
    <w:p w14:paraId="7501CCD6" w14:textId="77777777" w:rsidR="00280A1A" w:rsidRDefault="00280A1A" w:rsidP="00280A1A">
      <w:pPr>
        <w:pStyle w:val="ListParagraph0"/>
        <w:rPr>
          <w:lang w:val="en-CA"/>
        </w:rPr>
      </w:pPr>
    </w:p>
    <w:p w14:paraId="7501CCD7" w14:textId="77777777" w:rsidR="00280A1A" w:rsidRDefault="00280A1A" w:rsidP="00996F09">
      <w:pPr>
        <w:pStyle w:val="ListParagraph0"/>
        <w:numPr>
          <w:ilvl w:val="0"/>
          <w:numId w:val="74"/>
        </w:numPr>
        <w:rPr>
          <w:lang w:val="en-CA"/>
        </w:rPr>
      </w:pPr>
      <w:r>
        <w:rPr>
          <w:lang w:val="en-CA"/>
        </w:rPr>
        <w:t xml:space="preserve">Copy the output file for DTS-RTS to </w:t>
      </w:r>
    </w:p>
    <w:tbl>
      <w:tblPr>
        <w:tblStyle w:val="TableGrid"/>
        <w:tblW w:w="0" w:type="auto"/>
        <w:tblInd w:w="720" w:type="dxa"/>
        <w:tblLook w:val="04A0" w:firstRow="1" w:lastRow="0" w:firstColumn="1" w:lastColumn="0" w:noHBand="0" w:noVBand="1"/>
      </w:tblPr>
      <w:tblGrid>
        <w:gridCol w:w="1940"/>
        <w:gridCol w:w="3740"/>
      </w:tblGrid>
      <w:tr w:rsidR="00280A1A" w14:paraId="7501CCDA"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8"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D9" w14:textId="77777777" w:rsidR="00280A1A" w:rsidRDefault="00280A1A">
            <w:pPr>
              <w:pStyle w:val="ListParagraph0"/>
              <w:ind w:left="0"/>
              <w:rPr>
                <w:lang w:val="en-CA"/>
              </w:rPr>
            </w:pPr>
            <w:r>
              <w:rPr>
                <w:b/>
                <w:lang w:val="en-CA"/>
              </w:rPr>
              <w:t>/pmt/archive/dts/outbound</w:t>
            </w:r>
          </w:p>
        </w:tc>
      </w:tr>
      <w:tr w:rsidR="00280A1A" w14:paraId="7501CCDD"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B"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DC" w14:textId="77777777" w:rsidR="00280A1A" w:rsidRDefault="00280A1A">
            <w:pPr>
              <w:pStyle w:val="ListParagraph0"/>
              <w:ind w:left="0"/>
              <w:rPr>
                <w:highlight w:val="lightGray"/>
                <w:lang w:val="en-CA"/>
              </w:rPr>
            </w:pPr>
            <w:r>
              <w:rPr>
                <w:b/>
                <w:highlight w:val="lightGray"/>
                <w:lang w:val="en-CA"/>
              </w:rPr>
              <w:t>/pcard/archive/dts/outbound</w:t>
            </w:r>
          </w:p>
        </w:tc>
      </w:tr>
    </w:tbl>
    <w:p w14:paraId="7501CCDE" w14:textId="77777777" w:rsidR="00280A1A" w:rsidRDefault="00280A1A" w:rsidP="00280A1A">
      <w:pPr>
        <w:pStyle w:val="ListParagraph0"/>
        <w:rPr>
          <w:lang w:val="en-CA"/>
        </w:rPr>
      </w:pPr>
    </w:p>
    <w:p w14:paraId="7501CCDF" w14:textId="2208E907" w:rsidR="00280A1A" w:rsidRDefault="00AC40B2" w:rsidP="00996F09">
      <w:pPr>
        <w:pStyle w:val="ListParagraph0"/>
        <w:numPr>
          <w:ilvl w:val="0"/>
          <w:numId w:val="74"/>
        </w:numPr>
        <w:rPr>
          <w:lang w:val="en-CA"/>
        </w:rPr>
      </w:pPr>
      <w:r>
        <w:rPr>
          <w:lang w:val="en-CA"/>
        </w:rPr>
        <w:t xml:space="preserve">Move the output file for DTS-RTS from the working folder to </w:t>
      </w:r>
      <w:r>
        <w:rPr>
          <w:b/>
          <w:lang w:val="en-CA"/>
        </w:rPr>
        <w:t>/pmt/dts/outbound</w:t>
      </w:r>
    </w:p>
    <w:p w14:paraId="358E8E0A" w14:textId="77777777" w:rsidR="004F1BE7" w:rsidRDefault="004F1BE7" w:rsidP="00280A1A">
      <w:pPr>
        <w:rPr>
          <w:b/>
          <w:u w:val="single"/>
          <w:lang w:val="en-CA"/>
        </w:rPr>
      </w:pPr>
    </w:p>
    <w:p w14:paraId="7501CCE2" w14:textId="77777777" w:rsidR="00280A1A" w:rsidRDefault="00280A1A" w:rsidP="00280A1A">
      <w:pPr>
        <w:rPr>
          <w:b/>
          <w:u w:val="single"/>
          <w:lang w:val="en-CA"/>
        </w:rPr>
      </w:pPr>
      <w:r>
        <w:rPr>
          <w:b/>
          <w:u w:val="single"/>
          <w:lang w:val="en-CA"/>
        </w:rPr>
        <w:t>Response Files from Processor:</w:t>
      </w:r>
    </w:p>
    <w:p w14:paraId="7501CCE3" w14:textId="77777777" w:rsidR="00280A1A" w:rsidRDefault="00280A1A" w:rsidP="00996F09">
      <w:pPr>
        <w:pStyle w:val="ListParagraph0"/>
        <w:numPr>
          <w:ilvl w:val="0"/>
          <w:numId w:val="75"/>
        </w:numPr>
        <w:rPr>
          <w:lang w:val="en-CA"/>
        </w:rPr>
      </w:pPr>
      <w:r>
        <w:rPr>
          <w:lang w:val="en-CA"/>
        </w:rPr>
        <w:t xml:space="preserve">File detected in </w:t>
      </w:r>
      <w:r>
        <w:rPr>
          <w:b/>
          <w:lang w:val="en-CA"/>
        </w:rPr>
        <w:t>/pmt/archive/processor/inbound/moneris/</w:t>
      </w:r>
      <w:r>
        <w:rPr>
          <w:lang w:val="en-CA"/>
        </w:rPr>
        <w:t>:</w:t>
      </w:r>
    </w:p>
    <w:tbl>
      <w:tblPr>
        <w:tblStyle w:val="TableGrid"/>
        <w:tblW w:w="0" w:type="auto"/>
        <w:tblInd w:w="720" w:type="dxa"/>
        <w:tblLook w:val="04A0" w:firstRow="1" w:lastRow="0" w:firstColumn="1" w:lastColumn="0" w:noHBand="0" w:noVBand="1"/>
      </w:tblPr>
      <w:tblGrid>
        <w:gridCol w:w="1940"/>
        <w:gridCol w:w="3961"/>
      </w:tblGrid>
      <w:tr w:rsidR="00280A1A" w14:paraId="7501CCE6"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E4"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E5" w14:textId="77777777" w:rsidR="00280A1A" w:rsidRDefault="00280A1A">
            <w:pPr>
              <w:rPr>
                <w:lang w:val="en-CA"/>
              </w:rPr>
            </w:pPr>
            <w:r>
              <w:rPr>
                <w:b/>
                <w:lang w:val="en-CA"/>
              </w:rPr>
              <w:t>/pmt/archive/processor/inbound/moneris/</w:t>
            </w:r>
            <w:r>
              <w:rPr>
                <w:lang w:val="en-CA"/>
              </w:rPr>
              <w:t>:</w:t>
            </w:r>
          </w:p>
        </w:tc>
      </w:tr>
      <w:tr w:rsidR="00280A1A" w14:paraId="7501CCE9"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E7"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E8" w14:textId="77777777" w:rsidR="00280A1A" w:rsidRDefault="00280A1A">
            <w:pPr>
              <w:pStyle w:val="ListParagraph0"/>
              <w:ind w:left="0"/>
              <w:rPr>
                <w:highlight w:val="lightGray"/>
                <w:lang w:val="en-CA"/>
              </w:rPr>
            </w:pPr>
            <w:r>
              <w:rPr>
                <w:b/>
                <w:highlight w:val="lightGray"/>
                <w:lang w:val="en-CA"/>
              </w:rPr>
              <w:t>/pcard/archive/processor/inbound/moneris/</w:t>
            </w:r>
            <w:r>
              <w:rPr>
                <w:highlight w:val="lightGray"/>
                <w:lang w:val="en-CA"/>
              </w:rPr>
              <w:t>:</w:t>
            </w:r>
          </w:p>
        </w:tc>
      </w:tr>
    </w:tbl>
    <w:p w14:paraId="7501CCEA" w14:textId="77777777" w:rsidR="00280A1A" w:rsidRDefault="00280A1A" w:rsidP="00280A1A">
      <w:pPr>
        <w:pStyle w:val="ListParagraph0"/>
        <w:rPr>
          <w:lang w:val="en-CA"/>
        </w:rPr>
      </w:pPr>
    </w:p>
    <w:p w14:paraId="7501CCEB" w14:textId="77777777" w:rsidR="00280A1A" w:rsidRDefault="00280A1A" w:rsidP="00996F09">
      <w:pPr>
        <w:pStyle w:val="ListParagraph0"/>
        <w:numPr>
          <w:ilvl w:val="0"/>
          <w:numId w:val="75"/>
        </w:numPr>
        <w:rPr>
          <w:lang w:val="en-CA"/>
        </w:rPr>
      </w:pPr>
      <w:r>
        <w:rPr>
          <w:lang w:val="en-CA"/>
        </w:rPr>
        <w:t>Move the processor response file in the working folder</w:t>
      </w:r>
    </w:p>
    <w:p w14:paraId="7501CCEC" w14:textId="77777777" w:rsidR="00280A1A" w:rsidRDefault="00280A1A" w:rsidP="00996F09">
      <w:pPr>
        <w:pStyle w:val="ListParagraph0"/>
        <w:numPr>
          <w:ilvl w:val="0"/>
          <w:numId w:val="75"/>
        </w:numPr>
        <w:rPr>
          <w:lang w:val="en-CA"/>
        </w:rPr>
      </w:pPr>
      <w:r>
        <w:rPr>
          <w:lang w:val="en-CA"/>
        </w:rPr>
        <w:t xml:space="preserve">Copy the processor response file to </w:t>
      </w:r>
      <w:r>
        <w:rPr>
          <w:b/>
          <w:lang w:val="en-CA"/>
        </w:rPr>
        <w:t>/pmt/archive/processor/inbound/moneris/</w:t>
      </w:r>
    </w:p>
    <w:p w14:paraId="7501CCED" w14:textId="77777777" w:rsidR="00280A1A" w:rsidRDefault="00280A1A" w:rsidP="00996F09">
      <w:pPr>
        <w:pStyle w:val="ListParagraph0"/>
        <w:numPr>
          <w:ilvl w:val="0"/>
          <w:numId w:val="75"/>
        </w:numPr>
        <w:rPr>
          <w:lang w:val="en-CA"/>
        </w:rPr>
      </w:pPr>
      <w:r>
        <w:rPr>
          <w:lang w:val="en-CA"/>
        </w:rPr>
        <w:t>read the request file from the temp folder based on the Batch_TX_ID</w:t>
      </w:r>
    </w:p>
    <w:p w14:paraId="7501CCEE" w14:textId="77777777" w:rsidR="00280A1A" w:rsidRDefault="00280A1A" w:rsidP="00996F09">
      <w:pPr>
        <w:pStyle w:val="ListParagraph0"/>
        <w:numPr>
          <w:ilvl w:val="0"/>
          <w:numId w:val="75"/>
        </w:numPr>
        <w:rPr>
          <w:lang w:val="en-CA"/>
        </w:rPr>
      </w:pPr>
      <w:r>
        <w:rPr>
          <w:lang w:val="en-CA"/>
        </w:rPr>
        <w:t>Process the files of step 2 (response file from Processor) and step 3 (Request file of BSS)</w:t>
      </w:r>
    </w:p>
    <w:p w14:paraId="7501CCEF" w14:textId="21C07240" w:rsidR="00280A1A" w:rsidRDefault="00AC40B2" w:rsidP="00996F09">
      <w:pPr>
        <w:pStyle w:val="ListParagraph0"/>
        <w:numPr>
          <w:ilvl w:val="0"/>
          <w:numId w:val="75"/>
        </w:numPr>
        <w:rPr>
          <w:lang w:val="en-CA"/>
        </w:rPr>
      </w:pPr>
      <w:r>
        <w:rPr>
          <w:lang w:val="en-CA"/>
        </w:rPr>
        <w:t>Write the output response file (to BSS) in the working folder</w:t>
      </w:r>
    </w:p>
    <w:p w14:paraId="7501CCF0" w14:textId="4DA5977D" w:rsidR="00280A1A" w:rsidRDefault="00280A1A" w:rsidP="00996F09">
      <w:pPr>
        <w:pStyle w:val="ListParagraph0"/>
        <w:numPr>
          <w:ilvl w:val="0"/>
          <w:numId w:val="75"/>
        </w:numPr>
        <w:rPr>
          <w:lang w:val="en-CA"/>
        </w:rPr>
      </w:pPr>
      <w:r>
        <w:rPr>
          <w:lang w:val="en-CA"/>
        </w:rPr>
        <w:t xml:space="preserve">Copy the BSS </w:t>
      </w:r>
      <w:r w:rsidR="00AC40B2">
        <w:rPr>
          <w:lang w:val="en-CA"/>
        </w:rPr>
        <w:t>output</w:t>
      </w:r>
      <w:r>
        <w:rPr>
          <w:lang w:val="en-CA"/>
        </w:rPr>
        <w:t xml:space="preserve"> file from the working folder to </w:t>
      </w:r>
      <w:r>
        <w:rPr>
          <w:b/>
          <w:lang w:val="en-CA"/>
        </w:rPr>
        <w:t>/pmt/archive/bss/outbound/</w:t>
      </w:r>
      <w:r>
        <w:rPr>
          <w:lang w:val="en-CA"/>
        </w:rPr>
        <w:t>:</w:t>
      </w:r>
    </w:p>
    <w:p w14:paraId="7501CCF1" w14:textId="77777777" w:rsidR="00280A1A" w:rsidRDefault="00280A1A" w:rsidP="00996F09">
      <w:pPr>
        <w:pStyle w:val="ListParagraph0"/>
        <w:numPr>
          <w:ilvl w:val="0"/>
          <w:numId w:val="75"/>
        </w:numPr>
        <w:rPr>
          <w:lang w:val="en-CA"/>
        </w:rPr>
      </w:pPr>
      <w:r>
        <w:rPr>
          <w:lang w:val="en-CA"/>
        </w:rPr>
        <w:t xml:space="preserve">move the  bss response file from working folder to </w:t>
      </w:r>
      <w:r>
        <w:rPr>
          <w:b/>
          <w:lang w:val="en-CA"/>
        </w:rPr>
        <w:t>/pmt/bss/outbound</w:t>
      </w:r>
    </w:p>
    <w:p w14:paraId="7501CCF2" w14:textId="77777777" w:rsidR="00280A1A" w:rsidRDefault="00280A1A" w:rsidP="00996F09">
      <w:pPr>
        <w:pStyle w:val="ListParagraph0"/>
        <w:numPr>
          <w:ilvl w:val="0"/>
          <w:numId w:val="75"/>
        </w:numPr>
        <w:rPr>
          <w:lang w:val="en-CA"/>
        </w:rPr>
      </w:pPr>
      <w:r>
        <w:rPr>
          <w:lang w:val="en-CA"/>
        </w:rPr>
        <w:t>Move the input file from the temps folder to the archive folder</w:t>
      </w:r>
    </w:p>
    <w:p w14:paraId="7501CCF4" w14:textId="77777777" w:rsidR="00280A1A" w:rsidRDefault="00280A1A" w:rsidP="00280A1A">
      <w:pPr>
        <w:rPr>
          <w:lang w:val="en-CA"/>
        </w:rPr>
      </w:pPr>
    </w:p>
    <w:p w14:paraId="7501CCF5" w14:textId="77777777" w:rsidR="00280A1A" w:rsidRPr="00D46D23" w:rsidRDefault="00280A1A" w:rsidP="00280A1A">
      <w:pPr>
        <w:rPr>
          <w:b/>
          <w:lang w:val="en-CA"/>
        </w:rPr>
      </w:pPr>
      <w:r w:rsidRPr="00D46D23">
        <w:rPr>
          <w:b/>
          <w:lang w:val="en-CA"/>
        </w:rPr>
        <w:t>Archive folders are the following for PACC:</w:t>
      </w:r>
    </w:p>
    <w:p w14:paraId="7501CCF6" w14:textId="77777777" w:rsidR="00280A1A" w:rsidRPr="00D46D23" w:rsidRDefault="00280A1A" w:rsidP="00996F09">
      <w:pPr>
        <w:pStyle w:val="ListParagraph0"/>
        <w:numPr>
          <w:ilvl w:val="0"/>
          <w:numId w:val="71"/>
        </w:numPr>
        <w:rPr>
          <w:lang w:val="en-CA"/>
        </w:rPr>
      </w:pPr>
      <w:r w:rsidRPr="00D46D23">
        <w:rPr>
          <w:b/>
          <w:lang w:val="en-CA"/>
        </w:rPr>
        <w:t>/pmt/archine/bss/inbound/</w:t>
      </w:r>
      <w:r w:rsidRPr="00D46D23">
        <w:rPr>
          <w:lang w:val="en-CA"/>
        </w:rPr>
        <w:t>: contains the payment files coming from BSS</w:t>
      </w:r>
    </w:p>
    <w:p w14:paraId="7501CCF7" w14:textId="77777777" w:rsidR="00280A1A" w:rsidRPr="00D46D23" w:rsidRDefault="00280A1A" w:rsidP="00996F09">
      <w:pPr>
        <w:pStyle w:val="ListParagraph0"/>
        <w:numPr>
          <w:ilvl w:val="0"/>
          <w:numId w:val="71"/>
        </w:numPr>
        <w:rPr>
          <w:lang w:val="en-CA"/>
        </w:rPr>
      </w:pPr>
      <w:r w:rsidRPr="00D46D23">
        <w:rPr>
          <w:b/>
          <w:lang w:val="en-CA"/>
        </w:rPr>
        <w:t>/pmt/archive/dts/outbound/</w:t>
      </w:r>
      <w:r w:rsidRPr="00D46D23">
        <w:rPr>
          <w:lang w:val="en-CA"/>
        </w:rPr>
        <w:t>: contains the payment files put for DTS-RTS</w:t>
      </w:r>
    </w:p>
    <w:p w14:paraId="7501CCF8" w14:textId="77777777" w:rsidR="00280A1A" w:rsidRPr="00D46D23" w:rsidRDefault="00280A1A" w:rsidP="00996F09">
      <w:pPr>
        <w:pStyle w:val="ListParagraph0"/>
        <w:numPr>
          <w:ilvl w:val="0"/>
          <w:numId w:val="71"/>
        </w:numPr>
        <w:rPr>
          <w:lang w:val="en-CA"/>
        </w:rPr>
      </w:pPr>
      <w:r w:rsidRPr="00D46D23">
        <w:rPr>
          <w:b/>
          <w:lang w:val="en-CA"/>
        </w:rPr>
        <w:lastRenderedPageBreak/>
        <w:t>/pmt/archive/processor/inbound/moneris/</w:t>
      </w:r>
      <w:r w:rsidRPr="00D46D23">
        <w:rPr>
          <w:lang w:val="en-CA"/>
        </w:rPr>
        <w:t>: contains the payment response files received from Moneris</w:t>
      </w:r>
    </w:p>
    <w:p w14:paraId="7501CCF9" w14:textId="77777777" w:rsidR="00280A1A" w:rsidRPr="00D46D23" w:rsidRDefault="00280A1A" w:rsidP="00996F09">
      <w:pPr>
        <w:pStyle w:val="ListParagraph0"/>
        <w:numPr>
          <w:ilvl w:val="0"/>
          <w:numId w:val="71"/>
        </w:numPr>
        <w:rPr>
          <w:lang w:val="en-CA"/>
        </w:rPr>
      </w:pPr>
      <w:r w:rsidRPr="00D46D23">
        <w:rPr>
          <w:b/>
          <w:lang w:val="en-CA"/>
        </w:rPr>
        <w:t>/pmt/archive/bss/outbound/</w:t>
      </w:r>
      <w:r w:rsidRPr="00D46D23">
        <w:rPr>
          <w:lang w:val="en-CA"/>
        </w:rPr>
        <w:t xml:space="preserve">: contains the files to be sent to BSS </w:t>
      </w:r>
    </w:p>
    <w:p w14:paraId="7501CCFA" w14:textId="77777777" w:rsidR="00280A1A" w:rsidRPr="00D46D23" w:rsidRDefault="00280A1A" w:rsidP="00996F09">
      <w:pPr>
        <w:pStyle w:val="ListParagraph0"/>
        <w:numPr>
          <w:ilvl w:val="0"/>
          <w:numId w:val="71"/>
        </w:numPr>
        <w:rPr>
          <w:lang w:val="en-CA"/>
        </w:rPr>
      </w:pPr>
      <w:r w:rsidRPr="00D46D23">
        <w:rPr>
          <w:b/>
          <w:lang w:val="en-CA"/>
        </w:rPr>
        <w:t xml:space="preserve">/pmt/archive/bss/unsentErrorFiles/: </w:t>
      </w:r>
      <w:r w:rsidRPr="00D46D23">
        <w:rPr>
          <w:lang w:val="en-CA"/>
        </w:rPr>
        <w:t>contains the files that are in error for EDIRIS or any BSS not requiring Error Files</w:t>
      </w:r>
    </w:p>
    <w:p w14:paraId="7501CCFC" w14:textId="77777777" w:rsidR="00280A1A" w:rsidRPr="00D46D23" w:rsidRDefault="00280A1A" w:rsidP="00280A1A">
      <w:pPr>
        <w:rPr>
          <w:b/>
          <w:lang w:val="en-CA"/>
        </w:rPr>
      </w:pPr>
      <w:r w:rsidRPr="00D46D23">
        <w:rPr>
          <w:b/>
          <w:lang w:val="en-CA"/>
        </w:rPr>
        <w:t>Archive folders are the following for PCARD:</w:t>
      </w:r>
    </w:p>
    <w:p w14:paraId="7501CCFD" w14:textId="77777777" w:rsidR="00280A1A" w:rsidRPr="00D46D23" w:rsidRDefault="00280A1A" w:rsidP="00996F09">
      <w:pPr>
        <w:pStyle w:val="ListParagraph0"/>
        <w:numPr>
          <w:ilvl w:val="0"/>
          <w:numId w:val="71"/>
        </w:numPr>
        <w:rPr>
          <w:lang w:val="en-CA"/>
        </w:rPr>
      </w:pPr>
      <w:r w:rsidRPr="00D46D23">
        <w:rPr>
          <w:b/>
          <w:lang w:val="en-CA"/>
        </w:rPr>
        <w:t>/pcard/archine/bss/inbound/</w:t>
      </w:r>
      <w:r w:rsidRPr="00D46D23">
        <w:rPr>
          <w:lang w:val="en-CA"/>
        </w:rPr>
        <w:t>: contains the payment files coming from BSS</w:t>
      </w:r>
    </w:p>
    <w:p w14:paraId="7501CCFE" w14:textId="77777777" w:rsidR="00280A1A" w:rsidRPr="00D46D23" w:rsidRDefault="00280A1A" w:rsidP="00996F09">
      <w:pPr>
        <w:pStyle w:val="ListParagraph0"/>
        <w:numPr>
          <w:ilvl w:val="0"/>
          <w:numId w:val="71"/>
        </w:numPr>
        <w:rPr>
          <w:lang w:val="en-CA"/>
        </w:rPr>
      </w:pPr>
      <w:r w:rsidRPr="00D46D23">
        <w:rPr>
          <w:b/>
          <w:lang w:val="en-CA"/>
        </w:rPr>
        <w:t>/pcard/archive/dts/outbound/</w:t>
      </w:r>
      <w:r w:rsidRPr="00D46D23">
        <w:rPr>
          <w:lang w:val="en-CA"/>
        </w:rPr>
        <w:t>: contains the payment files put for DTS-RTS</w:t>
      </w:r>
    </w:p>
    <w:p w14:paraId="7501CCFF" w14:textId="77777777" w:rsidR="00280A1A" w:rsidRPr="00D46D23" w:rsidRDefault="00280A1A" w:rsidP="00996F09">
      <w:pPr>
        <w:pStyle w:val="ListParagraph0"/>
        <w:numPr>
          <w:ilvl w:val="0"/>
          <w:numId w:val="71"/>
        </w:numPr>
        <w:rPr>
          <w:lang w:val="en-CA"/>
        </w:rPr>
      </w:pPr>
      <w:r w:rsidRPr="00D46D23">
        <w:rPr>
          <w:b/>
          <w:lang w:val="en-CA"/>
        </w:rPr>
        <w:t>/pcard/archive/processor/inbound/moneris/</w:t>
      </w:r>
      <w:r w:rsidRPr="00D46D23">
        <w:rPr>
          <w:lang w:val="en-CA"/>
        </w:rPr>
        <w:t>: contains the payment response files received from Moneris</w:t>
      </w:r>
    </w:p>
    <w:p w14:paraId="7501CD00" w14:textId="77777777" w:rsidR="00280A1A" w:rsidRPr="00D46D23" w:rsidRDefault="00280A1A" w:rsidP="00996F09">
      <w:pPr>
        <w:pStyle w:val="ListParagraph0"/>
        <w:numPr>
          <w:ilvl w:val="0"/>
          <w:numId w:val="71"/>
        </w:numPr>
        <w:rPr>
          <w:lang w:val="en-CA"/>
        </w:rPr>
      </w:pPr>
      <w:r w:rsidRPr="00D46D23">
        <w:rPr>
          <w:b/>
          <w:lang w:val="en-CA"/>
        </w:rPr>
        <w:t>/pcard/archive/bss/outbound/</w:t>
      </w:r>
      <w:r w:rsidRPr="00D46D23">
        <w:rPr>
          <w:lang w:val="en-CA"/>
        </w:rPr>
        <w:t xml:space="preserve">: contains the files to be sent to BSS </w:t>
      </w:r>
    </w:p>
    <w:p w14:paraId="7501CD01" w14:textId="77777777" w:rsidR="00280A1A" w:rsidRPr="00D46D23" w:rsidRDefault="00280A1A" w:rsidP="00996F09">
      <w:pPr>
        <w:pStyle w:val="ListParagraph0"/>
        <w:numPr>
          <w:ilvl w:val="0"/>
          <w:numId w:val="71"/>
        </w:numPr>
        <w:rPr>
          <w:lang w:val="en-CA"/>
        </w:rPr>
      </w:pPr>
      <w:r w:rsidRPr="00D46D23">
        <w:rPr>
          <w:b/>
          <w:lang w:val="en-CA"/>
        </w:rPr>
        <w:t xml:space="preserve">/pcard/archive/bss/unsentErrorFiles/: </w:t>
      </w:r>
      <w:r w:rsidRPr="00D46D23">
        <w:rPr>
          <w:lang w:val="en-CA"/>
        </w:rPr>
        <w:t>contains the files that are in error for EDIRIS or any BSS not requiring Error Files</w:t>
      </w:r>
    </w:p>
    <w:p w14:paraId="7501CD03" w14:textId="77777777" w:rsidR="00280A1A" w:rsidRDefault="00280A1A" w:rsidP="00280A1A">
      <w:pPr>
        <w:pStyle w:val="Heading2"/>
        <w:numPr>
          <w:ilvl w:val="1"/>
          <w:numId w:val="2"/>
        </w:numPr>
        <w:rPr>
          <w:lang w:val="en-CA"/>
        </w:rPr>
      </w:pPr>
      <w:bookmarkStart w:id="1557" w:name="_Toc415569042"/>
      <w:r>
        <w:rPr>
          <w:b w:val="0"/>
          <w:lang w:val="en-CA"/>
        </w:rPr>
        <w:t>Mapping Codes Process</w:t>
      </w:r>
      <w:bookmarkEnd w:id="1557"/>
    </w:p>
    <w:p w14:paraId="7501CD04" w14:textId="77777777" w:rsidR="00280A1A" w:rsidRDefault="00280A1A" w:rsidP="00280A1A">
      <w:pPr>
        <w:rPr>
          <w:lang w:val="en-CA"/>
        </w:rPr>
      </w:pPr>
      <w:r>
        <w:rPr>
          <w:lang w:val="en-CA"/>
        </w:rPr>
        <w:t>The following properties files have been created:</w:t>
      </w:r>
    </w:p>
    <w:p w14:paraId="7501CD05" w14:textId="77777777" w:rsidR="00280A1A" w:rsidRDefault="00280A1A" w:rsidP="00280A1A">
      <w:pPr>
        <w:rPr>
          <w:lang w:val="en-CA"/>
        </w:rPr>
      </w:pPr>
    </w:p>
    <w:p w14:paraId="7501CD06" w14:textId="77777777" w:rsidR="00280A1A" w:rsidRDefault="00280A1A" w:rsidP="00996F09">
      <w:pPr>
        <w:pStyle w:val="ListParagraph0"/>
        <w:numPr>
          <w:ilvl w:val="0"/>
          <w:numId w:val="76"/>
        </w:numPr>
        <w:rPr>
          <w:lang w:val="fr-CA"/>
        </w:rPr>
      </w:pPr>
      <w:r>
        <w:rPr>
          <w:lang w:val="fr-CA"/>
        </w:rPr>
        <w:t>CSV_ctpayment_code_description.properties</w:t>
      </w:r>
    </w:p>
    <w:p w14:paraId="7501CD07" w14:textId="77777777" w:rsidR="00280A1A" w:rsidRDefault="00280A1A" w:rsidP="00996F09">
      <w:pPr>
        <w:pStyle w:val="ListParagraph0"/>
        <w:numPr>
          <w:ilvl w:val="1"/>
          <w:numId w:val="76"/>
        </w:numPr>
        <w:rPr>
          <w:lang w:val="fr-CA"/>
        </w:rPr>
      </w:pPr>
      <w:r>
        <w:rPr>
          <w:lang w:val="fr-CA"/>
        </w:rPr>
        <w:t>CSV_CT_code_en_0295=Please ReTry</w:t>
      </w:r>
    </w:p>
    <w:p w14:paraId="7501CD08" w14:textId="77777777" w:rsidR="00280A1A" w:rsidRDefault="00280A1A" w:rsidP="00996F09">
      <w:pPr>
        <w:pStyle w:val="ListParagraph0"/>
        <w:numPr>
          <w:ilvl w:val="1"/>
          <w:numId w:val="76"/>
        </w:numPr>
        <w:rPr>
          <w:lang w:val="fr-CA"/>
        </w:rPr>
      </w:pPr>
      <w:r>
        <w:rPr>
          <w:lang w:val="fr-CA"/>
        </w:rPr>
        <w:t>CSV_CT_code_en_0000=APPROVED TRANSACTION</w:t>
      </w:r>
    </w:p>
    <w:p w14:paraId="7501CD09" w14:textId="77777777" w:rsidR="00280A1A" w:rsidRDefault="00280A1A" w:rsidP="00280A1A">
      <w:pPr>
        <w:pStyle w:val="ListParagraph0"/>
        <w:ind w:left="1440"/>
        <w:rPr>
          <w:lang w:val="fr-CA"/>
        </w:rPr>
      </w:pPr>
    </w:p>
    <w:p w14:paraId="7501CD0A" w14:textId="77777777" w:rsidR="00280A1A" w:rsidRDefault="00280A1A" w:rsidP="00996F09">
      <w:pPr>
        <w:pStyle w:val="ListParagraph0"/>
        <w:numPr>
          <w:ilvl w:val="0"/>
          <w:numId w:val="76"/>
        </w:numPr>
        <w:rPr>
          <w:lang w:val="fr-CA"/>
        </w:rPr>
      </w:pPr>
      <w:r>
        <w:rPr>
          <w:lang w:val="fr-CA"/>
        </w:rPr>
        <w:t>CSV_moneris_code_description.properties</w:t>
      </w:r>
    </w:p>
    <w:p w14:paraId="7501CD0B" w14:textId="77777777" w:rsidR="00280A1A" w:rsidRDefault="00280A1A" w:rsidP="00996F09">
      <w:pPr>
        <w:pStyle w:val="ListParagraph0"/>
        <w:numPr>
          <w:ilvl w:val="1"/>
          <w:numId w:val="76"/>
        </w:numPr>
        <w:rPr>
          <w:lang w:val="en-CA"/>
        </w:rPr>
      </w:pPr>
      <w:r>
        <w:rPr>
          <w:lang w:val="en-CA"/>
        </w:rPr>
        <w:t>csv_moneris_code_desc_Null=System Error</w:t>
      </w:r>
    </w:p>
    <w:p w14:paraId="7501CD0C" w14:textId="77777777" w:rsidR="00280A1A" w:rsidRDefault="00280A1A" w:rsidP="00996F09">
      <w:pPr>
        <w:pStyle w:val="ListParagraph0"/>
        <w:numPr>
          <w:ilvl w:val="1"/>
          <w:numId w:val="76"/>
        </w:numPr>
        <w:rPr>
          <w:lang w:val="fr-CA"/>
        </w:rPr>
      </w:pPr>
      <w:r>
        <w:rPr>
          <w:lang w:val="fr-CA"/>
        </w:rPr>
        <w:t>csv_moneris_code_desc_000=APPROVED</w:t>
      </w:r>
    </w:p>
    <w:p w14:paraId="7501CD0D" w14:textId="77777777" w:rsidR="00280A1A" w:rsidRDefault="00280A1A" w:rsidP="00280A1A">
      <w:pPr>
        <w:rPr>
          <w:lang w:val="fr-CA"/>
        </w:rPr>
      </w:pPr>
    </w:p>
    <w:p w14:paraId="7501CD0E" w14:textId="77777777" w:rsidR="00280A1A" w:rsidRDefault="00280A1A" w:rsidP="00996F09">
      <w:pPr>
        <w:pStyle w:val="ListParagraph0"/>
        <w:numPr>
          <w:ilvl w:val="0"/>
          <w:numId w:val="77"/>
        </w:numPr>
        <w:rPr>
          <w:lang w:val="en-CA"/>
        </w:rPr>
      </w:pPr>
      <w:r>
        <w:t>CSV_moneris_ctpayment_code_mapping.properties</w:t>
      </w:r>
    </w:p>
    <w:p w14:paraId="7501CD0F" w14:textId="77777777" w:rsidR="00280A1A" w:rsidRDefault="00280A1A" w:rsidP="00996F09">
      <w:pPr>
        <w:pStyle w:val="ListParagraph0"/>
        <w:numPr>
          <w:ilvl w:val="1"/>
          <w:numId w:val="77"/>
        </w:numPr>
        <w:rPr>
          <w:lang w:val="en-CA"/>
        </w:rPr>
      </w:pPr>
      <w:r>
        <w:rPr>
          <w:lang w:val="en-CA"/>
        </w:rPr>
        <w:t>CSV_CT_moneris_code_Null=0295</w:t>
      </w:r>
    </w:p>
    <w:p w14:paraId="7501CD10" w14:textId="77777777" w:rsidR="00280A1A" w:rsidRDefault="00280A1A" w:rsidP="00996F09">
      <w:pPr>
        <w:pStyle w:val="ListParagraph0"/>
        <w:numPr>
          <w:ilvl w:val="1"/>
          <w:numId w:val="77"/>
        </w:numPr>
        <w:rPr>
          <w:lang w:val="en-CA"/>
        </w:rPr>
      </w:pPr>
      <w:r>
        <w:rPr>
          <w:lang w:val="en-CA"/>
        </w:rPr>
        <w:t>CSV_CT_moneris_code_000=0000</w:t>
      </w:r>
    </w:p>
    <w:p w14:paraId="7501CD11" w14:textId="77777777" w:rsidR="00280A1A" w:rsidRDefault="00280A1A" w:rsidP="00280A1A">
      <w:pPr>
        <w:rPr>
          <w:lang w:val="fr-CA"/>
        </w:rPr>
      </w:pPr>
    </w:p>
    <w:p w14:paraId="7501CD12" w14:textId="77777777" w:rsidR="00280A1A" w:rsidRDefault="00280A1A" w:rsidP="00996F09">
      <w:pPr>
        <w:pStyle w:val="ListParagraph0"/>
        <w:numPr>
          <w:ilvl w:val="0"/>
          <w:numId w:val="77"/>
        </w:numPr>
        <w:rPr>
          <w:lang w:val="fr-CA"/>
        </w:rPr>
      </w:pPr>
      <w:r>
        <w:rPr>
          <w:lang w:val="fr-CA"/>
        </w:rPr>
        <w:t>FL_ctpayment_code_description.properties</w:t>
      </w:r>
    </w:p>
    <w:p w14:paraId="7501CD13" w14:textId="77777777" w:rsidR="00280A1A" w:rsidRDefault="00280A1A" w:rsidP="00996F09">
      <w:pPr>
        <w:pStyle w:val="ListParagraph0"/>
        <w:numPr>
          <w:ilvl w:val="1"/>
          <w:numId w:val="77"/>
        </w:numPr>
        <w:rPr>
          <w:lang w:val="fr-CA"/>
        </w:rPr>
      </w:pPr>
      <w:r>
        <w:rPr>
          <w:lang w:val="fr-CA"/>
        </w:rPr>
        <w:t>FL_CT_code_en_A=Accepted</w:t>
      </w:r>
    </w:p>
    <w:p w14:paraId="7501CD14" w14:textId="77777777" w:rsidR="00280A1A" w:rsidRDefault="00280A1A" w:rsidP="00996F09">
      <w:pPr>
        <w:pStyle w:val="ListParagraph0"/>
        <w:numPr>
          <w:ilvl w:val="1"/>
          <w:numId w:val="77"/>
        </w:numPr>
        <w:rPr>
          <w:lang w:val="fr-CA"/>
        </w:rPr>
      </w:pPr>
      <w:r>
        <w:rPr>
          <w:lang w:val="fr-CA"/>
        </w:rPr>
        <w:t>FL_CT_code_en_R=Rejected</w:t>
      </w:r>
    </w:p>
    <w:p w14:paraId="7501CD15" w14:textId="77777777" w:rsidR="00280A1A" w:rsidRDefault="00280A1A" w:rsidP="00280A1A">
      <w:pPr>
        <w:pStyle w:val="ListParagraph0"/>
        <w:ind w:left="1440"/>
        <w:rPr>
          <w:lang w:val="fr-CA"/>
        </w:rPr>
      </w:pPr>
    </w:p>
    <w:p w14:paraId="7501CD16" w14:textId="77777777" w:rsidR="00280A1A" w:rsidRDefault="00280A1A" w:rsidP="00996F09">
      <w:pPr>
        <w:pStyle w:val="ListParagraph0"/>
        <w:numPr>
          <w:ilvl w:val="0"/>
          <w:numId w:val="78"/>
        </w:numPr>
        <w:rPr>
          <w:lang w:val="fr-CA"/>
        </w:rPr>
      </w:pPr>
      <w:r>
        <w:rPr>
          <w:lang w:val="fr-CA"/>
        </w:rPr>
        <w:t>FL_moneris_code_description.properties</w:t>
      </w:r>
    </w:p>
    <w:p w14:paraId="7501CD17" w14:textId="77777777" w:rsidR="00280A1A" w:rsidRDefault="00280A1A" w:rsidP="00996F09">
      <w:pPr>
        <w:pStyle w:val="ListParagraph0"/>
        <w:numPr>
          <w:ilvl w:val="1"/>
          <w:numId w:val="78"/>
        </w:numPr>
        <w:rPr>
          <w:lang w:val="en-CA"/>
        </w:rPr>
      </w:pPr>
      <w:r>
        <w:rPr>
          <w:lang w:val="en-CA"/>
        </w:rPr>
        <w:t>moneris_code_desc_Null=System Error</w:t>
      </w:r>
    </w:p>
    <w:p w14:paraId="7501CD18" w14:textId="77777777" w:rsidR="00280A1A" w:rsidRDefault="00280A1A" w:rsidP="00996F09">
      <w:pPr>
        <w:pStyle w:val="ListParagraph0"/>
        <w:numPr>
          <w:ilvl w:val="1"/>
          <w:numId w:val="78"/>
        </w:numPr>
        <w:rPr>
          <w:lang w:val="fr-CA"/>
        </w:rPr>
      </w:pPr>
      <w:r>
        <w:rPr>
          <w:lang w:val="fr-CA"/>
        </w:rPr>
        <w:t>moneris_code_desc_000=APPROVED</w:t>
      </w:r>
    </w:p>
    <w:p w14:paraId="7501CD19" w14:textId="77777777" w:rsidR="00280A1A" w:rsidRDefault="00280A1A" w:rsidP="00280A1A">
      <w:pPr>
        <w:pStyle w:val="ListParagraph0"/>
        <w:ind w:left="1440"/>
        <w:rPr>
          <w:lang w:val="fr-CA"/>
        </w:rPr>
      </w:pPr>
    </w:p>
    <w:p w14:paraId="7501CD1A" w14:textId="77777777" w:rsidR="00280A1A" w:rsidRDefault="00280A1A" w:rsidP="00996F09">
      <w:pPr>
        <w:pStyle w:val="ListParagraph0"/>
        <w:numPr>
          <w:ilvl w:val="0"/>
          <w:numId w:val="78"/>
        </w:numPr>
      </w:pPr>
      <w:r>
        <w:t>FL_moneris_ctpayment_code_mapping.properties</w:t>
      </w:r>
    </w:p>
    <w:p w14:paraId="7501CD1B" w14:textId="77777777" w:rsidR="00280A1A" w:rsidRDefault="00280A1A" w:rsidP="00996F09">
      <w:pPr>
        <w:pStyle w:val="ListParagraph0"/>
        <w:numPr>
          <w:ilvl w:val="1"/>
          <w:numId w:val="78"/>
        </w:numPr>
      </w:pPr>
      <w:r>
        <w:t xml:space="preserve">FL_CT_moneris_code_074=C </w:t>
      </w:r>
    </w:p>
    <w:p w14:paraId="7501CD1C" w14:textId="77777777" w:rsidR="00280A1A" w:rsidRDefault="00280A1A" w:rsidP="00996F09">
      <w:pPr>
        <w:pStyle w:val="ListParagraph0"/>
        <w:numPr>
          <w:ilvl w:val="1"/>
          <w:numId w:val="78"/>
        </w:numPr>
      </w:pPr>
      <w:r>
        <w:t>FL_CT_moneris_code_075=2R</w:t>
      </w:r>
    </w:p>
    <w:p w14:paraId="7501CD1D" w14:textId="77777777" w:rsidR="00280A1A" w:rsidRDefault="00280A1A" w:rsidP="00280A1A"/>
    <w:p w14:paraId="7501CD1E" w14:textId="77777777" w:rsidR="00280A1A" w:rsidRDefault="00280A1A" w:rsidP="00280A1A">
      <w:r>
        <w:t>The master.properties file has been updated to reflect new files</w:t>
      </w:r>
    </w:p>
    <w:p w14:paraId="7501CD1F" w14:textId="77777777" w:rsidR="00280A1A" w:rsidRDefault="00280A1A" w:rsidP="00280A1A">
      <w:pPr>
        <w:ind w:left="720"/>
      </w:pPr>
      <w:r>
        <w:t>include=gpsBatch_config.properties</w:t>
      </w:r>
    </w:p>
    <w:p w14:paraId="7501CD20" w14:textId="77777777" w:rsidR="00280A1A" w:rsidRDefault="00280A1A" w:rsidP="00280A1A">
      <w:pPr>
        <w:ind w:left="720"/>
      </w:pPr>
      <w:r>
        <w:t>include=gpsBatch_error.properties</w:t>
      </w:r>
    </w:p>
    <w:p w14:paraId="7501CD21" w14:textId="77777777" w:rsidR="00280A1A" w:rsidRDefault="00280A1A" w:rsidP="00280A1A">
      <w:pPr>
        <w:ind w:left="720"/>
      </w:pPr>
      <w:r>
        <w:t>include=CSV_ctpayment_code_description.properties</w:t>
      </w:r>
    </w:p>
    <w:p w14:paraId="7501CD22" w14:textId="77777777" w:rsidR="00280A1A" w:rsidRDefault="00280A1A" w:rsidP="00280A1A">
      <w:pPr>
        <w:ind w:left="720"/>
      </w:pPr>
      <w:r>
        <w:t>include=CSV_moneris_code_description.properties</w:t>
      </w:r>
    </w:p>
    <w:p w14:paraId="7501CD23" w14:textId="77777777" w:rsidR="00280A1A" w:rsidRDefault="00280A1A" w:rsidP="00280A1A">
      <w:pPr>
        <w:ind w:left="720"/>
      </w:pPr>
      <w:r>
        <w:t>include=CSV_moneris_ctpayment_code_mapping.properties</w:t>
      </w:r>
    </w:p>
    <w:p w14:paraId="7501CD24" w14:textId="77777777" w:rsidR="00280A1A" w:rsidRDefault="00280A1A" w:rsidP="00280A1A">
      <w:pPr>
        <w:ind w:left="720"/>
      </w:pPr>
      <w:r>
        <w:t>include=FL_ctpayment_code_description.properties</w:t>
      </w:r>
    </w:p>
    <w:p w14:paraId="7501CD25" w14:textId="77777777" w:rsidR="00280A1A" w:rsidRDefault="00280A1A" w:rsidP="00280A1A">
      <w:pPr>
        <w:ind w:left="720"/>
      </w:pPr>
      <w:r>
        <w:t>include=FL_moneris_code_description.properties</w:t>
      </w:r>
    </w:p>
    <w:p w14:paraId="7501CD26" w14:textId="77777777" w:rsidR="00280A1A" w:rsidRDefault="00280A1A" w:rsidP="00280A1A">
      <w:pPr>
        <w:ind w:left="720"/>
      </w:pPr>
      <w:r>
        <w:t>include=FL_moneris_ctpayment_code_mapping.properties</w:t>
      </w:r>
    </w:p>
    <w:p w14:paraId="7501CD27" w14:textId="77777777" w:rsidR="00280A1A" w:rsidRDefault="00280A1A" w:rsidP="00280A1A"/>
    <w:p w14:paraId="7501CD28" w14:textId="77777777" w:rsidR="00280A1A" w:rsidRDefault="00280A1A" w:rsidP="00280A1A">
      <w:r>
        <w:t>Under the package ca.bell.gps.batch.business.impl modified</w:t>
      </w:r>
    </w:p>
    <w:p w14:paraId="7501CD29" w14:textId="77777777" w:rsidR="00280A1A" w:rsidRDefault="00280A1A" w:rsidP="00996F09">
      <w:pPr>
        <w:pStyle w:val="ListParagraph0"/>
        <w:numPr>
          <w:ilvl w:val="0"/>
          <w:numId w:val="79"/>
        </w:numPr>
      </w:pPr>
      <w:r>
        <w:t>PmtProcessingBOImpl.java</w:t>
      </w:r>
    </w:p>
    <w:p w14:paraId="7501CD2A" w14:textId="77777777" w:rsidR="00280A1A" w:rsidRDefault="00280A1A" w:rsidP="00996F09">
      <w:pPr>
        <w:pStyle w:val="ListParagraph0"/>
        <w:numPr>
          <w:ilvl w:val="1"/>
          <w:numId w:val="79"/>
        </w:numPr>
      </w:pPr>
      <w:r>
        <w:t>Added functionality for the MappedCode class</w:t>
      </w:r>
    </w:p>
    <w:p w14:paraId="7501CD2B" w14:textId="77777777" w:rsidR="00280A1A" w:rsidRDefault="00280A1A" w:rsidP="00280A1A"/>
    <w:p w14:paraId="7501CD2C" w14:textId="77777777" w:rsidR="00280A1A" w:rsidRDefault="00280A1A" w:rsidP="00280A1A">
      <w:r>
        <w:lastRenderedPageBreak/>
        <w:t xml:space="preserve">Under the package ca.bell.gps.batch.utility added </w:t>
      </w:r>
    </w:p>
    <w:p w14:paraId="7501CD2D" w14:textId="77777777" w:rsidR="00280A1A" w:rsidRDefault="00280A1A" w:rsidP="00996F09">
      <w:pPr>
        <w:pStyle w:val="ListParagraph0"/>
        <w:numPr>
          <w:ilvl w:val="0"/>
          <w:numId w:val="79"/>
        </w:numPr>
      </w:pPr>
      <w:r>
        <w:t>MappedCode.java</w:t>
      </w:r>
    </w:p>
    <w:p w14:paraId="7501CD2E" w14:textId="77777777" w:rsidR="00280A1A" w:rsidRDefault="00280A1A" w:rsidP="00996F09">
      <w:pPr>
        <w:pStyle w:val="ListParagraph0"/>
        <w:numPr>
          <w:ilvl w:val="1"/>
          <w:numId w:val="79"/>
        </w:numPr>
      </w:pPr>
      <w:r>
        <w:t>getCTCode</w:t>
      </w:r>
    </w:p>
    <w:p w14:paraId="7501CD2F" w14:textId="77777777" w:rsidR="00280A1A" w:rsidRDefault="00280A1A" w:rsidP="00996F09">
      <w:pPr>
        <w:pStyle w:val="ListParagraph0"/>
        <w:numPr>
          <w:ilvl w:val="1"/>
          <w:numId w:val="79"/>
        </w:numPr>
      </w:pPr>
      <w:r>
        <w:t>getCodeDescription</w:t>
      </w:r>
    </w:p>
    <w:p w14:paraId="7501CD30" w14:textId="77777777" w:rsidR="00280A1A" w:rsidRDefault="00280A1A" w:rsidP="00280A1A"/>
    <w:p w14:paraId="7501CD31" w14:textId="77777777" w:rsidR="00280A1A" w:rsidRPr="00D46D23" w:rsidRDefault="00280A1A" w:rsidP="00280A1A">
      <w:r w:rsidRPr="00D46D23">
        <w:t>During development phase, is any new properties files is required to be added for PCard flow implementation, then it will be documented.</w:t>
      </w:r>
    </w:p>
    <w:p w14:paraId="7501CD33" w14:textId="77777777" w:rsidR="00280A1A" w:rsidRDefault="00280A1A" w:rsidP="00280A1A">
      <w:r w:rsidRPr="00D46D23">
        <w:t>For PCARD implementation, additional application level error codes shall be created around the process and parsing of XML files</w:t>
      </w:r>
    </w:p>
    <w:p w14:paraId="7501CD35" w14:textId="77777777" w:rsidR="00280A1A" w:rsidRDefault="00280A1A" w:rsidP="00280A1A">
      <w:pPr>
        <w:pStyle w:val="Heading3"/>
        <w:numPr>
          <w:ilvl w:val="2"/>
          <w:numId w:val="2"/>
        </w:numPr>
      </w:pPr>
      <w:bookmarkStart w:id="1558" w:name="_Toc415569043"/>
      <w:r>
        <w:t>getCTCode Method</w:t>
      </w:r>
      <w:bookmarkEnd w:id="1558"/>
    </w:p>
    <w:p w14:paraId="7501CD36" w14:textId="77777777" w:rsidR="00280A1A" w:rsidRDefault="00280A1A" w:rsidP="00280A1A">
      <w:r>
        <w:t xml:space="preserve">Search String will be created by the paramaters </w:t>
      </w:r>
      <w:r>
        <w:sym w:font="Wingdings" w:char="F0E0"/>
      </w:r>
      <w:r>
        <w:t xml:space="preserve"> Example “FL_CT_moneris_code_001”</w:t>
      </w:r>
    </w:p>
    <w:p w14:paraId="7501CD37" w14:textId="77777777" w:rsidR="00280A1A" w:rsidRDefault="00280A1A" w:rsidP="00996F09">
      <w:pPr>
        <w:pStyle w:val="ListParagraph0"/>
        <w:numPr>
          <w:ilvl w:val="0"/>
          <w:numId w:val="80"/>
        </w:numPr>
      </w:pPr>
      <w:r>
        <w:t>bssSource.getLayoutFormat() + "_" +  bssSource.getResponseCodeMappingType() + "_"  + "moneris_code_" +  processorResponseCode</w:t>
      </w:r>
    </w:p>
    <w:p w14:paraId="7501CD38" w14:textId="77777777" w:rsidR="00280A1A" w:rsidRDefault="00280A1A" w:rsidP="00280A1A">
      <w:pPr>
        <w:pStyle w:val="ListParagraph0"/>
      </w:pPr>
    </w:p>
    <w:p w14:paraId="7501CD39" w14:textId="77777777" w:rsidR="00280A1A" w:rsidRDefault="00280A1A" w:rsidP="00996F09">
      <w:pPr>
        <w:pStyle w:val="ListParagraph0"/>
        <w:numPr>
          <w:ilvl w:val="0"/>
          <w:numId w:val="79"/>
        </w:numPr>
      </w:pPr>
      <w:r>
        <w:t>Parameters</w:t>
      </w:r>
    </w:p>
    <w:p w14:paraId="7501CD3A" w14:textId="77777777" w:rsidR="00280A1A" w:rsidRDefault="00280A1A" w:rsidP="00996F09">
      <w:pPr>
        <w:pStyle w:val="ListParagraph0"/>
        <w:numPr>
          <w:ilvl w:val="1"/>
          <w:numId w:val="79"/>
        </w:numPr>
      </w:pPr>
      <w:r>
        <w:t>BssSourceVO</w:t>
      </w:r>
    </w:p>
    <w:p w14:paraId="7501CD3B" w14:textId="77777777" w:rsidR="00280A1A" w:rsidRDefault="00280A1A" w:rsidP="00996F09">
      <w:pPr>
        <w:pStyle w:val="ListParagraph0"/>
        <w:numPr>
          <w:ilvl w:val="2"/>
          <w:numId w:val="79"/>
        </w:numPr>
      </w:pPr>
      <w:r>
        <w:t xml:space="preserve">layoutFormat </w:t>
      </w:r>
      <w:r>
        <w:sym w:font="Wingdings" w:char="F0E0"/>
      </w:r>
      <w:r>
        <w:t xml:space="preserve"> “CT”</w:t>
      </w:r>
    </w:p>
    <w:p w14:paraId="7501CD3C" w14:textId="77777777" w:rsidR="00280A1A" w:rsidRDefault="00280A1A" w:rsidP="00996F09">
      <w:pPr>
        <w:pStyle w:val="ListParagraph0"/>
        <w:numPr>
          <w:ilvl w:val="2"/>
          <w:numId w:val="79"/>
        </w:numPr>
      </w:pPr>
      <w:r>
        <w:t xml:space="preserve">responseCodeMappingType </w:t>
      </w:r>
      <w:r>
        <w:sym w:font="Wingdings" w:char="F0E0"/>
      </w:r>
      <w:r>
        <w:t xml:space="preserve"> “FL”, “CSV”</w:t>
      </w:r>
    </w:p>
    <w:p w14:paraId="7501CD3D" w14:textId="77777777" w:rsidR="00280A1A" w:rsidRDefault="00280A1A" w:rsidP="00996F09">
      <w:pPr>
        <w:pStyle w:val="ListParagraph0"/>
        <w:numPr>
          <w:ilvl w:val="1"/>
          <w:numId w:val="79"/>
        </w:numPr>
      </w:pPr>
      <w:r>
        <w:t xml:space="preserve">String processorResponseCode </w:t>
      </w:r>
      <w:r>
        <w:sym w:font="Wingdings" w:char="F0E0"/>
      </w:r>
      <w:r>
        <w:t xml:space="preserve"> Example 000, 001, 002 ….</w:t>
      </w:r>
    </w:p>
    <w:p w14:paraId="7501CD3E" w14:textId="77777777" w:rsidR="00280A1A" w:rsidRDefault="00280A1A" w:rsidP="00996F09">
      <w:pPr>
        <w:pStyle w:val="ListParagraph0"/>
        <w:numPr>
          <w:ilvl w:val="0"/>
          <w:numId w:val="79"/>
        </w:numPr>
      </w:pPr>
      <w:r>
        <w:t xml:space="preserve"> Return Mapped Code from properties file</w:t>
      </w:r>
    </w:p>
    <w:p w14:paraId="7501CD3F" w14:textId="77777777" w:rsidR="00280A1A" w:rsidRDefault="00280A1A" w:rsidP="00280A1A"/>
    <w:p w14:paraId="7501CD40" w14:textId="77777777" w:rsidR="00280A1A" w:rsidRDefault="00280A1A" w:rsidP="00280A1A">
      <w:pPr>
        <w:pStyle w:val="Heading3"/>
        <w:numPr>
          <w:ilvl w:val="2"/>
          <w:numId w:val="2"/>
        </w:numPr>
      </w:pPr>
      <w:bookmarkStart w:id="1559" w:name="_Toc415569044"/>
      <w:r>
        <w:t>getCodeDescription Method</w:t>
      </w:r>
      <w:bookmarkEnd w:id="1559"/>
    </w:p>
    <w:p w14:paraId="7501CD41" w14:textId="08EC593E" w:rsidR="00280A1A" w:rsidRDefault="00AC40B2" w:rsidP="00280A1A">
      <w:r>
        <w:t xml:space="preserve">String will be created by the parameters </w:t>
      </w:r>
      <w:r>
        <w:sym w:font="Wingdings" w:char="F0E0"/>
      </w:r>
      <w:r>
        <w:t xml:space="preserve"> Example “FL_CT_code_en_A”</w:t>
      </w:r>
    </w:p>
    <w:p w14:paraId="7501CD42" w14:textId="77777777" w:rsidR="00280A1A" w:rsidRDefault="00280A1A" w:rsidP="00996F09">
      <w:pPr>
        <w:pStyle w:val="ListParagraph0"/>
        <w:numPr>
          <w:ilvl w:val="0"/>
          <w:numId w:val="81"/>
        </w:numPr>
      </w:pPr>
      <w:r>
        <w:t>bssSource.getLayoutFormat() + "_" + bssSource.getResponseCodeMappingType() + "_" + "code_" + language + "_" + returnedCTCode</w:t>
      </w:r>
    </w:p>
    <w:p w14:paraId="7501CD43" w14:textId="77777777" w:rsidR="00280A1A" w:rsidRPr="00D46D23" w:rsidRDefault="00280A1A" w:rsidP="00280A1A">
      <w:pPr>
        <w:pStyle w:val="ListParagraph0"/>
      </w:pPr>
    </w:p>
    <w:p w14:paraId="7501CD44" w14:textId="77777777" w:rsidR="00280A1A" w:rsidRPr="00D46D23" w:rsidRDefault="00280A1A" w:rsidP="00996F09">
      <w:pPr>
        <w:pStyle w:val="ListParagraph0"/>
        <w:numPr>
          <w:ilvl w:val="0"/>
          <w:numId w:val="82"/>
        </w:numPr>
      </w:pPr>
      <w:r w:rsidRPr="00D46D23">
        <w:t>Parameters</w:t>
      </w:r>
    </w:p>
    <w:p w14:paraId="7501CD45" w14:textId="77777777" w:rsidR="00280A1A" w:rsidRPr="00D46D23" w:rsidRDefault="00280A1A" w:rsidP="00996F09">
      <w:pPr>
        <w:pStyle w:val="ListParagraph0"/>
        <w:numPr>
          <w:ilvl w:val="1"/>
          <w:numId w:val="82"/>
        </w:numPr>
      </w:pPr>
      <w:r w:rsidRPr="00D46D23">
        <w:t>BssSourceVO</w:t>
      </w:r>
    </w:p>
    <w:p w14:paraId="7501CD46" w14:textId="77777777" w:rsidR="00280A1A" w:rsidRPr="00D46D23" w:rsidRDefault="00280A1A" w:rsidP="00996F09">
      <w:pPr>
        <w:pStyle w:val="ListParagraph0"/>
        <w:numPr>
          <w:ilvl w:val="2"/>
          <w:numId w:val="82"/>
        </w:numPr>
      </w:pPr>
      <w:r w:rsidRPr="00D46D23">
        <w:t xml:space="preserve">layoutFormat </w:t>
      </w:r>
      <w:r w:rsidRPr="00D46D23">
        <w:sym w:font="Wingdings" w:char="F0E0"/>
      </w:r>
      <w:r w:rsidRPr="00D46D23">
        <w:t xml:space="preserve"> “CT”</w:t>
      </w:r>
    </w:p>
    <w:p w14:paraId="7501CD47" w14:textId="77777777" w:rsidR="00280A1A" w:rsidRPr="00D46D23" w:rsidRDefault="00280A1A" w:rsidP="00996F09">
      <w:pPr>
        <w:pStyle w:val="ListParagraph0"/>
        <w:numPr>
          <w:ilvl w:val="2"/>
          <w:numId w:val="82"/>
        </w:numPr>
      </w:pPr>
      <w:r w:rsidRPr="00D46D23">
        <w:t xml:space="preserve">responseCodeMappingType </w:t>
      </w:r>
      <w:r w:rsidRPr="00D46D23">
        <w:sym w:font="Wingdings" w:char="F0E0"/>
      </w:r>
      <w:r w:rsidRPr="00D46D23">
        <w:t xml:space="preserve"> “FL”, “CSV”</w:t>
      </w:r>
    </w:p>
    <w:p w14:paraId="7501CD48" w14:textId="77777777" w:rsidR="00280A1A" w:rsidRPr="00D46D23" w:rsidRDefault="00280A1A" w:rsidP="00996F09">
      <w:pPr>
        <w:pStyle w:val="ListParagraph0"/>
        <w:numPr>
          <w:ilvl w:val="1"/>
          <w:numId w:val="82"/>
        </w:numPr>
      </w:pPr>
      <w:r w:rsidRPr="00D46D23">
        <w:t>returnedCTCode</w:t>
      </w:r>
    </w:p>
    <w:p w14:paraId="7501CD49" w14:textId="77777777" w:rsidR="00280A1A" w:rsidRPr="00D46D23" w:rsidRDefault="00280A1A" w:rsidP="00996F09">
      <w:pPr>
        <w:pStyle w:val="ListParagraph0"/>
        <w:numPr>
          <w:ilvl w:val="2"/>
          <w:numId w:val="82"/>
        </w:numPr>
      </w:pPr>
      <w:r w:rsidRPr="00D46D23">
        <w:t>Returned value from getCTCode Method</w:t>
      </w:r>
    </w:p>
    <w:p w14:paraId="7501CD4A" w14:textId="77777777" w:rsidR="00280A1A" w:rsidRPr="00D46D23" w:rsidRDefault="00280A1A" w:rsidP="00996F09">
      <w:pPr>
        <w:pStyle w:val="ListParagraph0"/>
        <w:numPr>
          <w:ilvl w:val="1"/>
          <w:numId w:val="82"/>
        </w:numPr>
      </w:pPr>
      <w:r w:rsidRPr="00D46D23">
        <w:t>language</w:t>
      </w:r>
    </w:p>
    <w:p w14:paraId="7501CD4B" w14:textId="77777777" w:rsidR="00280A1A" w:rsidRPr="00D46D23" w:rsidRDefault="00280A1A" w:rsidP="00996F09">
      <w:pPr>
        <w:pStyle w:val="ListParagraph0"/>
        <w:numPr>
          <w:ilvl w:val="2"/>
          <w:numId w:val="82"/>
        </w:numPr>
      </w:pPr>
      <w:r w:rsidRPr="00D46D23">
        <w:t xml:space="preserve">en </w:t>
      </w:r>
      <w:r w:rsidRPr="00D46D23">
        <w:sym w:font="Wingdings" w:char="F0E0"/>
      </w:r>
      <w:r w:rsidRPr="00D46D23">
        <w:t xml:space="preserve"> English</w:t>
      </w:r>
    </w:p>
    <w:p w14:paraId="7501CD4C" w14:textId="77777777" w:rsidR="00280A1A" w:rsidRPr="00D46D23" w:rsidRDefault="00280A1A" w:rsidP="00996F09">
      <w:pPr>
        <w:pStyle w:val="ListParagraph0"/>
        <w:numPr>
          <w:ilvl w:val="2"/>
          <w:numId w:val="82"/>
        </w:numPr>
      </w:pPr>
      <w:r w:rsidRPr="00D46D23">
        <w:t xml:space="preserve">fr </w:t>
      </w:r>
      <w:r w:rsidRPr="00D46D23">
        <w:sym w:font="Wingdings" w:char="F0E0"/>
      </w:r>
      <w:r w:rsidRPr="00D46D23">
        <w:t xml:space="preserve"> French</w:t>
      </w:r>
    </w:p>
    <w:p w14:paraId="7501CD4D" w14:textId="77777777" w:rsidR="00280A1A" w:rsidRPr="00D46D23" w:rsidRDefault="00280A1A" w:rsidP="00996F09">
      <w:pPr>
        <w:pStyle w:val="ListParagraph0"/>
        <w:numPr>
          <w:ilvl w:val="0"/>
          <w:numId w:val="82"/>
        </w:numPr>
      </w:pPr>
      <w:r w:rsidRPr="00D46D23">
        <w:t>Return Code Description from properties file</w:t>
      </w:r>
    </w:p>
    <w:p w14:paraId="7501CD4E" w14:textId="77777777" w:rsidR="00280A1A" w:rsidRPr="00D46D23" w:rsidRDefault="00280A1A" w:rsidP="00280A1A">
      <w:pPr>
        <w:pStyle w:val="ListParagraph0"/>
      </w:pPr>
    </w:p>
    <w:p w14:paraId="7501CD4F" w14:textId="77777777" w:rsidR="00280A1A" w:rsidRPr="00D46D23" w:rsidRDefault="00280A1A" w:rsidP="00996F09">
      <w:pPr>
        <w:pStyle w:val="ListParagraph0"/>
        <w:numPr>
          <w:ilvl w:val="0"/>
          <w:numId w:val="82"/>
        </w:numPr>
      </w:pPr>
      <w:r w:rsidRPr="00D46D23">
        <w:t xml:space="preserve">For PCard, re-usage of already mapped response code and description will be re-used. </w:t>
      </w:r>
    </w:p>
    <w:p w14:paraId="7501CD50" w14:textId="77777777" w:rsidR="00280A1A" w:rsidRDefault="00280A1A" w:rsidP="00280A1A">
      <w:pPr>
        <w:rPr>
          <w:color w:val="002060"/>
        </w:rPr>
      </w:pPr>
    </w:p>
    <w:p w14:paraId="7501CD51" w14:textId="77777777" w:rsidR="00280A1A" w:rsidRDefault="00280A1A" w:rsidP="00280A1A">
      <w:pPr>
        <w:rPr>
          <w:color w:val="002060"/>
        </w:rPr>
      </w:pPr>
    </w:p>
    <w:p w14:paraId="7501CD52" w14:textId="77777777" w:rsidR="00280A1A" w:rsidRDefault="00280A1A" w:rsidP="00280A1A">
      <w:pPr>
        <w:pStyle w:val="Heading3"/>
        <w:numPr>
          <w:ilvl w:val="2"/>
          <w:numId w:val="2"/>
        </w:numPr>
      </w:pPr>
      <w:bookmarkStart w:id="1560" w:name="_Toc415569045"/>
      <w:r>
        <w:t>application-context-batchlayers.xml</w:t>
      </w:r>
      <w:bookmarkEnd w:id="1560"/>
    </w:p>
    <w:p w14:paraId="7501CD53" w14:textId="77777777" w:rsidR="00280A1A" w:rsidRPr="00D46D23" w:rsidRDefault="00280A1A" w:rsidP="00280A1A">
      <w:r w:rsidRPr="00D46D23">
        <w:t>Added declaration for mappedCode</w:t>
      </w:r>
    </w:p>
    <w:p w14:paraId="7501CD54" w14:textId="77777777" w:rsidR="00280A1A" w:rsidRPr="00D46D23" w:rsidRDefault="00280A1A" w:rsidP="00280A1A">
      <w:pPr>
        <w:rPr>
          <w:rFonts w:ascii="Arial" w:hAnsi="Arial" w:cs="Arial"/>
        </w:rPr>
      </w:pPr>
      <w:r w:rsidRPr="00D46D23">
        <w:tab/>
      </w:r>
      <w:r w:rsidRPr="00D46D23">
        <w:rPr>
          <w:rFonts w:ascii="Arial" w:hAnsi="Arial" w:cs="Arial"/>
        </w:rPr>
        <w:t>    &lt;bean id="gpsBatchPmtReqProcessingBO" class="ca.bell.gps.batch.business.impl.PmtProcessingBOImpl" parent="batchAbstractBaseBean"&gt;</w:t>
      </w:r>
    </w:p>
    <w:p w14:paraId="7501CD55" w14:textId="77777777" w:rsidR="00280A1A" w:rsidRPr="00D46D23" w:rsidRDefault="00280A1A" w:rsidP="00280A1A">
      <w:pPr>
        <w:rPr>
          <w:rFonts w:ascii="Arial" w:hAnsi="Arial" w:cs="Arial"/>
        </w:rPr>
      </w:pPr>
      <w:r w:rsidRPr="00D46D23">
        <w:rPr>
          <w:rFonts w:ascii="Arial" w:hAnsi="Arial" w:cs="Arial"/>
        </w:rPr>
        <w:t>            &lt;property name="fileUtility" ref="fileUtility"/&gt;</w:t>
      </w:r>
    </w:p>
    <w:p w14:paraId="7501CD56" w14:textId="77777777" w:rsidR="00280A1A" w:rsidRPr="00D46D23" w:rsidRDefault="00280A1A" w:rsidP="00280A1A">
      <w:pPr>
        <w:rPr>
          <w:rFonts w:ascii="Arial" w:hAnsi="Arial" w:cs="Arial"/>
        </w:rPr>
      </w:pPr>
      <w:r w:rsidRPr="00D46D23">
        <w:rPr>
          <w:rFonts w:ascii="Arial" w:hAnsi="Arial" w:cs="Arial"/>
        </w:rPr>
        <w:t>            &lt;property name="batchUtitlity" ref="gpsBatchUtility"/&gt;</w:t>
      </w:r>
    </w:p>
    <w:p w14:paraId="7501CD57" w14:textId="77777777" w:rsidR="00280A1A" w:rsidRPr="00D46D23" w:rsidRDefault="00280A1A" w:rsidP="00280A1A">
      <w:pPr>
        <w:rPr>
          <w:rFonts w:ascii="Arial" w:hAnsi="Arial" w:cs="Arial"/>
        </w:rPr>
      </w:pPr>
      <w:r w:rsidRPr="00D46D23">
        <w:rPr>
          <w:rFonts w:ascii="Arial" w:hAnsi="Arial" w:cs="Arial"/>
        </w:rPr>
        <w:t>            &lt;property name="logUtility" ref="logUtility"/&gt;</w:t>
      </w:r>
    </w:p>
    <w:p w14:paraId="7501CD58" w14:textId="77777777" w:rsidR="00280A1A" w:rsidRPr="00D46D23" w:rsidRDefault="00280A1A" w:rsidP="00280A1A">
      <w:pPr>
        <w:rPr>
          <w:rFonts w:ascii="Arial" w:hAnsi="Arial" w:cs="Arial"/>
        </w:rPr>
      </w:pPr>
      <w:r w:rsidRPr="00D46D23">
        <w:rPr>
          <w:rFonts w:ascii="Arial" w:hAnsi="Arial" w:cs="Arial"/>
        </w:rPr>
        <w:t>            &lt;property name="mappedCode" ref="mappedCode"/&gt;</w:t>
      </w:r>
    </w:p>
    <w:p w14:paraId="7501CD59" w14:textId="77777777" w:rsidR="00280A1A" w:rsidRPr="00D46D23" w:rsidRDefault="00280A1A" w:rsidP="00280A1A">
      <w:pPr>
        <w:rPr>
          <w:rFonts w:ascii="Arial" w:hAnsi="Arial" w:cs="Arial"/>
        </w:rPr>
      </w:pPr>
      <w:r w:rsidRPr="00D46D23">
        <w:rPr>
          <w:rFonts w:ascii="Arial" w:hAnsi="Arial" w:cs="Arial"/>
        </w:rPr>
        <w:t xml:space="preserve">            &lt;constructor-arg type="ca.bell.gps.batch.dao.BatchDAO" ref="pmtBatchDAOImpl" /&gt;                </w:t>
      </w:r>
    </w:p>
    <w:p w14:paraId="7501CD5A" w14:textId="77777777" w:rsidR="00280A1A" w:rsidRPr="00D46D23" w:rsidRDefault="00280A1A" w:rsidP="00280A1A">
      <w:pPr>
        <w:rPr>
          <w:rFonts w:ascii="Arial" w:hAnsi="Arial" w:cs="Arial"/>
        </w:rPr>
      </w:pPr>
      <w:r w:rsidRPr="00D46D23">
        <w:rPr>
          <w:rFonts w:ascii="Arial" w:hAnsi="Arial" w:cs="Arial"/>
        </w:rPr>
        <w:t>    &lt;/bean&gt;</w:t>
      </w:r>
    </w:p>
    <w:p w14:paraId="7501CD5B" w14:textId="77777777" w:rsidR="00280A1A" w:rsidRDefault="00280A1A" w:rsidP="00280A1A"/>
    <w:p w14:paraId="7501CD5C" w14:textId="77777777" w:rsidR="00280A1A" w:rsidRDefault="00280A1A" w:rsidP="00280A1A">
      <w:pPr>
        <w:rPr>
          <w:lang w:val="en-CA"/>
        </w:rPr>
      </w:pPr>
    </w:p>
    <w:p w14:paraId="38EBEA3A" w14:textId="77777777" w:rsidR="004F1BE7" w:rsidRDefault="004F1BE7" w:rsidP="00280A1A">
      <w:pPr>
        <w:rPr>
          <w:lang w:val="en-CA"/>
        </w:rPr>
      </w:pPr>
    </w:p>
    <w:p w14:paraId="4D858FAE" w14:textId="77777777" w:rsidR="004F1BE7" w:rsidRDefault="004F1BE7" w:rsidP="00280A1A">
      <w:pPr>
        <w:rPr>
          <w:lang w:val="en-CA"/>
        </w:rPr>
      </w:pPr>
    </w:p>
    <w:p w14:paraId="17E5F389" w14:textId="77777777" w:rsidR="004F1BE7" w:rsidRDefault="004F1BE7" w:rsidP="00280A1A">
      <w:pPr>
        <w:rPr>
          <w:lang w:val="en-CA"/>
        </w:rPr>
      </w:pPr>
    </w:p>
    <w:p w14:paraId="6BBC82C4" w14:textId="77777777" w:rsidR="004F1BE7" w:rsidRDefault="004F1BE7" w:rsidP="00280A1A">
      <w:pPr>
        <w:rPr>
          <w:lang w:val="en-CA"/>
        </w:rPr>
      </w:pPr>
    </w:p>
    <w:p w14:paraId="7501CD5D" w14:textId="77777777" w:rsidR="00280A1A" w:rsidRDefault="00280A1A" w:rsidP="00280A1A">
      <w:pPr>
        <w:rPr>
          <w:lang w:val="en-CA"/>
        </w:rPr>
      </w:pPr>
    </w:p>
    <w:p w14:paraId="7501CD5E" w14:textId="77777777" w:rsidR="00280A1A" w:rsidRDefault="00280A1A" w:rsidP="00280A1A">
      <w:pPr>
        <w:pStyle w:val="Heading2"/>
        <w:numPr>
          <w:ilvl w:val="1"/>
          <w:numId w:val="2"/>
        </w:numPr>
        <w:rPr>
          <w:lang w:val="en-CA"/>
        </w:rPr>
      </w:pPr>
      <w:bookmarkStart w:id="1561" w:name="_Toc415569046"/>
      <w:r>
        <w:rPr>
          <w:b w:val="0"/>
          <w:lang w:val="en-CA"/>
        </w:rPr>
        <w:t>External Frameworks</w:t>
      </w:r>
      <w:bookmarkEnd w:id="1561"/>
    </w:p>
    <w:p w14:paraId="7501CD5F" w14:textId="77777777" w:rsidR="00280A1A" w:rsidRDefault="00280A1A" w:rsidP="00280A1A">
      <w:pPr>
        <w:pStyle w:val="Heading3"/>
        <w:numPr>
          <w:ilvl w:val="2"/>
          <w:numId w:val="2"/>
        </w:numPr>
        <w:rPr>
          <w:lang w:val="en-CA"/>
        </w:rPr>
      </w:pPr>
      <w:bookmarkStart w:id="1562" w:name="_Toc415569047"/>
      <w:r>
        <w:rPr>
          <w:lang w:val="en-CA"/>
        </w:rPr>
        <w:t>Spring Batch</w:t>
      </w:r>
      <w:bookmarkEnd w:id="1562"/>
    </w:p>
    <w:p w14:paraId="7501CD60" w14:textId="77777777" w:rsidR="00280A1A" w:rsidRDefault="00280A1A" w:rsidP="00280A1A">
      <w:pPr>
        <w:rPr>
          <w:lang w:val="en-CA"/>
        </w:rPr>
      </w:pPr>
      <w:r>
        <w:rPr>
          <w:lang w:val="en-CA"/>
        </w:rPr>
        <w:t>Using Spring Batch requires a job launcher to be defined in the spring context. SimpleJobLauncher is the job launcher used by GPS Batch. It requires a JobRepository which needs a transaction manager. Here is an example using an in memory job repository:</w:t>
      </w:r>
    </w:p>
    <w:p w14:paraId="7501CD61"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id="jobRepository" class="org.springframework.batch.core.repository.support.MapJobRepositoryFactoryBean"&gt;</w:t>
      </w:r>
    </w:p>
    <w:p w14:paraId="7501CD62"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name="transactionManager" ref="batchTransactionManager"/&gt;</w:t>
      </w:r>
    </w:p>
    <w:p w14:paraId="7501CD63"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64"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p>
    <w:p w14:paraId="7501CD65"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id="batchTransactionManager" class="org.springframework.batch.support.transaction.ResourcelessTransactionManager"/&gt;</w:t>
      </w:r>
    </w:p>
    <w:p w14:paraId="7501CD66"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p>
    <w:p w14:paraId="7501CD67"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id="jobLauncher"             class="org.springframework.batch.core.launch.support.SimpleJobLauncher"&gt;</w:t>
      </w:r>
    </w:p>
    <w:p w14:paraId="7501CD68"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name="jobRepository" ref="jobRepository"/&gt;</w:t>
      </w:r>
    </w:p>
    <w:p w14:paraId="7501CD69"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6A" w14:textId="77777777" w:rsidR="00280A1A" w:rsidRDefault="00280A1A" w:rsidP="00280A1A">
      <w:pPr>
        <w:rPr>
          <w:lang w:val="en-CA"/>
        </w:rPr>
      </w:pPr>
      <w:r>
        <w:rPr>
          <w:lang w:val="en-CA"/>
        </w:rPr>
        <w:t>In addition to the configuring of spring batch itself, the application context contains the definition of the GPS jobs, steps, readers, processor and writers.</w:t>
      </w:r>
    </w:p>
    <w:p w14:paraId="7501CD6B" w14:textId="77777777" w:rsidR="00280A1A" w:rsidRDefault="00280A1A" w:rsidP="00280A1A">
      <w:pPr>
        <w:rPr>
          <w:lang w:val="en-CA"/>
        </w:rPr>
      </w:pPr>
    </w:p>
    <w:p w14:paraId="7501CD6C" w14:textId="77777777" w:rsidR="00280A1A" w:rsidRDefault="00280A1A" w:rsidP="00280A1A">
      <w:pPr>
        <w:pStyle w:val="Heading3"/>
        <w:numPr>
          <w:ilvl w:val="2"/>
          <w:numId w:val="2"/>
        </w:numPr>
        <w:rPr>
          <w:lang w:val="en-CA"/>
        </w:rPr>
      </w:pPr>
      <w:bookmarkStart w:id="1563" w:name="_Toc415569048"/>
      <w:r>
        <w:rPr>
          <w:lang w:val="en-CA"/>
        </w:rPr>
        <w:t>Spring Integration</w:t>
      </w:r>
      <w:bookmarkEnd w:id="1563"/>
    </w:p>
    <w:p w14:paraId="7501CD6D" w14:textId="77777777" w:rsidR="00280A1A" w:rsidRDefault="00280A1A" w:rsidP="00280A1A">
      <w:pPr>
        <w:rPr>
          <w:lang w:val="en-CA"/>
        </w:rPr>
      </w:pPr>
      <w:r>
        <w:rPr>
          <w:lang w:val="en-CA"/>
        </w:rPr>
        <w:t>GPS Batch uses Spring integration as an EIP implementation. Section 4.1 of this document describes how Spring Integration components are used to orchestrate the GPS batch processing. Following is the configuration of some of the main spring integration components that are used:</w:t>
      </w:r>
    </w:p>
    <w:p w14:paraId="7501CD6E" w14:textId="77777777" w:rsidR="00280A1A" w:rsidRDefault="00280A1A" w:rsidP="00280A1A">
      <w:pPr>
        <w:rPr>
          <w:lang w:val="en-CA"/>
        </w:rPr>
      </w:pPr>
      <w:r>
        <w:rPr>
          <w:lang w:val="en-CA"/>
        </w:rPr>
        <w:t xml:space="preserve">Channel: </w:t>
      </w:r>
    </w:p>
    <w:p w14:paraId="7501CD6F"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&lt;integration:channel id="file-input-channel"/&gt;</w:t>
      </w:r>
    </w:p>
    <w:p w14:paraId="7501CD70" w14:textId="77777777" w:rsidR="00280A1A" w:rsidRDefault="00280A1A" w:rsidP="00280A1A">
      <w:pPr>
        <w:rPr>
          <w:lang w:val="en-CA"/>
        </w:rPr>
      </w:pPr>
    </w:p>
    <w:p w14:paraId="7501CD71" w14:textId="77777777" w:rsidR="00280A1A" w:rsidRDefault="00280A1A" w:rsidP="00280A1A">
      <w:pPr>
        <w:rPr>
          <w:lang w:val="en-CA"/>
        </w:rPr>
      </w:pPr>
      <w:r>
        <w:rPr>
          <w:lang w:val="en-CA"/>
        </w:rPr>
        <w:t>File inbound Channel Adapter:</w:t>
      </w:r>
    </w:p>
    <w:p w14:paraId="7501CD72"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 xml:space="preserve">&lt;file:inbound-channel-adapter  id="local-file-reader" </w:t>
      </w:r>
    </w:p>
    <w:p w14:paraId="7501CD73"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firstLine="80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directory="${input.directory.local}"</w:t>
      </w:r>
    </w:p>
    <w:p w14:paraId="7501CD74"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channel="file-input-channel"&gt;</w:t>
      </w:r>
    </w:p>
    <w:p w14:paraId="7501CD75"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&lt;integration:poller fixed-delay="${input.directory.poll.delay}"/&gt;</w:t>
      </w:r>
    </w:p>
    <w:p w14:paraId="7501CD76"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&lt;/file:inbound-channel-adapter&gt;</w:t>
      </w:r>
    </w:p>
    <w:p w14:paraId="7501CD77" w14:textId="77777777" w:rsidR="00280A1A" w:rsidRDefault="00280A1A" w:rsidP="00280A1A">
      <w:pPr>
        <w:rPr>
          <w:lang w:val="en-CA"/>
        </w:rPr>
      </w:pPr>
      <w:r>
        <w:rPr>
          <w:lang w:val="en-CA"/>
        </w:rPr>
        <w:t>Some spring integration component trigger java code to be executed. In this case, annotations have to be used in order to specify the java code portion to be executed. Example:</w:t>
      </w:r>
    </w:p>
    <w:p w14:paraId="7501CD78" w14:textId="77777777" w:rsidR="00280A1A" w:rsidRDefault="00280A1A" w:rsidP="00280A1A">
      <w:pPr>
        <w:rPr>
          <w:lang w:val="en-CA"/>
        </w:rPr>
      </w:pPr>
      <w:r>
        <w:rPr>
          <w:lang w:val="en-CA"/>
        </w:rPr>
        <w:t>When defining a transformer:</w:t>
      </w:r>
    </w:p>
    <w:p w14:paraId="7501CD79"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&lt;integration:transformer input-channel="file-input-channel" output-channel="job-launch-request"&gt;</w:t>
      </w:r>
    </w:p>
    <w:p w14:paraId="7501CD7A" w14:textId="77777777" w:rsidR="00280A1A" w:rsidRDefault="00280A1A" w:rsidP="00280A1A">
      <w:pPr>
        <w:rPr>
          <w:lang w:val="en-CA" w:eastAsia="en-CA"/>
        </w:rPr>
      </w:pPr>
      <w:r>
        <w:rPr>
          <w:lang w:val="en-CA" w:eastAsia="en-CA"/>
        </w:rPr>
        <w:t>&lt;bean class="com.cgi.poc.batch.integration.FileMessageToJobLaunchRequest"/&gt;</w:t>
      </w:r>
    </w:p>
    <w:p w14:paraId="7501CD7B"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&lt;/integration:transformer&gt;</w:t>
      </w:r>
    </w:p>
    <w:p w14:paraId="7501CD7C" w14:textId="77777777" w:rsidR="00280A1A" w:rsidRDefault="00280A1A" w:rsidP="00280A1A">
      <w:pPr>
        <w:rPr>
          <w:lang w:val="en-CA"/>
        </w:rPr>
      </w:pPr>
      <w:bookmarkStart w:id="1564" w:name="_Toc242949024"/>
      <w:bookmarkStart w:id="1565" w:name="_Toc242932269"/>
      <w:r>
        <w:rPr>
          <w:lang w:val="en-CA"/>
        </w:rPr>
        <w:t>The method annotated @Transformer in the class FileMessageToJobLaunchRequest will be executed.</w:t>
      </w:r>
    </w:p>
    <w:p w14:paraId="7501CD7D" w14:textId="77777777" w:rsidR="00280A1A" w:rsidRDefault="00280A1A" w:rsidP="00280A1A">
      <w:pPr>
        <w:rPr>
          <w:lang w:val="en-CA"/>
        </w:rPr>
      </w:pPr>
    </w:p>
    <w:p w14:paraId="39F19BA7" w14:textId="77777777" w:rsidR="004F1BE7" w:rsidRDefault="004F1BE7" w:rsidP="00280A1A">
      <w:pPr>
        <w:rPr>
          <w:lang w:val="en-CA"/>
        </w:rPr>
      </w:pPr>
    </w:p>
    <w:p w14:paraId="59AE4A9B" w14:textId="77777777" w:rsidR="004F1BE7" w:rsidRDefault="004F1BE7" w:rsidP="00280A1A">
      <w:pPr>
        <w:rPr>
          <w:lang w:val="en-CA"/>
        </w:rPr>
      </w:pPr>
    </w:p>
    <w:p w14:paraId="0E70F1E1" w14:textId="77777777" w:rsidR="004F1BE7" w:rsidRDefault="004F1BE7" w:rsidP="00280A1A">
      <w:pPr>
        <w:rPr>
          <w:lang w:val="en-CA"/>
        </w:rPr>
      </w:pPr>
    </w:p>
    <w:p w14:paraId="1DFC08DA" w14:textId="77777777" w:rsidR="004F1BE7" w:rsidRDefault="004F1BE7" w:rsidP="00280A1A">
      <w:pPr>
        <w:rPr>
          <w:lang w:val="en-CA"/>
        </w:rPr>
      </w:pPr>
    </w:p>
    <w:p w14:paraId="68EC4AF1" w14:textId="77777777" w:rsidR="004F1BE7" w:rsidRDefault="004F1BE7" w:rsidP="00280A1A">
      <w:pPr>
        <w:rPr>
          <w:lang w:val="en-CA"/>
        </w:rPr>
      </w:pPr>
    </w:p>
    <w:p w14:paraId="7501CD80" w14:textId="77777777" w:rsidR="00280A1A" w:rsidRDefault="00280A1A" w:rsidP="00280A1A">
      <w:pPr>
        <w:pStyle w:val="Heading1"/>
        <w:numPr>
          <w:ilvl w:val="0"/>
          <w:numId w:val="2"/>
        </w:numPr>
        <w:rPr>
          <w:lang w:val="en-CA"/>
        </w:rPr>
      </w:pPr>
      <w:bookmarkStart w:id="1566" w:name="_Toc415569049"/>
      <w:r>
        <w:rPr>
          <w:b w:val="0"/>
          <w:lang w:val="en-CA"/>
        </w:rPr>
        <w:t>GPS Core / Batch Commons</w:t>
      </w:r>
      <w:bookmarkEnd w:id="1564"/>
      <w:bookmarkEnd w:id="1565"/>
      <w:bookmarkEnd w:id="1566"/>
    </w:p>
    <w:p w14:paraId="7501CD82" w14:textId="77777777" w:rsidR="00280A1A" w:rsidRDefault="00280A1A" w:rsidP="00280A1A">
      <w:pPr>
        <w:pStyle w:val="Heading2"/>
        <w:numPr>
          <w:ilvl w:val="1"/>
          <w:numId w:val="2"/>
        </w:numPr>
        <w:rPr>
          <w:lang w:val="en-CA"/>
        </w:rPr>
      </w:pPr>
      <w:bookmarkStart w:id="1567" w:name="_Toc242949025"/>
      <w:bookmarkStart w:id="1568" w:name="_Toc242932270"/>
      <w:bookmarkStart w:id="1569" w:name="_Toc415569050"/>
      <w:r>
        <w:rPr>
          <w:b w:val="0"/>
          <w:lang w:val="en-CA"/>
        </w:rPr>
        <w:t xml:space="preserve">WebLogic J2EE </w:t>
      </w:r>
      <w:bookmarkEnd w:id="1553"/>
      <w:bookmarkEnd w:id="1567"/>
      <w:bookmarkEnd w:id="1568"/>
      <w:r>
        <w:rPr>
          <w:b w:val="0"/>
          <w:lang w:val="en-CA"/>
        </w:rPr>
        <w:t>Resources</w:t>
      </w:r>
      <w:bookmarkEnd w:id="1569"/>
    </w:p>
    <w:p w14:paraId="7501CD83" w14:textId="77777777" w:rsidR="00280A1A" w:rsidRDefault="00280A1A" w:rsidP="00280A1A">
      <w:pPr>
        <w:pStyle w:val="Heading3"/>
        <w:numPr>
          <w:ilvl w:val="2"/>
          <w:numId w:val="2"/>
        </w:numPr>
        <w:rPr>
          <w:lang w:val="en-CA"/>
        </w:rPr>
      </w:pPr>
      <w:bookmarkStart w:id="1570" w:name="_Toc242949026"/>
      <w:bookmarkStart w:id="1571" w:name="_Toc242932271"/>
      <w:bookmarkStart w:id="1572" w:name="_Toc262568064"/>
      <w:bookmarkStart w:id="1573" w:name="_Toc415569051"/>
      <w:r>
        <w:rPr>
          <w:lang w:val="en-CA"/>
        </w:rPr>
        <w:t>JDBC Data Source Configuration</w:t>
      </w:r>
      <w:bookmarkEnd w:id="1570"/>
      <w:bookmarkEnd w:id="1571"/>
      <w:bookmarkEnd w:id="1572"/>
      <w:bookmarkEnd w:id="1573"/>
    </w:p>
    <w:p w14:paraId="7501CD84" w14:textId="77777777" w:rsidR="00280A1A" w:rsidRDefault="00280A1A" w:rsidP="00280A1A">
      <w:pPr>
        <w:rPr>
          <w:b/>
          <w:u w:val="single"/>
          <w:lang w:val="en-CA"/>
        </w:rPr>
      </w:pPr>
      <w:r>
        <w:rPr>
          <w:b/>
          <w:u w:val="single"/>
          <w:lang w:val="en-CA"/>
        </w:rPr>
        <w:t>JDBC Provider</w:t>
      </w:r>
    </w:p>
    <w:p w14:paraId="7501CD85" w14:textId="77777777" w:rsidR="00280A1A" w:rsidRDefault="00280A1A" w:rsidP="00280A1A">
      <w:pPr>
        <w:rPr>
          <w:lang w:val="en-CA"/>
        </w:rPr>
      </w:pPr>
      <w:r>
        <w:rPr>
          <w:lang w:val="en-CA"/>
        </w:rPr>
        <w:t>A JDBC provider is required to be creating in the WebLogic console. Here are the parameters of this provider:</w:t>
      </w:r>
    </w:p>
    <w:p w14:paraId="7501CD86" w14:textId="77777777" w:rsidR="00280A1A" w:rsidRDefault="00280A1A" w:rsidP="00996F09">
      <w:pPr>
        <w:numPr>
          <w:ilvl w:val="0"/>
          <w:numId w:val="83"/>
        </w:numPr>
        <w:rPr>
          <w:rStyle w:val="requiredfield"/>
        </w:rPr>
      </w:pPr>
      <w:r>
        <w:rPr>
          <w:rStyle w:val="requiredfield"/>
          <w:b/>
          <w:lang w:val="en-CA"/>
        </w:rPr>
        <w:t>Database type:</w:t>
      </w:r>
      <w:r>
        <w:rPr>
          <w:rStyle w:val="requiredfield"/>
          <w:lang w:val="en-CA"/>
        </w:rPr>
        <w:t xml:space="preserve"> Oracle</w:t>
      </w:r>
    </w:p>
    <w:p w14:paraId="7501CD87" w14:textId="77777777" w:rsidR="00280A1A" w:rsidRDefault="00280A1A" w:rsidP="00996F09">
      <w:pPr>
        <w:numPr>
          <w:ilvl w:val="0"/>
          <w:numId w:val="83"/>
        </w:numPr>
        <w:rPr>
          <w:rStyle w:val="requiredfield"/>
          <w:lang w:val="en-CA"/>
        </w:rPr>
      </w:pPr>
      <w:r>
        <w:rPr>
          <w:rStyle w:val="requiredfield"/>
          <w:b/>
          <w:lang w:val="en-CA"/>
        </w:rPr>
        <w:t>Provider type:</w:t>
      </w:r>
      <w:r>
        <w:rPr>
          <w:rStyle w:val="requiredfield"/>
          <w:lang w:val="en-CA"/>
        </w:rPr>
        <w:t xml:space="preserve"> Oracle JDBC Driver</w:t>
      </w:r>
    </w:p>
    <w:p w14:paraId="7501CD88" w14:textId="77777777" w:rsidR="00280A1A" w:rsidRDefault="00280A1A" w:rsidP="00996F09">
      <w:pPr>
        <w:numPr>
          <w:ilvl w:val="0"/>
          <w:numId w:val="83"/>
        </w:numPr>
      </w:pPr>
      <w:r>
        <w:rPr>
          <w:rStyle w:val="requiredfield"/>
          <w:b/>
          <w:lang w:val="en-CA"/>
        </w:rPr>
        <w:t>Implementation type:</w:t>
      </w:r>
      <w:r>
        <w:rPr>
          <w:rStyle w:val="requiredfield"/>
          <w:lang w:val="en-CA"/>
        </w:rPr>
        <w:t xml:space="preserve"> Connection pool datasource</w:t>
      </w:r>
    </w:p>
    <w:p w14:paraId="7501CD89" w14:textId="77777777" w:rsidR="00280A1A" w:rsidRDefault="00280A1A" w:rsidP="00996F09">
      <w:pPr>
        <w:numPr>
          <w:ilvl w:val="0"/>
          <w:numId w:val="83"/>
        </w:numPr>
        <w:rPr>
          <w:lang w:val="en-CA"/>
        </w:rPr>
      </w:pPr>
      <w:r>
        <w:rPr>
          <w:b/>
          <w:lang w:val="en-CA"/>
        </w:rPr>
        <w:t>Name:</w:t>
      </w:r>
      <w:r>
        <w:rPr>
          <w:lang w:val="en-CA"/>
        </w:rPr>
        <w:t xml:space="preserve"> Oracle JDBC provider</w:t>
      </w:r>
    </w:p>
    <w:p w14:paraId="7501CD8A" w14:textId="77777777" w:rsidR="00280A1A" w:rsidRDefault="00280A1A" w:rsidP="00996F09">
      <w:pPr>
        <w:numPr>
          <w:ilvl w:val="0"/>
          <w:numId w:val="83"/>
        </w:numPr>
        <w:rPr>
          <w:lang w:val="en-CA"/>
        </w:rPr>
      </w:pPr>
      <w:r>
        <w:rPr>
          <w:b/>
          <w:lang w:val="en-CA"/>
        </w:rPr>
        <w:t>Directory location for “ojdbc6.jar”:</w:t>
      </w:r>
      <w:r>
        <w:rPr>
          <w:lang w:val="en-CA"/>
        </w:rPr>
        <w:t xml:space="preserve"> E:\GPSDomain\oracleDriver</w:t>
      </w:r>
    </w:p>
    <w:p w14:paraId="7501CD8B" w14:textId="77777777" w:rsidR="00280A1A" w:rsidRDefault="00280A1A" w:rsidP="00280A1A">
      <w:pPr>
        <w:rPr>
          <w:lang w:val="en-CA"/>
        </w:rPr>
      </w:pPr>
    </w:p>
    <w:p w14:paraId="7501CD8C" w14:textId="77777777" w:rsidR="00280A1A" w:rsidRDefault="00280A1A" w:rsidP="00280A1A">
      <w:pPr>
        <w:rPr>
          <w:b/>
          <w:u w:val="single"/>
          <w:lang w:val="en-CA"/>
        </w:rPr>
      </w:pPr>
      <w:r>
        <w:rPr>
          <w:b/>
          <w:u w:val="single"/>
          <w:lang w:val="en-CA"/>
        </w:rPr>
        <w:t>Data Sources</w:t>
      </w:r>
    </w:p>
    <w:p w14:paraId="7501CD8D" w14:textId="77777777" w:rsidR="00280A1A" w:rsidRDefault="00280A1A" w:rsidP="00280A1A">
      <w:pPr>
        <w:rPr>
          <w:lang w:val="en-CA"/>
        </w:rPr>
      </w:pPr>
      <w:r>
        <w:rPr>
          <w:lang w:val="en-CA"/>
        </w:rPr>
        <w:t>A data source is required to be creating in the WebLogic console. Here are the parameters of this data source:</w:t>
      </w:r>
    </w:p>
    <w:p w14:paraId="7501CD8E" w14:textId="77777777" w:rsidR="00280A1A" w:rsidRDefault="00280A1A" w:rsidP="00996F09">
      <w:pPr>
        <w:numPr>
          <w:ilvl w:val="0"/>
          <w:numId w:val="84"/>
        </w:numPr>
        <w:rPr>
          <w:rStyle w:val="requiredfield"/>
        </w:rPr>
      </w:pPr>
      <w:r>
        <w:rPr>
          <w:rStyle w:val="requiredfield"/>
          <w:lang w:val="en-CA"/>
        </w:rPr>
        <w:t>Data source name: GPS Data Source</w:t>
      </w:r>
    </w:p>
    <w:p w14:paraId="7501CD8F" w14:textId="77777777" w:rsidR="00280A1A" w:rsidRDefault="00280A1A" w:rsidP="00996F09">
      <w:pPr>
        <w:numPr>
          <w:ilvl w:val="0"/>
          <w:numId w:val="84"/>
        </w:numPr>
      </w:pPr>
      <w:r>
        <w:rPr>
          <w:rStyle w:val="requiredfield"/>
          <w:lang w:val="en-CA"/>
        </w:rPr>
        <w:t>JNDI name : jdbc/</w:t>
      </w:r>
      <w:r>
        <w:rPr>
          <w:lang w:val="en-CA"/>
        </w:rPr>
        <w:t>GPSDatasource</w:t>
      </w:r>
    </w:p>
    <w:p w14:paraId="7501CD90" w14:textId="77777777" w:rsidR="00280A1A" w:rsidRDefault="00280A1A" w:rsidP="00996F09">
      <w:pPr>
        <w:numPr>
          <w:ilvl w:val="0"/>
          <w:numId w:val="84"/>
        </w:numPr>
        <w:rPr>
          <w:rStyle w:val="requiredfield"/>
        </w:rPr>
      </w:pPr>
      <w:r>
        <w:rPr>
          <w:lang w:val="en-CA"/>
        </w:rPr>
        <w:t xml:space="preserve">Select an existing JDBC provider: </w:t>
      </w:r>
      <w:r>
        <w:rPr>
          <w:rStyle w:val="requiredfield"/>
          <w:lang w:val="en-CA"/>
        </w:rPr>
        <w:t>Oracle JDBC Driver</w:t>
      </w:r>
    </w:p>
    <w:p w14:paraId="7501CD91" w14:textId="77777777" w:rsidR="00280A1A" w:rsidRDefault="00280A1A" w:rsidP="00996F09">
      <w:pPr>
        <w:numPr>
          <w:ilvl w:val="0"/>
          <w:numId w:val="84"/>
        </w:numPr>
      </w:pPr>
      <w:r>
        <w:rPr>
          <w:lang w:val="en-CA"/>
        </w:rPr>
        <w:t>URL: jdbc:oracle:thin:@142.117.202.19:1521:DVPCI01</w:t>
      </w:r>
    </w:p>
    <w:p w14:paraId="7501CD92" w14:textId="77777777" w:rsidR="00280A1A" w:rsidRDefault="00280A1A" w:rsidP="00996F09">
      <w:pPr>
        <w:numPr>
          <w:ilvl w:val="0"/>
          <w:numId w:val="84"/>
        </w:numPr>
        <w:rPr>
          <w:rStyle w:val="requiredfield"/>
        </w:rPr>
      </w:pPr>
      <w:r>
        <w:rPr>
          <w:rStyle w:val="requiredfield"/>
          <w:lang w:val="en-CA"/>
        </w:rPr>
        <w:t>Data store helper class name: Oracle 11g data store helper</w:t>
      </w:r>
    </w:p>
    <w:p w14:paraId="7501CD93" w14:textId="77777777" w:rsidR="00280A1A" w:rsidRDefault="00280A1A" w:rsidP="00996F09">
      <w:pPr>
        <w:numPr>
          <w:ilvl w:val="0"/>
          <w:numId w:val="84"/>
        </w:numPr>
        <w:rPr>
          <w:rStyle w:val="requiredfield"/>
          <w:lang w:val="en-CA"/>
        </w:rPr>
      </w:pPr>
      <w:r>
        <w:rPr>
          <w:rStyle w:val="requiredfield"/>
          <w:lang w:val="en-CA"/>
        </w:rPr>
        <w:t>Create a J2C authentication data including the dev database username/password and associate it with the data source</w:t>
      </w:r>
    </w:p>
    <w:p w14:paraId="7501CD94" w14:textId="77777777" w:rsidR="00280A1A" w:rsidRDefault="00280A1A" w:rsidP="00280A1A">
      <w:pPr>
        <w:pStyle w:val="Heading3"/>
        <w:numPr>
          <w:ilvl w:val="2"/>
          <w:numId w:val="2"/>
        </w:numPr>
      </w:pPr>
      <w:bookmarkStart w:id="1574" w:name="_Toc242949027"/>
      <w:bookmarkStart w:id="1575" w:name="_Toc242932272"/>
      <w:bookmarkStart w:id="1576" w:name="_Toc415569052"/>
      <w:bookmarkStart w:id="1577" w:name="_Toc262568065"/>
      <w:bookmarkStart w:id="1578" w:name="_Ref262542271"/>
      <w:r>
        <w:rPr>
          <w:lang w:val="en-CA"/>
        </w:rPr>
        <w:t>EJB Configuration</w:t>
      </w:r>
      <w:bookmarkEnd w:id="1574"/>
      <w:bookmarkEnd w:id="1575"/>
      <w:bookmarkEnd w:id="1576"/>
    </w:p>
    <w:bookmarkEnd w:id="1577"/>
    <w:bookmarkEnd w:id="1578"/>
    <w:p w14:paraId="7501CD95" w14:textId="77777777" w:rsidR="00280A1A" w:rsidRDefault="00280A1A" w:rsidP="00280A1A">
      <w:pPr>
        <w:rPr>
          <w:lang w:val="en-CA"/>
        </w:rPr>
      </w:pPr>
    </w:p>
    <w:p w14:paraId="7501CD96" w14:textId="77777777" w:rsidR="00280A1A" w:rsidRDefault="00280A1A" w:rsidP="00280A1A">
      <w:pPr>
        <w:rPr>
          <w:lang w:val="en-CA"/>
        </w:rPr>
      </w:pPr>
      <w:r>
        <w:rPr>
          <w:lang w:val="en-CA"/>
        </w:rPr>
        <w:t>GPSOnline will be communicating to GPSCore via an EJB that will be configured as a Business service. EJB component will be deployed in the Weblogic console of GPSOnline domain. Here are the parameters of the EJB configuration.</w:t>
      </w:r>
    </w:p>
    <w:p w14:paraId="7501CD97" w14:textId="77777777" w:rsidR="00280A1A" w:rsidRDefault="00280A1A" w:rsidP="00280A1A">
      <w:pPr>
        <w:rPr>
          <w:lang w:val="en-CA"/>
        </w:rPr>
      </w:pPr>
    </w:p>
    <w:p w14:paraId="7501CD98" w14:textId="77777777" w:rsidR="00280A1A" w:rsidRDefault="00280A1A" w:rsidP="00996F09">
      <w:pPr>
        <w:pStyle w:val="ListParagraph0"/>
        <w:widowControl/>
        <w:numPr>
          <w:ilvl w:val="0"/>
          <w:numId w:val="85"/>
        </w:numPr>
        <w:spacing w:line="240" w:lineRule="auto"/>
        <w:rPr>
          <w:lang w:val="en-CA"/>
        </w:rPr>
      </w:pPr>
      <w:r>
        <w:rPr>
          <w:lang w:val="en-CA"/>
        </w:rPr>
        <w:t>EJB Version: 3.0</w:t>
      </w:r>
    </w:p>
    <w:p w14:paraId="7501CD99" w14:textId="77777777" w:rsidR="00280A1A" w:rsidRDefault="00280A1A" w:rsidP="00996F09">
      <w:pPr>
        <w:pStyle w:val="ListParagraph0"/>
        <w:widowControl/>
        <w:numPr>
          <w:ilvl w:val="0"/>
          <w:numId w:val="85"/>
        </w:numPr>
        <w:spacing w:line="240" w:lineRule="auto"/>
        <w:rPr>
          <w:lang w:val="en-CA"/>
        </w:rPr>
      </w:pPr>
      <w:r>
        <w:rPr>
          <w:lang w:val="en-CA"/>
        </w:rPr>
        <w:t>EJB Package: ca.bell.gps.core.ejb</w:t>
      </w:r>
    </w:p>
    <w:p w14:paraId="7501CD9A" w14:textId="77777777" w:rsidR="00280A1A" w:rsidRDefault="00280A1A" w:rsidP="00996F09">
      <w:pPr>
        <w:pStyle w:val="ListParagraph0"/>
        <w:widowControl/>
        <w:numPr>
          <w:ilvl w:val="0"/>
          <w:numId w:val="85"/>
        </w:numPr>
        <w:spacing w:line="240" w:lineRule="auto"/>
        <w:rPr>
          <w:lang w:val="en-CA"/>
        </w:rPr>
      </w:pPr>
      <w:r>
        <w:rPr>
          <w:lang w:val="en-CA"/>
        </w:rPr>
        <w:t>EJB Type: Stateless</w:t>
      </w:r>
    </w:p>
    <w:p w14:paraId="7501CD9B" w14:textId="77777777" w:rsidR="00280A1A" w:rsidRDefault="00280A1A" w:rsidP="00996F09">
      <w:pPr>
        <w:pStyle w:val="ListParagraph0"/>
        <w:widowControl/>
        <w:numPr>
          <w:ilvl w:val="0"/>
          <w:numId w:val="85"/>
        </w:numPr>
        <w:spacing w:line="240" w:lineRule="auto"/>
        <w:rPr>
          <w:lang w:val="en-CA"/>
        </w:rPr>
      </w:pPr>
      <w:r>
        <w:rPr>
          <w:lang w:val="en-CA"/>
        </w:rPr>
        <w:t>Mapped Name: GPSCoreEJBService</w:t>
      </w:r>
    </w:p>
    <w:p w14:paraId="7501CD9C" w14:textId="77777777" w:rsidR="00280A1A" w:rsidRDefault="00280A1A" w:rsidP="00996F09">
      <w:pPr>
        <w:pStyle w:val="ListParagraph0"/>
        <w:widowControl/>
        <w:numPr>
          <w:ilvl w:val="0"/>
          <w:numId w:val="85"/>
        </w:numPr>
        <w:spacing w:line="240" w:lineRule="auto"/>
        <w:rPr>
          <w:lang w:val="en-CA"/>
        </w:rPr>
      </w:pPr>
      <w:r>
        <w:rPr>
          <w:lang w:val="en-CA"/>
        </w:rPr>
        <w:t>Class Name: GPSCoreEJBBean</w:t>
      </w:r>
    </w:p>
    <w:p w14:paraId="7501CD9D" w14:textId="77777777" w:rsidR="00280A1A" w:rsidRDefault="00280A1A" w:rsidP="00996F09">
      <w:pPr>
        <w:pStyle w:val="ListParagraph0"/>
        <w:numPr>
          <w:ilvl w:val="0"/>
          <w:numId w:val="85"/>
        </w:numPr>
        <w:rPr>
          <w:lang w:val="en-CA"/>
        </w:rPr>
      </w:pPr>
      <w:r>
        <w:rPr>
          <w:lang w:val="en-CA"/>
        </w:rPr>
        <w:t>EJB Consumer End point: ejb::GPSCoreEJBService#ca.bell.gps.core.ejb.GPSCoreEJBBeanRemote</w:t>
      </w:r>
    </w:p>
    <w:p w14:paraId="7501CD9E" w14:textId="77777777" w:rsidR="00280A1A" w:rsidRDefault="00280A1A" w:rsidP="00280A1A">
      <w:pPr>
        <w:rPr>
          <w:lang w:val="en-CA"/>
        </w:rPr>
      </w:pPr>
    </w:p>
    <w:p w14:paraId="7501CD9F" w14:textId="77777777" w:rsidR="00280A1A" w:rsidRDefault="00280A1A" w:rsidP="00280A1A">
      <w:pPr>
        <w:rPr>
          <w:lang w:val="en-CA"/>
        </w:rPr>
      </w:pPr>
    </w:p>
    <w:p w14:paraId="30CD6607" w14:textId="77777777" w:rsidR="003A642F" w:rsidRDefault="003A642F" w:rsidP="00280A1A">
      <w:pPr>
        <w:rPr>
          <w:lang w:val="en-CA"/>
        </w:rPr>
      </w:pPr>
    </w:p>
    <w:p w14:paraId="0C16455A" w14:textId="77777777" w:rsidR="003A642F" w:rsidRDefault="003A642F" w:rsidP="00280A1A">
      <w:pPr>
        <w:rPr>
          <w:lang w:val="en-CA"/>
        </w:rPr>
      </w:pPr>
    </w:p>
    <w:p w14:paraId="4D6F32EF" w14:textId="77777777" w:rsidR="003A642F" w:rsidRDefault="003A642F" w:rsidP="00280A1A">
      <w:pPr>
        <w:rPr>
          <w:lang w:val="en-CA"/>
        </w:rPr>
      </w:pPr>
    </w:p>
    <w:p w14:paraId="3E01DF3B" w14:textId="77777777" w:rsidR="003A642F" w:rsidRDefault="003A642F" w:rsidP="00280A1A">
      <w:pPr>
        <w:rPr>
          <w:lang w:val="en-CA"/>
        </w:rPr>
      </w:pPr>
    </w:p>
    <w:p w14:paraId="68DD9D31" w14:textId="77777777" w:rsidR="003A642F" w:rsidRDefault="003A642F" w:rsidP="00280A1A">
      <w:pPr>
        <w:rPr>
          <w:lang w:val="en-CA"/>
        </w:rPr>
      </w:pPr>
    </w:p>
    <w:p w14:paraId="18E45AF0" w14:textId="77777777" w:rsidR="003A642F" w:rsidRDefault="003A642F" w:rsidP="00280A1A">
      <w:pPr>
        <w:rPr>
          <w:lang w:val="en-CA"/>
        </w:rPr>
      </w:pPr>
    </w:p>
    <w:p w14:paraId="0B815F84" w14:textId="77777777" w:rsidR="003A642F" w:rsidRDefault="003A642F" w:rsidP="00280A1A">
      <w:pPr>
        <w:rPr>
          <w:lang w:val="en-CA"/>
        </w:rPr>
      </w:pPr>
    </w:p>
    <w:p w14:paraId="7D39F283" w14:textId="77777777" w:rsidR="003A642F" w:rsidRDefault="003A642F" w:rsidP="00280A1A">
      <w:pPr>
        <w:rPr>
          <w:lang w:val="en-CA"/>
        </w:rPr>
      </w:pPr>
    </w:p>
    <w:p w14:paraId="33198832" w14:textId="77777777" w:rsidR="003A642F" w:rsidRDefault="003A642F" w:rsidP="00280A1A">
      <w:pPr>
        <w:rPr>
          <w:lang w:val="en-CA"/>
        </w:rPr>
      </w:pPr>
    </w:p>
    <w:p w14:paraId="758AC2B3" w14:textId="77777777" w:rsidR="003A642F" w:rsidRDefault="003A642F" w:rsidP="00280A1A">
      <w:pPr>
        <w:rPr>
          <w:lang w:val="en-CA"/>
        </w:rPr>
      </w:pPr>
    </w:p>
    <w:p w14:paraId="675C3361" w14:textId="77777777" w:rsidR="003A642F" w:rsidRDefault="003A642F" w:rsidP="00280A1A">
      <w:pPr>
        <w:rPr>
          <w:lang w:val="en-CA"/>
        </w:rPr>
      </w:pPr>
    </w:p>
    <w:p w14:paraId="572BEEDF" w14:textId="77777777" w:rsidR="003A642F" w:rsidRDefault="003A642F" w:rsidP="00280A1A">
      <w:pPr>
        <w:rPr>
          <w:lang w:val="en-CA"/>
        </w:rPr>
      </w:pPr>
    </w:p>
    <w:p w14:paraId="4B77CAA9" w14:textId="77777777" w:rsidR="003A642F" w:rsidRDefault="003A642F" w:rsidP="00280A1A">
      <w:pPr>
        <w:rPr>
          <w:lang w:val="en-CA"/>
        </w:rPr>
      </w:pPr>
    </w:p>
    <w:p w14:paraId="4DA69394" w14:textId="77777777" w:rsidR="003A642F" w:rsidRDefault="003A642F" w:rsidP="00280A1A">
      <w:pPr>
        <w:rPr>
          <w:lang w:val="en-CA"/>
        </w:rPr>
      </w:pPr>
    </w:p>
    <w:p w14:paraId="0A787AF9" w14:textId="77777777" w:rsidR="003A642F" w:rsidRDefault="003A642F" w:rsidP="00280A1A">
      <w:pPr>
        <w:rPr>
          <w:lang w:val="en-CA"/>
        </w:rPr>
      </w:pPr>
    </w:p>
    <w:p w14:paraId="4B124CA4" w14:textId="77777777" w:rsidR="003A642F" w:rsidRDefault="003A642F" w:rsidP="00280A1A">
      <w:pPr>
        <w:rPr>
          <w:lang w:val="en-CA"/>
        </w:rPr>
      </w:pPr>
    </w:p>
    <w:p w14:paraId="18131389" w14:textId="77777777" w:rsidR="003A642F" w:rsidRDefault="003A642F" w:rsidP="00280A1A">
      <w:pPr>
        <w:rPr>
          <w:lang w:val="en-CA"/>
        </w:rPr>
      </w:pPr>
    </w:p>
    <w:p w14:paraId="7501CDA0" w14:textId="77777777" w:rsidR="00280A1A" w:rsidRDefault="00280A1A" w:rsidP="00280A1A">
      <w:pPr>
        <w:pStyle w:val="Heading2"/>
        <w:numPr>
          <w:ilvl w:val="1"/>
          <w:numId w:val="2"/>
        </w:numPr>
        <w:rPr>
          <w:lang w:val="en-CA"/>
        </w:rPr>
      </w:pPr>
      <w:bookmarkStart w:id="1579" w:name="_Toc242949028"/>
      <w:bookmarkStart w:id="1580" w:name="_Toc242932274"/>
      <w:bookmarkStart w:id="1581" w:name="_Ref289167923"/>
      <w:bookmarkStart w:id="1582" w:name="_Ref263855648"/>
      <w:bookmarkStart w:id="1583" w:name="_Toc262568074"/>
      <w:bookmarkStart w:id="1584" w:name="_Ref262554748"/>
      <w:bookmarkStart w:id="1585" w:name="_Toc260119206"/>
      <w:bookmarkStart w:id="1586" w:name="_Toc415569053"/>
      <w:r>
        <w:rPr>
          <w:b w:val="0"/>
          <w:lang w:val="en-CA"/>
        </w:rPr>
        <w:t>GPS Core/Batch Application Structure</w:t>
      </w:r>
      <w:bookmarkEnd w:id="1579"/>
      <w:bookmarkEnd w:id="1580"/>
      <w:bookmarkEnd w:id="1581"/>
      <w:bookmarkEnd w:id="1582"/>
      <w:bookmarkEnd w:id="1583"/>
      <w:bookmarkEnd w:id="1584"/>
      <w:bookmarkEnd w:id="1585"/>
      <w:bookmarkEnd w:id="1586"/>
    </w:p>
    <w:p w14:paraId="7501CDA1" w14:textId="77777777" w:rsidR="00280A1A" w:rsidRDefault="00280A1A" w:rsidP="00280A1A">
      <w:pPr>
        <w:rPr>
          <w:lang w:val="en-CA"/>
        </w:rPr>
      </w:pPr>
      <w:r>
        <w:rPr>
          <w:lang w:val="en-CA"/>
        </w:rPr>
        <w:t xml:space="preserve">The following section shows the structure of the GPS Core and Batch Application. </w:t>
      </w:r>
    </w:p>
    <w:p w14:paraId="69A2ABAB" w14:textId="7D70C749" w:rsidR="003A642F" w:rsidRDefault="003A642F" w:rsidP="00280A1A">
      <w:pPr>
        <w:rPr>
          <w:lang w:val="en-CA"/>
        </w:rPr>
      </w:pPr>
      <w:r>
        <w:rPr>
          <w:noProof/>
          <w:lang w:val="en-IN" w:eastAsia="en-IN"/>
        </w:rPr>
        <w:drawing>
          <wp:inline distT="0" distB="0" distL="0" distR="0" wp14:anchorId="6A9A337A" wp14:editId="38B5C82E">
            <wp:extent cx="4259580" cy="5067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259580" cy="5067300"/>
                    </a:xfrm>
                    <a:prstGeom prst="rect">
                      <a:avLst/>
                    </a:prstGeom>
                  </pic:spPr>
                </pic:pic>
              </a:graphicData>
            </a:graphic>
          </wp:inline>
        </w:drawing>
      </w:r>
    </w:p>
    <w:p w14:paraId="7501CDA2" w14:textId="1A1A9EB0" w:rsidR="00280A1A" w:rsidRDefault="00280A1A" w:rsidP="00280A1A">
      <w:pPr>
        <w:ind w:left="1985"/>
        <w:rPr>
          <w:lang w:val="en-CA"/>
        </w:rPr>
      </w:pPr>
    </w:p>
    <w:p w14:paraId="28ED52DF" w14:textId="77777777" w:rsidR="003A642F" w:rsidRDefault="003A642F" w:rsidP="00996F09">
      <w:pPr>
        <w:pStyle w:val="ListParagraph0"/>
        <w:widowControl/>
        <w:numPr>
          <w:ilvl w:val="0"/>
          <w:numId w:val="86"/>
        </w:numPr>
        <w:spacing w:after="120"/>
      </w:pPr>
      <w:r>
        <w:rPr>
          <w:b/>
          <w:bCs/>
        </w:rPr>
        <w:t>GPSEarProject:</w:t>
      </w:r>
      <w:r>
        <w:t xml:space="preserve"> This folder is the GPS EAR application project folder. It follows WebLogic’s EAR folder structure. It includes the ear configuration files, the third party library jar files, and the builds scripts files for both online and batch ear builds.</w:t>
      </w:r>
    </w:p>
    <w:p w14:paraId="3390F227" w14:textId="77777777" w:rsidR="003A642F" w:rsidRDefault="003A642F" w:rsidP="00996F09">
      <w:pPr>
        <w:pStyle w:val="ListParagraph0"/>
        <w:widowControl/>
        <w:numPr>
          <w:ilvl w:val="0"/>
          <w:numId w:val="86"/>
        </w:numPr>
        <w:spacing w:after="120"/>
      </w:pPr>
      <w:r>
        <w:rPr>
          <w:b/>
          <w:bCs/>
        </w:rPr>
        <w:t>GPSEJBProject:</w:t>
      </w:r>
      <w:r>
        <w:t xml:space="preserve"> This folder contains the GPS Core EJB definition source code. The GPS online consumes GPS Core Services using an EJB exposed interface.</w:t>
      </w:r>
    </w:p>
    <w:p w14:paraId="5AA6A466" w14:textId="77777777" w:rsidR="003A642F" w:rsidRDefault="003A642F" w:rsidP="00996F09">
      <w:pPr>
        <w:pStyle w:val="ListParagraph0"/>
        <w:widowControl/>
        <w:numPr>
          <w:ilvl w:val="0"/>
          <w:numId w:val="86"/>
        </w:numPr>
        <w:spacing w:after="120"/>
      </w:pPr>
      <w:r>
        <w:rPr>
          <w:b/>
          <w:bCs/>
        </w:rPr>
        <w:t xml:space="preserve">GPSEJBProjectClient: </w:t>
      </w:r>
      <w:r>
        <w:t>This folder has the EJB client jar file definition source code.</w:t>
      </w:r>
    </w:p>
    <w:p w14:paraId="45FDBBEA" w14:textId="77777777" w:rsidR="003A642F" w:rsidRDefault="003A642F" w:rsidP="00996F09">
      <w:pPr>
        <w:pStyle w:val="ListParagraph0"/>
        <w:widowControl/>
        <w:numPr>
          <w:ilvl w:val="0"/>
          <w:numId w:val="86"/>
        </w:numPr>
        <w:spacing w:after="120"/>
      </w:pPr>
      <w:r>
        <w:rPr>
          <w:b/>
          <w:bCs/>
        </w:rPr>
        <w:t>Darwin:</w:t>
      </w:r>
      <w:r>
        <w:t xml:space="preserve"> This folder contains the Darwin library framework which includes some reusable java helper files developed by CGI in other projects. These classes permit to facilitate the interaction with different other frameworks like Spring.</w:t>
      </w:r>
    </w:p>
    <w:p w14:paraId="321ED833" w14:textId="77777777" w:rsidR="003A642F" w:rsidRDefault="003A642F" w:rsidP="00996F09">
      <w:pPr>
        <w:pStyle w:val="ListParagraph0"/>
        <w:widowControl/>
        <w:numPr>
          <w:ilvl w:val="0"/>
          <w:numId w:val="86"/>
        </w:numPr>
        <w:spacing w:after="120"/>
      </w:pPr>
      <w:r>
        <w:rPr>
          <w:b/>
          <w:bCs/>
        </w:rPr>
        <w:t>gpsCore</w:t>
      </w:r>
      <w:r>
        <w:t>: This folder contains the GPS Core application structure. It is used by GPS EJB and GPS Batch via a façade layer.</w:t>
      </w:r>
    </w:p>
    <w:p w14:paraId="6458EE59" w14:textId="77777777" w:rsidR="003A642F" w:rsidRDefault="003A642F" w:rsidP="00996F09">
      <w:pPr>
        <w:pStyle w:val="ListParagraph0"/>
        <w:widowControl/>
        <w:numPr>
          <w:ilvl w:val="0"/>
          <w:numId w:val="86"/>
        </w:numPr>
        <w:spacing w:after="120"/>
      </w:pPr>
      <w:r>
        <w:rPr>
          <w:b/>
          <w:bCs/>
        </w:rPr>
        <w:t>gpsBatch:</w:t>
      </w:r>
      <w:r>
        <w:t xml:space="preserve"> This folder contains the GPS Batch application structure.</w:t>
      </w:r>
    </w:p>
    <w:p w14:paraId="42BCB3A9" w14:textId="77777777" w:rsidR="003A642F" w:rsidRDefault="003A642F" w:rsidP="00996F09">
      <w:pPr>
        <w:pStyle w:val="ListParagraph0"/>
        <w:widowControl/>
        <w:numPr>
          <w:ilvl w:val="0"/>
          <w:numId w:val="86"/>
        </w:numPr>
        <w:spacing w:after="120"/>
      </w:pPr>
      <w:r>
        <w:rPr>
          <w:b/>
          <w:bCs/>
        </w:rPr>
        <w:t>GPSAdminWebInterface:</w:t>
      </w:r>
      <w:r>
        <w:t xml:space="preserve"> This is the war file structure for supporting the GPS Core internal administrative services like reloading the properties or data from GPS database. </w:t>
      </w:r>
    </w:p>
    <w:p w14:paraId="5C452060" w14:textId="77777777" w:rsidR="003A642F" w:rsidRDefault="003A642F" w:rsidP="00996F09">
      <w:pPr>
        <w:pStyle w:val="ListParagraph0"/>
        <w:widowControl/>
        <w:numPr>
          <w:ilvl w:val="0"/>
          <w:numId w:val="86"/>
        </w:numPr>
        <w:spacing w:after="120"/>
      </w:pPr>
      <w:r>
        <w:rPr>
          <w:b/>
          <w:bCs/>
        </w:rPr>
        <w:lastRenderedPageBreak/>
        <w:t xml:space="preserve">GPSAdminWebInterfaceBatch: </w:t>
      </w:r>
      <w:r>
        <w:t>This is the war file structure for supporting the GPS Batch internal administrative services like reloading the properties or data from GPS database.</w:t>
      </w:r>
    </w:p>
    <w:p w14:paraId="62F7F5BD" w14:textId="77777777" w:rsidR="003A642F" w:rsidRDefault="003A642F" w:rsidP="00996F09">
      <w:pPr>
        <w:pStyle w:val="ListParagraph0"/>
        <w:widowControl/>
        <w:numPr>
          <w:ilvl w:val="0"/>
          <w:numId w:val="86"/>
        </w:numPr>
        <w:spacing w:after="120"/>
        <w:rPr>
          <w:color w:val="000000"/>
        </w:rPr>
      </w:pPr>
      <w:r>
        <w:rPr>
          <w:color w:val="000000"/>
        </w:rPr>
        <w:t xml:space="preserve">Every components and application structures describe above include they own build scripts. In addition to the above listed folders, we have a </w:t>
      </w:r>
      <w:r>
        <w:rPr>
          <w:b/>
          <w:bCs/>
          <w:color w:val="000000"/>
        </w:rPr>
        <w:t>buildscripts</w:t>
      </w:r>
      <w:r>
        <w:rPr>
          <w:color w:val="000000"/>
        </w:rPr>
        <w:t xml:space="preserve"> folder which contains build scripts and environment configurations required to build and deploy the GPS Core and GPS Batch as enterprise applications.  These central build scripts include in the </w:t>
      </w:r>
      <w:r>
        <w:rPr>
          <w:b/>
          <w:bCs/>
          <w:color w:val="000000"/>
        </w:rPr>
        <w:t>buildscripts</w:t>
      </w:r>
      <w:r>
        <w:rPr>
          <w:color w:val="000000"/>
        </w:rPr>
        <w:t xml:space="preserve"> folder coordinates the calls to all the individual project build scripts to build the whole project as an ear.</w:t>
      </w:r>
    </w:p>
    <w:p w14:paraId="7501CDA9" w14:textId="77777777" w:rsidR="00280A1A" w:rsidRDefault="00280A1A" w:rsidP="00280A1A">
      <w:pPr>
        <w:pStyle w:val="Heading2"/>
        <w:numPr>
          <w:ilvl w:val="1"/>
          <w:numId w:val="2"/>
        </w:numPr>
        <w:spacing w:before="240"/>
        <w:rPr>
          <w:lang w:val="en-CA"/>
        </w:rPr>
      </w:pPr>
      <w:bookmarkStart w:id="1587" w:name="_Toc242949029"/>
      <w:bookmarkStart w:id="1588" w:name="_Toc242932275"/>
      <w:bookmarkStart w:id="1589" w:name="_Toc415569054"/>
      <w:r>
        <w:rPr>
          <w:b w:val="0"/>
          <w:lang w:val="en-CA"/>
        </w:rPr>
        <w:t>Design Packages Folders Structure</w:t>
      </w:r>
      <w:bookmarkEnd w:id="1587"/>
      <w:bookmarkEnd w:id="1588"/>
      <w:bookmarkEnd w:id="1589"/>
    </w:p>
    <w:p w14:paraId="7501CDAA" w14:textId="77777777" w:rsidR="00280A1A" w:rsidRDefault="00280A1A" w:rsidP="00280A1A">
      <w:pPr>
        <w:rPr>
          <w:lang w:val="en-CA"/>
        </w:rPr>
      </w:pPr>
      <w:r>
        <w:rPr>
          <w:lang w:val="en-CA"/>
        </w:rPr>
        <w:t>The following highlights the gps core packages structure:</w:t>
      </w:r>
    </w:p>
    <w:p w14:paraId="7501CDAB" w14:textId="77777777" w:rsidR="00280A1A" w:rsidRDefault="00280A1A" w:rsidP="00280A1A">
      <w:pPr>
        <w:spacing w:after="120"/>
        <w:rPr>
          <w:lang w:val="en-CA"/>
        </w:rPr>
      </w:pPr>
      <w:r>
        <w:rPr>
          <w:noProof/>
          <w:lang w:val="en-IN" w:eastAsia="en-IN"/>
        </w:rPr>
        <w:drawing>
          <wp:inline distT="0" distB="0" distL="0" distR="0" wp14:anchorId="7501E39C" wp14:editId="7501E39D">
            <wp:extent cx="3134360" cy="22675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4360" cy="2267585"/>
                    </a:xfrm>
                    <a:prstGeom prst="rect">
                      <a:avLst/>
                    </a:prstGeom>
                    <a:noFill/>
                    <a:ln>
                      <a:noFill/>
                    </a:ln>
                  </pic:spPr>
                </pic:pic>
              </a:graphicData>
            </a:graphic>
          </wp:inline>
        </w:drawing>
      </w:r>
    </w:p>
    <w:p w14:paraId="7501CDAC" w14:textId="77777777" w:rsidR="00280A1A" w:rsidRDefault="00280A1A" w:rsidP="00280A1A">
      <w:pPr>
        <w:rPr>
          <w:lang w:val="en-CA"/>
        </w:rPr>
      </w:pPr>
      <w:r>
        <w:rPr>
          <w:lang w:val="en-CA"/>
        </w:rPr>
        <w:t>The following highlights the gps batch packages structure:</w:t>
      </w:r>
    </w:p>
    <w:p w14:paraId="7501CDAD" w14:textId="77777777" w:rsidR="00280A1A" w:rsidRDefault="00280A1A" w:rsidP="00280A1A">
      <w:pPr>
        <w:spacing w:after="120"/>
        <w:rPr>
          <w:lang w:val="en-CA"/>
        </w:rPr>
      </w:pPr>
    </w:p>
    <w:p w14:paraId="7501CDAE" w14:textId="77777777" w:rsidR="00280A1A" w:rsidRDefault="00280A1A" w:rsidP="00280A1A">
      <w:pPr>
        <w:spacing w:after="120"/>
        <w:rPr>
          <w:lang w:val="en-CA"/>
        </w:rPr>
      </w:pPr>
      <w:r>
        <w:rPr>
          <w:noProof/>
          <w:lang w:val="en-IN" w:eastAsia="en-IN"/>
        </w:rPr>
        <w:drawing>
          <wp:inline distT="0" distB="0" distL="0" distR="0" wp14:anchorId="7501E39E" wp14:editId="7501E39F">
            <wp:extent cx="3250565" cy="23520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50565" cy="2352040"/>
                    </a:xfrm>
                    <a:prstGeom prst="rect">
                      <a:avLst/>
                    </a:prstGeom>
                    <a:noFill/>
                    <a:ln>
                      <a:noFill/>
                    </a:ln>
                  </pic:spPr>
                </pic:pic>
              </a:graphicData>
            </a:graphic>
          </wp:inline>
        </w:drawing>
      </w:r>
    </w:p>
    <w:p w14:paraId="7501CDAF" w14:textId="77777777" w:rsidR="00280A1A" w:rsidRDefault="00280A1A" w:rsidP="00280A1A">
      <w:pPr>
        <w:spacing w:after="120"/>
        <w:rPr>
          <w:lang w:val="en-CA"/>
        </w:rPr>
      </w:pPr>
    </w:p>
    <w:p w14:paraId="4C03DEC9" w14:textId="77777777" w:rsidR="004F1BE7" w:rsidRDefault="004F1BE7" w:rsidP="00280A1A">
      <w:pPr>
        <w:spacing w:after="120"/>
        <w:rPr>
          <w:lang w:val="en-CA"/>
        </w:rPr>
      </w:pPr>
    </w:p>
    <w:p w14:paraId="7501CDB0" w14:textId="77777777" w:rsidR="00280A1A" w:rsidRDefault="00280A1A" w:rsidP="00280A1A">
      <w:pPr>
        <w:spacing w:after="120"/>
        <w:rPr>
          <w:lang w:val="en-CA"/>
        </w:rPr>
      </w:pPr>
    </w:p>
    <w:p w14:paraId="7501CDB1" w14:textId="77777777" w:rsidR="00280A1A" w:rsidRDefault="00280A1A" w:rsidP="00280A1A">
      <w:pPr>
        <w:spacing w:after="120"/>
        <w:rPr>
          <w:lang w:val="en-CA"/>
        </w:rPr>
      </w:pPr>
    </w:p>
    <w:p w14:paraId="7501CDB2" w14:textId="77777777" w:rsidR="00280A1A" w:rsidRDefault="00280A1A" w:rsidP="00280A1A">
      <w:pPr>
        <w:spacing w:after="120"/>
        <w:rPr>
          <w:lang w:val="en-CA"/>
        </w:rPr>
      </w:pPr>
    </w:p>
    <w:p w14:paraId="7501CDB3" w14:textId="77777777" w:rsidR="00280A1A" w:rsidRDefault="00280A1A" w:rsidP="00280A1A">
      <w:pPr>
        <w:spacing w:after="120"/>
        <w:rPr>
          <w:lang w:val="en-CA"/>
        </w:rPr>
      </w:pPr>
    </w:p>
    <w:p w14:paraId="7501CDB4" w14:textId="77777777" w:rsidR="00280A1A" w:rsidRDefault="00280A1A" w:rsidP="00280A1A">
      <w:pPr>
        <w:spacing w:after="120"/>
        <w:rPr>
          <w:lang w:val="en-CA"/>
        </w:rPr>
      </w:pPr>
    </w:p>
    <w:p w14:paraId="7501CDBB" w14:textId="23F93396" w:rsidR="00280A1A" w:rsidRDefault="00280A1A" w:rsidP="00280A1A">
      <w:pPr>
        <w:pStyle w:val="Heading2"/>
        <w:numPr>
          <w:ilvl w:val="1"/>
          <w:numId w:val="2"/>
        </w:numPr>
        <w:rPr>
          <w:lang w:val="en-CA"/>
        </w:rPr>
      </w:pPr>
      <w:bookmarkStart w:id="1590" w:name="_Toc242949030"/>
      <w:bookmarkStart w:id="1591" w:name="_Toc242932276"/>
      <w:bookmarkStart w:id="1592" w:name="_Toc415569055"/>
      <w:r>
        <w:rPr>
          <w:b w:val="0"/>
          <w:lang w:val="en-CA"/>
        </w:rPr>
        <w:t>Common packages for GPS Core/Batch Layers</w:t>
      </w:r>
      <w:bookmarkEnd w:id="1590"/>
      <w:bookmarkEnd w:id="1591"/>
      <w:bookmarkEnd w:id="1592"/>
    </w:p>
    <w:p w14:paraId="7501CDBC" w14:textId="77777777" w:rsidR="00280A1A" w:rsidRDefault="00280A1A" w:rsidP="00280A1A">
      <w:pPr>
        <w:rPr>
          <w:lang w:val="en-CA"/>
        </w:rPr>
      </w:pPr>
      <w:r>
        <w:rPr>
          <w:lang w:val="en-CA"/>
        </w:rPr>
        <w:t>The below diagram illustrates the common packages involved in the GPS Core/Batch system. GPS Core/Batch follows this framework to get many features like logging, config etc. through Spring Injection.</w:t>
      </w:r>
    </w:p>
    <w:p w14:paraId="7501CDBD" w14:textId="77777777" w:rsidR="00280A1A" w:rsidRDefault="00280A1A" w:rsidP="00280A1A">
      <w:pPr>
        <w:ind w:left="720"/>
        <w:rPr>
          <w:lang w:val="en-CA"/>
        </w:rPr>
      </w:pPr>
      <w:r>
        <w:rPr>
          <w:noProof/>
          <w:lang w:val="en-IN" w:eastAsia="en-IN"/>
        </w:rPr>
        <w:drawing>
          <wp:inline distT="0" distB="0" distL="0" distR="0" wp14:anchorId="7501E3A0" wp14:editId="7501E3A1">
            <wp:extent cx="4503420" cy="2388870"/>
            <wp:effectExtent l="0" t="0" r="0" b="0"/>
            <wp:docPr id="20" name="Picture 20" descr="PCI-DTS_ClassDiagram-Spr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CI-DTS_ClassDiagram-Spring_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3420" cy="2388870"/>
                    </a:xfrm>
                    <a:prstGeom prst="rect">
                      <a:avLst/>
                    </a:prstGeom>
                    <a:noFill/>
                    <a:ln>
                      <a:noFill/>
                    </a:ln>
                  </pic:spPr>
                </pic:pic>
              </a:graphicData>
            </a:graphic>
          </wp:inline>
        </w:drawing>
      </w:r>
    </w:p>
    <w:p w14:paraId="7501CDBE" w14:textId="77777777" w:rsidR="00280A1A" w:rsidRDefault="00280A1A" w:rsidP="00280A1A">
      <w:pPr>
        <w:ind w:left="720"/>
        <w:rPr>
          <w:lang w:val="en-CA"/>
        </w:rPr>
      </w:pPr>
    </w:p>
    <w:p w14:paraId="7501CDBF" w14:textId="77777777" w:rsidR="00280A1A" w:rsidRDefault="00280A1A" w:rsidP="00280A1A">
      <w:pPr>
        <w:pStyle w:val="Heading2"/>
        <w:numPr>
          <w:ilvl w:val="1"/>
          <w:numId w:val="2"/>
        </w:numPr>
        <w:rPr>
          <w:rStyle w:val="Emphasis"/>
        </w:rPr>
      </w:pPr>
      <w:bookmarkStart w:id="1593" w:name="_Toc242949031"/>
      <w:bookmarkStart w:id="1594" w:name="_Toc415569056"/>
      <w:r>
        <w:rPr>
          <w:rStyle w:val="Emphasis"/>
          <w:b w:val="0"/>
          <w:lang w:val="en-CA"/>
        </w:rPr>
        <w:t>External Frameworks</w:t>
      </w:r>
      <w:bookmarkEnd w:id="1593"/>
      <w:bookmarkEnd w:id="1594"/>
    </w:p>
    <w:p w14:paraId="7501CDC0" w14:textId="77777777" w:rsidR="00280A1A" w:rsidRDefault="00280A1A" w:rsidP="00280A1A">
      <w:pPr>
        <w:pStyle w:val="Heading3"/>
        <w:numPr>
          <w:ilvl w:val="2"/>
          <w:numId w:val="2"/>
        </w:numPr>
        <w:rPr>
          <w:rStyle w:val="Emphasis"/>
          <w:lang w:val="en-CA"/>
        </w:rPr>
      </w:pPr>
      <w:bookmarkStart w:id="1595" w:name="_Toc242949032"/>
      <w:bookmarkStart w:id="1596" w:name="_Toc415569057"/>
      <w:r>
        <w:rPr>
          <w:rStyle w:val="Emphasis"/>
          <w:lang w:val="en-CA"/>
        </w:rPr>
        <w:t>Caching</w:t>
      </w:r>
      <w:bookmarkEnd w:id="1595"/>
      <w:bookmarkEnd w:id="1596"/>
    </w:p>
    <w:p w14:paraId="7501CDC1" w14:textId="77777777" w:rsidR="00280A1A" w:rsidRDefault="00280A1A" w:rsidP="00280A1A"/>
    <w:p w14:paraId="7501CDC2" w14:textId="77777777" w:rsidR="00280A1A" w:rsidRDefault="00280A1A" w:rsidP="00280A1A">
      <w:pPr>
        <w:rPr>
          <w:lang w:val="en-CA"/>
        </w:rPr>
      </w:pPr>
      <w:r>
        <w:rPr>
          <w:lang w:val="en-CA"/>
        </w:rPr>
        <w:t>Ehcache is an open source, standards-based cache used to boost performance, offload the database and simplify scalability. Ehcache is robust, proven and full-featured. The cache management in GPS application is implemented using Ehcache.</w:t>
      </w:r>
    </w:p>
    <w:p w14:paraId="7501CDC3" w14:textId="77777777" w:rsidR="00280A1A" w:rsidRDefault="00280A1A" w:rsidP="00280A1A">
      <w:pPr>
        <w:pStyle w:val="ListParagraph0"/>
        <w:rPr>
          <w:lang w:val="en-CA"/>
        </w:rPr>
      </w:pPr>
    </w:p>
    <w:p w14:paraId="7501CDC4" w14:textId="77777777" w:rsidR="00280A1A" w:rsidRDefault="00280A1A" w:rsidP="00280A1A">
      <w:pPr>
        <w:rPr>
          <w:highlight w:val="yellow"/>
          <w:lang w:val="en-CA"/>
        </w:rPr>
      </w:pPr>
      <w:r>
        <w:rPr>
          <w:lang w:val="en-CA"/>
        </w:rPr>
        <w:t>An administration page must be created and deploy in the GPS application to allow to flush caches manually. This page has to be accessible only by the support team and secures by a password.</w:t>
      </w:r>
    </w:p>
    <w:p w14:paraId="7501CDC5" w14:textId="77777777" w:rsidR="00280A1A" w:rsidRDefault="00280A1A" w:rsidP="00280A1A">
      <w:pPr>
        <w:pStyle w:val="Heading3"/>
        <w:numPr>
          <w:ilvl w:val="2"/>
          <w:numId w:val="2"/>
        </w:numPr>
        <w:rPr>
          <w:lang w:val="en-CA"/>
        </w:rPr>
      </w:pPr>
      <w:bookmarkStart w:id="1597" w:name="_Toc415569058"/>
      <w:r>
        <w:rPr>
          <w:lang w:val="en-CA"/>
        </w:rPr>
        <w:t>Spring Framework</w:t>
      </w:r>
      <w:bookmarkEnd w:id="1597"/>
    </w:p>
    <w:p w14:paraId="7501CDC6" w14:textId="77777777" w:rsidR="00280A1A" w:rsidRDefault="00280A1A" w:rsidP="00280A1A">
      <w:pPr>
        <w:rPr>
          <w:lang w:val="en-CA"/>
        </w:rPr>
      </w:pPr>
      <w:r>
        <w:rPr>
          <w:lang w:val="en-CA"/>
        </w:rPr>
        <w:t>GPS Core EJB will call Spring object by using the SpringHelper class. This helper class is provided in Darwin framework (Bell CCE Framework) and is the entry point for a non-Spring object to retrieve objects driven by Spring container.  The Spring configuration file is located here in the application structure:</w:t>
      </w:r>
    </w:p>
    <w:p w14:paraId="7501CDC7" w14:textId="77777777" w:rsidR="00280A1A" w:rsidRDefault="00280A1A" w:rsidP="00280A1A">
      <w:pPr>
        <w:rPr>
          <w:lang w:val="en-CA"/>
        </w:rPr>
      </w:pPr>
    </w:p>
    <w:p w14:paraId="7501CDC8" w14:textId="77777777" w:rsidR="00280A1A" w:rsidRDefault="00280A1A" w:rsidP="00280A1A">
      <w:pPr>
        <w:ind w:firstLine="720"/>
        <w:rPr>
          <w:i/>
          <w:lang w:val="fr-CA"/>
        </w:rPr>
      </w:pPr>
      <w:r>
        <w:rPr>
          <w:i/>
          <w:lang w:val="fr-CA"/>
        </w:rPr>
        <w:t>GPS/components/dtsCore/src/conf/application-contexte.xml</w:t>
      </w:r>
    </w:p>
    <w:p w14:paraId="7501CDC9" w14:textId="77777777" w:rsidR="00280A1A" w:rsidRDefault="00280A1A" w:rsidP="00280A1A">
      <w:pPr>
        <w:rPr>
          <w:lang w:val="fr-CA"/>
        </w:rPr>
      </w:pPr>
    </w:p>
    <w:p w14:paraId="7501CDCA" w14:textId="77777777" w:rsidR="00280A1A" w:rsidRDefault="00280A1A" w:rsidP="00280A1A">
      <w:pPr>
        <w:rPr>
          <w:lang w:val="en-CA"/>
        </w:rPr>
      </w:pPr>
      <w:r>
        <w:rPr>
          <w:lang w:val="en-CA"/>
        </w:rPr>
        <w:t xml:space="preserve">Every Spring bean object define in the GPS application configuration (application-context.xml) extends the </w:t>
      </w:r>
      <w:r>
        <w:rPr>
          <w:i/>
          <w:lang w:val="en-CA"/>
        </w:rPr>
        <w:t>abstractBaseBean</w:t>
      </w:r>
      <w:r>
        <w:rPr>
          <w:lang w:val="en-CA"/>
        </w:rPr>
        <w:t xml:space="preserve"> to have automatically access to the </w:t>
      </w:r>
      <w:r>
        <w:rPr>
          <w:i/>
          <w:lang w:val="en-CA"/>
        </w:rPr>
        <w:t>logger</w:t>
      </w:r>
      <w:r>
        <w:rPr>
          <w:lang w:val="en-CA"/>
        </w:rPr>
        <w:t xml:space="preserve"> and </w:t>
      </w:r>
      <w:r>
        <w:rPr>
          <w:i/>
          <w:lang w:val="en-CA"/>
        </w:rPr>
        <w:t xml:space="preserve">config </w:t>
      </w:r>
      <w:r>
        <w:rPr>
          <w:lang w:val="en-CA"/>
        </w:rPr>
        <w:t xml:space="preserve">bean. The implementation of these Spring bean objects need to extend the Darwin java class </w:t>
      </w:r>
      <w:r>
        <w:rPr>
          <w:i/>
          <w:lang w:val="en-CA"/>
        </w:rPr>
        <w:t>com.cgi.darwin.spring.AbstractBaseBean</w:t>
      </w:r>
      <w:r>
        <w:rPr>
          <w:lang w:val="en-CA"/>
        </w:rPr>
        <w:t xml:space="preserve">. </w:t>
      </w:r>
    </w:p>
    <w:p w14:paraId="7501CDCB" w14:textId="77777777" w:rsidR="00280A1A" w:rsidRDefault="00280A1A" w:rsidP="00280A1A">
      <w:pPr>
        <w:rPr>
          <w:lang w:val="en-CA"/>
        </w:rPr>
      </w:pPr>
    </w:p>
    <w:p w14:paraId="7501CDCC" w14:textId="77777777" w:rsidR="00280A1A" w:rsidRDefault="00280A1A" w:rsidP="00280A1A">
      <w:pPr>
        <w:rPr>
          <w:lang w:val="en-CA"/>
        </w:rPr>
      </w:pPr>
    </w:p>
    <w:p w14:paraId="7501CDCD" w14:textId="77777777" w:rsidR="00280A1A" w:rsidRDefault="00280A1A" w:rsidP="00280A1A">
      <w:pPr>
        <w:rPr>
          <w:lang w:val="en-CA"/>
        </w:rPr>
      </w:pPr>
      <w:r>
        <w:rPr>
          <w:lang w:val="en-CA"/>
        </w:rPr>
        <w:t>The Spring configuration below defines prefix advisor to be used by the Aspect Oriented Programming (AOP). Every Spring bean with name prefixed with advisor is automatically be used like proxy advisor.</w:t>
      </w:r>
    </w:p>
    <w:p w14:paraId="7501CDCE" w14:textId="77777777" w:rsidR="00280A1A" w:rsidRDefault="00280A1A" w:rsidP="00280A1A">
      <w:pPr>
        <w:rPr>
          <w:lang w:val="en-CA"/>
        </w:rPr>
      </w:pPr>
    </w:p>
    <w:tbl>
      <w:tblPr>
        <w:tblW w:w="9540" w:type="dxa"/>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0"/>
      </w:tblGrid>
      <w:tr w:rsidR="00280A1A" w14:paraId="7501CDD5" w14:textId="77777777" w:rsidTr="00280A1A">
        <w:trPr>
          <w:trHeight w:val="1080"/>
        </w:trPr>
        <w:tc>
          <w:tcPr>
            <w:tcW w:w="9540" w:type="dxa"/>
            <w:tcBorders>
              <w:top w:val="single" w:sz="4" w:space="0" w:color="auto"/>
              <w:left w:val="single" w:sz="4" w:space="0" w:color="auto"/>
              <w:bottom w:val="single" w:sz="4" w:space="0" w:color="auto"/>
              <w:right w:val="single" w:sz="4" w:space="0" w:color="auto"/>
            </w:tcBorders>
          </w:tcPr>
          <w:p w14:paraId="7501CDCF"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 Default auto proxy, setup to search for all advisors with name prefix below --&gt;</w:t>
            </w:r>
          </w:p>
          <w:p w14:paraId="7501CDD0"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class="org.springframework.aop.framework.autoproxy.DefaultAdvisorAutoProxyCreator"&gt;</w:t>
            </w:r>
          </w:p>
          <w:p w14:paraId="7501CDD1"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name="usePrefix" value="true" /&gt;</w:t>
            </w:r>
          </w:p>
          <w:p w14:paraId="7501CDD2"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name="beanName" value="advisor" /&gt;</w:t>
            </w:r>
          </w:p>
          <w:p w14:paraId="7501CDD3"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D4" w14:textId="77777777" w:rsidR="00280A1A" w:rsidRDefault="00280A1A">
            <w:pPr>
              <w:ind w:left="-81"/>
              <w:rPr>
                <w:rFonts w:ascii="Courier New" w:hAnsi="Courier New" w:cs="Courier New"/>
                <w:color w:val="000000"/>
                <w:sz w:val="16"/>
                <w:szCs w:val="16"/>
                <w:lang w:val="en-CA" w:eastAsia="en-CA"/>
              </w:rPr>
            </w:pPr>
          </w:p>
        </w:tc>
      </w:tr>
    </w:tbl>
    <w:p w14:paraId="7501CDD6" w14:textId="77777777" w:rsidR="00280A1A" w:rsidRDefault="00280A1A" w:rsidP="00280A1A">
      <w:pPr>
        <w:rPr>
          <w:sz w:val="16"/>
          <w:szCs w:val="16"/>
          <w:lang w:val="en-CA"/>
        </w:rPr>
      </w:pPr>
    </w:p>
    <w:p w14:paraId="7501CDD7" w14:textId="77777777" w:rsidR="00280A1A" w:rsidRDefault="00280A1A" w:rsidP="00280A1A">
      <w:pPr>
        <w:pStyle w:val="Heading3"/>
        <w:numPr>
          <w:ilvl w:val="2"/>
          <w:numId w:val="2"/>
        </w:numPr>
        <w:rPr>
          <w:lang w:val="en-CA"/>
        </w:rPr>
      </w:pPr>
      <w:bookmarkStart w:id="1598" w:name="_Toc415569059"/>
      <w:r>
        <w:rPr>
          <w:lang w:val="en-CA"/>
        </w:rPr>
        <w:t>Spring JDBC Support:</w:t>
      </w:r>
      <w:bookmarkEnd w:id="1598"/>
    </w:p>
    <w:p w14:paraId="7501CDD8" w14:textId="77777777" w:rsidR="00280A1A" w:rsidRDefault="00280A1A" w:rsidP="00280A1A">
      <w:r>
        <w:t>Spring JDBC is used to build and execute queries against the database. It abstracts the use of datasource so that there is no need to manually handle connections.</w:t>
      </w:r>
    </w:p>
    <w:p w14:paraId="7501CDD9" w14:textId="77777777" w:rsidR="00280A1A" w:rsidRDefault="00280A1A" w:rsidP="00280A1A"/>
    <w:p w14:paraId="7501CDDA" w14:textId="77777777" w:rsidR="00280A1A" w:rsidRDefault="00280A1A" w:rsidP="00280A1A">
      <w:r>
        <w:t>In order to use it, each DAO class has to extend JdbcDaoSupport. This class has a dependency to the datasource. This dependency has to be set in the DAO bean declaration:</w:t>
      </w:r>
    </w:p>
    <w:p w14:paraId="7501CDDB"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id="bssInfoDao" class="ca.bell.gps.core.integration.dao.impl.BssInfoDaoImpl"&gt;</w:t>
      </w:r>
    </w:p>
    <w:p w14:paraId="7501CDDC"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name="dataSource" ref="dataSource"/&gt;</w:t>
      </w:r>
    </w:p>
    <w:p w14:paraId="7501CDDD"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DE" w14:textId="77777777" w:rsidR="00280A1A" w:rsidRDefault="00280A1A" w:rsidP="00280A1A"/>
    <w:p w14:paraId="7501CDDF" w14:textId="77777777" w:rsidR="00280A1A" w:rsidRDefault="00280A1A" w:rsidP="00280A1A">
      <w:r>
        <w:t>To execute a query, the spring JDBCTemplate is used. Because it is part of the class JdbcDaoSupport, the DAO class has access to it and can build a query as follow:</w:t>
      </w:r>
    </w:p>
    <w:p w14:paraId="7501CDE0"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 xml:space="preserve">  String sql = "UPDATE TX_INFO  SET AMOUNT = ? WHERE TX_INFO_ID = ?";</w:t>
      </w:r>
    </w:p>
    <w:p w14:paraId="7501CDE1"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getJdbcTemplate().update(sql, new Object[]{transactionVOData.getAmount(), transactionVOData.getTxInfoId()});</w:t>
      </w:r>
    </w:p>
    <w:p w14:paraId="7501CDE2" w14:textId="77777777" w:rsidR="00280A1A" w:rsidRDefault="00280A1A" w:rsidP="00280A1A">
      <w:r>
        <w:t>For select queries, the jdbcTemplate requires a row mapper in roder to map the result of the select to a java object. The row Mapper can be declared inline or in a separate class.</w:t>
      </w:r>
    </w:p>
    <w:p w14:paraId="7501CDE3" w14:textId="77777777" w:rsidR="00280A1A" w:rsidRDefault="00280A1A" w:rsidP="00280A1A"/>
    <w:p w14:paraId="7501CDE4" w14:textId="77777777" w:rsidR="00280A1A" w:rsidRDefault="00280A1A" w:rsidP="00280A1A">
      <w:r>
        <w:t xml:space="preserve">For more details see </w:t>
      </w:r>
      <w:hyperlink r:id="rId139" w:history="1">
        <w:r>
          <w:rPr>
            <w:rStyle w:val="Hyperlink"/>
          </w:rPr>
          <w:t>http://docs.spring.io/spring/docs/3.0.x/reference/jdbc.html</w:t>
        </w:r>
      </w:hyperlink>
    </w:p>
    <w:p w14:paraId="7501CDE5" w14:textId="77777777" w:rsidR="00280A1A" w:rsidRDefault="00280A1A" w:rsidP="00280A1A">
      <w:pPr>
        <w:pStyle w:val="Heading3"/>
        <w:numPr>
          <w:ilvl w:val="2"/>
          <w:numId w:val="2"/>
        </w:numPr>
        <w:rPr>
          <w:lang w:val="en-CA"/>
        </w:rPr>
      </w:pPr>
      <w:bookmarkStart w:id="1599" w:name="_Toc415569060"/>
      <w:r>
        <w:rPr>
          <w:lang w:val="en-CA"/>
        </w:rPr>
        <w:t>Log4J</w:t>
      </w:r>
      <w:bookmarkEnd w:id="1599"/>
    </w:p>
    <w:p w14:paraId="7501CDE6" w14:textId="77777777" w:rsidR="00280A1A" w:rsidRDefault="00280A1A" w:rsidP="00280A1A">
      <w:pPr>
        <w:rPr>
          <w:lang w:val="en-CA"/>
        </w:rPr>
      </w:pPr>
      <w:r>
        <w:rPr>
          <w:lang w:val="en-CA"/>
        </w:rPr>
        <w:t xml:space="preserve">Log4j is a popular open source logging package for Java which allows for configurable log output with arbitrary granularity. It is fully configurable at runtime using external configuration files. The package is distributed under the </w:t>
      </w:r>
      <w:hyperlink r:id="rId140" w:history="1">
        <w:r>
          <w:rPr>
            <w:rStyle w:val="Hyperlink"/>
            <w:lang w:val="en-CA"/>
          </w:rPr>
          <w:t>Apache Software License</w:t>
        </w:r>
      </w:hyperlink>
      <w:r>
        <w:rPr>
          <w:lang w:val="en-CA"/>
        </w:rPr>
        <w:t xml:space="preserve">, a fully-fledged open source license certified by the </w:t>
      </w:r>
      <w:hyperlink r:id="rId141" w:history="1">
        <w:r>
          <w:rPr>
            <w:rStyle w:val="Hyperlink"/>
            <w:lang w:val="en-CA"/>
          </w:rPr>
          <w:t>open source</w:t>
        </w:r>
      </w:hyperlink>
      <w:r>
        <w:rPr>
          <w:lang w:val="en-CA"/>
        </w:rPr>
        <w:t xml:space="preserve"> initiative.</w:t>
      </w:r>
    </w:p>
    <w:p w14:paraId="7501CDE7" w14:textId="77777777" w:rsidR="00280A1A" w:rsidRDefault="00280A1A" w:rsidP="00280A1A">
      <w:pPr>
        <w:rPr>
          <w:lang w:val="en-CA"/>
        </w:rPr>
      </w:pPr>
    </w:p>
    <w:p w14:paraId="7501CDE8" w14:textId="77777777" w:rsidR="00280A1A" w:rsidRDefault="00280A1A" w:rsidP="00280A1A">
      <w:pPr>
        <w:rPr>
          <w:lang w:val="en-CA"/>
        </w:rPr>
      </w:pPr>
      <w:r>
        <w:rPr>
          <w:lang w:val="en-CA"/>
        </w:rPr>
        <w:t xml:space="preserve">Log4j has three main components: </w:t>
      </w:r>
      <w:r>
        <w:rPr>
          <w:rStyle w:val="Emphasis"/>
          <w:lang w:val="en-CA"/>
        </w:rPr>
        <w:t>loggers</w:t>
      </w:r>
      <w:r>
        <w:rPr>
          <w:lang w:val="en-CA"/>
        </w:rPr>
        <w:t xml:space="preserve">, </w:t>
      </w:r>
      <w:r>
        <w:rPr>
          <w:rStyle w:val="Emphasis"/>
          <w:lang w:val="en-CA"/>
        </w:rPr>
        <w:t>appenders</w:t>
      </w:r>
      <w:r>
        <w:rPr>
          <w:lang w:val="en-CA"/>
        </w:rPr>
        <w:t xml:space="preserve"> and </w:t>
      </w:r>
      <w:r>
        <w:rPr>
          <w:rStyle w:val="Emphasis"/>
          <w:lang w:val="en-CA"/>
        </w:rPr>
        <w:t>layouts</w:t>
      </w:r>
      <w:r>
        <w:rPr>
          <w:lang w:val="en-CA"/>
        </w:rPr>
        <w:t>. These three types of components work together to enable developers to log messages according to message type, level and to control at runtime how these messages are formatted and where they are reported.</w:t>
      </w:r>
    </w:p>
    <w:p w14:paraId="7501CDE9" w14:textId="77777777" w:rsidR="00280A1A" w:rsidRDefault="00280A1A" w:rsidP="00280A1A">
      <w:pPr>
        <w:rPr>
          <w:lang w:val="en-CA"/>
        </w:rPr>
      </w:pPr>
    </w:p>
    <w:p w14:paraId="7501CDEA" w14:textId="77777777" w:rsidR="00280A1A" w:rsidRDefault="00280A1A" w:rsidP="00280A1A">
      <w:pPr>
        <w:rPr>
          <w:lang w:val="en-CA"/>
        </w:rPr>
      </w:pPr>
      <w:r>
        <w:rPr>
          <w:lang w:val="en-CA"/>
        </w:rPr>
        <w:t>GPS will use lo4j as mentioned above to log for GPS Online, GPS Batch, GPS Core and GPS general logs into the following files:</w:t>
      </w:r>
    </w:p>
    <w:p w14:paraId="7501CDEB" w14:textId="77777777" w:rsidR="00280A1A" w:rsidRDefault="00280A1A" w:rsidP="00996F09">
      <w:pPr>
        <w:numPr>
          <w:ilvl w:val="0"/>
          <w:numId w:val="87"/>
        </w:numPr>
        <w:rPr>
          <w:lang w:val="en-CA"/>
        </w:rPr>
      </w:pPr>
      <w:r>
        <w:rPr>
          <w:rFonts w:ascii="Courier New" w:hAnsi="Courier New" w:cs="Courier New"/>
          <w:i/>
          <w:iCs/>
          <w:color w:val="2A00FF"/>
          <w:sz w:val="16"/>
          <w:lang w:val="en-CA"/>
        </w:rPr>
        <w:t>gpsOnline.log</w:t>
      </w:r>
    </w:p>
    <w:p w14:paraId="7501CDEC" w14:textId="77777777" w:rsidR="00280A1A" w:rsidRDefault="00280A1A" w:rsidP="00996F09">
      <w:pPr>
        <w:numPr>
          <w:ilvl w:val="0"/>
          <w:numId w:val="87"/>
        </w:numPr>
        <w:rPr>
          <w:lang w:val="en-CA"/>
        </w:rPr>
      </w:pPr>
      <w:r>
        <w:rPr>
          <w:rFonts w:ascii="Courier New" w:hAnsi="Courier New" w:cs="Courier New"/>
          <w:i/>
          <w:iCs/>
          <w:color w:val="2A00FF"/>
          <w:sz w:val="16"/>
          <w:lang w:val="en-CA"/>
        </w:rPr>
        <w:t>gpsBatch.log</w:t>
      </w:r>
    </w:p>
    <w:p w14:paraId="7501CDED" w14:textId="77777777" w:rsidR="00280A1A" w:rsidRDefault="00280A1A" w:rsidP="00996F09">
      <w:pPr>
        <w:numPr>
          <w:ilvl w:val="0"/>
          <w:numId w:val="87"/>
        </w:numPr>
        <w:rPr>
          <w:lang w:val="en-CA"/>
        </w:rPr>
      </w:pPr>
      <w:r>
        <w:rPr>
          <w:rFonts w:ascii="Courier New" w:hAnsi="Courier New" w:cs="Courier New"/>
          <w:i/>
          <w:iCs/>
          <w:color w:val="2A00FF"/>
          <w:sz w:val="16"/>
          <w:lang w:val="en-CA"/>
        </w:rPr>
        <w:t>gpsCore.log</w:t>
      </w:r>
    </w:p>
    <w:p w14:paraId="7501CDEE" w14:textId="77777777" w:rsidR="00280A1A" w:rsidRDefault="00280A1A" w:rsidP="00280A1A">
      <w:pPr>
        <w:rPr>
          <w:lang w:val="en-CA"/>
        </w:rPr>
      </w:pPr>
    </w:p>
    <w:p w14:paraId="7501CDEF" w14:textId="77777777" w:rsidR="00280A1A" w:rsidRDefault="00280A1A" w:rsidP="00280A1A">
      <w:pPr>
        <w:rPr>
          <w:lang w:val="en-CA"/>
        </w:rPr>
      </w:pPr>
      <w:r>
        <w:rPr>
          <w:lang w:val="en-CA"/>
        </w:rPr>
        <w:t xml:space="preserve">For detailed information of log4j, please refer: </w:t>
      </w:r>
    </w:p>
    <w:p w14:paraId="7501CDF0" w14:textId="77777777" w:rsidR="00280A1A" w:rsidRDefault="00280A1A" w:rsidP="00280A1A">
      <w:pPr>
        <w:rPr>
          <w:lang w:val="en-CA"/>
        </w:rPr>
      </w:pPr>
      <w:r>
        <w:rPr>
          <w:lang w:val="en-CA"/>
        </w:rPr>
        <w:tab/>
      </w:r>
      <w:hyperlink r:id="rId142" w:history="1">
        <w:r>
          <w:rPr>
            <w:rStyle w:val="Hyperlink"/>
            <w:lang w:val="en-CA"/>
          </w:rPr>
          <w:t>http://logging.apache.org/log4j/1.2/manual.html</w:t>
        </w:r>
      </w:hyperlink>
    </w:p>
    <w:p w14:paraId="7501CDF1" w14:textId="77777777" w:rsidR="00280A1A" w:rsidRDefault="00280A1A" w:rsidP="00280A1A">
      <w:pPr>
        <w:rPr>
          <w:lang w:val="en-CA"/>
        </w:rPr>
      </w:pPr>
    </w:p>
    <w:p w14:paraId="7501CDF2" w14:textId="77777777" w:rsidR="00280A1A" w:rsidRDefault="00280A1A" w:rsidP="00280A1A">
      <w:pPr>
        <w:rPr>
          <w:lang w:val="en-CA"/>
        </w:rPr>
      </w:pPr>
    </w:p>
    <w:p w14:paraId="7501CDF3" w14:textId="77777777" w:rsidR="00280A1A" w:rsidRDefault="00280A1A" w:rsidP="00280A1A">
      <w:pPr>
        <w:rPr>
          <w:lang w:val="en-CA"/>
        </w:rPr>
      </w:pPr>
      <w:r>
        <w:rPr>
          <w:lang w:val="en-CA"/>
        </w:rPr>
        <w:t>Spring will have the configuration in its ‘application-context.xml’ to provide the abstractBean with the Logger (Darwin):</w:t>
      </w:r>
    </w:p>
    <w:p w14:paraId="7501CDF4" w14:textId="77777777" w:rsidR="00280A1A" w:rsidRDefault="00280A1A" w:rsidP="00280A1A">
      <w:pPr>
        <w:rPr>
          <w:sz w:val="18"/>
          <w:lang w:val="en-CA"/>
        </w:rPr>
      </w:pPr>
    </w:p>
    <w:tbl>
      <w:tblPr>
        <w:tblW w:w="990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280A1A" w14:paraId="7501CDFF" w14:textId="77777777" w:rsidTr="00280A1A">
        <w:trPr>
          <w:trHeight w:val="2340"/>
        </w:trPr>
        <w:tc>
          <w:tcPr>
            <w:tcW w:w="9900" w:type="dxa"/>
            <w:tcBorders>
              <w:top w:val="single" w:sz="4" w:space="0" w:color="auto"/>
              <w:left w:val="single" w:sz="4" w:space="0" w:color="auto"/>
              <w:bottom w:val="single" w:sz="4" w:space="0" w:color="auto"/>
              <w:right w:val="single" w:sz="4" w:space="0" w:color="auto"/>
            </w:tcBorders>
          </w:tcPr>
          <w:p w14:paraId="7501CDF5" w14:textId="77777777" w:rsidR="00280A1A" w:rsidRDefault="00280A1A">
            <w:pPr>
              <w:autoSpaceDE w:val="0"/>
              <w:autoSpaceDN w:val="0"/>
              <w:adjustRightInd w:val="0"/>
              <w:ind w:left="99"/>
              <w:rPr>
                <w:rFonts w:ascii="Courier New" w:hAnsi="Courier New" w:cs="Courier New"/>
                <w:sz w:val="18"/>
                <w:lang w:val="en-CA"/>
              </w:rPr>
            </w:pPr>
            <w:r>
              <w:rPr>
                <w:sz w:val="18"/>
                <w:lang w:val="en-CA"/>
              </w:rPr>
              <w:t>–</w:t>
            </w:r>
            <w:r>
              <w:rPr>
                <w:rFonts w:ascii="Courier New" w:hAnsi="Courier New" w:cs="Courier New"/>
                <w:color w:val="3F5FBF"/>
                <w:sz w:val="18"/>
                <w:lang w:val="en-CA"/>
              </w:rPr>
              <w:t>-- COMMON BEAN DEFINITION --&gt;</w:t>
            </w:r>
          </w:p>
          <w:p w14:paraId="7501CDF6"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abstract="true" id="abstractBaseBean" class="com.cgi.darwin.spring.AbstractBaseBean"&gt;</w:t>
            </w:r>
          </w:p>
          <w:p w14:paraId="7501CDF7"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name="logger" ref="logger" /&gt;</w:t>
            </w:r>
          </w:p>
          <w:p w14:paraId="7501CDF8"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name="config" ref="config" /&gt;</w:t>
            </w:r>
          </w:p>
          <w:p w14:paraId="7501CDF9"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FA"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p>
          <w:p w14:paraId="7501CDFB"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id="config" class="com.cgi.darwin.config.impl.ConfigJakartaImpl"&gt;</w:t>
            </w:r>
          </w:p>
          <w:p w14:paraId="7501CDFC"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&lt;constructor-arg type="java.lang.String" value="config-app/master.properties" /&gt;</w:t>
            </w:r>
          </w:p>
          <w:p w14:paraId="7501CDFD"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&lt;constructor-arg type="com.cgi.darwin.logging.Logger" ref="logger" /&gt;</w:t>
            </w:r>
          </w:p>
          <w:p w14:paraId="7501CDFE" w14:textId="77777777" w:rsidR="00280A1A" w:rsidRDefault="00280A1A">
            <w:pPr>
              <w:autoSpaceDE w:val="0"/>
              <w:autoSpaceDN w:val="0"/>
              <w:adjustRightInd w:val="0"/>
              <w:ind w:left="18"/>
              <w:rPr>
                <w:sz w:val="18"/>
                <w:lang w:val="en-CA"/>
              </w:rPr>
            </w:pPr>
            <w:r>
              <w:rPr>
                <w:rFonts w:ascii="Courier New" w:hAnsi="Courier New" w:cs="Courier New"/>
                <w:i/>
                <w:color w:val="000080"/>
                <w:sz w:val="16"/>
                <w:szCs w:val="16"/>
                <w:lang w:val="en-CA" w:eastAsia="en-CA"/>
              </w:rPr>
              <w:lastRenderedPageBreak/>
              <w:t>&lt;/bean&gt;</w:t>
            </w:r>
          </w:p>
        </w:tc>
      </w:tr>
    </w:tbl>
    <w:p w14:paraId="7501CE00" w14:textId="77777777" w:rsidR="00280A1A" w:rsidRDefault="00280A1A" w:rsidP="00280A1A">
      <w:pPr>
        <w:rPr>
          <w:rFonts w:ascii="Courier New" w:hAnsi="Courier New" w:cs="Courier New"/>
          <w:color w:val="008080"/>
          <w:lang w:val="en-CA"/>
        </w:rPr>
      </w:pPr>
    </w:p>
    <w:p w14:paraId="7501CE01" w14:textId="77777777" w:rsidR="00280A1A" w:rsidRDefault="00280A1A" w:rsidP="00280A1A">
      <w:pPr>
        <w:rPr>
          <w:lang w:val="en-CA"/>
        </w:rPr>
      </w:pPr>
      <w:r>
        <w:rPr>
          <w:lang w:val="en-CA"/>
        </w:rPr>
        <w:t>Classes which want to log can use the ‘getLogger’ as below with the Darwin framework’s SpringHelper (See above spring configuration:</w:t>
      </w:r>
    </w:p>
    <w:p w14:paraId="7501CE02" w14:textId="77777777" w:rsidR="00280A1A" w:rsidRDefault="00280A1A" w:rsidP="00280A1A">
      <w:pPr>
        <w:rPr>
          <w:lang w:val="en-CA"/>
        </w:rPr>
      </w:pPr>
    </w:p>
    <w:p w14:paraId="7501CE03" w14:textId="77777777" w:rsidR="00280A1A" w:rsidRDefault="00280A1A" w:rsidP="00996F09">
      <w:pPr>
        <w:widowControl/>
        <w:numPr>
          <w:ilvl w:val="0"/>
          <w:numId w:val="88"/>
        </w:numPr>
        <w:autoSpaceDE w:val="0"/>
        <w:autoSpaceDN w:val="0"/>
        <w:adjustRightInd w:val="0"/>
        <w:spacing w:line="240" w:lineRule="auto"/>
        <w:rPr>
          <w:rFonts w:ascii="Courier New" w:hAnsi="Courier New" w:cs="Courier New"/>
          <w:i/>
          <w:iCs/>
          <w:color w:val="000080"/>
          <w:sz w:val="18"/>
          <w:lang w:val="en-CA"/>
        </w:rPr>
      </w:pPr>
      <w:r>
        <w:rPr>
          <w:rFonts w:ascii="Courier New" w:hAnsi="Courier New" w:cs="Courier New"/>
          <w:i/>
          <w:iCs/>
          <w:color w:val="000080"/>
          <w:sz w:val="18"/>
          <w:lang w:val="en-CA"/>
        </w:rPr>
        <w:t>Logger logger = StringHelper.getLogger();</w:t>
      </w:r>
    </w:p>
    <w:p w14:paraId="7501CE04"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5"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6" w14:textId="77777777" w:rsidR="00280A1A" w:rsidRDefault="00280A1A" w:rsidP="00280A1A">
      <w:pPr>
        <w:rPr>
          <w:lang w:val="en-CA"/>
        </w:rPr>
      </w:pPr>
      <w:r>
        <w:rPr>
          <w:lang w:val="en-CA"/>
        </w:rPr>
        <w:t>Once they have the logger, they can choose to log using the class name (uses category) or the logger directly</w:t>
      </w:r>
    </w:p>
    <w:p w14:paraId="7501CE07" w14:textId="77777777" w:rsidR="00280A1A" w:rsidRDefault="00280A1A" w:rsidP="00280A1A">
      <w:pPr>
        <w:rPr>
          <w:lang w:val="en-CA"/>
        </w:rPr>
      </w:pPr>
    </w:p>
    <w:p w14:paraId="7501CE08" w14:textId="77777777" w:rsidR="00280A1A" w:rsidRDefault="00280A1A" w:rsidP="00996F09">
      <w:pPr>
        <w:widowControl/>
        <w:numPr>
          <w:ilvl w:val="0"/>
          <w:numId w:val="88"/>
        </w:numPr>
        <w:autoSpaceDE w:val="0"/>
        <w:autoSpaceDN w:val="0"/>
        <w:adjustRightInd w:val="0"/>
        <w:spacing w:line="240" w:lineRule="auto"/>
        <w:rPr>
          <w:color w:val="000080"/>
          <w:lang w:val="en-CA"/>
        </w:rPr>
      </w:pPr>
      <w:r>
        <w:rPr>
          <w:rFonts w:ascii="Courier New" w:hAnsi="Courier New" w:cs="Courier New"/>
          <w:i/>
          <w:iCs/>
          <w:color w:val="000080"/>
          <w:sz w:val="18"/>
          <w:lang w:val="en-CA"/>
        </w:rPr>
        <w:t xml:space="preserve">Logger.debug(&lt;CLASS_NAME&gt;, “message”) </w:t>
      </w:r>
      <w:r>
        <w:rPr>
          <w:color w:val="000080"/>
          <w:lang w:val="en-CA"/>
        </w:rPr>
        <w:t>(will use category)</w:t>
      </w:r>
    </w:p>
    <w:p w14:paraId="7501CE09" w14:textId="77777777" w:rsidR="00280A1A" w:rsidRDefault="00280A1A" w:rsidP="00996F09">
      <w:pPr>
        <w:widowControl/>
        <w:numPr>
          <w:ilvl w:val="0"/>
          <w:numId w:val="88"/>
        </w:numPr>
        <w:autoSpaceDE w:val="0"/>
        <w:autoSpaceDN w:val="0"/>
        <w:adjustRightInd w:val="0"/>
        <w:spacing w:line="240" w:lineRule="auto"/>
        <w:rPr>
          <w:rFonts w:ascii="Courier New" w:hAnsi="Courier New" w:cs="Courier New"/>
          <w:i/>
          <w:iCs/>
          <w:color w:val="000080"/>
          <w:sz w:val="18"/>
          <w:lang w:val="en-CA"/>
        </w:rPr>
      </w:pPr>
      <w:r>
        <w:rPr>
          <w:rFonts w:ascii="Courier New" w:hAnsi="Courier New" w:cs="Courier New"/>
          <w:i/>
          <w:iCs/>
          <w:color w:val="000080"/>
          <w:sz w:val="18"/>
          <w:lang w:val="en-CA"/>
        </w:rPr>
        <w:t xml:space="preserve">Logger.debug(“loggerName”, “message”) </w:t>
      </w:r>
      <w:r>
        <w:rPr>
          <w:color w:val="000080"/>
          <w:lang w:val="en-CA"/>
        </w:rPr>
        <w:t>(will use logger directly)</w:t>
      </w:r>
    </w:p>
    <w:p w14:paraId="7501CE0A"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B" w14:textId="77777777" w:rsidR="00280A1A" w:rsidRDefault="00280A1A" w:rsidP="00280A1A">
      <w:pPr>
        <w:rPr>
          <w:lang w:val="en-CA"/>
        </w:rPr>
      </w:pPr>
      <w:r>
        <w:rPr>
          <w:lang w:val="en-CA"/>
        </w:rPr>
        <w:t>The above flexibility has to be rightly and judiciously used.</w:t>
      </w:r>
    </w:p>
    <w:p w14:paraId="7501CE0C" w14:textId="77777777" w:rsidR="00280A1A" w:rsidRDefault="00280A1A" w:rsidP="00996F09">
      <w:pPr>
        <w:widowControl/>
        <w:numPr>
          <w:ilvl w:val="0"/>
          <w:numId w:val="89"/>
        </w:numPr>
        <w:autoSpaceDE w:val="0"/>
        <w:autoSpaceDN w:val="0"/>
        <w:adjustRightInd w:val="0"/>
        <w:spacing w:line="240" w:lineRule="auto"/>
        <w:rPr>
          <w:rFonts w:ascii="Courier New" w:hAnsi="Courier New" w:cs="Courier New"/>
          <w:i/>
          <w:iCs/>
          <w:sz w:val="18"/>
          <w:lang w:val="en-CA"/>
        </w:rPr>
      </w:pPr>
      <w:r>
        <w:rPr>
          <w:lang w:val="en-CA"/>
        </w:rPr>
        <w:t>The logging at the general level (not specific to GPS Online, GPS Batch or GPS Core) has to be done using classname (category) such that it is configurable by the environment (local/dev/build etc) for the log level and log path (gpsLog)</w:t>
      </w:r>
    </w:p>
    <w:p w14:paraId="7501CE0D" w14:textId="1A1F2E88" w:rsidR="00280A1A" w:rsidRDefault="00280A1A" w:rsidP="00996F09">
      <w:pPr>
        <w:widowControl/>
        <w:numPr>
          <w:ilvl w:val="0"/>
          <w:numId w:val="89"/>
        </w:numPr>
        <w:autoSpaceDE w:val="0"/>
        <w:autoSpaceDN w:val="0"/>
        <w:adjustRightInd w:val="0"/>
        <w:spacing w:line="240" w:lineRule="auto"/>
        <w:rPr>
          <w:rFonts w:ascii="Courier New" w:hAnsi="Courier New" w:cs="Courier New"/>
          <w:i/>
          <w:iCs/>
          <w:sz w:val="18"/>
          <w:lang w:val="en-CA"/>
        </w:rPr>
      </w:pPr>
      <w:r>
        <w:rPr>
          <w:lang w:val="en-CA"/>
        </w:rPr>
        <w:t>The GPS Online, GPS Batch and GPS Core specific logs (for example ERRORS) has to be directly logged using the specific loggers (dtsOnline / dtsBatch</w:t>
      </w:r>
      <w:r w:rsidR="00AC40B2">
        <w:rPr>
          <w:lang w:val="en-CA"/>
        </w:rPr>
        <w:t>) in</w:t>
      </w:r>
      <w:r>
        <w:rPr>
          <w:lang w:val="en-CA"/>
        </w:rPr>
        <w:t xml:space="preserve"> the second way above to ensure that the log clearly gets logged to the right logger log. </w:t>
      </w:r>
    </w:p>
    <w:p w14:paraId="7501CE0E" w14:textId="77777777" w:rsidR="00280A1A" w:rsidRDefault="00280A1A" w:rsidP="00280A1A">
      <w:pPr>
        <w:rPr>
          <w:lang w:val="en-CA"/>
        </w:rPr>
      </w:pPr>
    </w:p>
    <w:p w14:paraId="7501CE0F" w14:textId="77777777" w:rsidR="00280A1A" w:rsidRDefault="00280A1A" w:rsidP="00280A1A">
      <w:pPr>
        <w:rPr>
          <w:lang w:val="en-CA"/>
        </w:rPr>
      </w:pPr>
      <w:r>
        <w:rPr>
          <w:b/>
          <w:u w:val="single"/>
          <w:lang w:val="en-CA"/>
        </w:rPr>
        <w:t>Note:</w:t>
      </w:r>
      <w:r>
        <w:rPr>
          <w:lang w:val="en-CA"/>
        </w:rPr>
        <w:t xml:space="preserve"> The loading of ‘Log4j’ configuration needs to be done by:</w:t>
      </w:r>
    </w:p>
    <w:p w14:paraId="7501CE10" w14:textId="77777777" w:rsidR="00280A1A" w:rsidRDefault="00280A1A" w:rsidP="00996F09">
      <w:pPr>
        <w:numPr>
          <w:ilvl w:val="0"/>
          <w:numId w:val="90"/>
        </w:numPr>
        <w:rPr>
          <w:rFonts w:ascii="Courier New" w:hAnsi="Courier New" w:cs="Courier New"/>
          <w:color w:val="008080"/>
          <w:lang w:val="en-CA"/>
        </w:rPr>
      </w:pPr>
      <w:r>
        <w:rPr>
          <w:rFonts w:ascii="Arial" w:hAnsi="Arial" w:cs="Arial"/>
          <w:color w:val="000000"/>
          <w:sz w:val="18"/>
          <w:szCs w:val="18"/>
          <w:lang w:val="en-CA"/>
        </w:rPr>
        <w:t>JAVA_OPTIONS=-Dlog4j.configuration=log4jConfiguration. xml</w:t>
      </w:r>
    </w:p>
    <w:p w14:paraId="7501CE11" w14:textId="77777777" w:rsidR="00280A1A" w:rsidRDefault="00280A1A" w:rsidP="00996F09">
      <w:pPr>
        <w:numPr>
          <w:ilvl w:val="0"/>
          <w:numId w:val="90"/>
        </w:numPr>
        <w:rPr>
          <w:rFonts w:ascii="Courier New" w:hAnsi="Courier New" w:cs="Courier New"/>
          <w:color w:val="008080"/>
          <w:lang w:val="en-CA"/>
        </w:rPr>
      </w:pPr>
      <w:r>
        <w:rPr>
          <w:rFonts w:ascii="Arial" w:hAnsi="Arial" w:cs="Arial"/>
          <w:color w:val="000000"/>
          <w:sz w:val="18"/>
          <w:szCs w:val="18"/>
          <w:lang w:val="en-CA"/>
        </w:rPr>
        <w:t>With Spring</w:t>
      </w:r>
    </w:p>
    <w:p w14:paraId="7501CE12" w14:textId="77777777" w:rsidR="00280A1A" w:rsidRDefault="00280A1A" w:rsidP="00996F09">
      <w:pPr>
        <w:numPr>
          <w:ilvl w:val="0"/>
          <w:numId w:val="90"/>
        </w:numPr>
        <w:rPr>
          <w:rFonts w:ascii="Courier New" w:hAnsi="Courier New" w:cs="Courier New"/>
          <w:color w:val="008080"/>
          <w:lang w:val="en-CA"/>
        </w:rPr>
      </w:pPr>
      <w:r>
        <w:rPr>
          <w:rFonts w:ascii="Arial" w:hAnsi="Arial" w:cs="Arial"/>
          <w:color w:val="000000"/>
          <w:sz w:val="18"/>
          <w:szCs w:val="18"/>
          <w:lang w:val="en-CA"/>
        </w:rPr>
        <w:t>Initialize Servlet</w:t>
      </w:r>
    </w:p>
    <w:p w14:paraId="7501CE13" w14:textId="77777777" w:rsidR="00280A1A" w:rsidRDefault="00280A1A" w:rsidP="00280A1A">
      <w:pPr>
        <w:rPr>
          <w:rFonts w:ascii="Courier New" w:hAnsi="Courier New" w:cs="Courier New"/>
          <w:color w:val="008080"/>
          <w:lang w:val="en-CA"/>
        </w:rPr>
      </w:pPr>
      <w:r>
        <w:rPr>
          <w:lang w:val="en-CA"/>
        </w:rPr>
        <w:t>This decision is required to be taken during development after investigation.</w:t>
      </w:r>
    </w:p>
    <w:p w14:paraId="7501CE14" w14:textId="77777777" w:rsidR="00280A1A" w:rsidRDefault="00280A1A" w:rsidP="00280A1A">
      <w:pPr>
        <w:rPr>
          <w:lang w:val="en-CA"/>
        </w:rPr>
      </w:pPr>
    </w:p>
    <w:p w14:paraId="7501CE15" w14:textId="77777777" w:rsidR="00280A1A" w:rsidRPr="00BB77EE" w:rsidRDefault="00280A1A" w:rsidP="00280A1A">
      <w:pPr>
        <w:pStyle w:val="Heading3"/>
        <w:numPr>
          <w:ilvl w:val="2"/>
          <w:numId w:val="2"/>
        </w:numPr>
        <w:rPr>
          <w:lang w:val="en-CA"/>
        </w:rPr>
      </w:pPr>
      <w:bookmarkStart w:id="1600" w:name="_Toc379879490"/>
      <w:bookmarkStart w:id="1601" w:name="_Toc415569061"/>
      <w:r w:rsidRPr="00BB77EE">
        <w:rPr>
          <w:lang w:val="en-CA"/>
        </w:rPr>
        <w:t>XML parser/binding</w:t>
      </w:r>
      <w:bookmarkEnd w:id="1600"/>
      <w:bookmarkEnd w:id="1601"/>
    </w:p>
    <w:p w14:paraId="7501CE16" w14:textId="77777777" w:rsidR="00280A1A" w:rsidRPr="00BB77EE" w:rsidRDefault="00280A1A" w:rsidP="00280A1A">
      <w:pPr>
        <w:rPr>
          <w:lang w:val="en-CA"/>
        </w:rPr>
      </w:pPr>
      <w:r w:rsidRPr="00BB77EE">
        <w:rPr>
          <w:lang w:val="en-CA"/>
        </w:rPr>
        <w:t>The faster and less complicated way to handle XML files using Java mapped object is using a XML Binding library, instead of a pure XML parser-based java Library.</w:t>
      </w:r>
    </w:p>
    <w:p w14:paraId="7501CE17" w14:textId="77777777" w:rsidR="00280A1A" w:rsidRPr="00BB77EE" w:rsidRDefault="00280A1A" w:rsidP="00280A1A">
      <w:pPr>
        <w:rPr>
          <w:lang w:val="en-CA"/>
        </w:rPr>
      </w:pPr>
    </w:p>
    <w:p w14:paraId="7501CE18" w14:textId="77777777" w:rsidR="00280A1A" w:rsidRDefault="00280A1A" w:rsidP="00280A1A">
      <w:pPr>
        <w:rPr>
          <w:lang w:val="en-CA"/>
        </w:rPr>
      </w:pPr>
      <w:r w:rsidRPr="00BB77EE">
        <w:rPr>
          <w:lang w:val="en-CA"/>
        </w:rPr>
        <w:t>The library to be used is JiBX (</w:t>
      </w:r>
      <w:hyperlink r:id="rId143" w:history="1">
        <w:r w:rsidRPr="00BB77EE">
          <w:rPr>
            <w:rStyle w:val="Hyperlink"/>
            <w:lang w:val="en-CA"/>
          </w:rPr>
          <w:t>http://jibx.sourceforge.net/index.html</w:t>
        </w:r>
      </w:hyperlink>
      <w:r w:rsidRPr="00BB77EE">
        <w:rPr>
          <w:lang w:val="en-CA"/>
        </w:rPr>
        <w:t>)</w:t>
      </w:r>
    </w:p>
    <w:p w14:paraId="7501CE19" w14:textId="77777777" w:rsidR="00280A1A" w:rsidRDefault="00280A1A" w:rsidP="00280A1A">
      <w:pPr>
        <w:rPr>
          <w:lang w:val="en-CA"/>
        </w:rPr>
      </w:pPr>
    </w:p>
    <w:p w14:paraId="7501CE1A" w14:textId="6CB3151B" w:rsidR="00280A1A" w:rsidRDefault="00280A1A" w:rsidP="00280A1A">
      <w:pPr>
        <w:pStyle w:val="Heading2"/>
        <w:numPr>
          <w:ilvl w:val="1"/>
          <w:numId w:val="2"/>
        </w:numPr>
        <w:rPr>
          <w:lang w:val="en-CA"/>
        </w:rPr>
      </w:pPr>
      <w:bookmarkStart w:id="1602" w:name="_Toc370837494"/>
      <w:bookmarkStart w:id="1603" w:name="_Toc370919798"/>
      <w:bookmarkStart w:id="1604" w:name="_Toc370921703"/>
      <w:bookmarkStart w:id="1605" w:name="_Toc370934675"/>
      <w:bookmarkStart w:id="1606" w:name="_Toc242949036"/>
      <w:bookmarkStart w:id="1607" w:name="_Toc415569062"/>
      <w:bookmarkEnd w:id="1602"/>
      <w:bookmarkEnd w:id="1603"/>
      <w:bookmarkEnd w:id="1604"/>
      <w:bookmarkEnd w:id="1605"/>
      <w:r>
        <w:rPr>
          <w:b w:val="0"/>
          <w:lang w:val="en-CA"/>
        </w:rPr>
        <w:t xml:space="preserve">Reloading </w:t>
      </w:r>
      <w:r w:rsidR="00BB77EE">
        <w:rPr>
          <w:b w:val="0"/>
          <w:lang w:val="en-CA"/>
        </w:rPr>
        <w:t xml:space="preserve">Configuration and </w:t>
      </w:r>
      <w:r>
        <w:rPr>
          <w:b w:val="0"/>
          <w:lang w:val="en-CA"/>
        </w:rPr>
        <w:t>Properties files</w:t>
      </w:r>
      <w:bookmarkEnd w:id="1606"/>
      <w:bookmarkEnd w:id="1607"/>
    </w:p>
    <w:p w14:paraId="7501CE44" w14:textId="176EF106" w:rsidR="00280A1A" w:rsidRDefault="00BB77EE" w:rsidP="00BB77EE">
      <w:pPr>
        <w:rPr>
          <w:lang w:val="en-CA"/>
        </w:rPr>
      </w:pPr>
      <w:r>
        <w:rPr>
          <w:lang w:val="en-CA"/>
        </w:rPr>
        <w:t xml:space="preserve">Refer to the GPS production guide to know how to reload Properties and </w:t>
      </w:r>
      <w:r w:rsidR="00AC40B2">
        <w:rPr>
          <w:lang w:val="en-CA"/>
        </w:rPr>
        <w:t>database</w:t>
      </w:r>
      <w:r>
        <w:rPr>
          <w:lang w:val="en-CA"/>
        </w:rPr>
        <w:t xml:space="preserve"> configuration in both online and batch servers.</w:t>
      </w:r>
    </w:p>
    <w:p w14:paraId="4B8699B0" w14:textId="77777777" w:rsidR="004F1BE7" w:rsidRDefault="004F1BE7" w:rsidP="00BB77EE">
      <w:pPr>
        <w:rPr>
          <w:lang w:val="en-CA"/>
        </w:rPr>
      </w:pPr>
    </w:p>
    <w:p w14:paraId="05C2D885" w14:textId="77777777" w:rsidR="004F1BE7" w:rsidRDefault="004F1BE7" w:rsidP="00BB77EE">
      <w:pPr>
        <w:rPr>
          <w:lang w:val="en-CA"/>
        </w:rPr>
      </w:pPr>
    </w:p>
    <w:p w14:paraId="1EF92928" w14:textId="77777777" w:rsidR="004F1BE7" w:rsidRDefault="004F1BE7" w:rsidP="00BB77EE">
      <w:pPr>
        <w:rPr>
          <w:lang w:val="en-CA"/>
        </w:rPr>
      </w:pPr>
    </w:p>
    <w:p w14:paraId="57AC97E8" w14:textId="77777777" w:rsidR="004F1BE7" w:rsidRDefault="004F1BE7" w:rsidP="00BB77EE">
      <w:pPr>
        <w:rPr>
          <w:lang w:val="en-CA"/>
        </w:rPr>
      </w:pPr>
    </w:p>
    <w:p w14:paraId="134C77D9" w14:textId="77777777" w:rsidR="004F1BE7" w:rsidRDefault="004F1BE7" w:rsidP="00BB77EE">
      <w:pPr>
        <w:rPr>
          <w:lang w:val="en-CA"/>
        </w:rPr>
      </w:pPr>
    </w:p>
    <w:p w14:paraId="779E8E21" w14:textId="77777777" w:rsidR="004F1BE7" w:rsidRDefault="004F1BE7" w:rsidP="00BB77EE">
      <w:pPr>
        <w:rPr>
          <w:lang w:val="en-CA"/>
        </w:rPr>
      </w:pPr>
    </w:p>
    <w:p w14:paraId="18BF8113" w14:textId="77777777" w:rsidR="004F1BE7" w:rsidRDefault="004F1BE7" w:rsidP="00BB77EE">
      <w:pPr>
        <w:rPr>
          <w:lang w:val="en-CA"/>
        </w:rPr>
      </w:pPr>
    </w:p>
    <w:p w14:paraId="05C77DC3" w14:textId="77777777" w:rsidR="004F1BE7" w:rsidRDefault="004F1BE7" w:rsidP="00BB77EE">
      <w:pPr>
        <w:rPr>
          <w:lang w:val="en-CA"/>
        </w:rPr>
      </w:pPr>
    </w:p>
    <w:p w14:paraId="51305CBC" w14:textId="77777777" w:rsidR="004F1BE7" w:rsidRDefault="004F1BE7" w:rsidP="00BB77EE">
      <w:pPr>
        <w:rPr>
          <w:lang w:val="en-CA"/>
        </w:rPr>
      </w:pPr>
    </w:p>
    <w:p w14:paraId="4762694B" w14:textId="77777777" w:rsidR="004F1BE7" w:rsidRDefault="004F1BE7" w:rsidP="00BB77EE">
      <w:pPr>
        <w:rPr>
          <w:lang w:val="en-CA"/>
        </w:rPr>
      </w:pPr>
    </w:p>
    <w:p w14:paraId="256E49A6" w14:textId="77777777" w:rsidR="004F1BE7" w:rsidRDefault="004F1BE7" w:rsidP="00BB77EE">
      <w:pPr>
        <w:rPr>
          <w:lang w:val="en-CA"/>
        </w:rPr>
      </w:pPr>
    </w:p>
    <w:p w14:paraId="130C3242" w14:textId="77777777" w:rsidR="004F1BE7" w:rsidRDefault="004F1BE7" w:rsidP="00BB77EE">
      <w:pPr>
        <w:rPr>
          <w:lang w:val="en-CA"/>
        </w:rPr>
      </w:pPr>
    </w:p>
    <w:p w14:paraId="55F0D65B" w14:textId="77777777" w:rsidR="004F1BE7" w:rsidRDefault="004F1BE7" w:rsidP="00BB77EE">
      <w:pPr>
        <w:rPr>
          <w:lang w:val="en-CA"/>
        </w:rPr>
      </w:pPr>
    </w:p>
    <w:p w14:paraId="135C4CBC" w14:textId="77777777" w:rsidR="004F1BE7" w:rsidRDefault="004F1BE7" w:rsidP="00BB77EE">
      <w:pPr>
        <w:rPr>
          <w:lang w:val="en-CA"/>
        </w:rPr>
      </w:pPr>
    </w:p>
    <w:p w14:paraId="56F87C72" w14:textId="77777777" w:rsidR="004F1BE7" w:rsidRDefault="004F1BE7" w:rsidP="00BB77EE">
      <w:pPr>
        <w:rPr>
          <w:lang w:val="en-CA"/>
        </w:rPr>
      </w:pPr>
    </w:p>
    <w:p w14:paraId="15CB0B71" w14:textId="77777777" w:rsidR="004F1BE7" w:rsidRDefault="004F1BE7" w:rsidP="00BB77EE">
      <w:pPr>
        <w:rPr>
          <w:lang w:val="en-CA"/>
        </w:rPr>
      </w:pPr>
    </w:p>
    <w:p w14:paraId="2982A25A" w14:textId="77777777" w:rsidR="004F1BE7" w:rsidRDefault="004F1BE7" w:rsidP="00BB77EE">
      <w:pPr>
        <w:rPr>
          <w:lang w:val="en-CA"/>
        </w:rPr>
      </w:pPr>
    </w:p>
    <w:p w14:paraId="7501CE45" w14:textId="77777777" w:rsidR="00280A1A" w:rsidRDefault="00280A1A" w:rsidP="00280A1A">
      <w:pPr>
        <w:pStyle w:val="Heading1"/>
        <w:numPr>
          <w:ilvl w:val="0"/>
          <w:numId w:val="2"/>
        </w:numPr>
        <w:rPr>
          <w:lang w:val="en-CA"/>
        </w:rPr>
      </w:pPr>
      <w:bookmarkStart w:id="1608" w:name="_Toc370136692"/>
      <w:bookmarkStart w:id="1609" w:name="_Toc242949039"/>
      <w:bookmarkStart w:id="1610" w:name="_Toc242932277"/>
      <w:bookmarkStart w:id="1611" w:name="_Toc415569063"/>
      <w:r>
        <w:rPr>
          <w:b w:val="0"/>
          <w:lang w:val="en-CA"/>
        </w:rPr>
        <w:t>GPS Online</w:t>
      </w:r>
      <w:bookmarkEnd w:id="1608"/>
      <w:bookmarkEnd w:id="1609"/>
      <w:bookmarkEnd w:id="1610"/>
      <w:bookmarkEnd w:id="1611"/>
    </w:p>
    <w:p w14:paraId="7501CE46" w14:textId="77777777" w:rsidR="00280A1A" w:rsidRDefault="00280A1A" w:rsidP="00280A1A">
      <w:pPr>
        <w:rPr>
          <w:lang w:val="en-CA"/>
        </w:rPr>
      </w:pPr>
    </w:p>
    <w:p w14:paraId="7501CE47" w14:textId="77777777" w:rsidR="00280A1A" w:rsidRDefault="00280A1A" w:rsidP="00280A1A">
      <w:pPr>
        <w:jc w:val="both"/>
        <w:rPr>
          <w:lang w:val="en-CA"/>
        </w:rPr>
      </w:pPr>
      <w:r>
        <w:rPr>
          <w:lang w:val="en-CA"/>
        </w:rPr>
        <w:t>The Generic Payment Service (GPS) Online Service accepts all the credit card transactions forwarded from BSSs(Virgin Prepaid, Fund$In, OneBill, CSM NM1/SV).The GPS Online Service components are designed in such a way to ease the change or addition of new credit card payment processors.</w:t>
      </w:r>
    </w:p>
    <w:p w14:paraId="7501CE48" w14:textId="77777777" w:rsidR="00280A1A" w:rsidRDefault="00280A1A" w:rsidP="00280A1A">
      <w:pPr>
        <w:jc w:val="both"/>
        <w:rPr>
          <w:lang w:val="en-CA"/>
        </w:rPr>
      </w:pPr>
    </w:p>
    <w:p w14:paraId="7501CE49" w14:textId="77777777" w:rsidR="00280A1A" w:rsidRDefault="00280A1A" w:rsidP="00280A1A">
      <w:pPr>
        <w:jc w:val="both"/>
        <w:rPr>
          <w:lang w:val="en-CA"/>
        </w:rPr>
      </w:pPr>
      <w:r>
        <w:rPr>
          <w:lang w:val="en-CA"/>
        </w:rPr>
        <w:t xml:space="preserve">GPS Online Service authenticates the BSS using </w:t>
      </w:r>
      <w:r>
        <w:rPr>
          <w:szCs w:val="22"/>
          <w:lang w:val="en-CA"/>
        </w:rPr>
        <w:t>a 2-way SSL authentication mechanism</w:t>
      </w:r>
      <w:r>
        <w:rPr>
          <w:lang w:val="en-CA"/>
        </w:rPr>
        <w:t xml:space="preserve">. It </w:t>
      </w:r>
      <w:r>
        <w:rPr>
          <w:szCs w:val="22"/>
          <w:lang w:val="en-CA"/>
        </w:rPr>
        <w:t>performs initial validation of requests</w:t>
      </w:r>
      <w:r>
        <w:rPr>
          <w:lang w:val="en-CA"/>
        </w:rPr>
        <w:t xml:space="preserve"> and transforms the request to Payment Processor specific format and sends to DTS-ESB GPSOnlineProxy Service. On receiving Payment Processor response from DTS-ESB GPSOnlineProxy Service, GPSOnline formats the response as per GPSOnline Response Schema, persists the transaction information and sends the response to the BSSs.</w:t>
      </w:r>
    </w:p>
    <w:p w14:paraId="7501CE4A" w14:textId="77777777" w:rsidR="00280A1A" w:rsidRDefault="00280A1A" w:rsidP="00280A1A">
      <w:pPr>
        <w:ind w:left="540"/>
        <w:jc w:val="both"/>
        <w:rPr>
          <w:lang w:val="en-CA"/>
        </w:rPr>
      </w:pPr>
    </w:p>
    <w:p w14:paraId="7501CE4B" w14:textId="77777777" w:rsidR="00280A1A" w:rsidRDefault="00280A1A" w:rsidP="00280A1A">
      <w:pPr>
        <w:rPr>
          <w:lang w:val="en-CA"/>
        </w:rPr>
      </w:pPr>
      <w:r>
        <w:rPr>
          <w:lang w:val="en-CA"/>
        </w:rPr>
        <w:t>This section describes the design specification for the new GPS Online Service in the OSB environment.</w:t>
      </w:r>
    </w:p>
    <w:p w14:paraId="7501CE4C" w14:textId="77777777" w:rsidR="00280A1A" w:rsidRDefault="00280A1A" w:rsidP="00280A1A">
      <w:pPr>
        <w:rPr>
          <w:lang w:val="en-CA"/>
        </w:rPr>
      </w:pPr>
    </w:p>
    <w:p w14:paraId="7501CE4D" w14:textId="77777777" w:rsidR="00280A1A" w:rsidRDefault="00280A1A" w:rsidP="00280A1A">
      <w:pPr>
        <w:pStyle w:val="Heading2"/>
        <w:numPr>
          <w:ilvl w:val="1"/>
          <w:numId w:val="2"/>
        </w:numPr>
        <w:rPr>
          <w:lang w:val="en-CA"/>
        </w:rPr>
      </w:pPr>
      <w:bookmarkStart w:id="1612" w:name="_Toc263246619"/>
      <w:bookmarkStart w:id="1613" w:name="_Toc370136693"/>
      <w:bookmarkStart w:id="1614" w:name="_Toc242949040"/>
      <w:bookmarkStart w:id="1615" w:name="_Toc242932278"/>
      <w:bookmarkStart w:id="1616" w:name="_Toc415569064"/>
      <w:r>
        <w:rPr>
          <w:b w:val="0"/>
          <w:lang w:val="en-CA"/>
        </w:rPr>
        <w:t xml:space="preserve">GPS </w:t>
      </w:r>
      <w:bookmarkEnd w:id="1612"/>
      <w:r>
        <w:rPr>
          <w:b w:val="0"/>
          <w:lang w:val="en-CA"/>
        </w:rPr>
        <w:t>Service Oriented Architecture and Design</w:t>
      </w:r>
      <w:bookmarkEnd w:id="1613"/>
      <w:bookmarkEnd w:id="1614"/>
      <w:bookmarkEnd w:id="1615"/>
      <w:bookmarkEnd w:id="1616"/>
    </w:p>
    <w:p w14:paraId="7501CE4E" w14:textId="77777777" w:rsidR="00280A1A" w:rsidRDefault="00280A1A" w:rsidP="00280A1A">
      <w:pPr>
        <w:rPr>
          <w:lang w:val="en-CA"/>
        </w:rPr>
      </w:pPr>
    </w:p>
    <w:p w14:paraId="7501CE4F" w14:textId="77777777" w:rsidR="00280A1A" w:rsidRDefault="00280A1A" w:rsidP="00280A1A">
      <w:pPr>
        <w:jc w:val="both"/>
        <w:rPr>
          <w:lang w:val="en-CA"/>
        </w:rPr>
      </w:pPr>
      <w:r>
        <w:rPr>
          <w:lang w:val="en-CA"/>
        </w:rPr>
        <w:t xml:space="preserve">The GPSOnlineService is designed based on a Service Oriented Architecture approach and featured to be deployed in Oracle Service Bus. </w:t>
      </w:r>
    </w:p>
    <w:p w14:paraId="7501CE50" w14:textId="77777777" w:rsidR="00280A1A" w:rsidRDefault="00280A1A" w:rsidP="00280A1A">
      <w:pPr>
        <w:jc w:val="both"/>
        <w:rPr>
          <w:lang w:val="en-CA"/>
        </w:rPr>
      </w:pPr>
    </w:p>
    <w:p w14:paraId="7501CE51" w14:textId="77777777" w:rsidR="00280A1A" w:rsidRDefault="00280A1A" w:rsidP="00280A1A">
      <w:pPr>
        <w:jc w:val="both"/>
        <w:rPr>
          <w:lang w:val="en-CA"/>
        </w:rPr>
      </w:pPr>
      <w:r>
        <w:rPr>
          <w:lang w:val="en-CA"/>
        </w:rPr>
        <w:t xml:space="preserve">Oracle Service Bus is a proven, lightweight and scalable SOA integration platform that delivers low-cost, standards-based integration for high-volume, mission critical SOA environments. It is designed to connect, mediate, and manage interactions between heterogeneous services, legacy applications, packaged applications and multiple enterprise service bus (ESB) instances across an enterprise-wide service network. </w:t>
      </w:r>
    </w:p>
    <w:p w14:paraId="7501CE52" w14:textId="77777777" w:rsidR="00280A1A" w:rsidRDefault="00280A1A" w:rsidP="00280A1A">
      <w:pPr>
        <w:jc w:val="both"/>
        <w:rPr>
          <w:lang w:val="en-CA"/>
        </w:rPr>
      </w:pPr>
    </w:p>
    <w:p w14:paraId="7501CE53" w14:textId="77777777" w:rsidR="00280A1A" w:rsidRDefault="00280A1A" w:rsidP="00280A1A">
      <w:pPr>
        <w:jc w:val="both"/>
        <w:rPr>
          <w:lang w:val="en-CA"/>
        </w:rPr>
      </w:pPr>
      <w:r>
        <w:rPr>
          <w:lang w:val="en-CA"/>
        </w:rPr>
        <w:t>Proxy services are a fundamental concept in the architecture of Oracle Service Bus. They are the interface that service consumers use to connect with managed back-end services. Proxy services are definitions of intermediary Web services that the Service Bus implements locally. Oracle Service Bus Console allows configuration of a proxy service by defining its interface in terms of Web Services Description Languages (WSDLs) and the type of transport it uses. Message processing logic is specified in message flow definitions when defining a proxy service.</w:t>
      </w:r>
    </w:p>
    <w:p w14:paraId="7501CE54" w14:textId="77777777" w:rsidR="00280A1A" w:rsidRDefault="00280A1A" w:rsidP="00280A1A">
      <w:pPr>
        <w:jc w:val="both"/>
        <w:rPr>
          <w:lang w:val="en-CA"/>
        </w:rPr>
      </w:pPr>
    </w:p>
    <w:p w14:paraId="7501CE55" w14:textId="77777777" w:rsidR="00280A1A" w:rsidRDefault="00280A1A" w:rsidP="00280A1A">
      <w:pPr>
        <w:jc w:val="both"/>
        <w:rPr>
          <w:lang w:val="en-CA"/>
        </w:rPr>
      </w:pPr>
      <w:r>
        <w:rPr>
          <w:lang w:val="en-CA"/>
        </w:rPr>
        <w:t>Business services are Oracle Service Bus definitions of the enterprise services that exchange messages during business processes. A business service and its interface can be defined and configured using the Oracle Service Bus Console. To configure a business service the following must be specified:  its interface, type of transport it uses, its security requirements, and other characteristics.</w:t>
      </w:r>
    </w:p>
    <w:p w14:paraId="7501CE56" w14:textId="77777777" w:rsidR="00280A1A" w:rsidRDefault="00280A1A" w:rsidP="00280A1A">
      <w:pPr>
        <w:rPr>
          <w:lang w:val="en-CA"/>
        </w:rPr>
      </w:pPr>
    </w:p>
    <w:p w14:paraId="7501CE57" w14:textId="77777777" w:rsidR="00280A1A" w:rsidRDefault="00280A1A" w:rsidP="00280A1A">
      <w:pPr>
        <w:pStyle w:val="Heading2"/>
        <w:numPr>
          <w:ilvl w:val="1"/>
          <w:numId w:val="2"/>
        </w:numPr>
        <w:rPr>
          <w:lang w:val="en-CA"/>
        </w:rPr>
      </w:pPr>
      <w:bookmarkStart w:id="1617" w:name="_Toc370136694"/>
      <w:bookmarkStart w:id="1618" w:name="_Toc242949041"/>
      <w:bookmarkStart w:id="1619" w:name="_Toc242932279"/>
      <w:bookmarkStart w:id="1620" w:name="_Toc415569065"/>
      <w:r>
        <w:rPr>
          <w:b w:val="0"/>
          <w:lang w:val="en-CA"/>
        </w:rPr>
        <w:t>GPS Online Process</w:t>
      </w:r>
      <w:bookmarkEnd w:id="1617"/>
      <w:bookmarkEnd w:id="1618"/>
      <w:bookmarkEnd w:id="1619"/>
      <w:bookmarkEnd w:id="1620"/>
    </w:p>
    <w:p w14:paraId="7501CE59" w14:textId="77777777" w:rsidR="00280A1A" w:rsidRDefault="00280A1A" w:rsidP="00280A1A">
      <w:pPr>
        <w:rPr>
          <w:lang w:val="en-CA"/>
        </w:rPr>
      </w:pPr>
      <w:r>
        <w:rPr>
          <w:lang w:val="en-CA"/>
        </w:rPr>
        <w:t>GPSOnline Service exposes ProcessCCTrans Operation to the BSS. The diagram below depicts the GPS Online Service ProcessCCTransaction flow:</w:t>
      </w:r>
    </w:p>
    <w:p w14:paraId="7501CE5A" w14:textId="77777777" w:rsidR="00280A1A" w:rsidRDefault="00280A1A" w:rsidP="00280A1A">
      <w:pPr>
        <w:rPr>
          <w:lang w:val="en-CA"/>
        </w:rPr>
      </w:pPr>
    </w:p>
    <w:p w14:paraId="7501CE5D" w14:textId="426597AB" w:rsidR="00280A1A" w:rsidRDefault="00280A1A" w:rsidP="004F1BE7">
      <w:pPr>
        <w:rPr>
          <w:lang w:val="en-CA"/>
        </w:rPr>
      </w:pPr>
      <w:r w:rsidRPr="007E3C18">
        <w:rPr>
          <w:lang w:val="en-CA"/>
        </w:rPr>
        <w:object w:dxaOrig="9360" w:dyaOrig="2955" w14:anchorId="7501E3A8">
          <v:shape id="_x0000_i1076" type="#_x0000_t75" style="width:469.5pt;height:147.75pt" o:ole="">
            <v:imagedata r:id="rId144" o:title=""/>
          </v:shape>
          <o:OLEObject Type="Embed" ProgID="Visio.Drawing.11" ShapeID="_x0000_i1076" DrawAspect="Content" ObjectID="_1489316698" r:id="rId145"/>
        </w:object>
      </w:r>
    </w:p>
    <w:p w14:paraId="7501CE5E" w14:textId="77777777" w:rsidR="00280A1A" w:rsidRDefault="00280A1A" w:rsidP="00996F09">
      <w:pPr>
        <w:numPr>
          <w:ilvl w:val="0"/>
          <w:numId w:val="91"/>
        </w:numPr>
        <w:rPr>
          <w:lang w:val="en-CA"/>
        </w:rPr>
      </w:pPr>
      <w:r>
        <w:rPr>
          <w:lang w:val="en-CA"/>
        </w:rPr>
        <w:t>On receiving request from BSSs, GPS Online Service performs a 2 way SSL Authentication mechanism to validate the certificate received from the BSS</w:t>
      </w:r>
    </w:p>
    <w:p w14:paraId="7501CE5F" w14:textId="77777777" w:rsidR="00280A1A" w:rsidRDefault="00280A1A" w:rsidP="00996F09">
      <w:pPr>
        <w:numPr>
          <w:ilvl w:val="0"/>
          <w:numId w:val="91"/>
        </w:numPr>
        <w:rPr>
          <w:lang w:val="en-CA"/>
        </w:rPr>
      </w:pPr>
      <w:r>
        <w:rPr>
          <w:lang w:val="en-CA"/>
        </w:rPr>
        <w:t>Then it Authorizes BSS in the IdentifyBSS call by checking if the BSS is allowed or not.</w:t>
      </w:r>
    </w:p>
    <w:p w14:paraId="7501CE60" w14:textId="77777777" w:rsidR="00280A1A" w:rsidRDefault="00280A1A" w:rsidP="00996F09">
      <w:pPr>
        <w:numPr>
          <w:ilvl w:val="0"/>
          <w:numId w:val="91"/>
        </w:numPr>
        <w:rPr>
          <w:lang w:val="en-CA"/>
        </w:rPr>
      </w:pPr>
      <w:r>
        <w:rPr>
          <w:lang w:val="en-CA"/>
        </w:rPr>
        <w:t>If BSS is identified then getGPSTRN(to get GPSTRN) and Request Validation is performed in parallel. GPSCore is invoked to GetGPSTRN for transactions-Purchase, PreAuth, Independent Refund and ForcePost.</w:t>
      </w:r>
    </w:p>
    <w:p w14:paraId="7501CE61" w14:textId="77777777" w:rsidR="00280A1A" w:rsidRDefault="00280A1A" w:rsidP="00996F09">
      <w:pPr>
        <w:numPr>
          <w:ilvl w:val="0"/>
          <w:numId w:val="91"/>
        </w:numPr>
        <w:rPr>
          <w:lang w:val="en-CA"/>
        </w:rPr>
      </w:pPr>
      <w:r>
        <w:rPr>
          <w:lang w:val="en-CA"/>
        </w:rPr>
        <w:t>The request is validated to check the presence of mandatory elements, validate the length restrictions and check for correct values of the request elements (GPSTRN, AuthCode and TransAmount) based on transaction types.</w:t>
      </w:r>
    </w:p>
    <w:p w14:paraId="7501CE62" w14:textId="77777777" w:rsidR="00280A1A" w:rsidRDefault="00280A1A" w:rsidP="00996F09">
      <w:pPr>
        <w:numPr>
          <w:ilvl w:val="0"/>
          <w:numId w:val="91"/>
        </w:numPr>
        <w:rPr>
          <w:lang w:val="en-CA"/>
        </w:rPr>
      </w:pPr>
      <w:r>
        <w:rPr>
          <w:lang w:val="en-CA"/>
        </w:rPr>
        <w:t>On Valid request, Request Enrichment from a call to GPSCore EJB to getTxnInfo to fetch transaction information and GetMerchantInfo Call to fetch cached Merchant Info VO and Processor Information. The get Tx Info is applied for Completion, Void and Refund transactions.</w:t>
      </w:r>
    </w:p>
    <w:p w14:paraId="7501CE63" w14:textId="77777777" w:rsidR="00280A1A" w:rsidRDefault="00280A1A" w:rsidP="00996F09">
      <w:pPr>
        <w:numPr>
          <w:ilvl w:val="0"/>
          <w:numId w:val="91"/>
        </w:numPr>
        <w:rPr>
          <w:lang w:val="en-CA"/>
        </w:rPr>
      </w:pPr>
      <w:r>
        <w:rPr>
          <w:lang w:val="en-CA"/>
        </w:rPr>
        <w:t>The processorID is retrieved from the merchant Info VO</w:t>
      </w:r>
    </w:p>
    <w:p w14:paraId="7501CE64" w14:textId="77777777" w:rsidR="00280A1A" w:rsidRDefault="00280A1A" w:rsidP="00996F09">
      <w:pPr>
        <w:numPr>
          <w:ilvl w:val="0"/>
          <w:numId w:val="91"/>
        </w:numPr>
        <w:rPr>
          <w:lang w:val="en-CA"/>
        </w:rPr>
      </w:pPr>
      <w:r>
        <w:rPr>
          <w:lang w:val="en-CA"/>
        </w:rPr>
        <w:t>Request Transformation to format request as per format required by the payment processor(based on ProcessorID) is done and request thus formed is forwarded to GPS Online Proxy</w:t>
      </w:r>
    </w:p>
    <w:p w14:paraId="7501CE65" w14:textId="77777777" w:rsidR="00280A1A" w:rsidRDefault="00280A1A" w:rsidP="00996F09">
      <w:pPr>
        <w:numPr>
          <w:ilvl w:val="0"/>
          <w:numId w:val="91"/>
        </w:numPr>
        <w:rPr>
          <w:lang w:val="en-CA"/>
        </w:rPr>
      </w:pPr>
      <w:r>
        <w:rPr>
          <w:lang w:val="en-CA"/>
        </w:rPr>
        <w:t>On receiving response from DTS-ESB, if processorID is Moneris, then the batch number(TerminalID and BatchNumber in Moneris Processor Response Concatenated) is extracted from the reference number in order to be returned in the appropriate response field</w:t>
      </w:r>
    </w:p>
    <w:p w14:paraId="7501CE66" w14:textId="77777777" w:rsidR="00280A1A" w:rsidRDefault="00280A1A" w:rsidP="00996F09">
      <w:pPr>
        <w:numPr>
          <w:ilvl w:val="0"/>
          <w:numId w:val="91"/>
        </w:numPr>
        <w:rPr>
          <w:lang w:val="en-CA"/>
        </w:rPr>
      </w:pPr>
      <w:r>
        <w:rPr>
          <w:lang w:val="en-CA"/>
        </w:rPr>
        <w:t>The processor response code is transformed to BSS Specific Response Code (such as CT-Payment or GPS or any other Processor Response Code).</w:t>
      </w:r>
    </w:p>
    <w:p w14:paraId="7501CE67" w14:textId="77777777" w:rsidR="00280A1A" w:rsidRDefault="00280A1A" w:rsidP="00996F09">
      <w:pPr>
        <w:numPr>
          <w:ilvl w:val="0"/>
          <w:numId w:val="91"/>
        </w:numPr>
        <w:rPr>
          <w:lang w:val="en-CA"/>
        </w:rPr>
      </w:pPr>
      <w:r>
        <w:rPr>
          <w:lang w:val="en-CA"/>
        </w:rPr>
        <w:t xml:space="preserve"> The processor response is transformed to standard GPS response as per the schema with this BSS Specific Response Code. A call is made to GPS Core to Persist Txn Info.</w:t>
      </w:r>
    </w:p>
    <w:p w14:paraId="7501CE68" w14:textId="77777777" w:rsidR="00280A1A" w:rsidRDefault="00280A1A" w:rsidP="00996F09">
      <w:pPr>
        <w:numPr>
          <w:ilvl w:val="0"/>
          <w:numId w:val="91"/>
        </w:numPr>
        <w:rPr>
          <w:lang w:val="en-CA"/>
        </w:rPr>
      </w:pPr>
      <w:r>
        <w:rPr>
          <w:lang w:val="en-CA"/>
        </w:rPr>
        <w:t>The Response after Persisting in DB is returned to the Calling BSS.</w:t>
      </w:r>
    </w:p>
    <w:p w14:paraId="7501CE69" w14:textId="77777777" w:rsidR="00280A1A" w:rsidRDefault="00280A1A" w:rsidP="00280A1A">
      <w:pPr>
        <w:ind w:left="720"/>
        <w:rPr>
          <w:lang w:val="en-CA"/>
        </w:rPr>
      </w:pPr>
    </w:p>
    <w:p w14:paraId="7501CE72" w14:textId="77777777" w:rsidR="00280A1A" w:rsidRDefault="00280A1A" w:rsidP="00280A1A">
      <w:pPr>
        <w:pStyle w:val="Heading2"/>
        <w:numPr>
          <w:ilvl w:val="1"/>
          <w:numId w:val="2"/>
        </w:numPr>
        <w:rPr>
          <w:lang w:val="en-CA"/>
        </w:rPr>
      </w:pPr>
      <w:bookmarkStart w:id="1621" w:name="_Toc370136695"/>
      <w:bookmarkStart w:id="1622" w:name="_Toc415569066"/>
      <w:r>
        <w:rPr>
          <w:b w:val="0"/>
          <w:lang w:val="en-CA"/>
        </w:rPr>
        <w:t>Online Request Response Sequence Diagram</w:t>
      </w:r>
      <w:bookmarkEnd w:id="1621"/>
      <w:bookmarkEnd w:id="1622"/>
    </w:p>
    <w:p w14:paraId="7501CE73" w14:textId="77777777" w:rsidR="00280A1A" w:rsidRDefault="00280A1A" w:rsidP="00280A1A">
      <w:pPr>
        <w:rPr>
          <w:rFonts w:ascii="Arial" w:hAnsi="Arial" w:cs="Arial"/>
          <w:b/>
          <w:color w:val="000000"/>
          <w:sz w:val="24"/>
          <w:szCs w:val="24"/>
          <w:lang w:val="en-CA"/>
        </w:rPr>
      </w:pPr>
      <w:r>
        <w:rPr>
          <w:b/>
          <w:lang w:val="en-CA"/>
        </w:rPr>
        <w:t>Success Flow:</w:t>
      </w:r>
    </w:p>
    <w:p w14:paraId="7501CE74" w14:textId="77777777" w:rsidR="00280A1A" w:rsidRDefault="00280A1A" w:rsidP="00280A1A">
      <w:pPr>
        <w:rPr>
          <w:lang w:val="en-CA"/>
        </w:rPr>
      </w:pPr>
      <w:r w:rsidRPr="007E3C18">
        <w:rPr>
          <w:lang w:val="en-CA"/>
        </w:rPr>
        <w:object w:dxaOrig="9330" w:dyaOrig="5625" w14:anchorId="7501E3A9">
          <v:shape id="_x0000_i1077" type="#_x0000_t75" style="width:468pt;height:283.5pt" o:ole="">
            <v:imagedata r:id="rId146" o:title=""/>
          </v:shape>
          <o:OLEObject Type="Embed" ProgID="Visio.Drawing.11" ShapeID="_x0000_i1077" DrawAspect="Content" ObjectID="_1489316699" r:id="rId147"/>
        </w:object>
      </w:r>
    </w:p>
    <w:p w14:paraId="25D9C034" w14:textId="77777777" w:rsidR="004F1BE7" w:rsidRDefault="004F1BE7" w:rsidP="00280A1A">
      <w:pPr>
        <w:rPr>
          <w:lang w:val="en-CA"/>
        </w:rPr>
      </w:pPr>
    </w:p>
    <w:p w14:paraId="7501CE75" w14:textId="77777777" w:rsidR="00280A1A" w:rsidRDefault="00280A1A" w:rsidP="00280A1A">
      <w:pPr>
        <w:ind w:left="1080"/>
        <w:rPr>
          <w:lang w:val="en-CA"/>
        </w:rPr>
      </w:pPr>
    </w:p>
    <w:p w14:paraId="7501CE76" w14:textId="77777777" w:rsidR="00280A1A" w:rsidRDefault="00280A1A" w:rsidP="00996F09">
      <w:pPr>
        <w:numPr>
          <w:ilvl w:val="0"/>
          <w:numId w:val="92"/>
        </w:numPr>
        <w:rPr>
          <w:lang w:val="en-CA"/>
        </w:rPr>
      </w:pPr>
      <w:r>
        <w:rPr>
          <w:lang w:val="en-CA"/>
        </w:rPr>
        <w:t>BSS Request is intercepted and authenticated by using the 2-way SSL authentication mechanism</w:t>
      </w:r>
    </w:p>
    <w:p w14:paraId="7501CE77" w14:textId="77777777" w:rsidR="00280A1A" w:rsidRDefault="00280A1A" w:rsidP="00996F09">
      <w:pPr>
        <w:numPr>
          <w:ilvl w:val="0"/>
          <w:numId w:val="92"/>
        </w:numPr>
        <w:rPr>
          <w:lang w:val="en-CA"/>
        </w:rPr>
      </w:pPr>
      <w:r>
        <w:rPr>
          <w:lang w:val="en-CA"/>
        </w:rPr>
        <w:t>GPSOnline Entry Proxy receives request from the BSS after 2-way SSL Authentication.</w:t>
      </w:r>
    </w:p>
    <w:p w14:paraId="7501CE78" w14:textId="0FE91750" w:rsidR="00280A1A" w:rsidRDefault="00280A1A" w:rsidP="00996F09">
      <w:pPr>
        <w:numPr>
          <w:ilvl w:val="0"/>
          <w:numId w:val="92"/>
        </w:numPr>
        <w:rPr>
          <w:lang w:val="en-CA"/>
        </w:rPr>
      </w:pPr>
      <w:r>
        <w:rPr>
          <w:lang w:val="en-CA"/>
        </w:rPr>
        <w:t xml:space="preserve">GPSOnline Entry Proxy sends the request to the GPSOnlineProcessing Proxy which is local proxy and not exposed to </w:t>
      </w:r>
      <w:r w:rsidR="00AC40B2">
        <w:rPr>
          <w:lang w:val="en-CA"/>
        </w:rPr>
        <w:t>BSSs. This</w:t>
      </w:r>
      <w:r>
        <w:rPr>
          <w:lang w:val="en-CA"/>
        </w:rPr>
        <w:t xml:space="preserve"> has the processing logic</w:t>
      </w:r>
    </w:p>
    <w:p w14:paraId="7501CE79" w14:textId="77777777" w:rsidR="00280A1A" w:rsidRDefault="00280A1A" w:rsidP="00996F09">
      <w:pPr>
        <w:numPr>
          <w:ilvl w:val="0"/>
          <w:numId w:val="92"/>
        </w:numPr>
        <w:rPr>
          <w:lang w:val="en-CA"/>
        </w:rPr>
      </w:pPr>
      <w:r>
        <w:rPr>
          <w:lang w:val="en-CA"/>
        </w:rPr>
        <w:t xml:space="preserve">GPSOnlineProcessing Proxy validates if  the BSS  is authorized </w:t>
      </w:r>
    </w:p>
    <w:p w14:paraId="7501CE7A" w14:textId="77777777" w:rsidR="00280A1A" w:rsidRDefault="00280A1A" w:rsidP="00996F09">
      <w:pPr>
        <w:numPr>
          <w:ilvl w:val="0"/>
          <w:numId w:val="92"/>
        </w:numPr>
        <w:rPr>
          <w:lang w:val="en-CA"/>
        </w:rPr>
      </w:pPr>
      <w:r>
        <w:rPr>
          <w:lang w:val="en-CA"/>
        </w:rPr>
        <w:t>GPSOnlineProcessing Proxy then performs parallel operations to GetGPSTRN ( for transactions Purchase , PreAuth and ForcePost) and  Request Validation(as per Schema and transaction Specific Validation).</w:t>
      </w:r>
    </w:p>
    <w:p w14:paraId="7501CE7B" w14:textId="77777777" w:rsidR="00280A1A" w:rsidRDefault="00280A1A" w:rsidP="00996F09">
      <w:pPr>
        <w:numPr>
          <w:ilvl w:val="0"/>
          <w:numId w:val="92"/>
        </w:numPr>
        <w:rPr>
          <w:lang w:val="en-CA"/>
        </w:rPr>
      </w:pPr>
      <w:r>
        <w:rPr>
          <w:lang w:val="en-CA"/>
        </w:rPr>
        <w:t>GetGPSTRN calls the GPSCore via GPSCore Business Service to generate the GPSTRN for Purchase, PreAuth and ForcePost transactions</w:t>
      </w:r>
    </w:p>
    <w:p w14:paraId="7501CE7C" w14:textId="77777777" w:rsidR="00280A1A" w:rsidRDefault="00280A1A" w:rsidP="00996F09">
      <w:pPr>
        <w:numPr>
          <w:ilvl w:val="0"/>
          <w:numId w:val="92"/>
        </w:numPr>
        <w:rPr>
          <w:lang w:val="en-CA"/>
        </w:rPr>
      </w:pPr>
      <w:r>
        <w:rPr>
          <w:lang w:val="en-CA"/>
        </w:rPr>
        <w:t>Request Validation is performed in an Xquery. Request is validated for Mandatory elements, length restrictions and correct values of the elements</w:t>
      </w:r>
    </w:p>
    <w:p w14:paraId="7501CE7D" w14:textId="77777777" w:rsidR="00280A1A" w:rsidRDefault="00280A1A" w:rsidP="00996F09">
      <w:pPr>
        <w:numPr>
          <w:ilvl w:val="0"/>
          <w:numId w:val="92"/>
        </w:numPr>
        <w:rPr>
          <w:lang w:val="en-CA"/>
        </w:rPr>
      </w:pPr>
      <w:r>
        <w:rPr>
          <w:lang w:val="en-CA"/>
        </w:rPr>
        <w:t>Once GPSTRN is generated and request validation is successful, GPSOnlineProcessing proxy performs parallel operations getMerchantInfo and getTxnInfo (for transactions Completion, Refund and Void).</w:t>
      </w:r>
    </w:p>
    <w:p w14:paraId="7501CE7E" w14:textId="77777777" w:rsidR="00280A1A" w:rsidRDefault="00280A1A" w:rsidP="00996F09">
      <w:pPr>
        <w:numPr>
          <w:ilvl w:val="0"/>
          <w:numId w:val="92"/>
        </w:numPr>
        <w:rPr>
          <w:lang w:val="en-CA"/>
        </w:rPr>
      </w:pPr>
      <w:r>
        <w:rPr>
          <w:lang w:val="en-CA"/>
        </w:rPr>
        <w:t>GPSOnlineProcessing  proxy calls getMerchantInfo proxy which in turn calls Java Callout to fetch the cached MerchantInfo VO</w:t>
      </w:r>
    </w:p>
    <w:p w14:paraId="7501CE7F" w14:textId="77777777" w:rsidR="00280A1A" w:rsidRDefault="00280A1A" w:rsidP="00996F09">
      <w:pPr>
        <w:numPr>
          <w:ilvl w:val="0"/>
          <w:numId w:val="92"/>
        </w:numPr>
        <w:rPr>
          <w:lang w:val="en-CA"/>
        </w:rPr>
      </w:pPr>
      <w:r>
        <w:rPr>
          <w:lang w:val="en-CA"/>
        </w:rPr>
        <w:t xml:space="preserve"> GPSOnlineProcessing  proxy calls GPSCore via GPSCore Business Service to fetch transaction information </w:t>
      </w:r>
    </w:p>
    <w:p w14:paraId="7501CE80" w14:textId="77777777" w:rsidR="00280A1A" w:rsidRDefault="00280A1A" w:rsidP="00996F09">
      <w:pPr>
        <w:numPr>
          <w:ilvl w:val="0"/>
          <w:numId w:val="92"/>
        </w:numPr>
        <w:rPr>
          <w:lang w:val="en-CA"/>
        </w:rPr>
      </w:pPr>
      <w:r>
        <w:rPr>
          <w:lang w:val="en-CA"/>
        </w:rPr>
        <w:t>If ProcessorID in the MerchantInfo VO is Moneris, then get the txn_number from TxnInfo VO.</w:t>
      </w:r>
    </w:p>
    <w:p w14:paraId="7501CE81" w14:textId="77777777" w:rsidR="00280A1A" w:rsidRDefault="00280A1A" w:rsidP="00996F09">
      <w:pPr>
        <w:numPr>
          <w:ilvl w:val="0"/>
          <w:numId w:val="92"/>
        </w:numPr>
        <w:rPr>
          <w:lang w:val="en-CA"/>
        </w:rPr>
      </w:pPr>
      <w:r>
        <w:rPr>
          <w:lang w:val="en-CA"/>
        </w:rPr>
        <w:t>GPS Online calls Request Mapping xquery which transforms request as per the DTS-ESB GPSOnline Proxy Request format with a Processor Request Mapping specific to Payment Processor (depending on ProcessorID)</w:t>
      </w:r>
    </w:p>
    <w:p w14:paraId="7501CE82" w14:textId="77777777" w:rsidR="00280A1A" w:rsidRDefault="00280A1A" w:rsidP="00996F09">
      <w:pPr>
        <w:numPr>
          <w:ilvl w:val="0"/>
          <w:numId w:val="92"/>
        </w:numPr>
        <w:rPr>
          <w:lang w:val="en-CA"/>
        </w:rPr>
      </w:pPr>
      <w:r>
        <w:rPr>
          <w:lang w:val="en-CA"/>
        </w:rPr>
        <w:t>GPS Online calls GPSOnlineProxy Business Service with thus formed GPSOnlineProxy request and sends the request to DTS-ESB GPSOnlineProxy Service.</w:t>
      </w:r>
    </w:p>
    <w:p w14:paraId="7501CE83" w14:textId="77777777" w:rsidR="00280A1A" w:rsidRDefault="00280A1A" w:rsidP="00996F09">
      <w:pPr>
        <w:numPr>
          <w:ilvl w:val="0"/>
          <w:numId w:val="92"/>
        </w:numPr>
        <w:rPr>
          <w:lang w:val="en-CA"/>
        </w:rPr>
      </w:pPr>
      <w:r>
        <w:rPr>
          <w:lang w:val="en-CA"/>
        </w:rPr>
        <w:t>On receiving response, the GPSOnlineProxy Response is validated as per GPSOnline Response schema for Mandatory elements and correct values of the response elements as per GPSOnline Response Schema.</w:t>
      </w:r>
    </w:p>
    <w:p w14:paraId="7501CE84" w14:textId="77777777" w:rsidR="00280A1A" w:rsidRDefault="00280A1A" w:rsidP="00996F09">
      <w:pPr>
        <w:numPr>
          <w:ilvl w:val="0"/>
          <w:numId w:val="92"/>
        </w:numPr>
        <w:rPr>
          <w:lang w:val="en-CA"/>
        </w:rPr>
      </w:pPr>
      <w:r>
        <w:rPr>
          <w:lang w:val="en-CA"/>
        </w:rPr>
        <w:lastRenderedPageBreak/>
        <w:t>This  response is mapped to BSS Specific Response Codes, then mapped as per GPSOnline Response format before sending to BSSs and the response thus formed is persisted in DB via call to GPS Core</w:t>
      </w:r>
    </w:p>
    <w:p w14:paraId="7501CE85" w14:textId="77777777" w:rsidR="00280A1A" w:rsidRDefault="00280A1A" w:rsidP="00996F09">
      <w:pPr>
        <w:numPr>
          <w:ilvl w:val="0"/>
          <w:numId w:val="92"/>
        </w:numPr>
        <w:rPr>
          <w:lang w:val="en-CA"/>
        </w:rPr>
      </w:pPr>
      <w:r>
        <w:rPr>
          <w:lang w:val="en-CA"/>
        </w:rPr>
        <w:t>If Processor is Moneris, BatchNumber in the response is mapped from the concatenated value Terminal ID and batchNumber from the Processor Response. This response is returned to the BSS</w:t>
      </w:r>
    </w:p>
    <w:p w14:paraId="3E510EB5" w14:textId="77777777" w:rsidR="00D46D23" w:rsidRDefault="00D46D23" w:rsidP="00D46D23">
      <w:pPr>
        <w:rPr>
          <w:lang w:val="en-CA"/>
        </w:rPr>
      </w:pPr>
    </w:p>
    <w:p w14:paraId="46AE0866" w14:textId="77777777" w:rsidR="00D46D23" w:rsidRDefault="00D46D23" w:rsidP="00D46D23">
      <w:pPr>
        <w:rPr>
          <w:lang w:val="en-CA"/>
        </w:rPr>
      </w:pPr>
    </w:p>
    <w:p w14:paraId="1D85184F" w14:textId="77777777" w:rsidR="00D46D23" w:rsidRDefault="00D46D23" w:rsidP="00D46D23">
      <w:pPr>
        <w:rPr>
          <w:lang w:val="en-CA"/>
        </w:rPr>
      </w:pPr>
    </w:p>
    <w:p w14:paraId="16024DB8" w14:textId="77777777" w:rsidR="00D46D23" w:rsidRDefault="00D46D23" w:rsidP="00D46D23">
      <w:pPr>
        <w:rPr>
          <w:lang w:val="en-CA"/>
        </w:rPr>
      </w:pPr>
    </w:p>
    <w:p w14:paraId="716C361A" w14:textId="77777777" w:rsidR="00D46D23" w:rsidRDefault="00D46D23" w:rsidP="00D46D23">
      <w:pPr>
        <w:rPr>
          <w:lang w:val="en-CA"/>
        </w:rPr>
      </w:pPr>
    </w:p>
    <w:p w14:paraId="5F646E5E" w14:textId="77777777" w:rsidR="00D46D23" w:rsidRDefault="00D46D23" w:rsidP="00D46D23">
      <w:pPr>
        <w:rPr>
          <w:lang w:val="en-CA"/>
        </w:rPr>
      </w:pPr>
    </w:p>
    <w:p w14:paraId="2AEAEDC8" w14:textId="77777777" w:rsidR="00D46D23" w:rsidRDefault="00D46D23" w:rsidP="00D46D23">
      <w:pPr>
        <w:rPr>
          <w:lang w:val="en-CA"/>
        </w:rPr>
      </w:pPr>
    </w:p>
    <w:p w14:paraId="11B0DF23" w14:textId="77777777" w:rsidR="00D46D23" w:rsidRDefault="00D46D23" w:rsidP="00D46D23">
      <w:pPr>
        <w:rPr>
          <w:lang w:val="en-CA"/>
        </w:rPr>
      </w:pPr>
    </w:p>
    <w:p w14:paraId="496CEE26" w14:textId="77777777" w:rsidR="00D46D23" w:rsidRDefault="00D46D23" w:rsidP="00D46D23">
      <w:pPr>
        <w:rPr>
          <w:lang w:val="en-CA"/>
        </w:rPr>
      </w:pPr>
    </w:p>
    <w:p w14:paraId="72F8F6A0" w14:textId="77777777" w:rsidR="00D46D23" w:rsidRDefault="00D46D23" w:rsidP="00D46D23">
      <w:pPr>
        <w:rPr>
          <w:lang w:val="en-CA"/>
        </w:rPr>
      </w:pPr>
    </w:p>
    <w:p w14:paraId="541A5BA0" w14:textId="77777777" w:rsidR="00D46D23" w:rsidRDefault="00D46D23" w:rsidP="00D46D23">
      <w:pPr>
        <w:rPr>
          <w:lang w:val="en-CA"/>
        </w:rPr>
      </w:pPr>
    </w:p>
    <w:p w14:paraId="1239DA93" w14:textId="77777777" w:rsidR="00D46D23" w:rsidRDefault="00D46D23" w:rsidP="00D46D23">
      <w:pPr>
        <w:rPr>
          <w:lang w:val="en-CA"/>
        </w:rPr>
      </w:pPr>
    </w:p>
    <w:p w14:paraId="5082FDE3" w14:textId="77777777" w:rsidR="00D46D23" w:rsidRDefault="00D46D23" w:rsidP="00D46D23">
      <w:pPr>
        <w:rPr>
          <w:lang w:val="en-CA"/>
        </w:rPr>
      </w:pPr>
    </w:p>
    <w:p w14:paraId="4C52C80D" w14:textId="77777777" w:rsidR="00D46D23" w:rsidRDefault="00D46D23" w:rsidP="00D46D23">
      <w:pPr>
        <w:rPr>
          <w:lang w:val="en-CA"/>
        </w:rPr>
      </w:pPr>
    </w:p>
    <w:p w14:paraId="1ED18BB8" w14:textId="77777777" w:rsidR="00D46D23" w:rsidRDefault="00D46D23" w:rsidP="00D46D23">
      <w:pPr>
        <w:rPr>
          <w:lang w:val="en-CA"/>
        </w:rPr>
      </w:pPr>
    </w:p>
    <w:p w14:paraId="67E9C205" w14:textId="77777777" w:rsidR="00D46D23" w:rsidRDefault="00D46D23" w:rsidP="00D46D23">
      <w:pPr>
        <w:rPr>
          <w:lang w:val="en-CA"/>
        </w:rPr>
      </w:pPr>
    </w:p>
    <w:p w14:paraId="0DC53228" w14:textId="77777777" w:rsidR="00D46D23" w:rsidRDefault="00D46D23" w:rsidP="00D46D23">
      <w:pPr>
        <w:rPr>
          <w:lang w:val="en-CA"/>
        </w:rPr>
      </w:pPr>
    </w:p>
    <w:p w14:paraId="6121D111" w14:textId="77777777" w:rsidR="00D46D23" w:rsidRDefault="00D46D23" w:rsidP="00D46D23">
      <w:pPr>
        <w:rPr>
          <w:lang w:val="en-CA"/>
        </w:rPr>
      </w:pPr>
    </w:p>
    <w:p w14:paraId="695E5D47" w14:textId="77777777" w:rsidR="00D46D23" w:rsidRDefault="00D46D23" w:rsidP="00D46D23">
      <w:pPr>
        <w:rPr>
          <w:lang w:val="en-CA"/>
        </w:rPr>
      </w:pPr>
    </w:p>
    <w:p w14:paraId="642D6068" w14:textId="77777777" w:rsidR="00D46D23" w:rsidRDefault="00D46D23" w:rsidP="00D46D23">
      <w:pPr>
        <w:rPr>
          <w:lang w:val="en-CA"/>
        </w:rPr>
      </w:pPr>
    </w:p>
    <w:p w14:paraId="3BD85A09" w14:textId="77777777" w:rsidR="00D46D23" w:rsidRDefault="00D46D23" w:rsidP="00D46D23">
      <w:pPr>
        <w:rPr>
          <w:lang w:val="en-CA"/>
        </w:rPr>
      </w:pPr>
    </w:p>
    <w:p w14:paraId="7602E674" w14:textId="77777777" w:rsidR="00D46D23" w:rsidRDefault="00D46D23" w:rsidP="00D46D23">
      <w:pPr>
        <w:rPr>
          <w:lang w:val="en-CA"/>
        </w:rPr>
      </w:pPr>
    </w:p>
    <w:p w14:paraId="7501CEA3" w14:textId="77777777" w:rsidR="00280A1A" w:rsidRDefault="00280A1A" w:rsidP="00280A1A">
      <w:pPr>
        <w:rPr>
          <w:b/>
          <w:lang w:val="en-CA"/>
        </w:rPr>
      </w:pPr>
      <w:r>
        <w:rPr>
          <w:b/>
          <w:lang w:val="en-CA"/>
        </w:rPr>
        <w:t>Failure Flow:</w:t>
      </w:r>
    </w:p>
    <w:p w14:paraId="7501CEA5" w14:textId="2F3AD83C" w:rsidR="00280A1A" w:rsidRDefault="00280A1A" w:rsidP="00280A1A">
      <w:pPr>
        <w:rPr>
          <w:lang w:val="en-CA"/>
        </w:rPr>
      </w:pPr>
      <w:r w:rsidRPr="007E3C18">
        <w:rPr>
          <w:lang w:val="en-CA"/>
        </w:rPr>
        <w:object w:dxaOrig="9360" w:dyaOrig="11310" w14:anchorId="7501E3AA">
          <v:shape id="_x0000_i1078" type="#_x0000_t75" style="width:469.5pt;height:567pt" o:ole="">
            <v:imagedata r:id="rId148" o:title=""/>
          </v:shape>
          <o:OLEObject Type="Embed" ProgID="Visio.Drawing.11" ShapeID="_x0000_i1078" DrawAspect="Content" ObjectID="_1489316700" r:id="rId149"/>
        </w:object>
      </w:r>
    </w:p>
    <w:p w14:paraId="7501CEA6" w14:textId="77777777" w:rsidR="00280A1A" w:rsidRDefault="00280A1A" w:rsidP="00996F09">
      <w:pPr>
        <w:numPr>
          <w:ilvl w:val="0"/>
          <w:numId w:val="93"/>
        </w:numPr>
        <w:rPr>
          <w:lang w:val="en-CA"/>
        </w:rPr>
      </w:pPr>
      <w:r>
        <w:rPr>
          <w:lang w:val="en-CA"/>
        </w:rPr>
        <w:t>GPS Online receives request from the BSS if 2-way SSL Authentication is passed.</w:t>
      </w:r>
    </w:p>
    <w:p w14:paraId="7501CEA7" w14:textId="77777777" w:rsidR="00280A1A" w:rsidRDefault="00280A1A" w:rsidP="00996F09">
      <w:pPr>
        <w:numPr>
          <w:ilvl w:val="0"/>
          <w:numId w:val="93"/>
        </w:numPr>
        <w:rPr>
          <w:lang w:val="en-CA"/>
        </w:rPr>
      </w:pPr>
      <w:r>
        <w:rPr>
          <w:lang w:val="en-CA"/>
        </w:rPr>
        <w:t xml:space="preserve">If IdentifyBSS fails, GPSOnlineProcessing Proxy raises an Internal GPSOnline Error. </w:t>
      </w:r>
    </w:p>
    <w:p w14:paraId="7501CEA8" w14:textId="77777777" w:rsidR="00280A1A" w:rsidRDefault="00280A1A" w:rsidP="00996F09">
      <w:pPr>
        <w:numPr>
          <w:ilvl w:val="0"/>
          <w:numId w:val="93"/>
        </w:numPr>
        <w:rPr>
          <w:lang w:val="en-CA"/>
        </w:rPr>
      </w:pPr>
      <w:r>
        <w:rPr>
          <w:lang w:val="en-CA"/>
        </w:rPr>
        <w:t xml:space="preserve">Then it  calls BSS Specific Code Mapping Xquery to map GPS internal error code to  BSS Specific generic error code </w:t>
      </w:r>
    </w:p>
    <w:p w14:paraId="7501CEA9" w14:textId="77777777" w:rsidR="00280A1A" w:rsidRDefault="00280A1A" w:rsidP="00996F09">
      <w:pPr>
        <w:numPr>
          <w:ilvl w:val="0"/>
          <w:numId w:val="93"/>
        </w:numPr>
        <w:rPr>
          <w:lang w:val="en-CA"/>
        </w:rPr>
      </w:pPr>
      <w:r>
        <w:rPr>
          <w:lang w:val="en-CA"/>
        </w:rPr>
        <w:t>Then it calls GPSOnline Error Response Mapping Xquery to map GPS Online Failure Response.</w:t>
      </w:r>
    </w:p>
    <w:p w14:paraId="7501CEAA" w14:textId="77777777" w:rsidR="00280A1A" w:rsidRDefault="00280A1A" w:rsidP="00280A1A">
      <w:pPr>
        <w:ind w:left="1080"/>
        <w:rPr>
          <w:lang w:val="en-CA"/>
        </w:rPr>
      </w:pPr>
      <w:r>
        <w:rPr>
          <w:lang w:val="en-CA"/>
        </w:rPr>
        <w:lastRenderedPageBreak/>
        <w:t>The Transaction information is not persisted in this case. The Failure response is returned to BSS.</w:t>
      </w:r>
    </w:p>
    <w:p w14:paraId="7501CEAB" w14:textId="77777777" w:rsidR="00280A1A" w:rsidRDefault="00280A1A" w:rsidP="00996F09">
      <w:pPr>
        <w:numPr>
          <w:ilvl w:val="0"/>
          <w:numId w:val="93"/>
        </w:numPr>
        <w:rPr>
          <w:lang w:val="en-CA"/>
        </w:rPr>
      </w:pPr>
      <w:r>
        <w:rPr>
          <w:lang w:val="en-CA"/>
        </w:rPr>
        <w:t>If there is error during getGPSTRN, the GPSCore error returned is mapped to BSS Specific Error Code and then mapped to GPSOnline Error Response as above. The transaction is not persisted in DB in this case.</w:t>
      </w:r>
    </w:p>
    <w:p w14:paraId="7501CEAC" w14:textId="516D7998" w:rsidR="00280A1A" w:rsidRDefault="00280A1A" w:rsidP="00996F09">
      <w:pPr>
        <w:numPr>
          <w:ilvl w:val="0"/>
          <w:numId w:val="93"/>
        </w:numPr>
        <w:rPr>
          <w:lang w:val="en-CA"/>
        </w:rPr>
      </w:pPr>
      <w:r>
        <w:rPr>
          <w:lang w:val="en-CA"/>
        </w:rPr>
        <w:t xml:space="preserve">If there is an error on request validation, GPSOnlineProcessing Proxy raises error and is mapped to BSS Specific error </w:t>
      </w:r>
      <w:r w:rsidR="00AC40B2">
        <w:rPr>
          <w:lang w:val="en-CA"/>
        </w:rPr>
        <w:t>Code. Then</w:t>
      </w:r>
      <w:r>
        <w:rPr>
          <w:lang w:val="en-CA"/>
        </w:rPr>
        <w:t xml:space="preserve"> it is mapped to GPSOnline Failure Response as above  and return response to BSS.</w:t>
      </w:r>
    </w:p>
    <w:p w14:paraId="7501CEAD" w14:textId="4D1AC1FC" w:rsidR="00280A1A" w:rsidRDefault="00280A1A" w:rsidP="00996F09">
      <w:pPr>
        <w:numPr>
          <w:ilvl w:val="0"/>
          <w:numId w:val="93"/>
        </w:numPr>
        <w:rPr>
          <w:lang w:val="en-CA"/>
        </w:rPr>
      </w:pPr>
      <w:r>
        <w:rPr>
          <w:lang w:val="en-CA"/>
        </w:rPr>
        <w:t xml:space="preserve">Request </w:t>
      </w:r>
      <w:r w:rsidR="00AC40B2">
        <w:rPr>
          <w:lang w:val="en-CA"/>
        </w:rPr>
        <w:t>Validation</w:t>
      </w:r>
      <w:r>
        <w:rPr>
          <w:lang w:val="en-CA"/>
        </w:rPr>
        <w:t xml:space="preserve"> error is persisted in DB via call to GPSCore persistTxnInfo method using GPSCore Business Service </w:t>
      </w:r>
    </w:p>
    <w:p w14:paraId="7501CEAE" w14:textId="77777777" w:rsidR="00280A1A" w:rsidRDefault="00280A1A" w:rsidP="00996F09">
      <w:pPr>
        <w:numPr>
          <w:ilvl w:val="0"/>
          <w:numId w:val="93"/>
        </w:numPr>
        <w:rPr>
          <w:lang w:val="en-CA"/>
        </w:rPr>
      </w:pPr>
      <w:r>
        <w:rPr>
          <w:lang w:val="en-CA"/>
        </w:rPr>
        <w:t>If there is error while getTxnNumber GPSOnlineProcessing Proxy maps the GPSCore error to BSS Specific error Code and then calls the GPSOnline Error Mapping Xquery to form GPSOnline Failure response. The response thus formed is persisted in DB by calling persistTxnInfo GPS Core Method and GPS Online Failure  Response is returned to Calling BSS</w:t>
      </w:r>
    </w:p>
    <w:p w14:paraId="7501CEAF" w14:textId="2C58DF9E" w:rsidR="00280A1A" w:rsidRDefault="00280A1A" w:rsidP="00996F09">
      <w:pPr>
        <w:numPr>
          <w:ilvl w:val="0"/>
          <w:numId w:val="93"/>
        </w:numPr>
        <w:rPr>
          <w:lang w:val="en-CA"/>
        </w:rPr>
      </w:pPr>
      <w:r>
        <w:rPr>
          <w:lang w:val="en-CA"/>
        </w:rPr>
        <w:t xml:space="preserve">If there is error in getMerchantInfo call, GPS Online Processing Proxy raises GPSOnline error. This Internal GPSOnline error is mapped to BSS Specific error Code and then GPS Online Failure response is formed as </w:t>
      </w:r>
      <w:r w:rsidR="00AC40B2">
        <w:rPr>
          <w:lang w:val="en-CA"/>
        </w:rPr>
        <w:t>above. This</w:t>
      </w:r>
      <w:r>
        <w:rPr>
          <w:lang w:val="en-CA"/>
        </w:rPr>
        <w:t xml:space="preserve"> response is returned to the BSS</w:t>
      </w:r>
    </w:p>
    <w:p w14:paraId="7501CEB0" w14:textId="7980F0D7" w:rsidR="00280A1A" w:rsidRDefault="00280A1A" w:rsidP="00996F09">
      <w:pPr>
        <w:numPr>
          <w:ilvl w:val="0"/>
          <w:numId w:val="93"/>
        </w:numPr>
        <w:rPr>
          <w:lang w:val="en-CA"/>
        </w:rPr>
      </w:pPr>
      <w:r>
        <w:rPr>
          <w:lang w:val="en-CA"/>
        </w:rPr>
        <w:t xml:space="preserve">If there is error while communicating to DTS-ESB GPSOnlineProxy like timeout error, GPS Online </w:t>
      </w:r>
      <w:r w:rsidR="00AC40B2">
        <w:rPr>
          <w:lang w:val="en-CA"/>
        </w:rPr>
        <w:t>Processing</w:t>
      </w:r>
      <w:r>
        <w:rPr>
          <w:lang w:val="en-CA"/>
        </w:rPr>
        <w:t xml:space="preserve"> raises error internal GPSOnline error and is mapped to BSS Specific error Code and then GPS Online Failure response which is persisted in </w:t>
      </w:r>
      <w:r w:rsidR="00AC40B2">
        <w:rPr>
          <w:lang w:val="en-CA"/>
        </w:rPr>
        <w:t>DB. This</w:t>
      </w:r>
      <w:r>
        <w:rPr>
          <w:lang w:val="en-CA"/>
        </w:rPr>
        <w:t xml:space="preserve"> response is returned to BSS</w:t>
      </w:r>
    </w:p>
    <w:p w14:paraId="7501CEB1" w14:textId="572B1545" w:rsidR="00280A1A" w:rsidRDefault="00280A1A" w:rsidP="00996F09">
      <w:pPr>
        <w:numPr>
          <w:ilvl w:val="0"/>
          <w:numId w:val="93"/>
        </w:numPr>
        <w:rPr>
          <w:lang w:val="en-CA"/>
        </w:rPr>
      </w:pPr>
      <w:r>
        <w:rPr>
          <w:lang w:val="en-CA"/>
        </w:rPr>
        <w:t xml:space="preserve">If error Response is returned from GPSOnlineProxy , then the error is mapped to </w:t>
      </w:r>
      <w:r w:rsidR="00AC40B2">
        <w:rPr>
          <w:lang w:val="en-CA"/>
        </w:rPr>
        <w:t>Infernal</w:t>
      </w:r>
      <w:r>
        <w:rPr>
          <w:lang w:val="en-CA"/>
        </w:rPr>
        <w:t xml:space="preserve"> GPSOnline Response Code by calling the </w:t>
      </w:r>
      <w:r w:rsidR="00AC40B2">
        <w:rPr>
          <w:lang w:val="en-CA"/>
        </w:rPr>
        <w:t>GPS Internal</w:t>
      </w:r>
      <w:r>
        <w:rPr>
          <w:lang w:val="en-CA"/>
        </w:rPr>
        <w:t xml:space="preserve"> Error Code Mapping Xquery and then mapped to  BSS Specific Code </w:t>
      </w:r>
    </w:p>
    <w:p w14:paraId="7501CEB2" w14:textId="7C171D07" w:rsidR="00280A1A" w:rsidRDefault="00280A1A" w:rsidP="00996F09">
      <w:pPr>
        <w:numPr>
          <w:ilvl w:val="0"/>
          <w:numId w:val="93"/>
        </w:numPr>
        <w:rPr>
          <w:lang w:val="en-CA"/>
        </w:rPr>
      </w:pPr>
      <w:r>
        <w:rPr>
          <w:lang w:val="en-CA"/>
        </w:rPr>
        <w:t xml:space="preserve">The error response returned from GPSOnlineProxy is mapped to GPSOnline Response by calling GPSOnline Response mapping </w:t>
      </w:r>
      <w:r w:rsidR="00AC40B2">
        <w:rPr>
          <w:lang w:val="en-CA"/>
        </w:rPr>
        <w:t>XQuery. The</w:t>
      </w:r>
      <w:r>
        <w:rPr>
          <w:lang w:val="en-CA"/>
        </w:rPr>
        <w:t xml:space="preserve"> response thus formed is persisted in DB by calling persistTxnInfo GPS Core Method and returned back to calling BSS</w:t>
      </w:r>
    </w:p>
    <w:p w14:paraId="7501CEB3" w14:textId="77777777" w:rsidR="00280A1A" w:rsidRDefault="00280A1A" w:rsidP="00996F09">
      <w:pPr>
        <w:numPr>
          <w:ilvl w:val="0"/>
          <w:numId w:val="93"/>
        </w:numPr>
        <w:rPr>
          <w:lang w:val="en-CA"/>
        </w:rPr>
      </w:pPr>
      <w:r>
        <w:rPr>
          <w:lang w:val="en-CA"/>
        </w:rPr>
        <w:t>If Success response is returned from GPSOnlineProxy, then the response is validated as per GPSOnlineResponse schema for mandatory elements and correct element values.</w:t>
      </w:r>
    </w:p>
    <w:p w14:paraId="7501CEB4" w14:textId="77777777" w:rsidR="00280A1A" w:rsidRDefault="00280A1A" w:rsidP="00996F09">
      <w:pPr>
        <w:numPr>
          <w:ilvl w:val="0"/>
          <w:numId w:val="93"/>
        </w:numPr>
        <w:rPr>
          <w:lang w:val="en-CA"/>
        </w:rPr>
      </w:pPr>
      <w:r>
        <w:rPr>
          <w:lang w:val="en-CA"/>
        </w:rPr>
        <w:t>If response validation fails, GPSOnlineProcessing proxy raises internal GPSOnline error and is mapped to BSS Specific error Code and then GPS Online Failure response is formed as above and returned to BSS</w:t>
      </w:r>
    </w:p>
    <w:p w14:paraId="7501CEB5" w14:textId="77777777" w:rsidR="00280A1A" w:rsidRDefault="00280A1A" w:rsidP="00996F09">
      <w:pPr>
        <w:numPr>
          <w:ilvl w:val="0"/>
          <w:numId w:val="93"/>
        </w:numPr>
        <w:rPr>
          <w:lang w:val="en-CA"/>
        </w:rPr>
      </w:pPr>
      <w:r>
        <w:rPr>
          <w:lang w:val="en-CA"/>
        </w:rPr>
        <w:t>If validation is successful, then the GPSOnlineProxy response is mapped to GPSOnline Response.</w:t>
      </w:r>
    </w:p>
    <w:p w14:paraId="7501CEB6" w14:textId="77777777" w:rsidR="00280A1A" w:rsidRDefault="00280A1A" w:rsidP="00996F09">
      <w:pPr>
        <w:numPr>
          <w:ilvl w:val="0"/>
          <w:numId w:val="93"/>
        </w:numPr>
        <w:rPr>
          <w:lang w:val="en-CA"/>
        </w:rPr>
      </w:pPr>
      <w:r>
        <w:rPr>
          <w:lang w:val="en-CA"/>
        </w:rPr>
        <w:t>If error during response mapping, GPS Online raises error and is mapped to BSS Specific error Code and then GPS Online Failure response is formed as above and returned to BSS</w:t>
      </w:r>
    </w:p>
    <w:p w14:paraId="7501CEB7" w14:textId="77777777" w:rsidR="00280A1A" w:rsidRDefault="00280A1A" w:rsidP="00996F09">
      <w:pPr>
        <w:numPr>
          <w:ilvl w:val="0"/>
          <w:numId w:val="93"/>
        </w:numPr>
        <w:rPr>
          <w:lang w:val="en-CA"/>
        </w:rPr>
      </w:pPr>
      <w:r>
        <w:rPr>
          <w:lang w:val="en-CA"/>
        </w:rPr>
        <w:t>Any error during persistTxnInfo call to GPSCore, GPSCore error returned will be mapped to appropriate BSS Specific Error Code and then GPS Online Failure response is formed as above and returned to BSS</w:t>
      </w:r>
    </w:p>
    <w:p w14:paraId="7501CEB8" w14:textId="77777777" w:rsidR="00280A1A" w:rsidRDefault="00280A1A" w:rsidP="00996F09">
      <w:pPr>
        <w:numPr>
          <w:ilvl w:val="0"/>
          <w:numId w:val="93"/>
        </w:numPr>
        <w:rPr>
          <w:lang w:val="en-CA"/>
        </w:rPr>
      </w:pPr>
      <w:r>
        <w:rPr>
          <w:lang w:val="en-CA"/>
        </w:rPr>
        <w:t>Any internal Error raised at the GPSOnline will be returned as GPSO-0999 : Unexpected system error</w:t>
      </w:r>
    </w:p>
    <w:p w14:paraId="7501CEB9" w14:textId="77777777" w:rsidR="00280A1A" w:rsidRDefault="00280A1A" w:rsidP="00280A1A">
      <w:pPr>
        <w:rPr>
          <w:lang w:val="en-CA"/>
        </w:rPr>
      </w:pPr>
    </w:p>
    <w:p w14:paraId="7501CEBA" w14:textId="77777777" w:rsidR="00280A1A" w:rsidRDefault="00280A1A" w:rsidP="00280A1A">
      <w:pPr>
        <w:rPr>
          <w:lang w:val="en-CA"/>
        </w:rPr>
      </w:pPr>
    </w:p>
    <w:p w14:paraId="7501CEBB" w14:textId="77777777" w:rsidR="00280A1A" w:rsidRDefault="00280A1A" w:rsidP="00280A1A">
      <w:pPr>
        <w:rPr>
          <w:lang w:val="en-CA"/>
        </w:rPr>
      </w:pPr>
    </w:p>
    <w:p w14:paraId="7501CEBC" w14:textId="77777777" w:rsidR="00280A1A" w:rsidRDefault="00280A1A" w:rsidP="00280A1A">
      <w:pPr>
        <w:rPr>
          <w:lang w:val="en-CA"/>
        </w:rPr>
      </w:pPr>
    </w:p>
    <w:p w14:paraId="7501CEBD" w14:textId="77777777" w:rsidR="00280A1A" w:rsidRDefault="00280A1A" w:rsidP="00280A1A">
      <w:pPr>
        <w:rPr>
          <w:lang w:val="en-CA"/>
        </w:rPr>
      </w:pPr>
    </w:p>
    <w:p w14:paraId="7501CEBE" w14:textId="77777777" w:rsidR="00280A1A" w:rsidRDefault="00280A1A" w:rsidP="00280A1A">
      <w:pPr>
        <w:rPr>
          <w:lang w:val="en-CA"/>
        </w:rPr>
      </w:pPr>
    </w:p>
    <w:p w14:paraId="7501CEBF" w14:textId="77777777" w:rsidR="00280A1A" w:rsidRDefault="00280A1A" w:rsidP="00280A1A">
      <w:pPr>
        <w:rPr>
          <w:lang w:val="en-CA"/>
        </w:rPr>
      </w:pPr>
    </w:p>
    <w:p w14:paraId="7501CEC0" w14:textId="77777777" w:rsidR="00280A1A" w:rsidRDefault="00280A1A" w:rsidP="00280A1A">
      <w:pPr>
        <w:rPr>
          <w:lang w:val="en-CA"/>
        </w:rPr>
      </w:pPr>
    </w:p>
    <w:p w14:paraId="7501CEC1" w14:textId="77777777" w:rsidR="00280A1A" w:rsidRDefault="00280A1A" w:rsidP="00280A1A">
      <w:pPr>
        <w:rPr>
          <w:lang w:val="en-CA"/>
        </w:rPr>
      </w:pPr>
    </w:p>
    <w:p w14:paraId="7501CEC2" w14:textId="77777777" w:rsidR="00280A1A" w:rsidRDefault="00280A1A" w:rsidP="00280A1A">
      <w:pPr>
        <w:rPr>
          <w:lang w:val="en-CA"/>
        </w:rPr>
      </w:pPr>
    </w:p>
    <w:p w14:paraId="7501CEC3" w14:textId="77777777" w:rsidR="00280A1A" w:rsidRDefault="00280A1A" w:rsidP="00280A1A">
      <w:pPr>
        <w:rPr>
          <w:lang w:val="en-CA"/>
        </w:rPr>
      </w:pPr>
    </w:p>
    <w:p w14:paraId="7501CEC4" w14:textId="77777777" w:rsidR="00280A1A" w:rsidRDefault="00280A1A" w:rsidP="00280A1A">
      <w:pPr>
        <w:rPr>
          <w:lang w:val="en-CA"/>
        </w:rPr>
      </w:pPr>
    </w:p>
    <w:p w14:paraId="7501CEC5" w14:textId="77777777" w:rsidR="00280A1A" w:rsidRDefault="00280A1A" w:rsidP="00280A1A">
      <w:pPr>
        <w:rPr>
          <w:lang w:val="en-CA"/>
        </w:rPr>
      </w:pPr>
    </w:p>
    <w:p w14:paraId="7501CEC6" w14:textId="77777777" w:rsidR="00280A1A" w:rsidRDefault="00280A1A" w:rsidP="00280A1A">
      <w:pPr>
        <w:rPr>
          <w:lang w:val="en-CA"/>
        </w:rPr>
      </w:pPr>
    </w:p>
    <w:p w14:paraId="7501CEC7" w14:textId="77777777" w:rsidR="00280A1A" w:rsidRDefault="00280A1A" w:rsidP="00280A1A">
      <w:pPr>
        <w:pStyle w:val="Heading2"/>
        <w:numPr>
          <w:ilvl w:val="1"/>
          <w:numId w:val="2"/>
        </w:numPr>
        <w:rPr>
          <w:lang w:val="en-CA"/>
        </w:rPr>
      </w:pPr>
      <w:bookmarkStart w:id="1623" w:name="_Toc368684994"/>
      <w:bookmarkStart w:id="1624" w:name="_Toc370136696"/>
      <w:bookmarkStart w:id="1625" w:name="_Toc415569067"/>
      <w:r>
        <w:rPr>
          <w:b w:val="0"/>
          <w:lang w:val="en-CA"/>
        </w:rPr>
        <w:t>GPS Online Flow</w:t>
      </w:r>
      <w:bookmarkEnd w:id="1623"/>
      <w:bookmarkEnd w:id="1624"/>
      <w:bookmarkEnd w:id="1625"/>
    </w:p>
    <w:p w14:paraId="7501CEC8" w14:textId="77777777" w:rsidR="00280A1A" w:rsidRDefault="00280A1A" w:rsidP="00280A1A">
      <w:pPr>
        <w:rPr>
          <w:b/>
          <w:lang w:val="en-CA"/>
        </w:rPr>
      </w:pPr>
      <w:r>
        <w:rPr>
          <w:b/>
          <w:lang w:val="en-CA"/>
        </w:rPr>
        <w:t>Request Flow:</w:t>
      </w:r>
    </w:p>
    <w:p w14:paraId="7501CEC9" w14:textId="77777777" w:rsidR="00280A1A" w:rsidRDefault="00280A1A" w:rsidP="00280A1A">
      <w:pPr>
        <w:ind w:left="-567"/>
        <w:rPr>
          <w:lang w:val="en-CA"/>
        </w:rPr>
      </w:pPr>
    </w:p>
    <w:p w14:paraId="7501CECA" w14:textId="77777777" w:rsidR="00280A1A" w:rsidRDefault="00280A1A" w:rsidP="00280A1A">
      <w:pPr>
        <w:ind w:left="-567"/>
        <w:rPr>
          <w:lang w:val="en-CA"/>
        </w:rPr>
      </w:pPr>
      <w:r w:rsidRPr="007E3C18">
        <w:rPr>
          <w:lang w:val="en-CA"/>
        </w:rPr>
        <w:object w:dxaOrig="9360" w:dyaOrig="6285" w14:anchorId="7501E3AB">
          <v:shape id="_x0000_i1079" type="#_x0000_t75" style="width:469.5pt;height:315pt" o:ole="">
            <v:imagedata r:id="rId150" o:title=""/>
          </v:shape>
          <o:OLEObject Type="Embed" ProgID="Visio.Drawing.11" ShapeID="_x0000_i1079" DrawAspect="Content" ObjectID="_1489316701" r:id="rId151"/>
        </w:object>
      </w:r>
    </w:p>
    <w:p w14:paraId="7501CECB" w14:textId="77777777" w:rsidR="00280A1A" w:rsidRDefault="00280A1A" w:rsidP="00280A1A">
      <w:pPr>
        <w:ind w:left="-567"/>
        <w:rPr>
          <w:lang w:val="en-CA"/>
        </w:rPr>
      </w:pPr>
    </w:p>
    <w:p w14:paraId="7501CECC" w14:textId="77777777" w:rsidR="00280A1A" w:rsidRDefault="00280A1A" w:rsidP="00280A1A">
      <w:pPr>
        <w:ind w:left="-567"/>
        <w:rPr>
          <w:lang w:val="en-CA"/>
        </w:rPr>
      </w:pPr>
    </w:p>
    <w:p w14:paraId="7501CECD" w14:textId="264462CD" w:rsidR="00280A1A" w:rsidRDefault="00280A1A" w:rsidP="00280A1A">
      <w:pPr>
        <w:rPr>
          <w:lang w:val="en-CA"/>
        </w:rPr>
      </w:pPr>
      <w:r>
        <w:rPr>
          <w:lang w:val="en-CA"/>
        </w:rPr>
        <w:t xml:space="preserve">Note: The GPS Online Entry Proxy is exposed to BSS, calls GPS Online Processing Proxy which is Local transport-based proxy service. Local transport-based proxy services can only be invoked by other proxy services, not by other clients or </w:t>
      </w:r>
      <w:r w:rsidR="00AC40B2">
        <w:rPr>
          <w:lang w:val="en-CA"/>
        </w:rPr>
        <w:t>BSSs. This</w:t>
      </w:r>
      <w:r>
        <w:rPr>
          <w:lang w:val="en-CA"/>
        </w:rPr>
        <w:t xml:space="preserve"> ensures efficient and secure communication</w:t>
      </w:r>
    </w:p>
    <w:p w14:paraId="7501CECE" w14:textId="77777777" w:rsidR="00280A1A" w:rsidRDefault="00280A1A" w:rsidP="00280A1A">
      <w:pPr>
        <w:ind w:left="-567"/>
        <w:rPr>
          <w:lang w:val="en-CA"/>
        </w:rPr>
      </w:pPr>
    </w:p>
    <w:p w14:paraId="7501CECF" w14:textId="77777777" w:rsidR="00280A1A" w:rsidRDefault="00280A1A" w:rsidP="00280A1A">
      <w:pPr>
        <w:rPr>
          <w:b/>
          <w:lang w:val="en-CA"/>
        </w:rPr>
      </w:pPr>
      <w:r>
        <w:rPr>
          <w:b/>
          <w:lang w:val="en-CA"/>
        </w:rPr>
        <w:t>Response Flow:</w:t>
      </w:r>
    </w:p>
    <w:p w14:paraId="7501CED0" w14:textId="77777777" w:rsidR="00280A1A" w:rsidRDefault="00280A1A" w:rsidP="00280A1A">
      <w:pPr>
        <w:rPr>
          <w:lang w:val="en-CA"/>
        </w:rPr>
      </w:pPr>
    </w:p>
    <w:p w14:paraId="7501CED1" w14:textId="77777777" w:rsidR="00280A1A" w:rsidRDefault="00280A1A" w:rsidP="00280A1A">
      <w:pPr>
        <w:rPr>
          <w:lang w:val="en-CA"/>
        </w:rPr>
      </w:pPr>
      <w:r>
        <w:rPr>
          <w:lang w:val="en-CA"/>
        </w:rPr>
        <w:t>The below diagram depicts the GPS Online service Response flow with the error handling defined by using the dynamic proxy and all the components of GPS Online Service.</w:t>
      </w:r>
    </w:p>
    <w:p w14:paraId="7501CED2" w14:textId="77777777" w:rsidR="00280A1A" w:rsidRDefault="00280A1A" w:rsidP="00280A1A">
      <w:pPr>
        <w:ind w:left="-567"/>
        <w:rPr>
          <w:lang w:val="en-CA"/>
        </w:rPr>
      </w:pPr>
    </w:p>
    <w:p w14:paraId="7501CED3" w14:textId="77777777" w:rsidR="00280A1A" w:rsidRDefault="00280A1A" w:rsidP="00280A1A">
      <w:pPr>
        <w:ind w:left="-567"/>
        <w:rPr>
          <w:lang w:val="en-CA"/>
        </w:rPr>
      </w:pPr>
    </w:p>
    <w:p w14:paraId="7501CED4" w14:textId="77777777" w:rsidR="00280A1A" w:rsidRDefault="00280A1A" w:rsidP="00280A1A">
      <w:pPr>
        <w:ind w:left="-567"/>
        <w:rPr>
          <w:lang w:val="en-CA"/>
        </w:rPr>
      </w:pPr>
      <w:r>
        <w:object w:dxaOrig="9345" w:dyaOrig="4275" w14:anchorId="7501E3AC">
          <v:shape id="_x0000_i1080" type="#_x0000_t75" style="width:468pt;height:213.75pt" o:ole="">
            <v:imagedata r:id="rId152" o:title=""/>
          </v:shape>
          <o:OLEObject Type="Embed" ProgID="Visio.Drawing.11" ShapeID="_x0000_i1080" DrawAspect="Content" ObjectID="_1489316702" r:id="rId153"/>
        </w:object>
      </w:r>
    </w:p>
    <w:p w14:paraId="7501CED5" w14:textId="77777777" w:rsidR="00280A1A" w:rsidRDefault="00280A1A" w:rsidP="00280A1A">
      <w:pPr>
        <w:ind w:left="-567"/>
        <w:rPr>
          <w:lang w:val="en-CA"/>
        </w:rPr>
      </w:pPr>
    </w:p>
    <w:p w14:paraId="7501CED6" w14:textId="77777777" w:rsidR="00280A1A" w:rsidRDefault="00280A1A" w:rsidP="00280A1A">
      <w:pPr>
        <w:pStyle w:val="Heading2"/>
        <w:numPr>
          <w:ilvl w:val="1"/>
          <w:numId w:val="2"/>
        </w:numPr>
        <w:rPr>
          <w:lang w:val="en-CA"/>
        </w:rPr>
      </w:pPr>
      <w:bookmarkStart w:id="1626" w:name="_Ref261500425"/>
      <w:bookmarkStart w:id="1627" w:name="_Toc370136697"/>
      <w:bookmarkStart w:id="1628" w:name="_Toc242949044"/>
      <w:bookmarkStart w:id="1629" w:name="_Toc242932282"/>
      <w:bookmarkStart w:id="1630" w:name="_Toc415569068"/>
      <w:r>
        <w:rPr>
          <w:b w:val="0"/>
          <w:lang w:val="en-CA"/>
        </w:rPr>
        <w:t>GPS Online Authentication</w:t>
      </w:r>
      <w:bookmarkEnd w:id="1626"/>
      <w:r>
        <w:rPr>
          <w:b w:val="0"/>
          <w:lang w:val="en-CA"/>
        </w:rPr>
        <w:t xml:space="preserve"> / Authorization</w:t>
      </w:r>
      <w:bookmarkEnd w:id="1627"/>
      <w:bookmarkEnd w:id="1628"/>
      <w:bookmarkEnd w:id="1629"/>
      <w:bookmarkEnd w:id="1630"/>
    </w:p>
    <w:p w14:paraId="7501CED7" w14:textId="77777777" w:rsidR="00280A1A" w:rsidRDefault="00280A1A" w:rsidP="00280A1A">
      <w:pPr>
        <w:rPr>
          <w:lang w:val="en-CA"/>
        </w:rPr>
      </w:pPr>
      <w:r w:rsidRPr="007E3C18">
        <w:rPr>
          <w:lang w:val="en-CA"/>
        </w:rPr>
        <w:object w:dxaOrig="9060" w:dyaOrig="5280" w14:anchorId="7501E3AD">
          <v:shape id="_x0000_i1081" type="#_x0000_t75" style="width:454.5pt;height:264.75pt" o:ole="">
            <v:imagedata r:id="rId154" o:title=""/>
          </v:shape>
          <o:OLEObject Type="Embed" ProgID="Visio.Drawing.11" ShapeID="_x0000_i1081" DrawAspect="Content" ObjectID="_1489316703" r:id="rId155"/>
        </w:object>
      </w:r>
    </w:p>
    <w:p w14:paraId="7501CED8" w14:textId="77777777" w:rsidR="00280A1A" w:rsidRDefault="00280A1A" w:rsidP="00280A1A">
      <w:pPr>
        <w:rPr>
          <w:lang w:val="en-CA"/>
        </w:rPr>
      </w:pPr>
    </w:p>
    <w:p w14:paraId="7501CED9" w14:textId="77777777" w:rsidR="00280A1A" w:rsidRDefault="00280A1A" w:rsidP="00280A1A">
      <w:pPr>
        <w:rPr>
          <w:lang w:val="en-CA"/>
        </w:rPr>
      </w:pPr>
      <w:r>
        <w:rPr>
          <w:lang w:val="en-CA"/>
        </w:rPr>
        <w:t>GPS Online Service on receiving request from BSS performs BSS Authentication/Authorization to confirm that BSS is Authorized using below steps</w:t>
      </w:r>
    </w:p>
    <w:p w14:paraId="7501CEDA" w14:textId="77777777" w:rsidR="00280A1A" w:rsidRDefault="00280A1A" w:rsidP="00280A1A">
      <w:pPr>
        <w:rPr>
          <w:lang w:val="en-CA"/>
        </w:rPr>
      </w:pPr>
    </w:p>
    <w:p w14:paraId="7501CEDB" w14:textId="77777777" w:rsidR="00280A1A" w:rsidRDefault="00280A1A" w:rsidP="00996F09">
      <w:pPr>
        <w:pStyle w:val="ListParagraph0"/>
        <w:numPr>
          <w:ilvl w:val="0"/>
          <w:numId w:val="94"/>
        </w:numPr>
        <w:rPr>
          <w:lang w:val="en-CA"/>
        </w:rPr>
      </w:pPr>
      <w:r>
        <w:rPr>
          <w:lang w:val="en-CA"/>
        </w:rPr>
        <w:t>A 2-Way SSL Authentication will be configured between BSS and GPS Online at Oracle OSB level .If 2-Way SSL Authentication fails Oracle Weblogic Server returns a SSL Handshake failure.</w:t>
      </w:r>
    </w:p>
    <w:p w14:paraId="7501CEDC" w14:textId="77777777" w:rsidR="00280A1A" w:rsidRDefault="00280A1A" w:rsidP="00996F09">
      <w:pPr>
        <w:pStyle w:val="ListParagraph0"/>
        <w:numPr>
          <w:ilvl w:val="0"/>
          <w:numId w:val="94"/>
        </w:numPr>
        <w:rPr>
          <w:lang w:val="en-CA"/>
        </w:rPr>
      </w:pPr>
      <w:r>
        <w:rPr>
          <w:lang w:val="en-CA"/>
        </w:rPr>
        <w:t>GPSOnline Caches the BSSInfo by calling the loadBSSInfo GPSCore method.</w:t>
      </w:r>
    </w:p>
    <w:p w14:paraId="7501CEDD" w14:textId="77777777" w:rsidR="00280A1A" w:rsidRDefault="00280A1A" w:rsidP="00996F09">
      <w:pPr>
        <w:pStyle w:val="ListParagraph0"/>
        <w:numPr>
          <w:ilvl w:val="0"/>
          <w:numId w:val="94"/>
        </w:numPr>
        <w:rPr>
          <w:lang w:val="en-CA"/>
        </w:rPr>
      </w:pPr>
      <w:r>
        <w:rPr>
          <w:lang w:val="en-CA"/>
        </w:rPr>
        <w:t>BSSInfo VO will be loaded from GPSCore loadBSSInfo Call in GPSOnline using caching mechanism.</w:t>
      </w:r>
    </w:p>
    <w:p w14:paraId="7501CEDE" w14:textId="77777777" w:rsidR="00280A1A" w:rsidRDefault="00280A1A" w:rsidP="00996F09">
      <w:pPr>
        <w:pStyle w:val="ListParagraph0"/>
        <w:numPr>
          <w:ilvl w:val="0"/>
          <w:numId w:val="94"/>
        </w:numPr>
        <w:rPr>
          <w:lang w:val="en-CA"/>
        </w:rPr>
      </w:pPr>
      <w:r>
        <w:rPr>
          <w:lang w:val="en-CA"/>
        </w:rPr>
        <w:t>Check if the BSSID in the request is found in the BSSInfo loaded from GPSCore, If not found log error and return a generic GPS Online Error Response.</w:t>
      </w:r>
    </w:p>
    <w:p w14:paraId="7501CEDF" w14:textId="77777777" w:rsidR="00280A1A" w:rsidRDefault="00280A1A" w:rsidP="00996F09">
      <w:pPr>
        <w:pStyle w:val="ListParagraph0"/>
        <w:numPr>
          <w:ilvl w:val="0"/>
          <w:numId w:val="94"/>
        </w:numPr>
        <w:rPr>
          <w:lang w:val="en-CA"/>
        </w:rPr>
      </w:pPr>
      <w:r>
        <w:rPr>
          <w:lang w:val="en-CA"/>
        </w:rPr>
        <w:t xml:space="preserve">If the BSSID found in GPSOnline DB, check if it is allowed (check the Allowed value in BSSInfo is true or </w:t>
      </w:r>
      <w:r>
        <w:rPr>
          <w:lang w:val="en-CA"/>
        </w:rPr>
        <w:lastRenderedPageBreak/>
        <w:t>false) .If not allowed log error and return a generic GPS Online Error Response.</w:t>
      </w:r>
    </w:p>
    <w:p w14:paraId="7501CEE0" w14:textId="77777777" w:rsidR="00280A1A" w:rsidRDefault="00280A1A" w:rsidP="00996F09">
      <w:pPr>
        <w:pStyle w:val="ListParagraph0"/>
        <w:numPr>
          <w:ilvl w:val="0"/>
          <w:numId w:val="94"/>
        </w:numPr>
        <w:rPr>
          <w:lang w:val="en-CA"/>
        </w:rPr>
      </w:pPr>
      <w:r>
        <w:rPr>
          <w:lang w:val="en-CA"/>
        </w:rPr>
        <w:t>Check if the ActivationDate of the BSS found in DB is lesser than the current Date. If not, log error and return a generic GPS Online Error Response.</w:t>
      </w:r>
    </w:p>
    <w:p w14:paraId="7501CEE1" w14:textId="77777777" w:rsidR="00280A1A" w:rsidRDefault="00280A1A" w:rsidP="00996F09">
      <w:pPr>
        <w:pStyle w:val="ListParagraph0"/>
        <w:numPr>
          <w:ilvl w:val="0"/>
          <w:numId w:val="94"/>
        </w:numPr>
        <w:rPr>
          <w:lang w:val="en-CA"/>
        </w:rPr>
      </w:pPr>
      <w:r>
        <w:rPr>
          <w:lang w:val="en-CA"/>
        </w:rPr>
        <w:t>If IdentifyBSS fails, GPSOnline returns a generic error and does not persist such transaction in DB. The error will be logged for debugging purposes.</w:t>
      </w:r>
    </w:p>
    <w:p w14:paraId="7501CEE2" w14:textId="77777777" w:rsidR="00280A1A" w:rsidRDefault="00280A1A" w:rsidP="00996F09">
      <w:pPr>
        <w:pStyle w:val="ListParagraph0"/>
        <w:numPr>
          <w:ilvl w:val="0"/>
          <w:numId w:val="94"/>
        </w:numPr>
        <w:rPr>
          <w:lang w:val="en-CA"/>
        </w:rPr>
      </w:pPr>
      <w:r>
        <w:rPr>
          <w:lang w:val="en-CA"/>
        </w:rPr>
        <w:t>The transaction information will not be stored in DB if BSS is not identified.</w:t>
      </w:r>
    </w:p>
    <w:p w14:paraId="7501CEE3" w14:textId="77777777" w:rsidR="00280A1A" w:rsidRDefault="00280A1A" w:rsidP="00280A1A">
      <w:pPr>
        <w:pStyle w:val="Heading3"/>
        <w:numPr>
          <w:ilvl w:val="2"/>
          <w:numId w:val="2"/>
        </w:numPr>
        <w:rPr>
          <w:lang w:val="en-CA"/>
        </w:rPr>
      </w:pPr>
      <w:bookmarkStart w:id="1631" w:name="_Toc370136698"/>
      <w:bookmarkStart w:id="1632" w:name="_Toc415569069"/>
      <w:r>
        <w:rPr>
          <w:lang w:val="en-CA"/>
        </w:rPr>
        <w:t>IdentifyBSS Caching Mechanism</w:t>
      </w:r>
      <w:bookmarkEnd w:id="1631"/>
      <w:bookmarkEnd w:id="1632"/>
    </w:p>
    <w:p w14:paraId="7501CEE4" w14:textId="0446FA65" w:rsidR="00280A1A" w:rsidRDefault="00280A1A" w:rsidP="00280A1A">
      <w:pPr>
        <w:ind w:left="720"/>
        <w:rPr>
          <w:lang w:val="en-CA"/>
        </w:rPr>
      </w:pPr>
      <w:r>
        <w:rPr>
          <w:lang w:val="en-CA"/>
        </w:rPr>
        <w:t xml:space="preserve">GPSOnline Caches BSSInfo since it is static and </w:t>
      </w:r>
      <w:r w:rsidR="00AC40B2">
        <w:rPr>
          <w:lang w:val="en-CA"/>
        </w:rPr>
        <w:t>calls</w:t>
      </w:r>
      <w:r>
        <w:rPr>
          <w:lang w:val="en-CA"/>
        </w:rPr>
        <w:t xml:space="preserve"> to GPSCoreEJB every time to load BSSInfo can be avoided.</w:t>
      </w:r>
    </w:p>
    <w:p w14:paraId="7501CEE6" w14:textId="77777777" w:rsidR="00280A1A" w:rsidRDefault="00280A1A" w:rsidP="00280A1A">
      <w:pPr>
        <w:ind w:left="720"/>
        <w:rPr>
          <w:lang w:val="en-CA"/>
        </w:rPr>
      </w:pPr>
      <w:r>
        <w:rPr>
          <w:lang w:val="en-CA"/>
        </w:rPr>
        <w:t>The below sequence diagram specifies the flow of identifyBSS flow:</w:t>
      </w:r>
    </w:p>
    <w:p w14:paraId="7501CEE8" w14:textId="77777777" w:rsidR="00280A1A" w:rsidRDefault="00280A1A" w:rsidP="00280A1A">
      <w:pPr>
        <w:ind w:left="720"/>
        <w:rPr>
          <w:lang w:val="en-CA"/>
        </w:rPr>
      </w:pPr>
      <w:r w:rsidRPr="007E3C18">
        <w:rPr>
          <w:lang w:val="en-CA"/>
        </w:rPr>
        <w:object w:dxaOrig="6870" w:dyaOrig="4545" w14:anchorId="7501E3AE">
          <v:shape id="_x0000_i1082" type="#_x0000_t75" style="width:343.5pt;height:225.75pt" o:ole="">
            <v:imagedata r:id="rId156" o:title=""/>
          </v:shape>
          <o:OLEObject Type="Embed" ProgID="Visio.Drawing.11" ShapeID="_x0000_i1082" DrawAspect="Content" ObjectID="_1489316704" r:id="rId157"/>
        </w:object>
      </w:r>
    </w:p>
    <w:p w14:paraId="7501CEE9" w14:textId="77777777" w:rsidR="00280A1A" w:rsidRDefault="00280A1A" w:rsidP="00280A1A">
      <w:pPr>
        <w:ind w:left="720"/>
        <w:rPr>
          <w:lang w:val="en-CA"/>
        </w:rPr>
      </w:pPr>
    </w:p>
    <w:p w14:paraId="7501CEEA" w14:textId="77777777" w:rsidR="00280A1A" w:rsidRDefault="00280A1A" w:rsidP="00280A1A">
      <w:pPr>
        <w:ind w:left="720"/>
        <w:rPr>
          <w:lang w:val="en-CA"/>
        </w:rPr>
      </w:pPr>
    </w:p>
    <w:p w14:paraId="7501CEEB" w14:textId="5F6A362F" w:rsidR="00280A1A" w:rsidRDefault="00280A1A" w:rsidP="00280A1A">
      <w:pPr>
        <w:ind w:left="720"/>
        <w:rPr>
          <w:lang w:val="en-CA"/>
        </w:rPr>
      </w:pPr>
      <w:r>
        <w:rPr>
          <w:lang w:val="en-CA"/>
        </w:rPr>
        <w:t xml:space="preserve">BSSInfo is cached in a static HashMap in </w:t>
      </w:r>
      <w:r w:rsidR="00AC40B2">
        <w:rPr>
          <w:lang w:val="en-CA"/>
        </w:rPr>
        <w:t>Java. This</w:t>
      </w:r>
      <w:r>
        <w:rPr>
          <w:lang w:val="en-CA"/>
        </w:rPr>
        <w:t xml:space="preserve"> Java Class exposes two methods as below:</w:t>
      </w:r>
    </w:p>
    <w:p w14:paraId="7501CEEC" w14:textId="77777777" w:rsidR="00280A1A" w:rsidRDefault="00280A1A" w:rsidP="00996F09">
      <w:pPr>
        <w:pStyle w:val="ListParagraph0"/>
        <w:numPr>
          <w:ilvl w:val="0"/>
          <w:numId w:val="95"/>
        </w:numPr>
        <w:rPr>
          <w:lang w:val="en-CA"/>
        </w:rPr>
      </w:pPr>
      <w:r>
        <w:rPr>
          <w:lang w:val="en-CA"/>
        </w:rPr>
        <w:t>setBSSInfo(xmlBean BSSInfoVO)</w:t>
      </w:r>
    </w:p>
    <w:p w14:paraId="7501CEED" w14:textId="77777777" w:rsidR="00280A1A" w:rsidRDefault="00280A1A" w:rsidP="00996F09">
      <w:pPr>
        <w:pStyle w:val="ListParagraph0"/>
        <w:numPr>
          <w:ilvl w:val="0"/>
          <w:numId w:val="95"/>
        </w:numPr>
        <w:rPr>
          <w:lang w:val="en-CA"/>
        </w:rPr>
      </w:pPr>
      <w:r>
        <w:rPr>
          <w:lang w:val="en-CA"/>
        </w:rPr>
        <w:t>xmlBean getBSSInfo(String BSSID)</w:t>
      </w:r>
    </w:p>
    <w:p w14:paraId="7501CEEE" w14:textId="77777777" w:rsidR="00280A1A" w:rsidRDefault="00280A1A" w:rsidP="00280A1A">
      <w:pPr>
        <w:pStyle w:val="ListParagraph0"/>
        <w:ind w:left="1440"/>
        <w:rPr>
          <w:lang w:val="en-CA"/>
        </w:rPr>
      </w:pPr>
    </w:p>
    <w:p w14:paraId="7501CEEF" w14:textId="77777777" w:rsidR="00280A1A" w:rsidRDefault="00280A1A" w:rsidP="00280A1A">
      <w:pPr>
        <w:ind w:left="720"/>
        <w:rPr>
          <w:lang w:val="en-CA"/>
        </w:rPr>
      </w:pPr>
      <w:r>
        <w:rPr>
          <w:lang w:val="en-CA"/>
        </w:rPr>
        <w:t xml:space="preserve">The above Java Class is packaged as a jar and included in OSB. </w:t>
      </w:r>
    </w:p>
    <w:p w14:paraId="7501CEF0" w14:textId="77777777" w:rsidR="00280A1A" w:rsidRDefault="00280A1A" w:rsidP="00280A1A">
      <w:pPr>
        <w:ind w:left="720"/>
        <w:rPr>
          <w:lang w:val="en-CA"/>
        </w:rPr>
      </w:pPr>
    </w:p>
    <w:p w14:paraId="7501CEF1" w14:textId="24D35E4F" w:rsidR="00280A1A" w:rsidRDefault="00280A1A" w:rsidP="00280A1A">
      <w:pPr>
        <w:ind w:left="720"/>
        <w:rPr>
          <w:lang w:val="en-CA"/>
        </w:rPr>
      </w:pPr>
      <w:r>
        <w:rPr>
          <w:lang w:val="en-CA"/>
        </w:rPr>
        <w:t xml:space="preserve">The reloadBSSInfo Proxy calls loadBSSInfo method of GPSCore to load the BSSInfoVO .Then  setBSSInfo(BSSInfoVO) method is called from a reloadBSSInfo proxy Service which sets the BSSInfoVO loaded from GPSCore in a Static Map in OSB using a </w:t>
      </w:r>
      <w:r w:rsidR="00AC40B2">
        <w:rPr>
          <w:lang w:val="en-CA"/>
        </w:rPr>
        <w:t>Java Callout</w:t>
      </w:r>
      <w:r>
        <w:rPr>
          <w:lang w:val="en-CA"/>
        </w:rPr>
        <w:t xml:space="preserve"> which references above jar.</w:t>
      </w:r>
    </w:p>
    <w:p w14:paraId="7501CEF2" w14:textId="77777777" w:rsidR="00280A1A" w:rsidRDefault="00280A1A" w:rsidP="00280A1A">
      <w:pPr>
        <w:ind w:left="720"/>
        <w:rPr>
          <w:lang w:val="en-CA"/>
        </w:rPr>
      </w:pPr>
    </w:p>
    <w:p w14:paraId="7501CEF3" w14:textId="77777777" w:rsidR="00280A1A" w:rsidRDefault="00280A1A" w:rsidP="00280A1A">
      <w:pPr>
        <w:ind w:left="720"/>
        <w:rPr>
          <w:lang w:val="en-CA"/>
        </w:rPr>
      </w:pPr>
      <w:r>
        <w:rPr>
          <w:lang w:val="en-CA"/>
        </w:rPr>
        <w:t>To Validate the BSS, the GPSOnline gets the BSSInfo for the specific BSSID by calling the getBSSInfo (BSSID) call in a java callout which references above jar.</w:t>
      </w:r>
    </w:p>
    <w:p w14:paraId="7501CEF4" w14:textId="77777777" w:rsidR="00280A1A" w:rsidRDefault="00280A1A" w:rsidP="00280A1A">
      <w:pPr>
        <w:ind w:left="720"/>
        <w:rPr>
          <w:lang w:val="en-CA"/>
        </w:rPr>
      </w:pPr>
    </w:p>
    <w:p w14:paraId="7501CEF5" w14:textId="77777777" w:rsidR="00280A1A" w:rsidRDefault="00280A1A" w:rsidP="00280A1A">
      <w:pPr>
        <w:ind w:left="720"/>
        <w:rPr>
          <w:lang w:val="en-CA"/>
        </w:rPr>
      </w:pPr>
      <w:r>
        <w:rPr>
          <w:lang w:val="en-CA"/>
        </w:rPr>
        <w:t xml:space="preserve">GPSOnline performs validation as mentioned in section 6.5 on the BSSInfo retrieved from the cached BSS Information. </w:t>
      </w:r>
    </w:p>
    <w:p w14:paraId="7501CEF6" w14:textId="77777777" w:rsidR="00280A1A" w:rsidRDefault="00280A1A" w:rsidP="00280A1A">
      <w:pPr>
        <w:ind w:left="720"/>
        <w:rPr>
          <w:lang w:val="en-CA"/>
        </w:rPr>
      </w:pPr>
    </w:p>
    <w:p w14:paraId="7501CEF7" w14:textId="77777777" w:rsidR="00280A1A" w:rsidRDefault="00280A1A" w:rsidP="00280A1A">
      <w:pPr>
        <w:pStyle w:val="Heading3"/>
        <w:numPr>
          <w:ilvl w:val="2"/>
          <w:numId w:val="2"/>
        </w:numPr>
        <w:rPr>
          <w:lang w:val="en-CA"/>
        </w:rPr>
      </w:pPr>
      <w:bookmarkStart w:id="1633" w:name="_Toc370136699"/>
      <w:bookmarkStart w:id="1634" w:name="_Toc415569070"/>
      <w:r>
        <w:rPr>
          <w:lang w:val="en-CA"/>
        </w:rPr>
        <w:t>Certificate double way SSL Authentication Mechanism</w:t>
      </w:r>
      <w:bookmarkEnd w:id="1633"/>
      <w:bookmarkEnd w:id="1634"/>
    </w:p>
    <w:p w14:paraId="7501CEF8" w14:textId="77777777" w:rsidR="00280A1A" w:rsidRDefault="00280A1A" w:rsidP="00280A1A">
      <w:pPr>
        <w:pStyle w:val="ListParagraph0"/>
        <w:widowControl/>
        <w:spacing w:line="240" w:lineRule="auto"/>
        <w:rPr>
          <w:lang w:val="en-CA"/>
        </w:rPr>
      </w:pPr>
      <w:r>
        <w:rPr>
          <w:lang w:val="en-CA"/>
        </w:rPr>
        <w:t>BSS will purchase the advantage certificate and will be sharing the client certificate with us which we will import it in our GPS Online Trust keystore.</w:t>
      </w:r>
    </w:p>
    <w:p w14:paraId="7501CEF9" w14:textId="77777777" w:rsidR="00280A1A" w:rsidRDefault="00280A1A" w:rsidP="00280A1A">
      <w:pPr>
        <w:ind w:left="720"/>
        <w:rPr>
          <w:lang w:val="en-CA"/>
        </w:rPr>
      </w:pPr>
      <w:r>
        <w:rPr>
          <w:lang w:val="en-CA"/>
        </w:rPr>
        <w:t xml:space="preserve">GPSOnline will purchase the advantage certificate and will be sharing the client certificate with BSS which BSS will import into their Trust keystore to establish 2 way SSL authentications. </w:t>
      </w:r>
    </w:p>
    <w:p w14:paraId="7501CEFB" w14:textId="77777777" w:rsidR="00280A1A" w:rsidRDefault="00280A1A" w:rsidP="00280A1A">
      <w:pPr>
        <w:ind w:left="720"/>
        <w:rPr>
          <w:b/>
          <w:u w:val="single"/>
          <w:lang w:val="en-CA"/>
        </w:rPr>
      </w:pPr>
      <w:r>
        <w:rPr>
          <w:b/>
          <w:u w:val="single"/>
          <w:lang w:val="en-CA"/>
        </w:rPr>
        <w:lastRenderedPageBreak/>
        <w:t>Configurations at Weblogic level:</w:t>
      </w:r>
    </w:p>
    <w:p w14:paraId="7501CEFC" w14:textId="77777777" w:rsidR="00280A1A" w:rsidRDefault="00280A1A" w:rsidP="00280A1A">
      <w:pPr>
        <w:ind w:left="720"/>
        <w:rPr>
          <w:b/>
          <w:u w:val="single"/>
          <w:lang w:val="en-CA"/>
        </w:rPr>
      </w:pPr>
    </w:p>
    <w:p w14:paraId="7501CEFD" w14:textId="77777777" w:rsidR="00280A1A" w:rsidRDefault="00280A1A" w:rsidP="00280A1A">
      <w:pPr>
        <w:ind w:firstLine="720"/>
        <w:rPr>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SSL</w:t>
      </w:r>
    </w:p>
    <w:p w14:paraId="7501CEFE" w14:textId="77777777" w:rsidR="00280A1A" w:rsidRDefault="00280A1A" w:rsidP="00280A1A">
      <w:pPr>
        <w:ind w:firstLine="720"/>
        <w:rPr>
          <w:lang w:val="en-CA"/>
        </w:rPr>
      </w:pPr>
      <w:r>
        <w:rPr>
          <w:lang w:val="en-CA"/>
        </w:rPr>
        <w:t xml:space="preserve">Click on </w:t>
      </w:r>
      <w:r>
        <w:rPr>
          <w:b/>
          <w:i/>
          <w:lang w:val="en-CA"/>
        </w:rPr>
        <w:t>Advanced</w:t>
      </w:r>
      <w:r>
        <w:rPr>
          <w:lang w:val="en-CA"/>
        </w:rPr>
        <w:t>.</w:t>
      </w:r>
    </w:p>
    <w:p w14:paraId="7501CEFF" w14:textId="4EEE3899" w:rsidR="00280A1A" w:rsidRDefault="00280A1A" w:rsidP="00280A1A">
      <w:pPr>
        <w:ind w:firstLine="720"/>
        <w:rPr>
          <w:b/>
          <w:lang w:val="en-CA"/>
        </w:rPr>
      </w:pPr>
      <w:r>
        <w:rPr>
          <w:lang w:val="en-CA"/>
        </w:rPr>
        <w:t>Under</w:t>
      </w:r>
      <w:r w:rsidR="00AC40B2">
        <w:rPr>
          <w:lang w:val="en-CA"/>
        </w:rPr>
        <w:t xml:space="preserve"> </w:t>
      </w:r>
      <w:r>
        <w:rPr>
          <w:b/>
          <w:lang w:val="en-CA"/>
        </w:rPr>
        <w:t>Two Way Client Cert Behaviour</w:t>
      </w:r>
      <w:r w:rsidR="00AC40B2">
        <w:rPr>
          <w:b/>
          <w:lang w:val="en-CA"/>
        </w:rPr>
        <w:t xml:space="preserve"> </w:t>
      </w:r>
      <w:r>
        <w:rPr>
          <w:lang w:val="en-CA"/>
        </w:rPr>
        <w:t>select</w:t>
      </w:r>
      <w:r w:rsidR="00AC40B2">
        <w:rPr>
          <w:lang w:val="en-CA"/>
        </w:rPr>
        <w:t xml:space="preserve"> </w:t>
      </w:r>
      <w:r>
        <w:rPr>
          <w:b/>
          <w:lang w:val="en-CA"/>
        </w:rPr>
        <w:t>Client Certs Requested And Enforced</w:t>
      </w:r>
    </w:p>
    <w:p w14:paraId="7501CF00" w14:textId="77777777" w:rsidR="00280A1A" w:rsidRDefault="00280A1A" w:rsidP="00280A1A">
      <w:pPr>
        <w:ind w:firstLine="720"/>
        <w:rPr>
          <w:lang w:val="en-CA"/>
        </w:rPr>
      </w:pPr>
      <w:r>
        <w:rPr>
          <w:lang w:val="en-CA"/>
        </w:rPr>
        <w:t xml:space="preserve">Check the </w:t>
      </w:r>
      <w:r>
        <w:rPr>
          <w:b/>
          <w:i/>
          <w:lang w:val="en-CA"/>
        </w:rPr>
        <w:t>Use Server Certs</w:t>
      </w:r>
      <w:r>
        <w:rPr>
          <w:lang w:val="en-CA"/>
        </w:rPr>
        <w:t xml:space="preserve"> option</w:t>
      </w:r>
    </w:p>
    <w:p w14:paraId="7501CF01" w14:textId="77777777" w:rsidR="00280A1A" w:rsidRDefault="00280A1A" w:rsidP="00280A1A">
      <w:pPr>
        <w:ind w:firstLine="720"/>
        <w:rPr>
          <w:lang w:val="en-CA"/>
        </w:rPr>
      </w:pPr>
      <w:r>
        <w:rPr>
          <w:lang w:val="en-CA"/>
        </w:rPr>
        <w:t xml:space="preserve">Save the changes. </w:t>
      </w:r>
    </w:p>
    <w:p w14:paraId="7501CF02" w14:textId="77777777" w:rsidR="00280A1A" w:rsidRDefault="00280A1A" w:rsidP="00280A1A">
      <w:pPr>
        <w:rPr>
          <w:lang w:val="en-CA"/>
        </w:rPr>
      </w:pPr>
    </w:p>
    <w:p w14:paraId="7501CF03" w14:textId="77777777" w:rsidR="00280A1A" w:rsidRDefault="00280A1A" w:rsidP="00280A1A">
      <w:pPr>
        <w:ind w:left="720"/>
        <w:rPr>
          <w:b/>
          <w:i/>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General</w:t>
      </w:r>
    </w:p>
    <w:p w14:paraId="7501CF04" w14:textId="77777777" w:rsidR="00280A1A" w:rsidRDefault="00280A1A" w:rsidP="00280A1A">
      <w:pPr>
        <w:ind w:firstLine="720"/>
        <w:rPr>
          <w:lang w:val="en-CA"/>
        </w:rPr>
      </w:pPr>
      <w:r>
        <w:rPr>
          <w:lang w:val="en-CA"/>
        </w:rPr>
        <w:t xml:space="preserve">Check the </w:t>
      </w:r>
      <w:r>
        <w:rPr>
          <w:b/>
          <w:i/>
          <w:lang w:val="en-CA"/>
        </w:rPr>
        <w:t>SSL Listen Port Enabled</w:t>
      </w:r>
      <w:r>
        <w:rPr>
          <w:lang w:val="en-CA"/>
        </w:rPr>
        <w:t xml:space="preserve"> option and save</w:t>
      </w:r>
    </w:p>
    <w:p w14:paraId="7501CF05" w14:textId="77777777" w:rsidR="00280A1A" w:rsidRDefault="00280A1A" w:rsidP="00280A1A">
      <w:pPr>
        <w:rPr>
          <w:lang w:val="en-CA"/>
        </w:rPr>
      </w:pPr>
    </w:p>
    <w:p w14:paraId="7501CF06" w14:textId="77777777" w:rsidR="00280A1A" w:rsidRDefault="00280A1A" w:rsidP="00280A1A">
      <w:pPr>
        <w:ind w:left="720"/>
        <w:rPr>
          <w:b/>
          <w:i/>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Keystores</w:t>
      </w:r>
    </w:p>
    <w:p w14:paraId="7501CF07" w14:textId="77777777" w:rsidR="00280A1A" w:rsidRDefault="00280A1A" w:rsidP="00280A1A">
      <w:pPr>
        <w:ind w:firstLine="720"/>
        <w:rPr>
          <w:b/>
          <w:i/>
          <w:lang w:val="en-CA"/>
        </w:rPr>
      </w:pPr>
      <w:r>
        <w:rPr>
          <w:lang w:val="en-CA"/>
        </w:rPr>
        <w:t>Check to make sure the Keystores are set to</w:t>
      </w:r>
      <w:r>
        <w:rPr>
          <w:b/>
          <w:i/>
          <w:lang w:val="en-CA"/>
        </w:rPr>
        <w:t xml:space="preserve"> Custom Identity and Custom Trust</w:t>
      </w:r>
    </w:p>
    <w:p w14:paraId="7501CF08" w14:textId="77777777" w:rsidR="00280A1A" w:rsidRDefault="00280A1A" w:rsidP="00280A1A">
      <w:pPr>
        <w:ind w:firstLine="720"/>
        <w:rPr>
          <w:b/>
          <w:lang w:val="en-CA"/>
        </w:rPr>
      </w:pPr>
    </w:p>
    <w:p w14:paraId="7501CF09" w14:textId="2B24E100" w:rsidR="00280A1A" w:rsidRDefault="00280A1A" w:rsidP="00280A1A">
      <w:pPr>
        <w:ind w:left="720"/>
        <w:rPr>
          <w:b/>
          <w:lang w:val="en-CA"/>
        </w:rPr>
      </w:pPr>
      <w:r>
        <w:rPr>
          <w:b/>
          <w:lang w:val="en-CA"/>
        </w:rPr>
        <w:t xml:space="preserve">Note: If </w:t>
      </w:r>
      <w:r w:rsidR="00364411">
        <w:rPr>
          <w:b/>
          <w:lang w:val="en-CA"/>
        </w:rPr>
        <w:t>there’s more</w:t>
      </w:r>
      <w:r>
        <w:rPr>
          <w:b/>
          <w:lang w:val="en-CA"/>
        </w:rPr>
        <w:t xml:space="preserve"> than 1 managed server in the cluster then </w:t>
      </w:r>
      <w:r w:rsidR="006A66AF">
        <w:rPr>
          <w:b/>
          <w:lang w:val="en-CA"/>
        </w:rPr>
        <w:t xml:space="preserve">all </w:t>
      </w:r>
      <w:r>
        <w:rPr>
          <w:b/>
          <w:lang w:val="en-CA"/>
        </w:rPr>
        <w:t xml:space="preserve">the above steps </w:t>
      </w:r>
      <w:r w:rsidR="006A66AF">
        <w:rPr>
          <w:b/>
          <w:lang w:val="en-CA"/>
        </w:rPr>
        <w:t xml:space="preserve">must be repeated </w:t>
      </w:r>
      <w:r>
        <w:rPr>
          <w:b/>
          <w:lang w:val="en-CA"/>
        </w:rPr>
        <w:t>for all managed servers.</w:t>
      </w:r>
    </w:p>
    <w:p w14:paraId="7501CF0A" w14:textId="77777777" w:rsidR="00280A1A" w:rsidRDefault="00280A1A" w:rsidP="00280A1A">
      <w:pPr>
        <w:ind w:left="720"/>
        <w:rPr>
          <w:lang w:val="en-CA"/>
        </w:rPr>
      </w:pPr>
    </w:p>
    <w:p w14:paraId="7501CF0B" w14:textId="77777777" w:rsidR="00280A1A" w:rsidRDefault="00280A1A" w:rsidP="00280A1A">
      <w:pPr>
        <w:ind w:left="720"/>
        <w:rPr>
          <w:b/>
          <w:u w:val="single"/>
          <w:lang w:val="en-CA"/>
        </w:rPr>
      </w:pPr>
      <w:r>
        <w:rPr>
          <w:b/>
          <w:u w:val="single"/>
          <w:lang w:val="en-CA"/>
        </w:rPr>
        <w:t>Importing BSS Client certificate into the trust keystore of GPS Online:</w:t>
      </w:r>
    </w:p>
    <w:p w14:paraId="7501CF0C" w14:textId="77777777" w:rsidR="00280A1A" w:rsidRDefault="00280A1A" w:rsidP="00280A1A">
      <w:pPr>
        <w:ind w:left="720"/>
        <w:rPr>
          <w:b/>
          <w:u w:val="single"/>
          <w:lang w:val="en-CA"/>
        </w:rPr>
      </w:pPr>
    </w:p>
    <w:p w14:paraId="7501CF0D" w14:textId="77777777" w:rsidR="00280A1A" w:rsidRDefault="00280A1A" w:rsidP="00280A1A">
      <w:pPr>
        <w:ind w:firstLine="720"/>
        <w:rPr>
          <w:b/>
          <w:i/>
          <w:lang w:val="en-CA"/>
        </w:rPr>
      </w:pPr>
      <w:r>
        <w:rPr>
          <w:lang w:val="en-CA"/>
        </w:rPr>
        <w:t xml:space="preserve">In the UNIX box, go to </w:t>
      </w:r>
      <w:r>
        <w:rPr>
          <w:b/>
          <w:i/>
          <w:lang w:val="en-CA"/>
        </w:rPr>
        <w:t>domains/GPSOnline/security</w:t>
      </w:r>
    </w:p>
    <w:p w14:paraId="7501CF0E" w14:textId="77777777" w:rsidR="00280A1A" w:rsidRDefault="00280A1A" w:rsidP="00280A1A">
      <w:pPr>
        <w:ind w:firstLine="720"/>
        <w:rPr>
          <w:lang w:val="en-CA"/>
        </w:rPr>
      </w:pPr>
    </w:p>
    <w:p w14:paraId="7501CF0F" w14:textId="77777777" w:rsidR="00280A1A" w:rsidRDefault="00280A1A" w:rsidP="00280A1A">
      <w:pPr>
        <w:ind w:firstLine="720"/>
        <w:rPr>
          <w:lang w:val="en-CA"/>
        </w:rPr>
      </w:pPr>
      <w:r>
        <w:rPr>
          <w:lang w:val="en-CA"/>
        </w:rPr>
        <w:t>Backup the existing Trust JKS</w:t>
      </w:r>
    </w:p>
    <w:p w14:paraId="7501CF10" w14:textId="77777777" w:rsidR="00280A1A" w:rsidRDefault="00280A1A" w:rsidP="00280A1A">
      <w:pPr>
        <w:ind w:firstLine="720"/>
        <w:rPr>
          <w:lang w:val="en-CA"/>
        </w:rPr>
      </w:pPr>
    </w:p>
    <w:p w14:paraId="7501CF11" w14:textId="77777777" w:rsidR="00280A1A" w:rsidRDefault="00280A1A" w:rsidP="00280A1A">
      <w:pPr>
        <w:ind w:firstLine="720"/>
        <w:rPr>
          <w:lang w:val="en-CA"/>
        </w:rPr>
      </w:pPr>
      <w:r>
        <w:rPr>
          <w:lang w:val="en-CA"/>
        </w:rPr>
        <w:t>cp</w:t>
      </w:r>
      <w:r>
        <w:rPr>
          <w:b/>
          <w:i/>
          <w:lang w:val="en-CA"/>
        </w:rPr>
        <w:t>GPSOnlineTrust.jks GPSOnlineTrust.jks_backup</w:t>
      </w:r>
    </w:p>
    <w:p w14:paraId="7501CF12" w14:textId="77777777" w:rsidR="00280A1A" w:rsidRDefault="00280A1A" w:rsidP="00280A1A">
      <w:pPr>
        <w:ind w:firstLine="720"/>
        <w:rPr>
          <w:lang w:val="en-CA"/>
        </w:rPr>
      </w:pPr>
    </w:p>
    <w:p w14:paraId="7501CF13" w14:textId="77777777" w:rsidR="00280A1A" w:rsidRDefault="00280A1A" w:rsidP="00280A1A">
      <w:pPr>
        <w:ind w:firstLine="720"/>
        <w:rPr>
          <w:b/>
          <w:i/>
          <w:lang w:val="en-CA"/>
        </w:rPr>
      </w:pPr>
      <w:r>
        <w:rPr>
          <w:lang w:val="en-CA"/>
        </w:rPr>
        <w:t xml:space="preserve">Copy the BSS advantage certificate to the location </w:t>
      </w:r>
      <w:r>
        <w:rPr>
          <w:b/>
          <w:i/>
          <w:lang w:val="en-CA"/>
        </w:rPr>
        <w:t>domains/GPSOnline/security</w:t>
      </w:r>
    </w:p>
    <w:p w14:paraId="7501CF14" w14:textId="77777777" w:rsidR="00280A1A" w:rsidRDefault="00280A1A" w:rsidP="00280A1A">
      <w:pPr>
        <w:ind w:firstLine="720"/>
        <w:rPr>
          <w:lang w:val="en-CA"/>
        </w:rPr>
      </w:pPr>
    </w:p>
    <w:p w14:paraId="7501CF15" w14:textId="77777777" w:rsidR="00280A1A" w:rsidRDefault="00280A1A" w:rsidP="00280A1A">
      <w:pPr>
        <w:ind w:firstLine="720"/>
        <w:rPr>
          <w:lang w:val="en-CA"/>
        </w:rPr>
      </w:pPr>
      <w:r>
        <w:rPr>
          <w:lang w:val="en-CA"/>
        </w:rPr>
        <w:t>Import the BSS advantage certificate into trust keystore</w:t>
      </w:r>
    </w:p>
    <w:p w14:paraId="7501CF16" w14:textId="77777777" w:rsidR="00280A1A" w:rsidRDefault="00280A1A" w:rsidP="00280A1A">
      <w:pPr>
        <w:pStyle w:val="NoSpacing"/>
        <w:ind w:left="720"/>
        <w:rPr>
          <w:b/>
          <w:i/>
          <w:lang w:val="en-CA"/>
        </w:rPr>
      </w:pPr>
    </w:p>
    <w:p w14:paraId="7501CF17" w14:textId="77777777" w:rsidR="00280A1A" w:rsidRDefault="00280A1A" w:rsidP="00280A1A">
      <w:pPr>
        <w:pStyle w:val="NoSpacing"/>
        <w:ind w:left="720"/>
        <w:rPr>
          <w:b/>
          <w:i/>
          <w:lang w:val="en-CA"/>
        </w:rPr>
      </w:pPr>
      <w:r>
        <w:rPr>
          <w:b/>
          <w:i/>
          <w:lang w:val="en-CA"/>
        </w:rPr>
        <w:t>keytool -import –v -trustcacerts -alias bsscert -file  &lt;bss.crt&gt; -keystore GPSOnlineTrust.jks -storepass &lt;your JKS password&gt;</w:t>
      </w:r>
    </w:p>
    <w:p w14:paraId="7501CF18" w14:textId="77777777" w:rsidR="00280A1A" w:rsidRDefault="00280A1A" w:rsidP="00280A1A">
      <w:pPr>
        <w:rPr>
          <w:lang w:val="en-CA"/>
        </w:rPr>
      </w:pPr>
    </w:p>
    <w:p w14:paraId="7501CF19" w14:textId="77777777" w:rsidR="00280A1A" w:rsidRDefault="00280A1A" w:rsidP="00280A1A">
      <w:pPr>
        <w:ind w:firstLine="720"/>
        <w:rPr>
          <w:b/>
          <w:lang w:val="en-CA"/>
        </w:rPr>
      </w:pPr>
      <w:r>
        <w:rPr>
          <w:b/>
          <w:lang w:val="en-CA"/>
        </w:rPr>
        <w:t>Restart the environment to make the changes effective.</w:t>
      </w:r>
    </w:p>
    <w:p w14:paraId="7501CF1A" w14:textId="77777777" w:rsidR="00280A1A" w:rsidRDefault="00280A1A" w:rsidP="00280A1A">
      <w:pPr>
        <w:rPr>
          <w:lang w:val="en-CA"/>
        </w:rPr>
      </w:pPr>
      <w:bookmarkStart w:id="1635" w:name="_Ref264616936"/>
    </w:p>
    <w:p w14:paraId="7501CF1B" w14:textId="77777777" w:rsidR="00280A1A" w:rsidRDefault="00280A1A" w:rsidP="00280A1A">
      <w:pPr>
        <w:pStyle w:val="Heading3"/>
        <w:numPr>
          <w:ilvl w:val="2"/>
          <w:numId w:val="2"/>
        </w:numPr>
        <w:rPr>
          <w:lang w:val="en-CA"/>
        </w:rPr>
      </w:pPr>
      <w:bookmarkStart w:id="1636" w:name="_Toc370136701"/>
      <w:bookmarkStart w:id="1637" w:name="_Toc242949047"/>
      <w:bookmarkStart w:id="1638" w:name="_Toc242932285"/>
      <w:bookmarkStart w:id="1639" w:name="_Toc415569071"/>
      <w:r>
        <w:rPr>
          <w:lang w:val="en-CA"/>
        </w:rPr>
        <w:t>GPS Online Error Mapping Mechanism</w:t>
      </w:r>
      <w:bookmarkEnd w:id="1636"/>
      <w:bookmarkEnd w:id="1637"/>
      <w:bookmarkEnd w:id="1638"/>
      <w:bookmarkEnd w:id="1639"/>
    </w:p>
    <w:p w14:paraId="7501CF1C" w14:textId="77777777" w:rsidR="00280A1A" w:rsidRDefault="00280A1A" w:rsidP="00280A1A">
      <w:pPr>
        <w:rPr>
          <w:lang w:val="en-CA"/>
        </w:rPr>
      </w:pPr>
      <w:r>
        <w:rPr>
          <w:lang w:val="en-CA"/>
        </w:rPr>
        <w:t>The Xquery is used to map DTS-ESB GPS Online Proxy Error Codes to GPS Online errors as below:</w:t>
      </w:r>
    </w:p>
    <w:p w14:paraId="7501CF1D" w14:textId="77777777" w:rsidR="00280A1A" w:rsidRDefault="00280A1A" w:rsidP="00280A1A">
      <w:pPr>
        <w:autoSpaceDE w:val="0"/>
        <w:autoSpaceDN w:val="0"/>
        <w:ind w:left="720"/>
        <w:rPr>
          <w:lang w:val="en-CA"/>
        </w:rPr>
      </w:pPr>
      <w:r>
        <w:rPr>
          <w:lang w:val="en-CA"/>
        </w:rPr>
        <w:t>&lt;GPSOnlineErrorCodes&gt;</w:t>
      </w:r>
    </w:p>
    <w:p w14:paraId="7501CF1E" w14:textId="77777777" w:rsidR="00280A1A" w:rsidRDefault="00280A1A" w:rsidP="00280A1A">
      <w:pPr>
        <w:autoSpaceDE w:val="0"/>
        <w:autoSpaceDN w:val="0"/>
        <w:ind w:left="720"/>
        <w:rPr>
          <w:lang w:val="en-CA"/>
        </w:rPr>
      </w:pPr>
      <w:r>
        <w:rPr>
          <w:lang w:val="en-CA"/>
        </w:rPr>
        <w:t>      &lt;!—DTS-ESB ERROR CODE MAPPING BEGIN --&gt;</w:t>
      </w:r>
    </w:p>
    <w:p w14:paraId="7501CF1F" w14:textId="77777777" w:rsidR="00280A1A" w:rsidRDefault="00280A1A" w:rsidP="00280A1A">
      <w:pPr>
        <w:autoSpaceDE w:val="0"/>
        <w:autoSpaceDN w:val="0"/>
        <w:ind w:left="720"/>
        <w:rPr>
          <w:lang w:val="en-CA"/>
        </w:rPr>
      </w:pPr>
      <w:r>
        <w:rPr>
          <w:lang w:val="en-CA"/>
        </w:rPr>
        <w:t>      &lt;Mapping&gt;</w:t>
      </w:r>
    </w:p>
    <w:p w14:paraId="7501CF20" w14:textId="77777777" w:rsidR="00280A1A" w:rsidRDefault="00280A1A" w:rsidP="00280A1A">
      <w:pPr>
        <w:autoSpaceDE w:val="0"/>
        <w:autoSpaceDN w:val="0"/>
        <w:ind w:left="720"/>
        <w:rPr>
          <w:lang w:val="en-CA"/>
        </w:rPr>
      </w:pPr>
      <w:r>
        <w:rPr>
          <w:lang w:val="en-CA"/>
        </w:rPr>
        <w:t>            &lt;BackendError&gt;ESBXXX&lt;/BackendError&gt;</w:t>
      </w:r>
    </w:p>
    <w:p w14:paraId="7501CF21" w14:textId="77777777" w:rsidR="00280A1A" w:rsidRDefault="00280A1A" w:rsidP="00280A1A">
      <w:pPr>
        <w:autoSpaceDE w:val="0"/>
        <w:autoSpaceDN w:val="0"/>
        <w:ind w:left="720"/>
        <w:rPr>
          <w:lang w:val="en-CA"/>
        </w:rPr>
      </w:pPr>
      <w:r>
        <w:rPr>
          <w:lang w:val="en-CA"/>
        </w:rPr>
        <w:t>                        &lt;GPSOnlineCode&gt;GPSO-XXXX&lt;/GPSOnlineCode&gt;</w:t>
      </w:r>
    </w:p>
    <w:p w14:paraId="7501CF22" w14:textId="77777777" w:rsidR="00280A1A" w:rsidRDefault="00280A1A" w:rsidP="00280A1A">
      <w:pPr>
        <w:autoSpaceDE w:val="0"/>
        <w:autoSpaceDN w:val="0"/>
        <w:ind w:left="720"/>
        <w:rPr>
          <w:lang w:val="en-CA"/>
        </w:rPr>
      </w:pPr>
      <w:r>
        <w:rPr>
          <w:lang w:val="en-CA"/>
        </w:rPr>
        <w:t>      &lt;/Mapping&gt;</w:t>
      </w:r>
    </w:p>
    <w:p w14:paraId="7501CF23" w14:textId="77777777" w:rsidR="00280A1A" w:rsidRDefault="00280A1A" w:rsidP="00280A1A">
      <w:pPr>
        <w:autoSpaceDE w:val="0"/>
        <w:autoSpaceDN w:val="0"/>
        <w:ind w:left="720"/>
        <w:rPr>
          <w:lang w:val="en-CA"/>
        </w:rPr>
      </w:pPr>
      <w:r>
        <w:rPr>
          <w:lang w:val="en-CA"/>
        </w:rPr>
        <w:t>      &lt;!—DTS-ESB ERROR CODE MAPPING End --&gt;</w:t>
      </w:r>
    </w:p>
    <w:p w14:paraId="7501CF24" w14:textId="77777777" w:rsidR="00280A1A" w:rsidRDefault="00280A1A" w:rsidP="00280A1A">
      <w:pPr>
        <w:autoSpaceDE w:val="0"/>
        <w:autoSpaceDN w:val="0"/>
        <w:ind w:left="720"/>
        <w:rPr>
          <w:lang w:val="en-CA"/>
        </w:rPr>
      </w:pPr>
    </w:p>
    <w:p w14:paraId="7501CF25" w14:textId="77777777" w:rsidR="00280A1A" w:rsidRDefault="00280A1A" w:rsidP="00280A1A">
      <w:pPr>
        <w:autoSpaceDE w:val="0"/>
        <w:autoSpaceDN w:val="0"/>
        <w:ind w:left="720"/>
        <w:rPr>
          <w:lang w:val="en-CA"/>
        </w:rPr>
      </w:pPr>
      <w:r>
        <w:rPr>
          <w:lang w:val="en-CA"/>
        </w:rPr>
        <w:t>&lt;/GPSOnlineErrorCodes&gt;</w:t>
      </w:r>
      <w:r>
        <w:rPr>
          <w:lang w:val="en-CA"/>
        </w:rPr>
        <w:tab/>
      </w:r>
    </w:p>
    <w:p w14:paraId="7501CF26" w14:textId="77777777" w:rsidR="00280A1A" w:rsidRDefault="00280A1A" w:rsidP="00280A1A">
      <w:pPr>
        <w:autoSpaceDE w:val="0"/>
        <w:autoSpaceDN w:val="0"/>
        <w:rPr>
          <w:lang w:val="en-CA"/>
        </w:rPr>
      </w:pPr>
    </w:p>
    <w:p w14:paraId="7501CF27" w14:textId="77777777" w:rsidR="00280A1A" w:rsidRDefault="00280A1A" w:rsidP="00280A1A">
      <w:pPr>
        <w:autoSpaceDE w:val="0"/>
        <w:autoSpaceDN w:val="0"/>
        <w:rPr>
          <w:lang w:val="en-CA"/>
        </w:rPr>
      </w:pPr>
      <w:r>
        <w:rPr>
          <w:lang w:val="en-CA"/>
        </w:rPr>
        <w:t>If the BSS expects GPSCodeSet1 (for CT-Payment Code), an XQuery is used to map any GPSOnline error (GPSO-XXXX) Code to GPSCodeSet1Error Codes. Also any GPSCore error (GPSC-XXXX) needs to be mapped to GPSCodeSet1Error Codes as below</w:t>
      </w:r>
    </w:p>
    <w:p w14:paraId="7501CF28" w14:textId="77777777" w:rsidR="00280A1A" w:rsidRDefault="00280A1A" w:rsidP="00280A1A">
      <w:pPr>
        <w:autoSpaceDE w:val="0"/>
        <w:autoSpaceDN w:val="0"/>
        <w:rPr>
          <w:lang w:val="en-CA"/>
        </w:rPr>
      </w:pPr>
      <w:r>
        <w:rPr>
          <w:lang w:val="en-CA"/>
        </w:rPr>
        <w:t xml:space="preserve">    </w:t>
      </w:r>
    </w:p>
    <w:p w14:paraId="7501CF29" w14:textId="77777777" w:rsidR="00280A1A" w:rsidRDefault="00280A1A" w:rsidP="00280A1A">
      <w:pPr>
        <w:autoSpaceDE w:val="0"/>
        <w:autoSpaceDN w:val="0"/>
        <w:ind w:left="720"/>
        <w:rPr>
          <w:lang w:val="en-CA"/>
        </w:rPr>
      </w:pPr>
      <w:r>
        <w:rPr>
          <w:lang w:val="en-CA"/>
        </w:rPr>
        <w:t>&lt; GPSCodesSet1&gt;</w:t>
      </w:r>
    </w:p>
    <w:p w14:paraId="7501CF2A" w14:textId="77777777" w:rsidR="00280A1A" w:rsidRDefault="00280A1A" w:rsidP="00280A1A">
      <w:pPr>
        <w:autoSpaceDE w:val="0"/>
        <w:autoSpaceDN w:val="0"/>
        <w:ind w:left="720"/>
        <w:rPr>
          <w:lang w:val="en-CA"/>
        </w:rPr>
      </w:pPr>
      <w:r>
        <w:rPr>
          <w:lang w:val="en-CA"/>
        </w:rPr>
        <w:t>&lt;!—GPS ONLINE ERROR CODE MAPPING BEGIN--&gt;</w:t>
      </w:r>
    </w:p>
    <w:p w14:paraId="7501CF2B" w14:textId="77777777" w:rsidR="00280A1A" w:rsidRDefault="00280A1A" w:rsidP="00280A1A">
      <w:pPr>
        <w:autoSpaceDE w:val="0"/>
        <w:autoSpaceDN w:val="0"/>
        <w:ind w:left="720"/>
        <w:rPr>
          <w:lang w:val="en-CA"/>
        </w:rPr>
      </w:pPr>
      <w:r>
        <w:rPr>
          <w:lang w:val="en-CA"/>
        </w:rPr>
        <w:t>      &lt;Mapping&gt;</w:t>
      </w:r>
    </w:p>
    <w:p w14:paraId="7501CF2C" w14:textId="77777777" w:rsidR="00280A1A" w:rsidRDefault="00280A1A" w:rsidP="00280A1A">
      <w:pPr>
        <w:autoSpaceDE w:val="0"/>
        <w:autoSpaceDN w:val="0"/>
        <w:ind w:left="720"/>
        <w:rPr>
          <w:lang w:val="en-CA"/>
        </w:rPr>
      </w:pPr>
      <w:r>
        <w:rPr>
          <w:lang w:val="en-CA"/>
        </w:rPr>
        <w:lastRenderedPageBreak/>
        <w:t>&lt;GPSOnlineCode&gt;GPSO-XXXX&lt;/GPSOnlineCode&gt;</w:t>
      </w:r>
    </w:p>
    <w:p w14:paraId="7501CF2D" w14:textId="77777777" w:rsidR="00280A1A" w:rsidRDefault="00280A1A" w:rsidP="00280A1A">
      <w:pPr>
        <w:autoSpaceDE w:val="0"/>
        <w:autoSpaceDN w:val="0"/>
        <w:ind w:left="720"/>
        <w:rPr>
          <w:lang w:val="en-CA"/>
        </w:rPr>
      </w:pPr>
      <w:r>
        <w:rPr>
          <w:lang w:val="en-CA"/>
        </w:rPr>
        <w:t>            &lt; GPSCodeSet1&gt;XXXX&lt;/ GPSCodeSet1&gt;</w:t>
      </w:r>
    </w:p>
    <w:p w14:paraId="7501CF2E" w14:textId="77777777" w:rsidR="00280A1A" w:rsidRDefault="00280A1A" w:rsidP="00280A1A">
      <w:pPr>
        <w:autoSpaceDE w:val="0"/>
        <w:autoSpaceDN w:val="0"/>
        <w:ind w:left="720"/>
        <w:rPr>
          <w:lang w:val="en-CA"/>
        </w:rPr>
      </w:pPr>
      <w:r>
        <w:rPr>
          <w:lang w:val="en-CA"/>
        </w:rPr>
        <w:t>      &lt;/Mapping&gt;</w:t>
      </w:r>
    </w:p>
    <w:p w14:paraId="7501CF2F" w14:textId="77777777" w:rsidR="00280A1A" w:rsidRDefault="00280A1A" w:rsidP="00280A1A">
      <w:pPr>
        <w:autoSpaceDE w:val="0"/>
        <w:autoSpaceDN w:val="0"/>
        <w:ind w:left="720"/>
        <w:rPr>
          <w:lang w:val="en-CA"/>
        </w:rPr>
      </w:pPr>
      <w:r>
        <w:rPr>
          <w:lang w:val="en-CA"/>
        </w:rPr>
        <w:t>&lt;!—GPS ONLINE ERROR CODE MAPPING END--&gt;</w:t>
      </w:r>
    </w:p>
    <w:p w14:paraId="7501CF30" w14:textId="77777777" w:rsidR="00280A1A" w:rsidRDefault="00280A1A" w:rsidP="00280A1A">
      <w:pPr>
        <w:autoSpaceDE w:val="0"/>
        <w:autoSpaceDN w:val="0"/>
        <w:ind w:left="720"/>
        <w:rPr>
          <w:lang w:val="en-CA"/>
        </w:rPr>
      </w:pPr>
      <w:r>
        <w:rPr>
          <w:lang w:val="en-CA"/>
        </w:rPr>
        <w:t>&lt;!—GPS Core CODE MAPPING BEGIN--&gt;</w:t>
      </w:r>
    </w:p>
    <w:p w14:paraId="7501CF31" w14:textId="77777777" w:rsidR="00280A1A" w:rsidRDefault="00280A1A" w:rsidP="00280A1A">
      <w:pPr>
        <w:autoSpaceDE w:val="0"/>
        <w:autoSpaceDN w:val="0"/>
        <w:ind w:left="720"/>
        <w:rPr>
          <w:lang w:val="en-CA"/>
        </w:rPr>
      </w:pPr>
      <w:r>
        <w:rPr>
          <w:lang w:val="en-CA"/>
        </w:rPr>
        <w:t>      &lt;Mapping&gt;</w:t>
      </w:r>
    </w:p>
    <w:p w14:paraId="7501CF32" w14:textId="77777777" w:rsidR="00280A1A" w:rsidRDefault="00280A1A" w:rsidP="00280A1A">
      <w:pPr>
        <w:autoSpaceDE w:val="0"/>
        <w:autoSpaceDN w:val="0"/>
        <w:ind w:left="720"/>
        <w:rPr>
          <w:lang w:val="en-CA"/>
        </w:rPr>
      </w:pPr>
      <w:r>
        <w:rPr>
          <w:lang w:val="en-CA"/>
        </w:rPr>
        <w:t>&lt;GPSOnlineCode&gt;GPSC-XXXX&lt;/GPSOnlineCode&gt;</w:t>
      </w:r>
    </w:p>
    <w:p w14:paraId="7501CF33" w14:textId="77777777" w:rsidR="00280A1A" w:rsidRDefault="00280A1A" w:rsidP="00280A1A">
      <w:pPr>
        <w:autoSpaceDE w:val="0"/>
        <w:autoSpaceDN w:val="0"/>
        <w:ind w:left="720"/>
        <w:rPr>
          <w:lang w:val="en-CA"/>
        </w:rPr>
      </w:pPr>
      <w:r>
        <w:rPr>
          <w:lang w:val="en-CA"/>
        </w:rPr>
        <w:t>            &lt; GPSCodeSet1&gt;XXXX&lt;/ GPSCodeSet1&gt;</w:t>
      </w:r>
    </w:p>
    <w:p w14:paraId="7501CF34" w14:textId="77777777" w:rsidR="00280A1A" w:rsidRDefault="00280A1A" w:rsidP="00280A1A">
      <w:pPr>
        <w:autoSpaceDE w:val="0"/>
        <w:autoSpaceDN w:val="0"/>
        <w:ind w:left="720"/>
        <w:rPr>
          <w:lang w:val="en-CA"/>
        </w:rPr>
      </w:pPr>
      <w:r>
        <w:rPr>
          <w:lang w:val="en-CA"/>
        </w:rPr>
        <w:t>      &lt;/Mapping&gt;</w:t>
      </w:r>
    </w:p>
    <w:p w14:paraId="7501CF35" w14:textId="77777777" w:rsidR="00280A1A" w:rsidRDefault="00280A1A" w:rsidP="00280A1A">
      <w:pPr>
        <w:autoSpaceDE w:val="0"/>
        <w:autoSpaceDN w:val="0"/>
        <w:ind w:left="720"/>
        <w:rPr>
          <w:lang w:val="en-CA"/>
        </w:rPr>
      </w:pPr>
      <w:r>
        <w:rPr>
          <w:lang w:val="en-CA"/>
        </w:rPr>
        <w:t>&lt;!—GPS Core CODE MAPPING END--&gt;</w:t>
      </w:r>
    </w:p>
    <w:p w14:paraId="7501CF36" w14:textId="77777777" w:rsidR="00280A1A" w:rsidRDefault="00280A1A" w:rsidP="00280A1A">
      <w:pPr>
        <w:autoSpaceDE w:val="0"/>
        <w:autoSpaceDN w:val="0"/>
        <w:ind w:left="720"/>
        <w:rPr>
          <w:lang w:val="en-CA"/>
        </w:rPr>
      </w:pPr>
      <w:r>
        <w:rPr>
          <w:lang w:val="en-CA"/>
        </w:rPr>
        <w:t>&lt;/ GPSCodesSet1&gt;</w:t>
      </w:r>
    </w:p>
    <w:p w14:paraId="7501CF37" w14:textId="77777777" w:rsidR="00280A1A" w:rsidRDefault="00280A1A" w:rsidP="00280A1A">
      <w:pPr>
        <w:rPr>
          <w:lang w:val="en-CA"/>
        </w:rPr>
      </w:pPr>
    </w:p>
    <w:p w14:paraId="7501CF38" w14:textId="77777777" w:rsidR="00280A1A" w:rsidRDefault="00280A1A" w:rsidP="00280A1A">
      <w:pPr>
        <w:autoSpaceDE w:val="0"/>
        <w:autoSpaceDN w:val="0"/>
        <w:rPr>
          <w:lang w:val="en-CA"/>
        </w:rPr>
      </w:pPr>
      <w:r>
        <w:rPr>
          <w:b/>
          <w:lang w:val="en-CA"/>
        </w:rPr>
        <w:t>Note:</w:t>
      </w:r>
      <w:r>
        <w:rPr>
          <w:lang w:val="en-CA"/>
        </w:rPr>
        <w:t xml:space="preserve"> Similarly for any BSS Specific Code mapping, An Xquery needs to be provided</w:t>
      </w:r>
    </w:p>
    <w:p w14:paraId="7501CF3A" w14:textId="77777777" w:rsidR="00280A1A" w:rsidRDefault="00280A1A" w:rsidP="00280A1A">
      <w:pPr>
        <w:pStyle w:val="Heading3"/>
        <w:numPr>
          <w:ilvl w:val="2"/>
          <w:numId w:val="2"/>
        </w:numPr>
        <w:rPr>
          <w:lang w:val="en-CA"/>
        </w:rPr>
      </w:pPr>
      <w:bookmarkStart w:id="1640" w:name="_Toc370136702"/>
      <w:bookmarkStart w:id="1641" w:name="_Toc242949048"/>
      <w:bookmarkStart w:id="1642" w:name="_Toc242932286"/>
      <w:bookmarkStart w:id="1643" w:name="_Toc415569072"/>
      <w:r>
        <w:rPr>
          <w:lang w:val="en-CA"/>
        </w:rPr>
        <w:t>GPS Error Codes Nomenclature</w:t>
      </w:r>
      <w:bookmarkEnd w:id="1640"/>
      <w:bookmarkEnd w:id="1641"/>
      <w:bookmarkEnd w:id="1642"/>
      <w:bookmarkEnd w:id="1643"/>
    </w:p>
    <w:p w14:paraId="7501CF3B" w14:textId="77777777" w:rsidR="00280A1A" w:rsidRDefault="00280A1A" w:rsidP="00280A1A">
      <w:pPr>
        <w:rPr>
          <w:lang w:val="en-CA"/>
        </w:rPr>
      </w:pPr>
      <w:r>
        <w:rPr>
          <w:lang w:val="en-CA"/>
        </w:rPr>
        <w:t xml:space="preserve">The Errors will have the following nomenclature. </w:t>
      </w:r>
    </w:p>
    <w:p w14:paraId="7501CF3C" w14:textId="77777777" w:rsidR="00280A1A" w:rsidRDefault="00280A1A" w:rsidP="00280A1A">
      <w:pPr>
        <w:rPr>
          <w:lang w:val="en-CA"/>
        </w:rPr>
      </w:pPr>
    </w:p>
    <w:tbl>
      <w:tblPr>
        <w:tblW w:w="10207"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4470"/>
        <w:gridCol w:w="1530"/>
        <w:gridCol w:w="2221"/>
      </w:tblGrid>
      <w:tr w:rsidR="00280A1A" w14:paraId="7501CF41" w14:textId="77777777" w:rsidTr="00280A1A">
        <w:tc>
          <w:tcPr>
            <w:tcW w:w="1986" w:type="dxa"/>
            <w:tcBorders>
              <w:top w:val="single" w:sz="4" w:space="0" w:color="auto"/>
              <w:left w:val="single" w:sz="4" w:space="0" w:color="auto"/>
              <w:bottom w:val="single" w:sz="4" w:space="0" w:color="auto"/>
              <w:right w:val="single" w:sz="4" w:space="0" w:color="auto"/>
            </w:tcBorders>
            <w:hideMark/>
          </w:tcPr>
          <w:p w14:paraId="7501CF3D" w14:textId="77777777" w:rsidR="00280A1A" w:rsidRDefault="00280A1A">
            <w:pPr>
              <w:rPr>
                <w:b/>
                <w:lang w:val="en-CA"/>
              </w:rPr>
            </w:pPr>
            <w:r>
              <w:rPr>
                <w:b/>
                <w:lang w:val="en-CA"/>
              </w:rPr>
              <w:t>Error Code Pattern</w:t>
            </w:r>
          </w:p>
        </w:tc>
        <w:tc>
          <w:tcPr>
            <w:tcW w:w="4470" w:type="dxa"/>
            <w:tcBorders>
              <w:top w:val="single" w:sz="4" w:space="0" w:color="auto"/>
              <w:left w:val="single" w:sz="4" w:space="0" w:color="auto"/>
              <w:bottom w:val="single" w:sz="4" w:space="0" w:color="auto"/>
              <w:right w:val="single" w:sz="4" w:space="0" w:color="auto"/>
            </w:tcBorders>
            <w:hideMark/>
          </w:tcPr>
          <w:p w14:paraId="7501CF3E" w14:textId="77777777" w:rsidR="00280A1A" w:rsidRDefault="00280A1A">
            <w:pPr>
              <w:rPr>
                <w:b/>
                <w:lang w:val="en-CA"/>
              </w:rPr>
            </w:pPr>
            <w:r>
              <w:rPr>
                <w:b/>
                <w:lang w:val="en-CA"/>
              </w:rPr>
              <w:t>Description</w:t>
            </w:r>
          </w:p>
        </w:tc>
        <w:tc>
          <w:tcPr>
            <w:tcW w:w="1530" w:type="dxa"/>
            <w:tcBorders>
              <w:top w:val="single" w:sz="4" w:space="0" w:color="auto"/>
              <w:left w:val="single" w:sz="4" w:space="0" w:color="auto"/>
              <w:bottom w:val="single" w:sz="4" w:space="0" w:color="auto"/>
              <w:right w:val="single" w:sz="4" w:space="0" w:color="auto"/>
            </w:tcBorders>
            <w:hideMark/>
          </w:tcPr>
          <w:p w14:paraId="7501CF3F" w14:textId="77777777" w:rsidR="00280A1A" w:rsidRDefault="00280A1A">
            <w:pPr>
              <w:rPr>
                <w:b/>
                <w:lang w:val="en-CA"/>
              </w:rPr>
            </w:pPr>
            <w:r>
              <w:rPr>
                <w:b/>
                <w:lang w:val="en-CA"/>
              </w:rPr>
              <w:t>Area</w:t>
            </w:r>
          </w:p>
        </w:tc>
        <w:tc>
          <w:tcPr>
            <w:tcW w:w="2221" w:type="dxa"/>
            <w:tcBorders>
              <w:top w:val="single" w:sz="4" w:space="0" w:color="auto"/>
              <w:left w:val="single" w:sz="4" w:space="0" w:color="auto"/>
              <w:bottom w:val="single" w:sz="4" w:space="0" w:color="auto"/>
              <w:right w:val="single" w:sz="4" w:space="0" w:color="auto"/>
            </w:tcBorders>
            <w:hideMark/>
          </w:tcPr>
          <w:p w14:paraId="7501CF40" w14:textId="77777777" w:rsidR="00280A1A" w:rsidRDefault="00280A1A">
            <w:pPr>
              <w:rPr>
                <w:b/>
                <w:lang w:val="en-CA"/>
              </w:rPr>
            </w:pPr>
            <w:r>
              <w:rPr>
                <w:b/>
                <w:lang w:val="en-CA"/>
              </w:rPr>
              <w:t>Error Code List</w:t>
            </w:r>
          </w:p>
        </w:tc>
      </w:tr>
      <w:tr w:rsidR="00280A1A" w14:paraId="7501CF46" w14:textId="77777777" w:rsidTr="00280A1A">
        <w:tc>
          <w:tcPr>
            <w:tcW w:w="1986" w:type="dxa"/>
            <w:tcBorders>
              <w:top w:val="single" w:sz="4" w:space="0" w:color="auto"/>
              <w:left w:val="single" w:sz="4" w:space="0" w:color="auto"/>
              <w:bottom w:val="single" w:sz="4" w:space="0" w:color="auto"/>
              <w:right w:val="single" w:sz="4" w:space="0" w:color="auto"/>
            </w:tcBorders>
            <w:hideMark/>
          </w:tcPr>
          <w:p w14:paraId="7501CF42" w14:textId="77777777" w:rsidR="00280A1A" w:rsidRDefault="00280A1A">
            <w:pPr>
              <w:rPr>
                <w:lang w:val="en-CA"/>
              </w:rPr>
            </w:pPr>
            <w:r>
              <w:rPr>
                <w:lang w:val="en-CA"/>
              </w:rPr>
              <w:t>GPSC-XXXX</w:t>
            </w:r>
          </w:p>
        </w:tc>
        <w:tc>
          <w:tcPr>
            <w:tcW w:w="4470" w:type="dxa"/>
            <w:tcBorders>
              <w:top w:val="single" w:sz="4" w:space="0" w:color="auto"/>
              <w:left w:val="single" w:sz="4" w:space="0" w:color="auto"/>
              <w:bottom w:val="single" w:sz="4" w:space="0" w:color="auto"/>
              <w:right w:val="single" w:sz="4" w:space="0" w:color="auto"/>
            </w:tcBorders>
            <w:hideMark/>
          </w:tcPr>
          <w:p w14:paraId="7501CF43" w14:textId="77777777" w:rsidR="00280A1A" w:rsidRDefault="00280A1A">
            <w:pPr>
              <w:rPr>
                <w:lang w:val="en-CA"/>
              </w:rPr>
            </w:pPr>
            <w:r>
              <w:rPr>
                <w:lang w:val="en-CA"/>
              </w:rPr>
              <w:t>Those are the errors that may occur in GPS Core</w:t>
            </w:r>
          </w:p>
        </w:tc>
        <w:tc>
          <w:tcPr>
            <w:tcW w:w="1530" w:type="dxa"/>
            <w:tcBorders>
              <w:top w:val="single" w:sz="4" w:space="0" w:color="auto"/>
              <w:left w:val="single" w:sz="4" w:space="0" w:color="auto"/>
              <w:bottom w:val="single" w:sz="4" w:space="0" w:color="auto"/>
              <w:right w:val="single" w:sz="4" w:space="0" w:color="auto"/>
            </w:tcBorders>
            <w:hideMark/>
          </w:tcPr>
          <w:p w14:paraId="7501CF44" w14:textId="77777777" w:rsidR="00280A1A" w:rsidRDefault="00280A1A">
            <w:pPr>
              <w:rPr>
                <w:lang w:val="en-CA"/>
              </w:rPr>
            </w:pPr>
            <w:r>
              <w:rPr>
                <w:lang w:val="en-CA"/>
              </w:rPr>
              <w:t>GPS Core</w:t>
            </w:r>
          </w:p>
        </w:tc>
        <w:tc>
          <w:tcPr>
            <w:tcW w:w="2221" w:type="dxa"/>
            <w:tcBorders>
              <w:top w:val="single" w:sz="4" w:space="0" w:color="auto"/>
              <w:left w:val="single" w:sz="4" w:space="0" w:color="auto"/>
              <w:bottom w:val="single" w:sz="4" w:space="0" w:color="auto"/>
              <w:right w:val="single" w:sz="4" w:space="0" w:color="auto"/>
            </w:tcBorders>
            <w:hideMark/>
          </w:tcPr>
          <w:p w14:paraId="7501CF45" w14:textId="77777777" w:rsidR="00280A1A" w:rsidRDefault="00280A1A">
            <w:pPr>
              <w:rPr>
                <w:lang w:val="en-CA"/>
              </w:rPr>
            </w:pPr>
            <w:r>
              <w:rPr>
                <w:lang w:val="en-CA"/>
              </w:rPr>
              <w:t>See Annexe H 13.8.1</w:t>
            </w:r>
          </w:p>
        </w:tc>
      </w:tr>
      <w:tr w:rsidR="00B40244" w14:paraId="7501CF4B" w14:textId="77777777" w:rsidTr="006B1CD7">
        <w:tc>
          <w:tcPr>
            <w:tcW w:w="1986" w:type="dxa"/>
            <w:vMerge w:val="restart"/>
            <w:tcBorders>
              <w:top w:val="single" w:sz="4" w:space="0" w:color="auto"/>
              <w:left w:val="single" w:sz="4" w:space="0" w:color="auto"/>
              <w:right w:val="single" w:sz="4" w:space="0" w:color="auto"/>
            </w:tcBorders>
            <w:hideMark/>
          </w:tcPr>
          <w:p w14:paraId="3E1C4B7E" w14:textId="77777777" w:rsidR="00B40244" w:rsidRDefault="00B40244">
            <w:pPr>
              <w:rPr>
                <w:lang w:val="en-CA"/>
              </w:rPr>
            </w:pPr>
            <w:r>
              <w:rPr>
                <w:lang w:val="en-CA"/>
              </w:rPr>
              <w:t>GPSO-XXXX</w:t>
            </w:r>
          </w:p>
          <w:p w14:paraId="7501CF47" w14:textId="641FF664" w:rsidR="00B40244" w:rsidRDefault="00B40244" w:rsidP="006B1CD7">
            <w:pPr>
              <w:rPr>
                <w:lang w:val="en-CA"/>
              </w:rPr>
            </w:pPr>
          </w:p>
        </w:tc>
        <w:tc>
          <w:tcPr>
            <w:tcW w:w="4470" w:type="dxa"/>
            <w:tcBorders>
              <w:top w:val="single" w:sz="4" w:space="0" w:color="auto"/>
              <w:left w:val="single" w:sz="4" w:space="0" w:color="auto"/>
              <w:bottom w:val="single" w:sz="4" w:space="0" w:color="auto"/>
              <w:right w:val="single" w:sz="4" w:space="0" w:color="auto"/>
            </w:tcBorders>
            <w:hideMark/>
          </w:tcPr>
          <w:p w14:paraId="7501CF48" w14:textId="77777777" w:rsidR="00B40244" w:rsidRDefault="00B40244">
            <w:pPr>
              <w:rPr>
                <w:lang w:val="en-CA"/>
              </w:rPr>
            </w:pPr>
            <w:r>
              <w:rPr>
                <w:lang w:val="en-CA"/>
              </w:rPr>
              <w:t>Those are the error that will be returned from DTS-ESB</w:t>
            </w:r>
          </w:p>
        </w:tc>
        <w:tc>
          <w:tcPr>
            <w:tcW w:w="1530" w:type="dxa"/>
            <w:tcBorders>
              <w:top w:val="single" w:sz="4" w:space="0" w:color="auto"/>
              <w:left w:val="single" w:sz="4" w:space="0" w:color="auto"/>
              <w:bottom w:val="single" w:sz="4" w:space="0" w:color="auto"/>
              <w:right w:val="single" w:sz="4" w:space="0" w:color="auto"/>
            </w:tcBorders>
            <w:hideMark/>
          </w:tcPr>
          <w:p w14:paraId="7501CF49" w14:textId="77777777" w:rsidR="00B40244" w:rsidRDefault="00B40244">
            <w:pPr>
              <w:rPr>
                <w:lang w:val="en-CA"/>
              </w:rPr>
            </w:pPr>
            <w:r>
              <w:rPr>
                <w:lang w:val="en-CA"/>
              </w:rPr>
              <w:t>DTS-ESB</w:t>
            </w:r>
          </w:p>
        </w:tc>
        <w:tc>
          <w:tcPr>
            <w:tcW w:w="2221" w:type="dxa"/>
            <w:tcBorders>
              <w:top w:val="single" w:sz="4" w:space="0" w:color="auto"/>
              <w:left w:val="single" w:sz="4" w:space="0" w:color="auto"/>
              <w:bottom w:val="single" w:sz="4" w:space="0" w:color="auto"/>
              <w:right w:val="single" w:sz="4" w:space="0" w:color="auto"/>
            </w:tcBorders>
            <w:hideMark/>
          </w:tcPr>
          <w:p w14:paraId="7501CF4A" w14:textId="77777777" w:rsidR="00B40244" w:rsidRDefault="00B40244">
            <w:pPr>
              <w:rPr>
                <w:lang w:val="en-CA"/>
              </w:rPr>
            </w:pPr>
            <w:r>
              <w:rPr>
                <w:lang w:val="en-CA"/>
              </w:rPr>
              <w:t>See Annexe H 13.8.2</w:t>
            </w:r>
          </w:p>
        </w:tc>
      </w:tr>
      <w:tr w:rsidR="00B40244" w14:paraId="7501CF50" w14:textId="77777777" w:rsidTr="006B1CD7">
        <w:tc>
          <w:tcPr>
            <w:tcW w:w="1986" w:type="dxa"/>
            <w:vMerge/>
            <w:tcBorders>
              <w:left w:val="single" w:sz="4" w:space="0" w:color="auto"/>
              <w:bottom w:val="single" w:sz="4" w:space="0" w:color="auto"/>
              <w:right w:val="single" w:sz="4" w:space="0" w:color="auto"/>
            </w:tcBorders>
            <w:hideMark/>
          </w:tcPr>
          <w:p w14:paraId="7501CF4C" w14:textId="37B1E148" w:rsidR="00B40244" w:rsidRDefault="00B40244">
            <w:pPr>
              <w:rPr>
                <w:lang w:val="en-CA"/>
              </w:rPr>
            </w:pPr>
          </w:p>
        </w:tc>
        <w:tc>
          <w:tcPr>
            <w:tcW w:w="4470" w:type="dxa"/>
            <w:tcBorders>
              <w:top w:val="single" w:sz="4" w:space="0" w:color="auto"/>
              <w:left w:val="single" w:sz="4" w:space="0" w:color="auto"/>
              <w:bottom w:val="single" w:sz="4" w:space="0" w:color="auto"/>
              <w:right w:val="single" w:sz="4" w:space="0" w:color="auto"/>
            </w:tcBorders>
            <w:hideMark/>
          </w:tcPr>
          <w:p w14:paraId="7501CF4D" w14:textId="77777777" w:rsidR="00B40244" w:rsidRDefault="00B40244">
            <w:pPr>
              <w:rPr>
                <w:lang w:val="en-CA"/>
              </w:rPr>
            </w:pPr>
            <w:r>
              <w:rPr>
                <w:lang w:val="en-CA"/>
              </w:rPr>
              <w:t>Those are the error that can occur in GPS Online at OSB Level</w:t>
            </w:r>
          </w:p>
        </w:tc>
        <w:tc>
          <w:tcPr>
            <w:tcW w:w="1530" w:type="dxa"/>
            <w:tcBorders>
              <w:top w:val="single" w:sz="4" w:space="0" w:color="auto"/>
              <w:left w:val="single" w:sz="4" w:space="0" w:color="auto"/>
              <w:bottom w:val="single" w:sz="4" w:space="0" w:color="auto"/>
              <w:right w:val="single" w:sz="4" w:space="0" w:color="auto"/>
            </w:tcBorders>
            <w:hideMark/>
          </w:tcPr>
          <w:p w14:paraId="7501CF4E" w14:textId="77777777" w:rsidR="00B40244" w:rsidRDefault="00B40244">
            <w:pPr>
              <w:rPr>
                <w:lang w:val="en-CA"/>
              </w:rPr>
            </w:pPr>
            <w:r>
              <w:rPr>
                <w:lang w:val="en-CA"/>
              </w:rPr>
              <w:t>GPS Online</w:t>
            </w:r>
          </w:p>
        </w:tc>
        <w:tc>
          <w:tcPr>
            <w:tcW w:w="2221" w:type="dxa"/>
            <w:tcBorders>
              <w:top w:val="single" w:sz="4" w:space="0" w:color="auto"/>
              <w:left w:val="single" w:sz="4" w:space="0" w:color="auto"/>
              <w:bottom w:val="single" w:sz="4" w:space="0" w:color="auto"/>
              <w:right w:val="single" w:sz="4" w:space="0" w:color="auto"/>
            </w:tcBorders>
            <w:hideMark/>
          </w:tcPr>
          <w:p w14:paraId="7501CF4F" w14:textId="77777777" w:rsidR="00B40244" w:rsidRDefault="00B40244">
            <w:pPr>
              <w:rPr>
                <w:lang w:val="en-CA"/>
              </w:rPr>
            </w:pPr>
            <w:r>
              <w:rPr>
                <w:lang w:val="en-CA"/>
              </w:rPr>
              <w:t>See Annexe H 13.8.3</w:t>
            </w:r>
          </w:p>
        </w:tc>
      </w:tr>
    </w:tbl>
    <w:p w14:paraId="7501CF51" w14:textId="77777777" w:rsidR="00280A1A" w:rsidRDefault="00280A1A" w:rsidP="00280A1A">
      <w:pPr>
        <w:rPr>
          <w:lang w:val="en-CA"/>
        </w:rPr>
      </w:pPr>
    </w:p>
    <w:p w14:paraId="7501CF52" w14:textId="77777777" w:rsidR="00280A1A" w:rsidRDefault="00280A1A" w:rsidP="00280A1A">
      <w:pPr>
        <w:pStyle w:val="Heading2"/>
        <w:numPr>
          <w:ilvl w:val="1"/>
          <w:numId w:val="2"/>
        </w:numPr>
        <w:rPr>
          <w:lang w:val="en-CA"/>
        </w:rPr>
      </w:pPr>
      <w:bookmarkStart w:id="1644" w:name="_Toc370136703"/>
      <w:bookmarkStart w:id="1645" w:name="_Toc242949049"/>
      <w:bookmarkStart w:id="1646" w:name="_Toc242932287"/>
      <w:bookmarkStart w:id="1647" w:name="_Ref287947499"/>
      <w:bookmarkStart w:id="1648" w:name="_Toc415569073"/>
      <w:r>
        <w:rPr>
          <w:b w:val="0"/>
          <w:lang w:val="en-CA"/>
        </w:rPr>
        <w:t>GPS Online Validation Process</w:t>
      </w:r>
      <w:bookmarkEnd w:id="1644"/>
      <w:bookmarkEnd w:id="1645"/>
      <w:bookmarkEnd w:id="1646"/>
      <w:bookmarkEnd w:id="1647"/>
      <w:bookmarkEnd w:id="1648"/>
    </w:p>
    <w:p w14:paraId="7501CF53" w14:textId="77777777" w:rsidR="00280A1A" w:rsidRDefault="00280A1A" w:rsidP="00280A1A">
      <w:pPr>
        <w:pStyle w:val="Heading3"/>
        <w:numPr>
          <w:ilvl w:val="2"/>
          <w:numId w:val="2"/>
        </w:numPr>
        <w:rPr>
          <w:lang w:val="en-CA"/>
        </w:rPr>
      </w:pPr>
      <w:bookmarkStart w:id="1649" w:name="_Toc370136704"/>
      <w:bookmarkStart w:id="1650" w:name="_Toc242949050"/>
      <w:bookmarkStart w:id="1651" w:name="_Toc242932288"/>
      <w:bookmarkStart w:id="1652" w:name="_Toc415569074"/>
      <w:r>
        <w:rPr>
          <w:lang w:val="en-CA"/>
        </w:rPr>
        <w:t>Xquery validation</w:t>
      </w:r>
      <w:bookmarkEnd w:id="1649"/>
      <w:bookmarkEnd w:id="1650"/>
      <w:bookmarkEnd w:id="1651"/>
      <w:bookmarkEnd w:id="1652"/>
    </w:p>
    <w:p w14:paraId="7501CF55" w14:textId="77777777" w:rsidR="00280A1A" w:rsidRDefault="00280A1A" w:rsidP="00280A1A">
      <w:pPr>
        <w:rPr>
          <w:lang w:val="en-CA"/>
        </w:rPr>
      </w:pPr>
      <w:r>
        <w:rPr>
          <w:lang w:val="en-CA"/>
        </w:rPr>
        <w:t>GPSOnline performs element-by-element basic schema validation in an Xquery and returns detail of first element, which failed validation in the response to BSSs.</w:t>
      </w:r>
    </w:p>
    <w:p w14:paraId="7501CF56" w14:textId="77777777" w:rsidR="00280A1A" w:rsidRDefault="00280A1A" w:rsidP="00280A1A">
      <w:pPr>
        <w:rPr>
          <w:lang w:val="en-CA"/>
        </w:rPr>
      </w:pPr>
    </w:p>
    <w:p w14:paraId="7501CF57" w14:textId="77777777" w:rsidR="00280A1A" w:rsidRDefault="00280A1A" w:rsidP="00280A1A">
      <w:pPr>
        <w:rPr>
          <w:lang w:val="en-CA"/>
        </w:rPr>
      </w:pPr>
      <w:r>
        <w:rPr>
          <w:lang w:val="en-CA"/>
        </w:rPr>
        <w:t>The request is validated for mandatory elements, if validation fails then GPSOnline Response returned specifies the first Mandatory element missing in the request.</w:t>
      </w:r>
    </w:p>
    <w:p w14:paraId="7501CF58" w14:textId="77777777" w:rsidR="00280A1A" w:rsidRDefault="00280A1A" w:rsidP="00280A1A">
      <w:pPr>
        <w:rPr>
          <w:lang w:val="en-CA"/>
        </w:rPr>
      </w:pPr>
      <w:r>
        <w:rPr>
          <w:lang w:val="en-CA"/>
        </w:rPr>
        <w:t>If the length and Allowed values restrictions fail then GPSOnline Response returned specifes the first element failing Input format validation.</w:t>
      </w:r>
    </w:p>
    <w:p w14:paraId="7501CF59" w14:textId="77777777" w:rsidR="00280A1A" w:rsidRDefault="00280A1A" w:rsidP="00280A1A">
      <w:pPr>
        <w:rPr>
          <w:lang w:val="en-CA"/>
        </w:rPr>
      </w:pPr>
    </w:p>
    <w:p w14:paraId="7501CF5A" w14:textId="77777777" w:rsidR="00280A1A" w:rsidRDefault="00280A1A" w:rsidP="00280A1A">
      <w:pPr>
        <w:rPr>
          <w:lang w:val="en-CA"/>
        </w:rPr>
      </w:pPr>
    </w:p>
    <w:p w14:paraId="7501CF5B" w14:textId="12F828AC" w:rsidR="00280A1A" w:rsidRDefault="00D46D23" w:rsidP="00280A1A">
      <w:pPr>
        <w:rPr>
          <w:lang w:val="en-CA"/>
        </w:rPr>
      </w:pPr>
      <w:r w:rsidRPr="007E3C18">
        <w:rPr>
          <w:lang w:val="en-CA"/>
        </w:rPr>
        <w:object w:dxaOrig="9360" w:dyaOrig="4275" w14:anchorId="7501E3AF">
          <v:shape id="_x0000_i1083" type="#_x0000_t75" style="width:444.75pt;height:202.5pt" o:ole="">
            <v:imagedata r:id="rId158" o:title=""/>
          </v:shape>
          <o:OLEObject Type="Embed" ProgID="Visio.Drawing.11" ShapeID="_x0000_i1083" DrawAspect="Content" ObjectID="_1489316705" r:id="rId159"/>
        </w:object>
      </w:r>
    </w:p>
    <w:p w14:paraId="7501CF5E" w14:textId="77777777" w:rsidR="00280A1A" w:rsidRDefault="00280A1A" w:rsidP="00280A1A">
      <w:pPr>
        <w:rPr>
          <w:lang w:val="en-CA"/>
        </w:rPr>
      </w:pPr>
      <w:r>
        <w:rPr>
          <w:lang w:val="en-CA"/>
        </w:rPr>
        <w:lastRenderedPageBreak/>
        <w:t>GPSTRN Validation: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48"/>
        <w:gridCol w:w="2021"/>
        <w:gridCol w:w="1781"/>
      </w:tblGrid>
      <w:tr w:rsidR="00280A1A" w14:paraId="7501CF64" w14:textId="77777777" w:rsidTr="00280A1A">
        <w:tc>
          <w:tcPr>
            <w:tcW w:w="903" w:type="dxa"/>
            <w:tcBorders>
              <w:top w:val="single" w:sz="4" w:space="0" w:color="auto"/>
              <w:left w:val="single" w:sz="4" w:space="0" w:color="auto"/>
              <w:bottom w:val="single" w:sz="4" w:space="0" w:color="auto"/>
              <w:right w:val="single" w:sz="4" w:space="0" w:color="auto"/>
            </w:tcBorders>
            <w:hideMark/>
          </w:tcPr>
          <w:p w14:paraId="7501CF5F" w14:textId="77777777" w:rsidR="00280A1A" w:rsidRDefault="00280A1A">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501CF60" w14:textId="77777777" w:rsidR="00280A1A" w:rsidRDefault="00280A1A">
            <w:pPr>
              <w:rPr>
                <w:b/>
                <w:lang w:val="en-CA"/>
              </w:rPr>
            </w:pPr>
            <w:r>
              <w:rPr>
                <w:b/>
                <w:lang w:val="en-CA"/>
              </w:rPr>
              <w:t>Transaction</w:t>
            </w:r>
          </w:p>
        </w:tc>
        <w:tc>
          <w:tcPr>
            <w:tcW w:w="2048" w:type="dxa"/>
            <w:tcBorders>
              <w:top w:val="single" w:sz="4" w:space="0" w:color="auto"/>
              <w:left w:val="single" w:sz="4" w:space="0" w:color="auto"/>
              <w:bottom w:val="single" w:sz="4" w:space="0" w:color="auto"/>
              <w:right w:val="single" w:sz="4" w:space="0" w:color="auto"/>
            </w:tcBorders>
            <w:hideMark/>
          </w:tcPr>
          <w:p w14:paraId="7501CF61" w14:textId="77777777" w:rsidR="00280A1A" w:rsidRDefault="00280A1A">
            <w:pPr>
              <w:rPr>
                <w:b/>
                <w:lang w:val="en-CA"/>
              </w:rPr>
            </w:pPr>
            <w:r>
              <w:rPr>
                <w:b/>
                <w:lang w:val="en-CA"/>
              </w:rPr>
              <w:t>GPSTRN</w:t>
            </w:r>
          </w:p>
        </w:tc>
        <w:tc>
          <w:tcPr>
            <w:tcW w:w="2021" w:type="dxa"/>
            <w:tcBorders>
              <w:top w:val="single" w:sz="4" w:space="0" w:color="auto"/>
              <w:left w:val="single" w:sz="4" w:space="0" w:color="auto"/>
              <w:bottom w:val="single" w:sz="4" w:space="0" w:color="auto"/>
              <w:right w:val="single" w:sz="4" w:space="0" w:color="auto"/>
            </w:tcBorders>
            <w:hideMark/>
          </w:tcPr>
          <w:p w14:paraId="7501CF62" w14:textId="77777777" w:rsidR="00280A1A" w:rsidRDefault="00280A1A">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501CF63" w14:textId="77777777" w:rsidR="00280A1A" w:rsidRDefault="00280A1A">
            <w:pPr>
              <w:rPr>
                <w:b/>
                <w:lang w:val="en-CA"/>
              </w:rPr>
            </w:pPr>
            <w:r>
              <w:rPr>
                <w:b/>
                <w:lang w:val="en-CA"/>
              </w:rPr>
              <w:t>Error Code</w:t>
            </w:r>
          </w:p>
        </w:tc>
      </w:tr>
      <w:tr w:rsidR="00280A1A" w14:paraId="7501CF6A" w14:textId="77777777" w:rsidTr="00280A1A">
        <w:tc>
          <w:tcPr>
            <w:tcW w:w="903" w:type="dxa"/>
            <w:tcBorders>
              <w:top w:val="single" w:sz="4" w:space="0" w:color="auto"/>
              <w:left w:val="single" w:sz="4" w:space="0" w:color="auto"/>
              <w:bottom w:val="single" w:sz="4" w:space="0" w:color="auto"/>
              <w:right w:val="single" w:sz="4" w:space="0" w:color="auto"/>
            </w:tcBorders>
          </w:tcPr>
          <w:p w14:paraId="7501CF65" w14:textId="77777777" w:rsidR="00280A1A" w:rsidRDefault="00280A1A" w:rsidP="00996F09">
            <w:pPr>
              <w:numPr>
                <w:ilvl w:val="0"/>
                <w:numId w:val="96"/>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66" w14:textId="77777777" w:rsidR="00280A1A" w:rsidRDefault="00280A1A">
            <w:pPr>
              <w:rPr>
                <w:lang w:val="en-CA"/>
              </w:rPr>
            </w:pPr>
            <w:r>
              <w:rPr>
                <w:lang w:val="en-CA"/>
              </w:rPr>
              <w:t>Purchase, Independent Refund, ForcePost.PreAuth</w:t>
            </w:r>
          </w:p>
        </w:tc>
        <w:tc>
          <w:tcPr>
            <w:tcW w:w="2048" w:type="dxa"/>
            <w:tcBorders>
              <w:top w:val="single" w:sz="4" w:space="0" w:color="auto"/>
              <w:left w:val="single" w:sz="4" w:space="0" w:color="auto"/>
              <w:bottom w:val="single" w:sz="4" w:space="0" w:color="auto"/>
              <w:right w:val="single" w:sz="4" w:space="0" w:color="auto"/>
            </w:tcBorders>
            <w:hideMark/>
          </w:tcPr>
          <w:p w14:paraId="7501CF67" w14:textId="77777777" w:rsidR="00280A1A" w:rsidRDefault="00280A1A">
            <w:pPr>
              <w:rPr>
                <w:lang w:val="en-CA"/>
              </w:rPr>
            </w:pPr>
            <w:r>
              <w:rPr>
                <w:lang w:val="en-CA"/>
              </w:rPr>
              <w:t>0</w:t>
            </w:r>
          </w:p>
        </w:tc>
        <w:tc>
          <w:tcPr>
            <w:tcW w:w="2021" w:type="dxa"/>
            <w:tcBorders>
              <w:top w:val="single" w:sz="4" w:space="0" w:color="auto"/>
              <w:left w:val="single" w:sz="4" w:space="0" w:color="auto"/>
              <w:bottom w:val="single" w:sz="4" w:space="0" w:color="auto"/>
              <w:right w:val="single" w:sz="4" w:space="0" w:color="auto"/>
            </w:tcBorders>
            <w:hideMark/>
          </w:tcPr>
          <w:p w14:paraId="7501CF68" w14:textId="77777777" w:rsidR="00280A1A" w:rsidRDefault="00280A1A">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501CF69" w14:textId="77777777" w:rsidR="00280A1A" w:rsidRDefault="00280A1A">
            <w:pPr>
              <w:rPr>
                <w:lang w:val="en-CA"/>
              </w:rPr>
            </w:pPr>
            <w:r>
              <w:rPr>
                <w:lang w:val="en-CA"/>
              </w:rPr>
              <w:t>NA</w:t>
            </w:r>
          </w:p>
        </w:tc>
      </w:tr>
      <w:tr w:rsidR="00280A1A" w14:paraId="7501CF70" w14:textId="77777777" w:rsidTr="00280A1A">
        <w:tc>
          <w:tcPr>
            <w:tcW w:w="903" w:type="dxa"/>
            <w:tcBorders>
              <w:top w:val="single" w:sz="4" w:space="0" w:color="auto"/>
              <w:left w:val="single" w:sz="4" w:space="0" w:color="auto"/>
              <w:bottom w:val="single" w:sz="4" w:space="0" w:color="auto"/>
              <w:right w:val="single" w:sz="4" w:space="0" w:color="auto"/>
            </w:tcBorders>
          </w:tcPr>
          <w:p w14:paraId="7501CF6B" w14:textId="77777777" w:rsidR="00280A1A" w:rsidRDefault="00280A1A" w:rsidP="00996F09">
            <w:pPr>
              <w:numPr>
                <w:ilvl w:val="0"/>
                <w:numId w:val="96"/>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6C" w14:textId="69E67496" w:rsidR="00280A1A" w:rsidRDefault="00280A1A">
            <w:pPr>
              <w:rPr>
                <w:lang w:val="en-CA"/>
              </w:rPr>
            </w:pPr>
            <w:r>
              <w:rPr>
                <w:lang w:val="en-CA"/>
              </w:rPr>
              <w:t xml:space="preserve">Purchase, Independent Refund, </w:t>
            </w:r>
            <w:r w:rsidR="00AC40B2">
              <w:rPr>
                <w:lang w:val="en-CA"/>
              </w:rPr>
              <w:t>ForcePost, PreAuth</w:t>
            </w:r>
          </w:p>
        </w:tc>
        <w:tc>
          <w:tcPr>
            <w:tcW w:w="2048" w:type="dxa"/>
            <w:tcBorders>
              <w:top w:val="single" w:sz="4" w:space="0" w:color="auto"/>
              <w:left w:val="single" w:sz="4" w:space="0" w:color="auto"/>
              <w:bottom w:val="single" w:sz="4" w:space="0" w:color="auto"/>
              <w:right w:val="single" w:sz="4" w:space="0" w:color="auto"/>
            </w:tcBorders>
            <w:hideMark/>
          </w:tcPr>
          <w:p w14:paraId="7501CF6D" w14:textId="77777777" w:rsidR="00280A1A" w:rsidRDefault="00280A1A">
            <w:pPr>
              <w:rPr>
                <w:lang w:val="en-CA"/>
              </w:rPr>
            </w:pPr>
            <w:r>
              <w:rPr>
                <w:lang w:val="en-CA"/>
              </w:rPr>
              <w:t>Other than 0</w:t>
            </w:r>
          </w:p>
        </w:tc>
        <w:tc>
          <w:tcPr>
            <w:tcW w:w="2021" w:type="dxa"/>
            <w:tcBorders>
              <w:top w:val="single" w:sz="4" w:space="0" w:color="auto"/>
              <w:left w:val="single" w:sz="4" w:space="0" w:color="auto"/>
              <w:bottom w:val="single" w:sz="4" w:space="0" w:color="auto"/>
              <w:right w:val="single" w:sz="4" w:space="0" w:color="auto"/>
            </w:tcBorders>
            <w:hideMark/>
          </w:tcPr>
          <w:p w14:paraId="7501CF6E" w14:textId="77777777" w:rsidR="00280A1A" w:rsidRDefault="00280A1A">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501CF6F" w14:textId="77777777" w:rsidR="00280A1A" w:rsidRDefault="00280A1A">
            <w:pPr>
              <w:rPr>
                <w:lang w:val="en-CA"/>
              </w:rPr>
            </w:pPr>
            <w:r>
              <w:rPr>
                <w:lang w:val="en-CA"/>
              </w:rPr>
              <w:t>GPSO-0201</w:t>
            </w:r>
          </w:p>
        </w:tc>
      </w:tr>
      <w:tr w:rsidR="00280A1A" w14:paraId="7501CF76" w14:textId="77777777" w:rsidTr="00280A1A">
        <w:tc>
          <w:tcPr>
            <w:tcW w:w="903" w:type="dxa"/>
            <w:tcBorders>
              <w:top w:val="single" w:sz="4" w:space="0" w:color="auto"/>
              <w:left w:val="single" w:sz="4" w:space="0" w:color="auto"/>
              <w:bottom w:val="single" w:sz="4" w:space="0" w:color="auto"/>
              <w:right w:val="single" w:sz="4" w:space="0" w:color="auto"/>
            </w:tcBorders>
          </w:tcPr>
          <w:p w14:paraId="7501CF71" w14:textId="77777777" w:rsidR="00280A1A" w:rsidRDefault="00280A1A" w:rsidP="00996F09">
            <w:pPr>
              <w:numPr>
                <w:ilvl w:val="0"/>
                <w:numId w:val="96"/>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72" w14:textId="77777777" w:rsidR="00280A1A" w:rsidRDefault="00280A1A">
            <w:pPr>
              <w:rPr>
                <w:lang w:val="en-CA"/>
              </w:rPr>
            </w:pPr>
            <w:r>
              <w:rPr>
                <w:lang w:val="en-CA"/>
              </w:rPr>
              <w:t>Completion, Refund or Void</w:t>
            </w:r>
          </w:p>
        </w:tc>
        <w:tc>
          <w:tcPr>
            <w:tcW w:w="2048" w:type="dxa"/>
            <w:tcBorders>
              <w:top w:val="single" w:sz="4" w:space="0" w:color="auto"/>
              <w:left w:val="single" w:sz="4" w:space="0" w:color="auto"/>
              <w:bottom w:val="single" w:sz="4" w:space="0" w:color="auto"/>
              <w:right w:val="single" w:sz="4" w:space="0" w:color="auto"/>
            </w:tcBorders>
            <w:hideMark/>
          </w:tcPr>
          <w:p w14:paraId="7501CF73" w14:textId="77777777" w:rsidR="00280A1A" w:rsidRDefault="00280A1A">
            <w:pPr>
              <w:rPr>
                <w:lang w:val="en-CA"/>
              </w:rPr>
            </w:pPr>
            <w:r>
              <w:rPr>
                <w:lang w:val="en-CA"/>
              </w:rPr>
              <w:t>0</w:t>
            </w:r>
          </w:p>
        </w:tc>
        <w:tc>
          <w:tcPr>
            <w:tcW w:w="2021" w:type="dxa"/>
            <w:tcBorders>
              <w:top w:val="single" w:sz="4" w:space="0" w:color="auto"/>
              <w:left w:val="single" w:sz="4" w:space="0" w:color="auto"/>
              <w:bottom w:val="single" w:sz="4" w:space="0" w:color="auto"/>
              <w:right w:val="single" w:sz="4" w:space="0" w:color="auto"/>
            </w:tcBorders>
            <w:hideMark/>
          </w:tcPr>
          <w:p w14:paraId="7501CF74" w14:textId="77777777" w:rsidR="00280A1A" w:rsidRDefault="00280A1A">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501CF75" w14:textId="77777777" w:rsidR="00280A1A" w:rsidRDefault="00280A1A">
            <w:pPr>
              <w:rPr>
                <w:lang w:val="en-CA"/>
              </w:rPr>
            </w:pPr>
            <w:r>
              <w:rPr>
                <w:lang w:val="en-CA"/>
              </w:rPr>
              <w:t>GPSO-0201</w:t>
            </w:r>
          </w:p>
        </w:tc>
      </w:tr>
      <w:tr w:rsidR="00280A1A" w14:paraId="7501CF7C" w14:textId="77777777" w:rsidTr="00280A1A">
        <w:tc>
          <w:tcPr>
            <w:tcW w:w="903" w:type="dxa"/>
            <w:tcBorders>
              <w:top w:val="single" w:sz="4" w:space="0" w:color="auto"/>
              <w:left w:val="single" w:sz="4" w:space="0" w:color="auto"/>
              <w:bottom w:val="single" w:sz="4" w:space="0" w:color="auto"/>
              <w:right w:val="single" w:sz="4" w:space="0" w:color="auto"/>
            </w:tcBorders>
          </w:tcPr>
          <w:p w14:paraId="7501CF77" w14:textId="77777777" w:rsidR="00280A1A" w:rsidRDefault="00280A1A" w:rsidP="00996F09">
            <w:pPr>
              <w:numPr>
                <w:ilvl w:val="0"/>
                <w:numId w:val="96"/>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78" w14:textId="77777777" w:rsidR="00280A1A" w:rsidRDefault="00280A1A">
            <w:pPr>
              <w:rPr>
                <w:lang w:val="en-CA"/>
              </w:rPr>
            </w:pPr>
            <w:r>
              <w:rPr>
                <w:lang w:val="en-CA"/>
              </w:rPr>
              <w:t>Completion, Refund or Void</w:t>
            </w:r>
          </w:p>
        </w:tc>
        <w:tc>
          <w:tcPr>
            <w:tcW w:w="2048" w:type="dxa"/>
            <w:tcBorders>
              <w:top w:val="single" w:sz="4" w:space="0" w:color="auto"/>
              <w:left w:val="single" w:sz="4" w:space="0" w:color="auto"/>
              <w:bottom w:val="single" w:sz="4" w:space="0" w:color="auto"/>
              <w:right w:val="single" w:sz="4" w:space="0" w:color="auto"/>
            </w:tcBorders>
            <w:hideMark/>
          </w:tcPr>
          <w:p w14:paraId="7501CF79" w14:textId="77777777" w:rsidR="00280A1A" w:rsidRDefault="00280A1A">
            <w:pPr>
              <w:rPr>
                <w:lang w:val="en-CA"/>
              </w:rPr>
            </w:pPr>
            <w:r>
              <w:rPr>
                <w:lang w:val="en-CA"/>
              </w:rPr>
              <w:t>Other than 0</w:t>
            </w:r>
          </w:p>
        </w:tc>
        <w:tc>
          <w:tcPr>
            <w:tcW w:w="2021" w:type="dxa"/>
            <w:tcBorders>
              <w:top w:val="single" w:sz="4" w:space="0" w:color="auto"/>
              <w:left w:val="single" w:sz="4" w:space="0" w:color="auto"/>
              <w:bottom w:val="single" w:sz="4" w:space="0" w:color="auto"/>
              <w:right w:val="single" w:sz="4" w:space="0" w:color="auto"/>
            </w:tcBorders>
            <w:hideMark/>
          </w:tcPr>
          <w:p w14:paraId="7501CF7A" w14:textId="77777777" w:rsidR="00280A1A" w:rsidRDefault="00280A1A">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tcPr>
          <w:p w14:paraId="7501CF7B" w14:textId="77777777" w:rsidR="00280A1A" w:rsidRDefault="00280A1A">
            <w:pPr>
              <w:rPr>
                <w:lang w:val="en-CA"/>
              </w:rPr>
            </w:pPr>
          </w:p>
        </w:tc>
      </w:tr>
    </w:tbl>
    <w:p w14:paraId="7501CF7D" w14:textId="77777777" w:rsidR="00280A1A" w:rsidRDefault="00280A1A" w:rsidP="00280A1A">
      <w:pPr>
        <w:rPr>
          <w:lang w:val="en-CA"/>
        </w:rPr>
      </w:pPr>
    </w:p>
    <w:p w14:paraId="7501CF7E" w14:textId="77777777" w:rsidR="00280A1A" w:rsidRDefault="00280A1A" w:rsidP="00280A1A">
      <w:pPr>
        <w:rPr>
          <w:lang w:val="en-CA"/>
        </w:rPr>
      </w:pPr>
      <w:r>
        <w:rPr>
          <w:lang w:val="en-CA"/>
        </w:rPr>
        <w:t>TransAmount Validation: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41"/>
        <w:gridCol w:w="2151"/>
        <w:gridCol w:w="2009"/>
        <w:gridCol w:w="1745"/>
      </w:tblGrid>
      <w:tr w:rsidR="00280A1A" w14:paraId="7501CF84" w14:textId="77777777" w:rsidTr="00280A1A">
        <w:tc>
          <w:tcPr>
            <w:tcW w:w="892" w:type="dxa"/>
            <w:tcBorders>
              <w:top w:val="single" w:sz="4" w:space="0" w:color="auto"/>
              <w:left w:val="single" w:sz="4" w:space="0" w:color="auto"/>
              <w:bottom w:val="single" w:sz="4" w:space="0" w:color="auto"/>
              <w:right w:val="single" w:sz="4" w:space="0" w:color="auto"/>
            </w:tcBorders>
            <w:hideMark/>
          </w:tcPr>
          <w:p w14:paraId="7501CF7F" w14:textId="77777777" w:rsidR="00280A1A" w:rsidRDefault="00280A1A">
            <w:pPr>
              <w:rPr>
                <w:b/>
                <w:lang w:val="en-CA"/>
              </w:rPr>
            </w:pPr>
            <w:r>
              <w:rPr>
                <w:b/>
                <w:lang w:val="en-CA"/>
              </w:rPr>
              <w:t>SI No</w:t>
            </w:r>
          </w:p>
        </w:tc>
        <w:tc>
          <w:tcPr>
            <w:tcW w:w="2941" w:type="dxa"/>
            <w:tcBorders>
              <w:top w:val="single" w:sz="4" w:space="0" w:color="auto"/>
              <w:left w:val="single" w:sz="4" w:space="0" w:color="auto"/>
              <w:bottom w:val="single" w:sz="4" w:space="0" w:color="auto"/>
              <w:right w:val="single" w:sz="4" w:space="0" w:color="auto"/>
            </w:tcBorders>
            <w:hideMark/>
          </w:tcPr>
          <w:p w14:paraId="7501CF80" w14:textId="77777777" w:rsidR="00280A1A" w:rsidRDefault="00280A1A">
            <w:pPr>
              <w:rPr>
                <w:b/>
                <w:lang w:val="en-CA"/>
              </w:rPr>
            </w:pPr>
            <w:r>
              <w:rPr>
                <w:b/>
                <w:lang w:val="en-CA"/>
              </w:rPr>
              <w:t>Transaction</w:t>
            </w:r>
          </w:p>
        </w:tc>
        <w:tc>
          <w:tcPr>
            <w:tcW w:w="2151" w:type="dxa"/>
            <w:tcBorders>
              <w:top w:val="single" w:sz="4" w:space="0" w:color="auto"/>
              <w:left w:val="single" w:sz="4" w:space="0" w:color="auto"/>
              <w:bottom w:val="single" w:sz="4" w:space="0" w:color="auto"/>
              <w:right w:val="single" w:sz="4" w:space="0" w:color="auto"/>
            </w:tcBorders>
            <w:hideMark/>
          </w:tcPr>
          <w:p w14:paraId="7501CF81" w14:textId="77777777" w:rsidR="00280A1A" w:rsidRDefault="00280A1A">
            <w:pPr>
              <w:rPr>
                <w:b/>
                <w:lang w:val="en-CA"/>
              </w:rPr>
            </w:pPr>
            <w:r>
              <w:rPr>
                <w:b/>
                <w:lang w:val="en-CA"/>
              </w:rPr>
              <w:t>TransAmount</w:t>
            </w:r>
          </w:p>
        </w:tc>
        <w:tc>
          <w:tcPr>
            <w:tcW w:w="2009" w:type="dxa"/>
            <w:tcBorders>
              <w:top w:val="single" w:sz="4" w:space="0" w:color="auto"/>
              <w:left w:val="single" w:sz="4" w:space="0" w:color="auto"/>
              <w:bottom w:val="single" w:sz="4" w:space="0" w:color="auto"/>
              <w:right w:val="single" w:sz="4" w:space="0" w:color="auto"/>
            </w:tcBorders>
            <w:hideMark/>
          </w:tcPr>
          <w:p w14:paraId="7501CF82" w14:textId="77777777" w:rsidR="00280A1A" w:rsidRDefault="00280A1A">
            <w:pPr>
              <w:rPr>
                <w:b/>
                <w:lang w:val="en-CA"/>
              </w:rPr>
            </w:pPr>
            <w:r>
              <w:rPr>
                <w:b/>
                <w:lang w:val="en-CA"/>
              </w:rPr>
              <w:t>Success/Failure</w:t>
            </w:r>
          </w:p>
        </w:tc>
        <w:tc>
          <w:tcPr>
            <w:tcW w:w="1745" w:type="dxa"/>
            <w:tcBorders>
              <w:top w:val="single" w:sz="4" w:space="0" w:color="auto"/>
              <w:left w:val="single" w:sz="4" w:space="0" w:color="auto"/>
              <w:bottom w:val="single" w:sz="4" w:space="0" w:color="auto"/>
              <w:right w:val="single" w:sz="4" w:space="0" w:color="auto"/>
            </w:tcBorders>
            <w:hideMark/>
          </w:tcPr>
          <w:p w14:paraId="7501CF83" w14:textId="77777777" w:rsidR="00280A1A" w:rsidRDefault="00280A1A">
            <w:pPr>
              <w:rPr>
                <w:b/>
                <w:lang w:val="en-CA"/>
              </w:rPr>
            </w:pPr>
            <w:r>
              <w:rPr>
                <w:b/>
                <w:lang w:val="en-CA"/>
              </w:rPr>
              <w:t>Error Code</w:t>
            </w:r>
          </w:p>
        </w:tc>
      </w:tr>
      <w:tr w:rsidR="00280A1A" w14:paraId="7501CF8A" w14:textId="77777777" w:rsidTr="00280A1A">
        <w:tc>
          <w:tcPr>
            <w:tcW w:w="892" w:type="dxa"/>
            <w:tcBorders>
              <w:top w:val="single" w:sz="4" w:space="0" w:color="auto"/>
              <w:left w:val="single" w:sz="4" w:space="0" w:color="auto"/>
              <w:bottom w:val="single" w:sz="4" w:space="0" w:color="auto"/>
              <w:right w:val="single" w:sz="4" w:space="0" w:color="auto"/>
            </w:tcBorders>
          </w:tcPr>
          <w:p w14:paraId="7501CF85" w14:textId="77777777" w:rsidR="00280A1A" w:rsidRDefault="00280A1A" w:rsidP="00996F09">
            <w:pPr>
              <w:numPr>
                <w:ilvl w:val="0"/>
                <w:numId w:val="97"/>
              </w:numPr>
              <w:rPr>
                <w:lang w:val="en-CA"/>
              </w:rPr>
            </w:pPr>
          </w:p>
        </w:tc>
        <w:tc>
          <w:tcPr>
            <w:tcW w:w="2941" w:type="dxa"/>
            <w:tcBorders>
              <w:top w:val="single" w:sz="4" w:space="0" w:color="auto"/>
              <w:left w:val="single" w:sz="4" w:space="0" w:color="auto"/>
              <w:bottom w:val="single" w:sz="4" w:space="0" w:color="auto"/>
              <w:right w:val="single" w:sz="4" w:space="0" w:color="auto"/>
            </w:tcBorders>
            <w:hideMark/>
          </w:tcPr>
          <w:p w14:paraId="7501CF86" w14:textId="77777777" w:rsidR="00280A1A" w:rsidRDefault="00280A1A">
            <w:pPr>
              <w:rPr>
                <w:lang w:val="en-CA"/>
              </w:rPr>
            </w:pPr>
            <w:r>
              <w:rPr>
                <w:lang w:val="en-CA"/>
              </w:rPr>
              <w:t>Void</w:t>
            </w:r>
          </w:p>
        </w:tc>
        <w:tc>
          <w:tcPr>
            <w:tcW w:w="2151" w:type="dxa"/>
            <w:tcBorders>
              <w:top w:val="single" w:sz="4" w:space="0" w:color="auto"/>
              <w:left w:val="single" w:sz="4" w:space="0" w:color="auto"/>
              <w:bottom w:val="single" w:sz="4" w:space="0" w:color="auto"/>
              <w:right w:val="single" w:sz="4" w:space="0" w:color="auto"/>
            </w:tcBorders>
            <w:hideMark/>
          </w:tcPr>
          <w:p w14:paraId="7501CF87" w14:textId="77777777" w:rsidR="00280A1A" w:rsidRDefault="00280A1A">
            <w:pPr>
              <w:rPr>
                <w:lang w:val="en-CA"/>
              </w:rPr>
            </w:pPr>
            <w:r>
              <w:rPr>
                <w:lang w:val="en-CA"/>
              </w:rPr>
              <w:t>0.00</w:t>
            </w:r>
          </w:p>
        </w:tc>
        <w:tc>
          <w:tcPr>
            <w:tcW w:w="2009" w:type="dxa"/>
            <w:tcBorders>
              <w:top w:val="single" w:sz="4" w:space="0" w:color="auto"/>
              <w:left w:val="single" w:sz="4" w:space="0" w:color="auto"/>
              <w:bottom w:val="single" w:sz="4" w:space="0" w:color="auto"/>
              <w:right w:val="single" w:sz="4" w:space="0" w:color="auto"/>
            </w:tcBorders>
            <w:hideMark/>
          </w:tcPr>
          <w:p w14:paraId="7501CF88" w14:textId="77777777" w:rsidR="00280A1A" w:rsidRDefault="00280A1A">
            <w:pPr>
              <w:rPr>
                <w:lang w:val="en-CA"/>
              </w:rPr>
            </w:pPr>
            <w:r>
              <w:rPr>
                <w:lang w:val="en-CA"/>
              </w:rPr>
              <w:t xml:space="preserve">Success </w:t>
            </w:r>
          </w:p>
        </w:tc>
        <w:tc>
          <w:tcPr>
            <w:tcW w:w="1745" w:type="dxa"/>
            <w:tcBorders>
              <w:top w:val="single" w:sz="4" w:space="0" w:color="auto"/>
              <w:left w:val="single" w:sz="4" w:space="0" w:color="auto"/>
              <w:bottom w:val="single" w:sz="4" w:space="0" w:color="auto"/>
              <w:right w:val="single" w:sz="4" w:space="0" w:color="auto"/>
            </w:tcBorders>
            <w:hideMark/>
          </w:tcPr>
          <w:p w14:paraId="7501CF89" w14:textId="77777777" w:rsidR="00280A1A" w:rsidRDefault="00280A1A">
            <w:pPr>
              <w:rPr>
                <w:lang w:val="en-CA"/>
              </w:rPr>
            </w:pPr>
            <w:r>
              <w:rPr>
                <w:lang w:val="en-CA"/>
              </w:rPr>
              <w:t>NA</w:t>
            </w:r>
          </w:p>
        </w:tc>
      </w:tr>
      <w:tr w:rsidR="00280A1A" w14:paraId="7501CF90" w14:textId="77777777" w:rsidTr="00280A1A">
        <w:tc>
          <w:tcPr>
            <w:tcW w:w="892" w:type="dxa"/>
            <w:tcBorders>
              <w:top w:val="single" w:sz="4" w:space="0" w:color="auto"/>
              <w:left w:val="single" w:sz="4" w:space="0" w:color="auto"/>
              <w:bottom w:val="single" w:sz="4" w:space="0" w:color="auto"/>
              <w:right w:val="single" w:sz="4" w:space="0" w:color="auto"/>
            </w:tcBorders>
          </w:tcPr>
          <w:p w14:paraId="7501CF8B" w14:textId="77777777" w:rsidR="00280A1A" w:rsidRDefault="00280A1A" w:rsidP="00996F09">
            <w:pPr>
              <w:numPr>
                <w:ilvl w:val="0"/>
                <w:numId w:val="97"/>
              </w:numPr>
              <w:rPr>
                <w:lang w:val="en-CA"/>
              </w:rPr>
            </w:pPr>
          </w:p>
        </w:tc>
        <w:tc>
          <w:tcPr>
            <w:tcW w:w="2941" w:type="dxa"/>
            <w:tcBorders>
              <w:top w:val="single" w:sz="4" w:space="0" w:color="auto"/>
              <w:left w:val="single" w:sz="4" w:space="0" w:color="auto"/>
              <w:bottom w:val="single" w:sz="4" w:space="0" w:color="auto"/>
              <w:right w:val="single" w:sz="4" w:space="0" w:color="auto"/>
            </w:tcBorders>
            <w:hideMark/>
          </w:tcPr>
          <w:p w14:paraId="7501CF8C" w14:textId="77777777" w:rsidR="00280A1A" w:rsidRDefault="00280A1A">
            <w:pPr>
              <w:rPr>
                <w:lang w:val="en-CA"/>
              </w:rPr>
            </w:pPr>
            <w:r>
              <w:rPr>
                <w:lang w:val="en-CA"/>
              </w:rPr>
              <w:t>Void</w:t>
            </w:r>
          </w:p>
        </w:tc>
        <w:tc>
          <w:tcPr>
            <w:tcW w:w="2151" w:type="dxa"/>
            <w:tcBorders>
              <w:top w:val="single" w:sz="4" w:space="0" w:color="auto"/>
              <w:left w:val="single" w:sz="4" w:space="0" w:color="auto"/>
              <w:bottom w:val="single" w:sz="4" w:space="0" w:color="auto"/>
              <w:right w:val="single" w:sz="4" w:space="0" w:color="auto"/>
            </w:tcBorders>
            <w:hideMark/>
          </w:tcPr>
          <w:p w14:paraId="7501CF8D" w14:textId="77777777" w:rsidR="00280A1A" w:rsidRDefault="00280A1A">
            <w:pPr>
              <w:rPr>
                <w:lang w:val="en-CA"/>
              </w:rPr>
            </w:pPr>
            <w:r>
              <w:rPr>
                <w:lang w:val="en-CA"/>
              </w:rPr>
              <w:t>Other than 0</w:t>
            </w:r>
          </w:p>
        </w:tc>
        <w:tc>
          <w:tcPr>
            <w:tcW w:w="2009" w:type="dxa"/>
            <w:tcBorders>
              <w:top w:val="single" w:sz="4" w:space="0" w:color="auto"/>
              <w:left w:val="single" w:sz="4" w:space="0" w:color="auto"/>
              <w:bottom w:val="single" w:sz="4" w:space="0" w:color="auto"/>
              <w:right w:val="single" w:sz="4" w:space="0" w:color="auto"/>
            </w:tcBorders>
            <w:hideMark/>
          </w:tcPr>
          <w:p w14:paraId="7501CF8E" w14:textId="77777777" w:rsidR="00280A1A" w:rsidRDefault="00280A1A">
            <w:pPr>
              <w:rPr>
                <w:lang w:val="en-CA"/>
              </w:rPr>
            </w:pPr>
            <w:r>
              <w:rPr>
                <w:lang w:val="en-CA"/>
              </w:rPr>
              <w:t>Failure</w:t>
            </w:r>
          </w:p>
        </w:tc>
        <w:tc>
          <w:tcPr>
            <w:tcW w:w="1745" w:type="dxa"/>
            <w:tcBorders>
              <w:top w:val="single" w:sz="4" w:space="0" w:color="auto"/>
              <w:left w:val="single" w:sz="4" w:space="0" w:color="auto"/>
              <w:bottom w:val="single" w:sz="4" w:space="0" w:color="auto"/>
              <w:right w:val="single" w:sz="4" w:space="0" w:color="auto"/>
            </w:tcBorders>
            <w:hideMark/>
          </w:tcPr>
          <w:p w14:paraId="7501CF8F" w14:textId="77777777" w:rsidR="00280A1A" w:rsidRDefault="00280A1A">
            <w:pPr>
              <w:rPr>
                <w:lang w:val="en-CA"/>
              </w:rPr>
            </w:pPr>
            <w:r>
              <w:rPr>
                <w:lang w:val="en-CA"/>
              </w:rPr>
              <w:t>GPSO-0204</w:t>
            </w:r>
          </w:p>
        </w:tc>
      </w:tr>
    </w:tbl>
    <w:p w14:paraId="7501CF91" w14:textId="77777777" w:rsidR="00280A1A" w:rsidRDefault="00280A1A" w:rsidP="00280A1A">
      <w:pPr>
        <w:rPr>
          <w:lang w:val="en-CA"/>
        </w:rPr>
      </w:pPr>
    </w:p>
    <w:p w14:paraId="7501CF92" w14:textId="77777777" w:rsidR="00280A1A" w:rsidRDefault="00280A1A" w:rsidP="00280A1A">
      <w:pPr>
        <w:rPr>
          <w:lang w:val="en-CA"/>
        </w:rPr>
      </w:pPr>
    </w:p>
    <w:p w14:paraId="7501CF93" w14:textId="77777777" w:rsidR="00280A1A" w:rsidRDefault="00280A1A" w:rsidP="00280A1A">
      <w:pPr>
        <w:rPr>
          <w:lang w:val="en-CA"/>
        </w:rPr>
      </w:pPr>
      <w:r>
        <w:rPr>
          <w:lang w:val="en-CA"/>
        </w:rPr>
        <w:t>AuthCode Validation:</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813"/>
        <w:gridCol w:w="2229"/>
        <w:gridCol w:w="2019"/>
        <w:gridCol w:w="1865"/>
      </w:tblGrid>
      <w:tr w:rsidR="00280A1A" w14:paraId="7501CF99" w14:textId="77777777" w:rsidTr="00280A1A">
        <w:tc>
          <w:tcPr>
            <w:tcW w:w="902" w:type="dxa"/>
            <w:tcBorders>
              <w:top w:val="single" w:sz="4" w:space="0" w:color="auto"/>
              <w:left w:val="single" w:sz="4" w:space="0" w:color="auto"/>
              <w:bottom w:val="single" w:sz="4" w:space="0" w:color="auto"/>
              <w:right w:val="single" w:sz="4" w:space="0" w:color="auto"/>
            </w:tcBorders>
            <w:hideMark/>
          </w:tcPr>
          <w:p w14:paraId="7501CF94" w14:textId="77777777" w:rsidR="00280A1A" w:rsidRDefault="00280A1A">
            <w:pPr>
              <w:rPr>
                <w:b/>
                <w:lang w:val="en-CA"/>
              </w:rPr>
            </w:pPr>
            <w:r>
              <w:rPr>
                <w:b/>
                <w:lang w:val="en-CA"/>
              </w:rPr>
              <w:t>SI No</w:t>
            </w:r>
          </w:p>
        </w:tc>
        <w:tc>
          <w:tcPr>
            <w:tcW w:w="2813" w:type="dxa"/>
            <w:tcBorders>
              <w:top w:val="single" w:sz="4" w:space="0" w:color="auto"/>
              <w:left w:val="single" w:sz="4" w:space="0" w:color="auto"/>
              <w:bottom w:val="single" w:sz="4" w:space="0" w:color="auto"/>
              <w:right w:val="single" w:sz="4" w:space="0" w:color="auto"/>
            </w:tcBorders>
            <w:hideMark/>
          </w:tcPr>
          <w:p w14:paraId="7501CF95" w14:textId="77777777" w:rsidR="00280A1A" w:rsidRDefault="00280A1A">
            <w:pPr>
              <w:rPr>
                <w:b/>
                <w:lang w:val="en-CA"/>
              </w:rPr>
            </w:pPr>
            <w:r>
              <w:rPr>
                <w:b/>
                <w:lang w:val="en-CA"/>
              </w:rPr>
              <w:t>Transaction</w:t>
            </w:r>
          </w:p>
        </w:tc>
        <w:tc>
          <w:tcPr>
            <w:tcW w:w="2229" w:type="dxa"/>
            <w:tcBorders>
              <w:top w:val="single" w:sz="4" w:space="0" w:color="auto"/>
              <w:left w:val="single" w:sz="4" w:space="0" w:color="auto"/>
              <w:bottom w:val="single" w:sz="4" w:space="0" w:color="auto"/>
              <w:right w:val="single" w:sz="4" w:space="0" w:color="auto"/>
            </w:tcBorders>
            <w:hideMark/>
          </w:tcPr>
          <w:p w14:paraId="7501CF96" w14:textId="77777777" w:rsidR="00280A1A" w:rsidRDefault="00280A1A">
            <w:pPr>
              <w:rPr>
                <w:b/>
                <w:lang w:val="en-CA"/>
              </w:rPr>
            </w:pPr>
            <w:r>
              <w:rPr>
                <w:b/>
                <w:lang w:val="en-CA"/>
              </w:rPr>
              <w:t>AuthCode</w:t>
            </w:r>
          </w:p>
        </w:tc>
        <w:tc>
          <w:tcPr>
            <w:tcW w:w="2019" w:type="dxa"/>
            <w:tcBorders>
              <w:top w:val="single" w:sz="4" w:space="0" w:color="auto"/>
              <w:left w:val="single" w:sz="4" w:space="0" w:color="auto"/>
              <w:bottom w:val="single" w:sz="4" w:space="0" w:color="auto"/>
              <w:right w:val="single" w:sz="4" w:space="0" w:color="auto"/>
            </w:tcBorders>
            <w:hideMark/>
          </w:tcPr>
          <w:p w14:paraId="7501CF97" w14:textId="77777777" w:rsidR="00280A1A" w:rsidRDefault="00280A1A">
            <w:pPr>
              <w:rPr>
                <w:b/>
                <w:lang w:val="en-CA"/>
              </w:rPr>
            </w:pPr>
            <w:r>
              <w:rPr>
                <w:b/>
                <w:lang w:val="en-CA"/>
              </w:rPr>
              <w:t>Success/Failure</w:t>
            </w:r>
          </w:p>
        </w:tc>
        <w:tc>
          <w:tcPr>
            <w:tcW w:w="1865" w:type="dxa"/>
            <w:tcBorders>
              <w:top w:val="single" w:sz="4" w:space="0" w:color="auto"/>
              <w:left w:val="single" w:sz="4" w:space="0" w:color="auto"/>
              <w:bottom w:val="single" w:sz="4" w:space="0" w:color="auto"/>
              <w:right w:val="single" w:sz="4" w:space="0" w:color="auto"/>
            </w:tcBorders>
            <w:hideMark/>
          </w:tcPr>
          <w:p w14:paraId="7501CF98" w14:textId="77777777" w:rsidR="00280A1A" w:rsidRDefault="00280A1A">
            <w:pPr>
              <w:rPr>
                <w:b/>
                <w:lang w:val="en-CA"/>
              </w:rPr>
            </w:pPr>
            <w:r>
              <w:rPr>
                <w:b/>
                <w:lang w:val="en-CA"/>
              </w:rPr>
              <w:t>Error Code</w:t>
            </w:r>
          </w:p>
        </w:tc>
      </w:tr>
      <w:tr w:rsidR="00280A1A" w14:paraId="7501CF9F" w14:textId="77777777" w:rsidTr="00280A1A">
        <w:tc>
          <w:tcPr>
            <w:tcW w:w="902" w:type="dxa"/>
            <w:tcBorders>
              <w:top w:val="single" w:sz="4" w:space="0" w:color="auto"/>
              <w:left w:val="single" w:sz="4" w:space="0" w:color="auto"/>
              <w:bottom w:val="single" w:sz="4" w:space="0" w:color="auto"/>
              <w:right w:val="single" w:sz="4" w:space="0" w:color="auto"/>
            </w:tcBorders>
          </w:tcPr>
          <w:p w14:paraId="7501CF9A" w14:textId="77777777" w:rsidR="00280A1A" w:rsidRDefault="00280A1A" w:rsidP="00996F09">
            <w:pPr>
              <w:numPr>
                <w:ilvl w:val="0"/>
                <w:numId w:val="98"/>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9B" w14:textId="77777777" w:rsidR="00280A1A" w:rsidRDefault="00280A1A">
            <w:pPr>
              <w:rPr>
                <w:lang w:val="en-CA"/>
              </w:rPr>
            </w:pPr>
            <w:r>
              <w:rPr>
                <w:lang w:val="en-CA"/>
              </w:rPr>
              <w:t>Force Post</w:t>
            </w:r>
          </w:p>
        </w:tc>
        <w:tc>
          <w:tcPr>
            <w:tcW w:w="2229" w:type="dxa"/>
            <w:tcBorders>
              <w:top w:val="single" w:sz="4" w:space="0" w:color="auto"/>
              <w:left w:val="single" w:sz="4" w:space="0" w:color="auto"/>
              <w:bottom w:val="single" w:sz="4" w:space="0" w:color="auto"/>
              <w:right w:val="single" w:sz="4" w:space="0" w:color="auto"/>
            </w:tcBorders>
            <w:hideMark/>
          </w:tcPr>
          <w:p w14:paraId="7501CF9C" w14:textId="77777777" w:rsidR="00280A1A" w:rsidRDefault="00280A1A">
            <w:pPr>
              <w:rPr>
                <w:lang w:val="en-CA"/>
              </w:rPr>
            </w:pPr>
            <w:r>
              <w:rPr>
                <w:lang w:val="en-CA"/>
              </w:rPr>
              <w:t>Set to any Value other than 0</w:t>
            </w:r>
          </w:p>
        </w:tc>
        <w:tc>
          <w:tcPr>
            <w:tcW w:w="2019" w:type="dxa"/>
            <w:tcBorders>
              <w:top w:val="single" w:sz="4" w:space="0" w:color="auto"/>
              <w:left w:val="single" w:sz="4" w:space="0" w:color="auto"/>
              <w:bottom w:val="single" w:sz="4" w:space="0" w:color="auto"/>
              <w:right w:val="single" w:sz="4" w:space="0" w:color="auto"/>
            </w:tcBorders>
            <w:hideMark/>
          </w:tcPr>
          <w:p w14:paraId="7501CF9D" w14:textId="77777777" w:rsidR="00280A1A" w:rsidRDefault="00280A1A">
            <w:pPr>
              <w:rPr>
                <w:lang w:val="en-CA"/>
              </w:rPr>
            </w:pPr>
            <w:r>
              <w:rPr>
                <w:lang w:val="en-CA"/>
              </w:rPr>
              <w:t>Success</w:t>
            </w:r>
          </w:p>
        </w:tc>
        <w:tc>
          <w:tcPr>
            <w:tcW w:w="1865" w:type="dxa"/>
            <w:tcBorders>
              <w:top w:val="single" w:sz="4" w:space="0" w:color="auto"/>
              <w:left w:val="single" w:sz="4" w:space="0" w:color="auto"/>
              <w:bottom w:val="single" w:sz="4" w:space="0" w:color="auto"/>
              <w:right w:val="single" w:sz="4" w:space="0" w:color="auto"/>
            </w:tcBorders>
            <w:hideMark/>
          </w:tcPr>
          <w:p w14:paraId="7501CF9E" w14:textId="77777777" w:rsidR="00280A1A" w:rsidRDefault="00280A1A">
            <w:pPr>
              <w:rPr>
                <w:lang w:val="en-CA"/>
              </w:rPr>
            </w:pPr>
            <w:r>
              <w:rPr>
                <w:lang w:val="en-CA"/>
              </w:rPr>
              <w:t>NA</w:t>
            </w:r>
          </w:p>
        </w:tc>
      </w:tr>
      <w:tr w:rsidR="00280A1A" w14:paraId="7501CFA5" w14:textId="77777777" w:rsidTr="00280A1A">
        <w:tc>
          <w:tcPr>
            <w:tcW w:w="902" w:type="dxa"/>
            <w:tcBorders>
              <w:top w:val="single" w:sz="4" w:space="0" w:color="auto"/>
              <w:left w:val="single" w:sz="4" w:space="0" w:color="auto"/>
              <w:bottom w:val="single" w:sz="4" w:space="0" w:color="auto"/>
              <w:right w:val="single" w:sz="4" w:space="0" w:color="auto"/>
            </w:tcBorders>
          </w:tcPr>
          <w:p w14:paraId="7501CFA0" w14:textId="77777777" w:rsidR="00280A1A" w:rsidRDefault="00280A1A" w:rsidP="00996F09">
            <w:pPr>
              <w:numPr>
                <w:ilvl w:val="0"/>
                <w:numId w:val="98"/>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A1" w14:textId="77777777" w:rsidR="00280A1A" w:rsidRDefault="00280A1A">
            <w:pPr>
              <w:rPr>
                <w:lang w:val="en-CA"/>
              </w:rPr>
            </w:pPr>
            <w:r>
              <w:rPr>
                <w:lang w:val="en-CA"/>
              </w:rPr>
              <w:t>Force Post</w:t>
            </w:r>
          </w:p>
        </w:tc>
        <w:tc>
          <w:tcPr>
            <w:tcW w:w="2229" w:type="dxa"/>
            <w:tcBorders>
              <w:top w:val="single" w:sz="4" w:space="0" w:color="auto"/>
              <w:left w:val="single" w:sz="4" w:space="0" w:color="auto"/>
              <w:bottom w:val="single" w:sz="4" w:space="0" w:color="auto"/>
              <w:right w:val="single" w:sz="4" w:space="0" w:color="auto"/>
            </w:tcBorders>
            <w:hideMark/>
          </w:tcPr>
          <w:p w14:paraId="7501CFA2" w14:textId="77777777" w:rsidR="00280A1A" w:rsidRDefault="00280A1A">
            <w:pPr>
              <w:rPr>
                <w:lang w:val="en-CA"/>
              </w:rPr>
            </w:pPr>
            <w:r>
              <w:rPr>
                <w:lang w:val="en-CA"/>
              </w:rPr>
              <w:t>0 or not set</w:t>
            </w:r>
          </w:p>
        </w:tc>
        <w:tc>
          <w:tcPr>
            <w:tcW w:w="2019" w:type="dxa"/>
            <w:tcBorders>
              <w:top w:val="single" w:sz="4" w:space="0" w:color="auto"/>
              <w:left w:val="single" w:sz="4" w:space="0" w:color="auto"/>
              <w:bottom w:val="single" w:sz="4" w:space="0" w:color="auto"/>
              <w:right w:val="single" w:sz="4" w:space="0" w:color="auto"/>
            </w:tcBorders>
            <w:hideMark/>
          </w:tcPr>
          <w:p w14:paraId="7501CFA3" w14:textId="77777777" w:rsidR="00280A1A" w:rsidRDefault="00280A1A">
            <w:pPr>
              <w:rPr>
                <w:lang w:val="en-CA"/>
              </w:rPr>
            </w:pPr>
            <w:r>
              <w:rPr>
                <w:lang w:val="en-CA"/>
              </w:rPr>
              <w:t>Failure</w:t>
            </w:r>
          </w:p>
        </w:tc>
        <w:tc>
          <w:tcPr>
            <w:tcW w:w="1865" w:type="dxa"/>
            <w:tcBorders>
              <w:top w:val="single" w:sz="4" w:space="0" w:color="auto"/>
              <w:left w:val="single" w:sz="4" w:space="0" w:color="auto"/>
              <w:bottom w:val="single" w:sz="4" w:space="0" w:color="auto"/>
              <w:right w:val="single" w:sz="4" w:space="0" w:color="auto"/>
            </w:tcBorders>
            <w:hideMark/>
          </w:tcPr>
          <w:p w14:paraId="7501CFA4" w14:textId="77777777" w:rsidR="00280A1A" w:rsidRDefault="00280A1A">
            <w:pPr>
              <w:rPr>
                <w:lang w:val="en-CA"/>
              </w:rPr>
            </w:pPr>
            <w:r>
              <w:rPr>
                <w:lang w:val="en-CA"/>
              </w:rPr>
              <w:t>GPSO-0205</w:t>
            </w:r>
          </w:p>
        </w:tc>
      </w:tr>
      <w:tr w:rsidR="00280A1A" w14:paraId="7501CFAB" w14:textId="77777777" w:rsidTr="00280A1A">
        <w:tc>
          <w:tcPr>
            <w:tcW w:w="902" w:type="dxa"/>
            <w:tcBorders>
              <w:top w:val="single" w:sz="4" w:space="0" w:color="auto"/>
              <w:left w:val="single" w:sz="4" w:space="0" w:color="auto"/>
              <w:bottom w:val="single" w:sz="4" w:space="0" w:color="auto"/>
              <w:right w:val="single" w:sz="4" w:space="0" w:color="auto"/>
            </w:tcBorders>
          </w:tcPr>
          <w:p w14:paraId="7501CFA6" w14:textId="77777777" w:rsidR="00280A1A" w:rsidRDefault="00280A1A" w:rsidP="00996F09">
            <w:pPr>
              <w:numPr>
                <w:ilvl w:val="0"/>
                <w:numId w:val="98"/>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A7" w14:textId="104609A4" w:rsidR="00280A1A" w:rsidRDefault="00280A1A">
            <w:pPr>
              <w:rPr>
                <w:lang w:val="en-CA"/>
              </w:rPr>
            </w:pPr>
            <w:r>
              <w:rPr>
                <w:lang w:val="en-CA"/>
              </w:rPr>
              <w:t>Purchase, Independent Refund, Completion, Refund or Void (i.e</w:t>
            </w:r>
            <w:r w:rsidR="00AC40B2">
              <w:rPr>
                <w:lang w:val="en-CA"/>
              </w:rPr>
              <w:t xml:space="preserve">. </w:t>
            </w:r>
            <w:r>
              <w:rPr>
                <w:lang w:val="en-CA"/>
              </w:rPr>
              <w:t>Other than ForcePost)</w:t>
            </w:r>
          </w:p>
        </w:tc>
        <w:tc>
          <w:tcPr>
            <w:tcW w:w="2229" w:type="dxa"/>
            <w:tcBorders>
              <w:top w:val="single" w:sz="4" w:space="0" w:color="auto"/>
              <w:left w:val="single" w:sz="4" w:space="0" w:color="auto"/>
              <w:bottom w:val="single" w:sz="4" w:space="0" w:color="auto"/>
              <w:right w:val="single" w:sz="4" w:space="0" w:color="auto"/>
            </w:tcBorders>
            <w:hideMark/>
          </w:tcPr>
          <w:p w14:paraId="7501CFA8" w14:textId="77777777" w:rsidR="00280A1A" w:rsidRDefault="00280A1A">
            <w:pPr>
              <w:rPr>
                <w:lang w:val="en-CA"/>
              </w:rPr>
            </w:pPr>
            <w:r>
              <w:rPr>
                <w:lang w:val="en-CA"/>
              </w:rPr>
              <w:t>Other than  0</w:t>
            </w:r>
          </w:p>
        </w:tc>
        <w:tc>
          <w:tcPr>
            <w:tcW w:w="2019" w:type="dxa"/>
            <w:tcBorders>
              <w:top w:val="single" w:sz="4" w:space="0" w:color="auto"/>
              <w:left w:val="single" w:sz="4" w:space="0" w:color="auto"/>
              <w:bottom w:val="single" w:sz="4" w:space="0" w:color="auto"/>
              <w:right w:val="single" w:sz="4" w:space="0" w:color="auto"/>
            </w:tcBorders>
            <w:hideMark/>
          </w:tcPr>
          <w:p w14:paraId="7501CFA9" w14:textId="77777777" w:rsidR="00280A1A" w:rsidRDefault="00280A1A">
            <w:pPr>
              <w:rPr>
                <w:lang w:val="en-CA"/>
              </w:rPr>
            </w:pPr>
            <w:r>
              <w:rPr>
                <w:lang w:val="en-CA"/>
              </w:rPr>
              <w:t>Failure</w:t>
            </w:r>
          </w:p>
        </w:tc>
        <w:tc>
          <w:tcPr>
            <w:tcW w:w="1865" w:type="dxa"/>
            <w:tcBorders>
              <w:top w:val="single" w:sz="4" w:space="0" w:color="auto"/>
              <w:left w:val="single" w:sz="4" w:space="0" w:color="auto"/>
              <w:bottom w:val="single" w:sz="4" w:space="0" w:color="auto"/>
              <w:right w:val="single" w:sz="4" w:space="0" w:color="auto"/>
            </w:tcBorders>
            <w:hideMark/>
          </w:tcPr>
          <w:p w14:paraId="7501CFAA" w14:textId="77777777" w:rsidR="00280A1A" w:rsidRDefault="00280A1A">
            <w:pPr>
              <w:rPr>
                <w:lang w:val="en-CA"/>
              </w:rPr>
            </w:pPr>
            <w:r>
              <w:rPr>
                <w:lang w:val="en-CA"/>
              </w:rPr>
              <w:t>GPSO-0206</w:t>
            </w:r>
          </w:p>
        </w:tc>
      </w:tr>
    </w:tbl>
    <w:p w14:paraId="7501CFAC" w14:textId="77777777" w:rsidR="00280A1A" w:rsidRDefault="00280A1A" w:rsidP="00280A1A">
      <w:pPr>
        <w:tabs>
          <w:tab w:val="left" w:pos="1071"/>
        </w:tabs>
        <w:rPr>
          <w:lang w:val="en-CA"/>
        </w:rPr>
      </w:pPr>
    </w:p>
    <w:p w14:paraId="7501CFB4" w14:textId="77777777" w:rsidR="00280A1A" w:rsidRDefault="00280A1A" w:rsidP="00280A1A">
      <w:pPr>
        <w:pStyle w:val="Heading3"/>
        <w:numPr>
          <w:ilvl w:val="2"/>
          <w:numId w:val="2"/>
        </w:numPr>
        <w:rPr>
          <w:lang w:val="en-CA"/>
        </w:rPr>
      </w:pPr>
      <w:bookmarkStart w:id="1653" w:name="_Toc415569075"/>
      <w:r>
        <w:rPr>
          <w:lang w:val="en-CA"/>
        </w:rPr>
        <w:t>VOID Transaction validation(CR035)</w:t>
      </w:r>
      <w:bookmarkEnd w:id="1653"/>
    </w:p>
    <w:p w14:paraId="7501CFB5" w14:textId="77777777" w:rsidR="00280A1A" w:rsidRDefault="00280A1A" w:rsidP="00280A1A">
      <w:pPr>
        <w:rPr>
          <w:lang w:val="en-CA"/>
        </w:rPr>
      </w:pPr>
    </w:p>
    <w:p w14:paraId="7501CFB6" w14:textId="77777777" w:rsidR="00280A1A" w:rsidRDefault="00280A1A" w:rsidP="00280A1A">
      <w:pPr>
        <w:rPr>
          <w:lang w:val="en-CA"/>
        </w:rPr>
      </w:pPr>
      <w:r>
        <w:rPr>
          <w:lang w:val="en-CA"/>
        </w:rPr>
        <w:t>GPSOnline performs VOID request validation as below and returns error response to BSSs if  validation fails.</w:t>
      </w:r>
    </w:p>
    <w:p w14:paraId="7501CFB7" w14:textId="77777777" w:rsidR="00280A1A" w:rsidRDefault="00280A1A" w:rsidP="00280A1A">
      <w:pPr>
        <w:rPr>
          <w:lang w:val="en-CA"/>
        </w:rPr>
      </w:pPr>
    </w:p>
    <w:p w14:paraId="7501CFB8" w14:textId="77777777" w:rsidR="00280A1A" w:rsidRDefault="00280A1A" w:rsidP="00280A1A">
      <w:pPr>
        <w:rPr>
          <w:lang w:val="en-CA"/>
        </w:rPr>
      </w:pPr>
    </w:p>
    <w:p w14:paraId="7501CFB9" w14:textId="77777777" w:rsidR="00280A1A" w:rsidRDefault="00280A1A" w:rsidP="00280A1A">
      <w:pPr>
        <w:rPr>
          <w:lang w:val="en-CA"/>
        </w:rPr>
      </w:pPr>
      <w:r>
        <w:object w:dxaOrig="9345" w:dyaOrig="4095" w14:anchorId="7501E3B0">
          <v:shape id="_x0000_i1084" type="#_x0000_t75" style="width:468pt;height:204.75pt" o:ole="">
            <v:imagedata r:id="rId160" o:title=""/>
          </v:shape>
          <o:OLEObject Type="Embed" ProgID="Visio.Drawing.11" ShapeID="_x0000_i1084" DrawAspect="Content" ObjectID="_1489316706" r:id="rId161"/>
        </w:object>
      </w:r>
    </w:p>
    <w:p w14:paraId="7501CFBA" w14:textId="2C69EDF7" w:rsidR="00280A1A" w:rsidRDefault="00280A1A" w:rsidP="00280A1A">
      <w:pPr>
        <w:rPr>
          <w:lang w:val="en-CA"/>
        </w:rPr>
      </w:pPr>
      <w:r>
        <w:rPr>
          <w:lang w:val="en-CA"/>
        </w:rPr>
        <w:t xml:space="preserve">After the getMerchantInfo and getTxnInfo parallel operations GPSOnline performs the VOID request </w:t>
      </w:r>
      <w:r w:rsidR="00AC40B2">
        <w:rPr>
          <w:lang w:val="en-CA"/>
        </w:rPr>
        <w:t>validation. If</w:t>
      </w:r>
      <w:r>
        <w:rPr>
          <w:lang w:val="en-CA"/>
        </w:rPr>
        <w:t xml:space="preserve"> transaction is </w:t>
      </w:r>
      <w:r w:rsidR="00AC40B2">
        <w:rPr>
          <w:lang w:val="en-CA"/>
        </w:rPr>
        <w:t>VOID,</w:t>
      </w:r>
      <w:r>
        <w:rPr>
          <w:lang w:val="en-CA"/>
        </w:rPr>
        <w:t xml:space="preserve"> then perform the VOID transaction validation steps else continue processing as usual to send request to payment processor</w:t>
      </w:r>
    </w:p>
    <w:p w14:paraId="553D0328" w14:textId="77777777" w:rsidR="00D46D23" w:rsidRDefault="00D46D23" w:rsidP="00280A1A">
      <w:pPr>
        <w:rPr>
          <w:lang w:val="en-CA"/>
        </w:rPr>
      </w:pPr>
    </w:p>
    <w:p w14:paraId="7501CFBB" w14:textId="77777777" w:rsidR="00280A1A" w:rsidRDefault="00280A1A" w:rsidP="00280A1A">
      <w:pPr>
        <w:rPr>
          <w:lang w:val="en-CA"/>
        </w:rPr>
      </w:pPr>
    </w:p>
    <w:p w14:paraId="7501CFBC" w14:textId="77777777" w:rsidR="00280A1A" w:rsidRDefault="00280A1A" w:rsidP="00280A1A">
      <w:pPr>
        <w:rPr>
          <w:lang w:val="en-CA"/>
        </w:rPr>
      </w:pPr>
      <w:r>
        <w:rPr>
          <w:lang w:val="en-CA"/>
        </w:rPr>
        <w:lastRenderedPageBreak/>
        <w:t xml:space="preserve">VOID transaction validation steps: </w:t>
      </w:r>
    </w:p>
    <w:p w14:paraId="7501CFBD" w14:textId="77777777" w:rsidR="00280A1A" w:rsidRDefault="00280A1A" w:rsidP="00280A1A">
      <w:pPr>
        <w:rPr>
          <w:lang w:val="en-CA"/>
        </w:rPr>
      </w:pPr>
    </w:p>
    <w:p w14:paraId="7501CFBE" w14:textId="77777777" w:rsidR="00280A1A" w:rsidRDefault="00280A1A" w:rsidP="00996F09">
      <w:pPr>
        <w:pStyle w:val="ListParagraph0"/>
        <w:numPr>
          <w:ilvl w:val="0"/>
          <w:numId w:val="99"/>
        </w:numPr>
        <w:rPr>
          <w:lang w:val="en-CA"/>
        </w:rPr>
      </w:pPr>
      <w:r>
        <w:rPr>
          <w:lang w:val="en-CA"/>
        </w:rPr>
        <w:t xml:space="preserve">if VOID  transaction is on the same day as the original transaction (PURC or COMP which ever is latest, fetched from  getTxnInfo depending on GPSTRN in the request) </w:t>
      </w:r>
    </w:p>
    <w:p w14:paraId="7501CFBF" w14:textId="77777777" w:rsidR="00280A1A" w:rsidRDefault="00280A1A" w:rsidP="00280A1A">
      <w:pPr>
        <w:pStyle w:val="ListParagraph0"/>
        <w:rPr>
          <w:lang w:val="en-CA"/>
        </w:rPr>
      </w:pPr>
      <w:r>
        <w:rPr>
          <w:lang w:val="en-CA"/>
        </w:rPr>
        <w:t>and</w:t>
      </w:r>
    </w:p>
    <w:p w14:paraId="7501CFC0" w14:textId="77777777" w:rsidR="00280A1A" w:rsidRDefault="00280A1A" w:rsidP="00996F09">
      <w:pPr>
        <w:pStyle w:val="ListParagraph0"/>
        <w:numPr>
          <w:ilvl w:val="0"/>
          <w:numId w:val="99"/>
        </w:numPr>
        <w:rPr>
          <w:lang w:val="en-CA"/>
        </w:rPr>
      </w:pPr>
      <w:r>
        <w:rPr>
          <w:lang w:val="en-CA"/>
        </w:rPr>
        <w:t>if VOID is Before batch closing time(in this case Moneris, Processor info is fetched for gerMerchantInfo) continue the processing as usual by sending the request to payment Processor</w:t>
      </w:r>
    </w:p>
    <w:p w14:paraId="7501CFC1" w14:textId="77777777" w:rsidR="00280A1A" w:rsidRDefault="00280A1A" w:rsidP="00280A1A">
      <w:pPr>
        <w:rPr>
          <w:lang w:val="en-CA"/>
        </w:rPr>
      </w:pPr>
    </w:p>
    <w:p w14:paraId="7501CFC2" w14:textId="77777777" w:rsidR="00280A1A" w:rsidRDefault="00280A1A" w:rsidP="00280A1A">
      <w:r>
        <w:rPr>
          <w:lang w:val="en-CA"/>
        </w:rPr>
        <w:t xml:space="preserve">If the VOID request is valid as per above steps perform the request processing to send request to payment processor else reject the request with GPSOnline code </w:t>
      </w:r>
      <w:r>
        <w:t xml:space="preserve">GPSO-0207 and map the GPSOnline code to BSS specific error mapping (see </w:t>
      </w:r>
      <w:r w:rsidR="00F37211">
        <w:fldChar w:fldCharType="begin"/>
      </w:r>
      <w:r>
        <w:instrText xml:space="preserve"> REF _Ref379446889 \r \h </w:instrText>
      </w:r>
      <w:r w:rsidR="00F37211">
        <w:fldChar w:fldCharType="separate"/>
      </w:r>
      <w:r w:rsidR="00AC40B2">
        <w:t>10.3.3</w:t>
      </w:r>
      <w:r w:rsidR="00F37211">
        <w:fldChar w:fldCharType="end"/>
      </w:r>
      <w:r>
        <w:t xml:space="preserve"> for the </w:t>
      </w:r>
      <w:proofErr w:type="spellStart"/>
      <w:r>
        <w:t>GPSOnline</w:t>
      </w:r>
      <w:proofErr w:type="spellEnd"/>
      <w:r>
        <w:t xml:space="preserve"> Code to CT-Payment code mapping)</w:t>
      </w:r>
    </w:p>
    <w:p w14:paraId="34773148" w14:textId="77777777" w:rsidR="007F24B7" w:rsidRDefault="007F24B7" w:rsidP="00280A1A"/>
    <w:p w14:paraId="7501CFC3" w14:textId="32E60BEB" w:rsidR="00280A1A" w:rsidRDefault="00280A1A" w:rsidP="00280A1A">
      <w:pPr>
        <w:rPr>
          <w:lang w:val="en-CA"/>
        </w:rPr>
      </w:pPr>
      <w:r>
        <w:rPr>
          <w:b/>
          <w:lang w:val="en-CA"/>
        </w:rPr>
        <w:t>Note</w:t>
      </w:r>
      <w:r>
        <w:rPr>
          <w:lang w:val="en-CA"/>
        </w:rPr>
        <w:t>: The Batch closing time is specific to each Processor</w:t>
      </w:r>
      <w:r w:rsidR="007F24B7">
        <w:rPr>
          <w:lang w:val="en-CA"/>
        </w:rPr>
        <w:t>. I</w:t>
      </w:r>
      <w:r>
        <w:rPr>
          <w:lang w:val="en-CA"/>
        </w:rPr>
        <w:t xml:space="preserve">n </w:t>
      </w:r>
      <w:r w:rsidR="00D9444F">
        <w:rPr>
          <w:lang w:val="en-CA"/>
        </w:rPr>
        <w:t>the</w:t>
      </w:r>
      <w:r>
        <w:rPr>
          <w:lang w:val="en-CA"/>
        </w:rPr>
        <w:t xml:space="preserve"> case </w:t>
      </w:r>
      <w:r w:rsidR="007F24B7">
        <w:rPr>
          <w:lang w:val="en-CA"/>
        </w:rPr>
        <w:t xml:space="preserve">of </w:t>
      </w:r>
      <w:r w:rsidR="00D9444F">
        <w:rPr>
          <w:lang w:val="en-CA"/>
        </w:rPr>
        <w:t>Moneris,</w:t>
      </w:r>
      <w:r w:rsidR="007F24B7">
        <w:rPr>
          <w:lang w:val="en-CA"/>
        </w:rPr>
        <w:t xml:space="preserve"> the batch closing time is set to 22:00</w:t>
      </w:r>
      <w:r>
        <w:rPr>
          <w:lang w:val="en-CA"/>
        </w:rPr>
        <w:t>.</w:t>
      </w:r>
      <w:r w:rsidR="007F24B7">
        <w:rPr>
          <w:lang w:val="en-CA"/>
        </w:rPr>
        <w:t xml:space="preserve">The batch closing </w:t>
      </w:r>
      <w:r w:rsidR="00D9444F">
        <w:rPr>
          <w:lang w:val="en-CA"/>
        </w:rPr>
        <w:t>time is</w:t>
      </w:r>
      <w:r>
        <w:rPr>
          <w:lang w:val="en-CA"/>
        </w:rPr>
        <w:t xml:space="preserve"> stored in </w:t>
      </w:r>
      <w:r w:rsidR="00D9444F">
        <w:rPr>
          <w:lang w:val="en-CA"/>
        </w:rPr>
        <w:t>an query</w:t>
      </w:r>
      <w:r w:rsidR="007F24B7">
        <w:rPr>
          <w:lang w:val="en-CA"/>
        </w:rPr>
        <w:t xml:space="preserve"> (AfterBatchClosingTime.xq)</w:t>
      </w:r>
      <w:r>
        <w:rPr>
          <w:lang w:val="en-CA"/>
        </w:rPr>
        <w:t xml:space="preserve"> and</w:t>
      </w:r>
      <w:r w:rsidR="007F24B7">
        <w:rPr>
          <w:lang w:val="en-CA"/>
        </w:rPr>
        <w:t xml:space="preserve"> it’s</w:t>
      </w:r>
      <w:r>
        <w:rPr>
          <w:lang w:val="en-CA"/>
        </w:rPr>
        <w:t xml:space="preserve"> fetched from </w:t>
      </w:r>
      <w:r w:rsidR="007F24B7">
        <w:rPr>
          <w:lang w:val="en-CA"/>
        </w:rPr>
        <w:t xml:space="preserve">this </w:t>
      </w:r>
      <w:r>
        <w:rPr>
          <w:lang w:val="en-CA"/>
        </w:rPr>
        <w:t>xquery by using the ProcessorID</w:t>
      </w:r>
      <w:r w:rsidR="007F24B7">
        <w:rPr>
          <w:lang w:val="en-CA"/>
        </w:rPr>
        <w:t xml:space="preserve"> </w:t>
      </w:r>
      <w:r>
        <w:rPr>
          <w:lang w:val="en-CA"/>
        </w:rPr>
        <w:t>received from getMerchantInfo call</w:t>
      </w:r>
      <w:r w:rsidR="007F24B7">
        <w:rPr>
          <w:lang w:val="en-CA"/>
        </w:rPr>
        <w:t>.</w:t>
      </w:r>
    </w:p>
    <w:p w14:paraId="7501CFC4" w14:textId="77777777" w:rsidR="00280A1A" w:rsidRDefault="00280A1A" w:rsidP="00280A1A">
      <w:pPr>
        <w:rPr>
          <w:lang w:val="en-CA"/>
        </w:rPr>
      </w:pPr>
    </w:p>
    <w:p w14:paraId="5179E6DF" w14:textId="77777777" w:rsidR="00F806AB" w:rsidRDefault="00F806AB" w:rsidP="00280A1A">
      <w:pPr>
        <w:rPr>
          <w:lang w:val="en-CA"/>
        </w:rPr>
      </w:pPr>
    </w:p>
    <w:p w14:paraId="7501CFC5" w14:textId="77777777" w:rsidR="00280A1A" w:rsidRDefault="00280A1A" w:rsidP="00280A1A">
      <w:pPr>
        <w:pStyle w:val="Heading2"/>
        <w:numPr>
          <w:ilvl w:val="1"/>
          <w:numId w:val="2"/>
        </w:numPr>
        <w:rPr>
          <w:lang w:val="en-CA"/>
        </w:rPr>
      </w:pPr>
      <w:bookmarkStart w:id="1654" w:name="_Toc370136706"/>
      <w:bookmarkStart w:id="1655" w:name="_Toc242949053"/>
      <w:bookmarkStart w:id="1656" w:name="_Toc242932291"/>
      <w:bookmarkStart w:id="1657" w:name="_Toc415569076"/>
      <w:bookmarkStart w:id="1658" w:name="_Toc367466808"/>
      <w:r>
        <w:rPr>
          <w:b w:val="0"/>
          <w:lang w:val="en-CA"/>
        </w:rPr>
        <w:t>GPS Online Enrichment</w:t>
      </w:r>
      <w:bookmarkEnd w:id="1654"/>
      <w:bookmarkEnd w:id="1655"/>
      <w:bookmarkEnd w:id="1656"/>
      <w:bookmarkEnd w:id="1657"/>
    </w:p>
    <w:p w14:paraId="7501CFC6" w14:textId="77777777" w:rsidR="00280A1A" w:rsidRDefault="00280A1A" w:rsidP="00280A1A">
      <w:pPr>
        <w:pStyle w:val="Heading3"/>
        <w:numPr>
          <w:ilvl w:val="2"/>
          <w:numId w:val="2"/>
        </w:numPr>
        <w:rPr>
          <w:lang w:val="en-CA"/>
        </w:rPr>
      </w:pPr>
      <w:bookmarkStart w:id="1659" w:name="_Toc370136707"/>
      <w:bookmarkStart w:id="1660" w:name="_Toc242949054"/>
      <w:bookmarkStart w:id="1661" w:name="_Toc242932292"/>
      <w:bookmarkStart w:id="1662" w:name="_Toc415569077"/>
      <w:r>
        <w:rPr>
          <w:lang w:val="en-CA"/>
        </w:rPr>
        <w:t>GPS Online Enrichment for Request</w:t>
      </w:r>
      <w:bookmarkEnd w:id="1659"/>
      <w:bookmarkEnd w:id="1660"/>
      <w:bookmarkEnd w:id="1661"/>
      <w:bookmarkEnd w:id="1662"/>
    </w:p>
    <w:p w14:paraId="7501CFC7" w14:textId="77777777" w:rsidR="00280A1A" w:rsidRDefault="00280A1A" w:rsidP="00280A1A">
      <w:pPr>
        <w:rPr>
          <w:lang w:val="en-CA"/>
        </w:rPr>
      </w:pPr>
      <w:r>
        <w:rPr>
          <w:lang w:val="en-CA"/>
        </w:rPr>
        <w:t xml:space="preserve">The below diagram illustrate the calls getGPSTRN, getMerchantIInfo, getTxnInfo for Request Enrichment: </w:t>
      </w:r>
    </w:p>
    <w:p w14:paraId="7501CFC8" w14:textId="77777777" w:rsidR="00280A1A" w:rsidRDefault="00280A1A" w:rsidP="00280A1A">
      <w:pPr>
        <w:rPr>
          <w:lang w:val="en-CA"/>
        </w:rPr>
      </w:pPr>
    </w:p>
    <w:p w14:paraId="7501CFC9" w14:textId="77777777" w:rsidR="00280A1A" w:rsidRDefault="00280A1A" w:rsidP="00280A1A">
      <w:pPr>
        <w:rPr>
          <w:b/>
          <w:lang w:val="en-CA"/>
        </w:rPr>
      </w:pPr>
      <w:r>
        <w:object w:dxaOrig="9345" w:dyaOrig="3285" w14:anchorId="7501E3B1">
          <v:shape id="_x0000_i1085" type="#_x0000_t75" style="width:468pt;height:165.75pt" o:ole="">
            <v:imagedata r:id="rId162" o:title=""/>
          </v:shape>
          <o:OLEObject Type="Embed" ProgID="Visio.Drawing.11" ShapeID="_x0000_i1085" DrawAspect="Content" ObjectID="_1489316707" r:id="rId163"/>
        </w:object>
      </w:r>
    </w:p>
    <w:p w14:paraId="7501CFCA" w14:textId="77777777" w:rsidR="00280A1A" w:rsidRDefault="00280A1A" w:rsidP="00280A1A">
      <w:pPr>
        <w:rPr>
          <w:lang w:val="en-CA"/>
        </w:rPr>
      </w:pPr>
    </w:p>
    <w:p w14:paraId="7501CFCB" w14:textId="77777777" w:rsidR="00280A1A" w:rsidRDefault="00280A1A" w:rsidP="00280A1A">
      <w:pPr>
        <w:rPr>
          <w:lang w:val="en-CA"/>
        </w:rPr>
      </w:pPr>
      <w:r>
        <w:rPr>
          <w:lang w:val="en-CA"/>
        </w:rPr>
        <w:t>The GPSTRN (performed only for Purchase, PreAuht, ForcePost and Independent Refund transactions) and getTxnInfo (Only for Completion, Refund, Void transactions) GPS Core Ejb is invoked</w:t>
      </w:r>
    </w:p>
    <w:p w14:paraId="7501CFCC" w14:textId="77777777" w:rsidR="00280A1A" w:rsidRDefault="00280A1A" w:rsidP="00280A1A">
      <w:pPr>
        <w:rPr>
          <w:lang w:val="en-CA"/>
        </w:rPr>
      </w:pPr>
    </w:p>
    <w:p w14:paraId="7501CFCD" w14:textId="0A6376CC" w:rsidR="00280A1A" w:rsidRDefault="00280A1A" w:rsidP="00280A1A">
      <w:pPr>
        <w:rPr>
          <w:lang w:val="en-CA"/>
        </w:rPr>
      </w:pPr>
      <w:r>
        <w:rPr>
          <w:lang w:val="en-CA"/>
        </w:rPr>
        <w:t xml:space="preserve">The MerchantInfo is fetched internally in GPS Online using Caching mechanism. Since MerchantInfo is static it is cached at </w:t>
      </w:r>
      <w:r w:rsidR="00D9444F">
        <w:rPr>
          <w:lang w:val="en-CA"/>
        </w:rPr>
        <w:t>GPSOnline. To</w:t>
      </w:r>
      <w:r>
        <w:rPr>
          <w:lang w:val="en-CA"/>
        </w:rPr>
        <w:t xml:space="preserve"> fetch the merchantInfo either TerminalID or the ContextInfo is used .if The ContextInfo is present, all the elements under ContextInfo like  SourceBiller, LegalEntity, BusinessUnit, BusinessUnit2, PaymentType, CardType and Currency are concatenated in the same order and used to fetch the MerchantInfo from cached  Information. The merchant Information is loaded from GPSCore by calling the loadMerchantInfo method.</w:t>
      </w:r>
    </w:p>
    <w:p w14:paraId="7501CFCE" w14:textId="77777777" w:rsidR="00280A1A" w:rsidRDefault="00280A1A" w:rsidP="00280A1A">
      <w:pPr>
        <w:rPr>
          <w:lang w:val="en-CA"/>
        </w:rPr>
      </w:pPr>
    </w:p>
    <w:p w14:paraId="7501CFCF" w14:textId="77777777" w:rsidR="00280A1A" w:rsidRDefault="00280A1A" w:rsidP="00280A1A">
      <w:pPr>
        <w:rPr>
          <w:lang w:val="en-CA"/>
        </w:rPr>
      </w:pPr>
      <w:r>
        <w:rPr>
          <w:lang w:val="en-CA"/>
        </w:rPr>
        <w:t xml:space="preserve">Any Error during getGPSTRN, GPSOnline returns error to calling BSS with GPSTRN as 0, without persisting the transaction in TX INFO Table. </w:t>
      </w:r>
    </w:p>
    <w:p w14:paraId="7501CFD0" w14:textId="77777777" w:rsidR="00280A1A" w:rsidRDefault="00280A1A" w:rsidP="00280A1A">
      <w:pPr>
        <w:rPr>
          <w:lang w:val="en-CA"/>
        </w:rPr>
      </w:pPr>
    </w:p>
    <w:p w14:paraId="7501CFD1" w14:textId="77777777" w:rsidR="00280A1A" w:rsidRDefault="00280A1A" w:rsidP="00280A1A">
      <w:pPr>
        <w:rPr>
          <w:lang w:val="en-CA"/>
        </w:rPr>
      </w:pPr>
      <w:r>
        <w:rPr>
          <w:lang w:val="en-CA"/>
        </w:rPr>
        <w:t xml:space="preserve">The ProcessorId is fetched from the MerchantInfo. If the ProcessorId is Moneris then txnNumber is fetched from TxnInfo and StoreID and apiToken is fetched from MerchantInfo. The Moneris Processor Request is formed with txnNumber, StoreID and ApiToken and some elements from the GPSOnline Request. </w:t>
      </w:r>
    </w:p>
    <w:p w14:paraId="7501CFD2" w14:textId="77777777" w:rsidR="00280A1A" w:rsidRDefault="00280A1A" w:rsidP="00280A1A">
      <w:pPr>
        <w:rPr>
          <w:lang w:val="en-CA"/>
        </w:rPr>
      </w:pPr>
    </w:p>
    <w:p w14:paraId="7501CFD3" w14:textId="77777777" w:rsidR="00280A1A" w:rsidRDefault="00280A1A" w:rsidP="00280A1A">
      <w:pPr>
        <w:rPr>
          <w:lang w:val="en-CA"/>
        </w:rPr>
      </w:pPr>
      <w:r>
        <w:rPr>
          <w:lang w:val="en-CA"/>
        </w:rPr>
        <w:t>The Processor Request is formed by calling Appropriate Processor Request Mapping Xquery. In this case Moneris ProcessorRequest Mapping Xquery is called.</w:t>
      </w:r>
    </w:p>
    <w:p w14:paraId="7501CFD4" w14:textId="77777777" w:rsidR="00280A1A" w:rsidRDefault="00280A1A" w:rsidP="00280A1A">
      <w:pPr>
        <w:rPr>
          <w:lang w:val="en-CA"/>
        </w:rPr>
      </w:pPr>
    </w:p>
    <w:p w14:paraId="7501CFD5" w14:textId="77777777" w:rsidR="00280A1A" w:rsidRDefault="00280A1A" w:rsidP="00280A1A">
      <w:pPr>
        <w:rPr>
          <w:lang w:val="en-CA"/>
        </w:rPr>
      </w:pPr>
      <w:r>
        <w:rPr>
          <w:lang w:val="en-CA"/>
        </w:rPr>
        <w:t>The Processor Request is in turn sent in the GPSOnlineProxy request along with other elements to DTS-ESB GPSOnlineProxy Service. The Request Mapping is provided in section 6.8</w:t>
      </w:r>
    </w:p>
    <w:p w14:paraId="7501CFD6" w14:textId="77777777" w:rsidR="00280A1A" w:rsidRDefault="00280A1A" w:rsidP="00280A1A">
      <w:pPr>
        <w:rPr>
          <w:lang w:val="en-CA"/>
        </w:rPr>
      </w:pPr>
    </w:p>
    <w:p w14:paraId="7501CFD7" w14:textId="77777777" w:rsidR="00280A1A" w:rsidRDefault="00280A1A" w:rsidP="00280A1A">
      <w:pPr>
        <w:rPr>
          <w:lang w:val="en-CA"/>
        </w:rPr>
      </w:pPr>
    </w:p>
    <w:p w14:paraId="7501CFE3" w14:textId="77777777" w:rsidR="00280A1A" w:rsidRDefault="00280A1A" w:rsidP="00280A1A">
      <w:pPr>
        <w:pStyle w:val="Heading4"/>
        <w:numPr>
          <w:ilvl w:val="3"/>
          <w:numId w:val="2"/>
        </w:numPr>
        <w:rPr>
          <w:lang w:val="en-CA"/>
        </w:rPr>
      </w:pPr>
      <w:r>
        <w:rPr>
          <w:lang w:val="en-CA"/>
        </w:rPr>
        <w:t>getMerchantInfo Caching Mechanism(TBD)</w:t>
      </w:r>
    </w:p>
    <w:p w14:paraId="7501CFE4" w14:textId="77777777" w:rsidR="00280A1A" w:rsidRDefault="00280A1A" w:rsidP="00280A1A">
      <w:pPr>
        <w:rPr>
          <w:lang w:val="en-CA"/>
        </w:rPr>
      </w:pPr>
    </w:p>
    <w:p w14:paraId="7501CFE5" w14:textId="77777777" w:rsidR="00280A1A" w:rsidRDefault="00280A1A" w:rsidP="00280A1A">
      <w:pPr>
        <w:rPr>
          <w:lang w:val="en-CA"/>
        </w:rPr>
      </w:pPr>
      <w:r>
        <w:rPr>
          <w:lang w:val="en-CA"/>
        </w:rPr>
        <w:t>GPSOnline Caches MerchantInfo since it is static and call to GPSCoreEJB everytime to load MerchantInfo can be avoided.</w:t>
      </w:r>
    </w:p>
    <w:p w14:paraId="7501CFE6" w14:textId="77777777" w:rsidR="00280A1A" w:rsidRDefault="00280A1A" w:rsidP="00280A1A">
      <w:pPr>
        <w:rPr>
          <w:lang w:val="en-CA"/>
        </w:rPr>
      </w:pPr>
    </w:p>
    <w:p w14:paraId="7501CFE7" w14:textId="77777777" w:rsidR="00280A1A" w:rsidRDefault="00280A1A" w:rsidP="00280A1A">
      <w:pPr>
        <w:rPr>
          <w:lang w:val="en-CA"/>
        </w:rPr>
      </w:pPr>
      <w:r>
        <w:rPr>
          <w:lang w:val="en-CA"/>
        </w:rPr>
        <w:t>The below sequence diagram depicts the getMerchantInfo flow:</w:t>
      </w:r>
    </w:p>
    <w:p w14:paraId="7501CFE8" w14:textId="77777777" w:rsidR="00280A1A" w:rsidRDefault="00280A1A" w:rsidP="00280A1A">
      <w:pPr>
        <w:ind w:left="720"/>
        <w:rPr>
          <w:lang w:val="en-CA"/>
        </w:rPr>
      </w:pPr>
    </w:p>
    <w:p w14:paraId="7501CFE9" w14:textId="77777777" w:rsidR="00280A1A" w:rsidRDefault="00280A1A" w:rsidP="00280A1A">
      <w:pPr>
        <w:ind w:left="720"/>
        <w:rPr>
          <w:lang w:val="en-CA"/>
        </w:rPr>
      </w:pPr>
      <w:r w:rsidRPr="007E3C18">
        <w:rPr>
          <w:lang w:val="en-CA"/>
        </w:rPr>
        <w:object w:dxaOrig="6810" w:dyaOrig="4350" w14:anchorId="7501E3B2">
          <v:shape id="_x0000_i1086" type="#_x0000_t75" style="width:339.75pt;height:219pt" o:ole="">
            <v:imagedata r:id="rId164" o:title=""/>
          </v:shape>
          <o:OLEObject Type="Embed" ProgID="Visio.Drawing.11" ShapeID="_x0000_i1086" DrawAspect="Content" ObjectID="_1489316708" r:id="rId165"/>
        </w:object>
      </w:r>
    </w:p>
    <w:p w14:paraId="7501CFEA" w14:textId="77777777" w:rsidR="00280A1A" w:rsidRDefault="00280A1A" w:rsidP="00280A1A">
      <w:pPr>
        <w:ind w:left="720"/>
        <w:rPr>
          <w:lang w:val="en-CA"/>
        </w:rPr>
      </w:pPr>
    </w:p>
    <w:p w14:paraId="7501CFEB" w14:textId="77777777" w:rsidR="00280A1A" w:rsidRDefault="00280A1A" w:rsidP="00280A1A">
      <w:pPr>
        <w:rPr>
          <w:lang w:val="en-CA"/>
        </w:rPr>
      </w:pPr>
      <w:r>
        <w:rPr>
          <w:lang w:val="en-CA"/>
        </w:rPr>
        <w:t>MerchantInfo is cached in a static HashMap in Java. This Java Class exposes two methods</w:t>
      </w:r>
    </w:p>
    <w:p w14:paraId="7501CFEC" w14:textId="77777777" w:rsidR="00280A1A" w:rsidRDefault="00280A1A" w:rsidP="00996F09">
      <w:pPr>
        <w:pStyle w:val="ListParagraph0"/>
        <w:numPr>
          <w:ilvl w:val="0"/>
          <w:numId w:val="100"/>
        </w:numPr>
        <w:ind w:left="720"/>
        <w:rPr>
          <w:lang w:val="en-CA"/>
        </w:rPr>
      </w:pPr>
      <w:r>
        <w:rPr>
          <w:lang w:val="en-CA"/>
        </w:rPr>
        <w:t>setMerchantInfo(xmlBean MerchantInfo)</w:t>
      </w:r>
    </w:p>
    <w:p w14:paraId="7501CFED" w14:textId="77777777" w:rsidR="00280A1A" w:rsidRDefault="00280A1A" w:rsidP="00996F09">
      <w:pPr>
        <w:pStyle w:val="ListParagraph0"/>
        <w:numPr>
          <w:ilvl w:val="0"/>
          <w:numId w:val="100"/>
        </w:numPr>
        <w:ind w:left="720"/>
        <w:rPr>
          <w:lang w:val="en-CA"/>
        </w:rPr>
      </w:pPr>
      <w:r>
        <w:rPr>
          <w:lang w:val="en-CA"/>
        </w:rPr>
        <w:t>xmlBean getMerchantInfo(String ContextAttributes)</w:t>
      </w:r>
    </w:p>
    <w:p w14:paraId="7501CFEE" w14:textId="77777777" w:rsidR="00280A1A" w:rsidRDefault="00280A1A" w:rsidP="00280A1A">
      <w:pPr>
        <w:pStyle w:val="ListParagraph0"/>
        <w:rPr>
          <w:lang w:val="en-CA"/>
        </w:rPr>
      </w:pPr>
    </w:p>
    <w:p w14:paraId="7501CFEF" w14:textId="77777777" w:rsidR="00280A1A" w:rsidRDefault="00280A1A" w:rsidP="00280A1A">
      <w:pPr>
        <w:rPr>
          <w:lang w:val="en-CA"/>
        </w:rPr>
      </w:pPr>
      <w:r>
        <w:rPr>
          <w:lang w:val="en-CA"/>
        </w:rPr>
        <w:t xml:space="preserve">The above Java Class is packaged as a jar and included in OSB. </w:t>
      </w:r>
    </w:p>
    <w:p w14:paraId="7501CFF2" w14:textId="7AC00E41" w:rsidR="00280A1A" w:rsidRDefault="00280A1A" w:rsidP="00280A1A">
      <w:pPr>
        <w:rPr>
          <w:lang w:val="en-CA"/>
        </w:rPr>
      </w:pPr>
      <w:r>
        <w:rPr>
          <w:lang w:val="en-CA"/>
        </w:rPr>
        <w:t xml:space="preserve">The reloadMerchantInfo Proxy calls loadMerchantInfo() method  of GPSCore to load the MerchantInfoVO .Then  setMerchantInfo(MerchantInfoVO) method is called from a reloadMerchantInfo proxy Service which sets the MerchantInfoVO loaded from GPSCore in a Static Map in OSB using a </w:t>
      </w:r>
      <w:r w:rsidR="00D9444F">
        <w:rPr>
          <w:lang w:val="en-CA"/>
        </w:rPr>
        <w:t>Java Callout</w:t>
      </w:r>
      <w:r>
        <w:rPr>
          <w:lang w:val="en-CA"/>
        </w:rPr>
        <w:t xml:space="preserve"> which references above jar.</w:t>
      </w:r>
    </w:p>
    <w:p w14:paraId="7501CFF3" w14:textId="77777777" w:rsidR="00280A1A" w:rsidRDefault="00280A1A" w:rsidP="00280A1A">
      <w:pPr>
        <w:rPr>
          <w:lang w:val="en-CA"/>
        </w:rPr>
      </w:pPr>
    </w:p>
    <w:p w14:paraId="7501CFF4" w14:textId="77777777" w:rsidR="00280A1A" w:rsidRDefault="00280A1A" w:rsidP="00280A1A">
      <w:pPr>
        <w:rPr>
          <w:lang w:val="en-CA"/>
        </w:rPr>
      </w:pPr>
      <w:r>
        <w:rPr>
          <w:lang w:val="en-CA"/>
        </w:rPr>
        <w:t>To get the MerchantInfo, the GPSOnline calls the getMerchantInfo (ContextAttributes) call in a java callout which references above jar.</w:t>
      </w:r>
    </w:p>
    <w:p w14:paraId="7501CFF5" w14:textId="77777777" w:rsidR="00280A1A" w:rsidRDefault="00280A1A" w:rsidP="00280A1A">
      <w:pPr>
        <w:rPr>
          <w:lang w:val="en-CA"/>
        </w:rPr>
      </w:pPr>
    </w:p>
    <w:p w14:paraId="7501CFF6" w14:textId="77777777" w:rsidR="00280A1A" w:rsidRDefault="00280A1A" w:rsidP="00280A1A">
      <w:pPr>
        <w:rPr>
          <w:lang w:val="en-CA"/>
        </w:rPr>
      </w:pPr>
      <w:r>
        <w:rPr>
          <w:lang w:val="en-CA"/>
        </w:rPr>
        <w:t xml:space="preserve">GPSOnline fetches the ProcessorID, apiToken and storeID from the MerchantInfo and sends it in the request to DTS-ESB GPSOnlineProxy. </w:t>
      </w:r>
    </w:p>
    <w:p w14:paraId="7501CFF7" w14:textId="77777777" w:rsidR="00280A1A" w:rsidRDefault="00280A1A" w:rsidP="00280A1A">
      <w:pPr>
        <w:rPr>
          <w:lang w:val="en-CA"/>
        </w:rPr>
      </w:pPr>
    </w:p>
    <w:p w14:paraId="7501D000" w14:textId="77777777" w:rsidR="00280A1A" w:rsidRDefault="00280A1A" w:rsidP="00280A1A">
      <w:pPr>
        <w:pStyle w:val="Heading3"/>
        <w:numPr>
          <w:ilvl w:val="2"/>
          <w:numId w:val="2"/>
        </w:numPr>
        <w:rPr>
          <w:lang w:val="en-CA"/>
        </w:rPr>
      </w:pPr>
      <w:bookmarkStart w:id="1663" w:name="_Toc370136708"/>
      <w:bookmarkStart w:id="1664" w:name="_Toc242949055"/>
      <w:bookmarkStart w:id="1665" w:name="_Toc242932293"/>
      <w:bookmarkStart w:id="1666" w:name="_Toc415569078"/>
      <w:r>
        <w:rPr>
          <w:lang w:val="en-CA"/>
        </w:rPr>
        <w:t>GPS Online Enrichment for Response</w:t>
      </w:r>
      <w:bookmarkEnd w:id="1663"/>
      <w:bookmarkEnd w:id="1664"/>
      <w:bookmarkEnd w:id="1665"/>
      <w:bookmarkEnd w:id="1666"/>
    </w:p>
    <w:p w14:paraId="7501D001" w14:textId="77777777" w:rsidR="00280A1A" w:rsidRDefault="00280A1A" w:rsidP="00280A1A">
      <w:pPr>
        <w:rPr>
          <w:lang w:val="en-CA"/>
        </w:rPr>
      </w:pPr>
      <w:r>
        <w:rPr>
          <w:lang w:val="en-CA"/>
        </w:rPr>
        <w:t>The below diagram depicts the GPS Online Response Enrichment:</w:t>
      </w:r>
    </w:p>
    <w:p w14:paraId="7501D002" w14:textId="77777777" w:rsidR="00280A1A" w:rsidRDefault="00280A1A" w:rsidP="00280A1A">
      <w:pPr>
        <w:rPr>
          <w:lang w:val="en-CA"/>
        </w:rPr>
      </w:pPr>
    </w:p>
    <w:p w14:paraId="7501D003" w14:textId="77777777" w:rsidR="00280A1A" w:rsidRDefault="00280A1A" w:rsidP="00280A1A">
      <w:pPr>
        <w:rPr>
          <w:lang w:val="en-CA"/>
        </w:rPr>
      </w:pPr>
    </w:p>
    <w:p w14:paraId="7501D004" w14:textId="77777777" w:rsidR="00280A1A" w:rsidRDefault="00280A1A" w:rsidP="00280A1A">
      <w:pPr>
        <w:rPr>
          <w:lang w:val="en-CA"/>
        </w:rPr>
      </w:pPr>
      <w:r w:rsidRPr="007E3C18">
        <w:rPr>
          <w:lang w:val="en-CA"/>
        </w:rPr>
        <w:object w:dxaOrig="9360" w:dyaOrig="3300" w14:anchorId="7501E3B3">
          <v:shape id="_x0000_i1087" type="#_x0000_t75" style="width:469.5pt;height:162pt" o:ole="">
            <v:imagedata r:id="rId166" o:title=""/>
          </v:shape>
          <o:OLEObject Type="Embed" ProgID="Visio.Drawing.11" ShapeID="_x0000_i1087" DrawAspect="Content" ObjectID="_1489316709" r:id="rId167"/>
        </w:object>
      </w:r>
    </w:p>
    <w:p w14:paraId="7501D005" w14:textId="77777777" w:rsidR="00280A1A" w:rsidRDefault="00280A1A" w:rsidP="00280A1A">
      <w:pPr>
        <w:rPr>
          <w:lang w:val="en-CA"/>
        </w:rPr>
      </w:pPr>
    </w:p>
    <w:p w14:paraId="7501D006" w14:textId="77777777" w:rsidR="00280A1A" w:rsidRDefault="00280A1A" w:rsidP="00996F09">
      <w:pPr>
        <w:numPr>
          <w:ilvl w:val="0"/>
          <w:numId w:val="101"/>
        </w:numPr>
        <w:rPr>
          <w:lang w:val="en-CA"/>
        </w:rPr>
      </w:pPr>
      <w:r>
        <w:rPr>
          <w:lang w:val="en-CA"/>
        </w:rPr>
        <w:t>The GPS Online Service receives the response from the payment processor through DTS-ESB GPSOnlineProxy Service</w:t>
      </w:r>
    </w:p>
    <w:p w14:paraId="7501D007" w14:textId="77777777" w:rsidR="00280A1A" w:rsidRDefault="00280A1A" w:rsidP="00996F09">
      <w:pPr>
        <w:numPr>
          <w:ilvl w:val="0"/>
          <w:numId w:val="101"/>
        </w:numPr>
        <w:rPr>
          <w:lang w:val="en-CA"/>
        </w:rPr>
      </w:pPr>
      <w:r>
        <w:rPr>
          <w:lang w:val="en-CA"/>
        </w:rPr>
        <w:t>If the response is error then GPSOnline maps the DTS-ESB GPOnlineProxy error code to appropriate GPSOnline Error Code and then maps to BSS Specific Error code.</w:t>
      </w:r>
    </w:p>
    <w:p w14:paraId="7501D008" w14:textId="77777777" w:rsidR="00280A1A" w:rsidRDefault="00280A1A" w:rsidP="00996F09">
      <w:pPr>
        <w:numPr>
          <w:ilvl w:val="0"/>
          <w:numId w:val="101"/>
        </w:numPr>
        <w:rPr>
          <w:lang w:val="en-CA"/>
        </w:rPr>
      </w:pPr>
      <w:r>
        <w:rPr>
          <w:lang w:val="en-CA"/>
        </w:rPr>
        <w:t>Then it is mapped to GPSOnline error Response format and this Error Response is returned to BSS</w:t>
      </w:r>
    </w:p>
    <w:p w14:paraId="7501D009" w14:textId="77777777" w:rsidR="00280A1A" w:rsidRDefault="00280A1A" w:rsidP="00996F09">
      <w:pPr>
        <w:numPr>
          <w:ilvl w:val="0"/>
          <w:numId w:val="101"/>
        </w:numPr>
        <w:rPr>
          <w:lang w:val="en-CA"/>
        </w:rPr>
      </w:pPr>
      <w:r>
        <w:rPr>
          <w:lang w:val="en-CA"/>
        </w:rPr>
        <w:t>On Success GPSOnlineProxy Response,GPSOnline validates the response for Mandatory elements and presence of correct values in the elements as per the GPSOnline Proxy Response Schema</w:t>
      </w:r>
    </w:p>
    <w:p w14:paraId="7501D00A" w14:textId="77777777" w:rsidR="00280A1A" w:rsidRDefault="00280A1A" w:rsidP="00996F09">
      <w:pPr>
        <w:numPr>
          <w:ilvl w:val="0"/>
          <w:numId w:val="101"/>
        </w:numPr>
        <w:rPr>
          <w:lang w:val="en-CA"/>
        </w:rPr>
      </w:pPr>
      <w:r>
        <w:rPr>
          <w:lang w:val="en-CA"/>
        </w:rPr>
        <w:t>On Successful Validation ,the response is mapped BSS Specific Response Code and then transformed as per GPSOnline Service Response format</w:t>
      </w:r>
    </w:p>
    <w:p w14:paraId="7501D00B" w14:textId="77777777" w:rsidR="00280A1A" w:rsidRDefault="00280A1A" w:rsidP="00996F09">
      <w:pPr>
        <w:numPr>
          <w:ilvl w:val="0"/>
          <w:numId w:val="101"/>
        </w:numPr>
        <w:rPr>
          <w:lang w:val="en-CA"/>
        </w:rPr>
      </w:pPr>
      <w:r>
        <w:rPr>
          <w:lang w:val="en-CA"/>
        </w:rPr>
        <w:t>To transform the response, GPSOnline calls the appropriate Processor Specific response transformation xquery.</w:t>
      </w:r>
    </w:p>
    <w:p w14:paraId="7501D00C" w14:textId="77777777" w:rsidR="00280A1A" w:rsidRDefault="00280A1A" w:rsidP="00996F09">
      <w:pPr>
        <w:numPr>
          <w:ilvl w:val="0"/>
          <w:numId w:val="101"/>
        </w:numPr>
        <w:rPr>
          <w:lang w:val="en-CA"/>
        </w:rPr>
      </w:pPr>
      <w:r>
        <w:rPr>
          <w:lang w:val="en-CA"/>
        </w:rPr>
        <w:t>If Processor is Moneris, GPSOnline calls xquery to transform Moneris Processor Response to GPSOnline Response. The BatchNumber in the GPSOnline Response is mapped from concatenated values of TerminalID and the BatchNumber from the Ref_Num in the Moneris Processor Response.</w:t>
      </w:r>
    </w:p>
    <w:p w14:paraId="7501D00D" w14:textId="77777777" w:rsidR="00280A1A" w:rsidRDefault="00280A1A" w:rsidP="00996F09">
      <w:pPr>
        <w:numPr>
          <w:ilvl w:val="0"/>
          <w:numId w:val="101"/>
        </w:numPr>
        <w:rPr>
          <w:lang w:val="en-CA"/>
        </w:rPr>
      </w:pPr>
      <w:r>
        <w:rPr>
          <w:lang w:val="en-CA"/>
        </w:rPr>
        <w:t>The Success Response thus formed is persisted in DB using call to GPSCore PersistTXNInfo.</w:t>
      </w:r>
    </w:p>
    <w:p w14:paraId="7501D00E" w14:textId="77777777" w:rsidR="00280A1A" w:rsidRDefault="00280A1A" w:rsidP="00996F09">
      <w:pPr>
        <w:numPr>
          <w:ilvl w:val="0"/>
          <w:numId w:val="101"/>
        </w:numPr>
        <w:rPr>
          <w:lang w:val="en-CA"/>
        </w:rPr>
      </w:pPr>
      <w:r>
        <w:rPr>
          <w:lang w:val="en-CA"/>
        </w:rPr>
        <w:t xml:space="preserve">On unsuccessful Validation, an Internal GPSOnline Error is raised and then the internal GPSOnline error is mapped to GPSOnline Service error Response </w:t>
      </w:r>
    </w:p>
    <w:p w14:paraId="7501D00F" w14:textId="77777777" w:rsidR="00280A1A" w:rsidRDefault="00280A1A" w:rsidP="00996F09">
      <w:pPr>
        <w:numPr>
          <w:ilvl w:val="0"/>
          <w:numId w:val="101"/>
        </w:numPr>
        <w:rPr>
          <w:lang w:val="en-CA"/>
        </w:rPr>
      </w:pPr>
      <w:r>
        <w:rPr>
          <w:lang w:val="en-CA"/>
        </w:rPr>
        <w:t>Once Response is formed, the elements required are persisted in DB using call to GPSCore PersistTXNInfo</w:t>
      </w:r>
    </w:p>
    <w:p w14:paraId="7501D010" w14:textId="5445A387" w:rsidR="00280A1A" w:rsidRDefault="00280A1A" w:rsidP="00996F09">
      <w:pPr>
        <w:numPr>
          <w:ilvl w:val="0"/>
          <w:numId w:val="101"/>
        </w:numPr>
        <w:rPr>
          <w:lang w:val="en-CA"/>
        </w:rPr>
      </w:pPr>
      <w:r>
        <w:rPr>
          <w:lang w:val="en-CA"/>
        </w:rPr>
        <w:t xml:space="preserve">If there is error while persistTxnInfo, GPSCore returns </w:t>
      </w:r>
      <w:r w:rsidR="00D9444F">
        <w:rPr>
          <w:lang w:val="en-CA"/>
        </w:rPr>
        <w:t>error. This</w:t>
      </w:r>
      <w:r>
        <w:rPr>
          <w:lang w:val="en-CA"/>
        </w:rPr>
        <w:t xml:space="preserve"> error is mapped to BSS Specific error Code and mapped to GPSOnline </w:t>
      </w:r>
      <w:r w:rsidR="00D9444F">
        <w:rPr>
          <w:lang w:val="en-CA"/>
        </w:rPr>
        <w:t>Reponse. This</w:t>
      </w:r>
      <w:r>
        <w:rPr>
          <w:lang w:val="en-CA"/>
        </w:rPr>
        <w:t xml:space="preserve"> Response is returned to calling BSS.</w:t>
      </w:r>
    </w:p>
    <w:p w14:paraId="7501D011" w14:textId="77777777" w:rsidR="00280A1A" w:rsidRDefault="00280A1A" w:rsidP="00280A1A">
      <w:pPr>
        <w:rPr>
          <w:lang w:val="en-CA"/>
        </w:rPr>
      </w:pPr>
    </w:p>
    <w:p w14:paraId="7501D012" w14:textId="77777777" w:rsidR="00280A1A" w:rsidRDefault="00280A1A" w:rsidP="00280A1A">
      <w:pPr>
        <w:pStyle w:val="Heading2"/>
        <w:numPr>
          <w:ilvl w:val="1"/>
          <w:numId w:val="2"/>
        </w:numPr>
        <w:rPr>
          <w:lang w:val="en-CA"/>
        </w:rPr>
      </w:pPr>
      <w:bookmarkStart w:id="1667" w:name="_Toc370136709"/>
      <w:bookmarkStart w:id="1668" w:name="_Toc242949056"/>
      <w:bookmarkStart w:id="1669" w:name="_Toc242932294"/>
      <w:bookmarkStart w:id="1670" w:name="_Toc415569079"/>
      <w:r>
        <w:rPr>
          <w:b w:val="0"/>
          <w:lang w:val="en-CA"/>
        </w:rPr>
        <w:t>GPS Online Transformation Process</w:t>
      </w:r>
      <w:bookmarkEnd w:id="1667"/>
      <w:bookmarkEnd w:id="1668"/>
      <w:bookmarkEnd w:id="1669"/>
      <w:bookmarkEnd w:id="1670"/>
    </w:p>
    <w:p w14:paraId="7501D013" w14:textId="77777777" w:rsidR="00280A1A" w:rsidRDefault="00280A1A" w:rsidP="00280A1A">
      <w:pPr>
        <w:pStyle w:val="Heading3"/>
        <w:numPr>
          <w:ilvl w:val="2"/>
          <w:numId w:val="2"/>
        </w:numPr>
        <w:rPr>
          <w:lang w:val="en-CA"/>
        </w:rPr>
      </w:pPr>
      <w:bookmarkStart w:id="1671" w:name="_Toc370136710"/>
      <w:bookmarkStart w:id="1672" w:name="_Toc242949057"/>
      <w:bookmarkStart w:id="1673" w:name="_Toc242932295"/>
      <w:bookmarkStart w:id="1674" w:name="_Toc415569080"/>
      <w:r>
        <w:rPr>
          <w:lang w:val="en-CA"/>
        </w:rPr>
        <w:t>GPS Xquery</w:t>
      </w:r>
      <w:bookmarkEnd w:id="1658"/>
      <w:bookmarkEnd w:id="1671"/>
      <w:bookmarkEnd w:id="1672"/>
      <w:bookmarkEnd w:id="1673"/>
      <w:bookmarkEnd w:id="1674"/>
    </w:p>
    <w:p w14:paraId="7501D014" w14:textId="77777777" w:rsidR="00280A1A" w:rsidRDefault="00280A1A" w:rsidP="00280A1A">
      <w:pPr>
        <w:rPr>
          <w:lang w:val="en-CA"/>
        </w:rPr>
      </w:pPr>
    </w:p>
    <w:p w14:paraId="7501D015" w14:textId="77777777" w:rsidR="00280A1A" w:rsidRDefault="00280A1A" w:rsidP="00280A1A">
      <w:pPr>
        <w:jc w:val="both"/>
        <w:rPr>
          <w:lang w:val="en-CA"/>
        </w:rPr>
      </w:pPr>
      <w:r>
        <w:rPr>
          <w:bCs/>
          <w:lang w:val="en-CA"/>
        </w:rPr>
        <w:t>XQuery</w:t>
      </w:r>
      <w:r>
        <w:rPr>
          <w:lang w:val="en-CA"/>
        </w:rPr>
        <w:t> is an XML functional query language that makes use of XPath to query XML structures. GPS uses XQuery to map request from BSSs to request to DTS-ESB GPS Online Proxy. Also GPS maps request from Payment Processor back to the BSSs using Response Mapping Xquery</w:t>
      </w:r>
    </w:p>
    <w:p w14:paraId="7501D016" w14:textId="77777777" w:rsidR="00280A1A" w:rsidRDefault="00280A1A" w:rsidP="00280A1A">
      <w:pPr>
        <w:rPr>
          <w:lang w:val="en-CA"/>
        </w:rPr>
      </w:pPr>
    </w:p>
    <w:p w14:paraId="7501D017" w14:textId="77777777" w:rsidR="00280A1A" w:rsidRDefault="00280A1A" w:rsidP="00280A1A">
      <w:pPr>
        <w:rPr>
          <w:lang w:val="en-CA"/>
        </w:rPr>
      </w:pPr>
      <w:r>
        <w:rPr>
          <w:lang w:val="en-CA"/>
        </w:rPr>
        <w:t>Note: The mapping of Processor Request is specific to the Processor payload format and the transaction Type.</w:t>
      </w:r>
    </w:p>
    <w:p w14:paraId="7501D018" w14:textId="77777777" w:rsidR="00280A1A" w:rsidRDefault="00280A1A" w:rsidP="00280A1A">
      <w:pPr>
        <w:rPr>
          <w:lang w:val="en-CA"/>
        </w:rPr>
      </w:pPr>
      <w:r>
        <w:rPr>
          <w:lang w:val="en-CA"/>
        </w:rPr>
        <w:t>For different Processors, different mapping for the Processor Request will be provided. This mapping is done by calling an Xquery specific to that processor after determining the processorID.</w:t>
      </w:r>
    </w:p>
    <w:p w14:paraId="20AF09F9" w14:textId="77777777" w:rsidR="00D46D23" w:rsidRDefault="00D46D23" w:rsidP="00280A1A">
      <w:pPr>
        <w:rPr>
          <w:lang w:val="en-CA"/>
        </w:rPr>
      </w:pPr>
    </w:p>
    <w:p w14:paraId="761E5345" w14:textId="77777777" w:rsidR="00D46D23" w:rsidRDefault="00D46D23" w:rsidP="00280A1A">
      <w:pPr>
        <w:rPr>
          <w:lang w:val="en-CA"/>
        </w:rPr>
      </w:pPr>
    </w:p>
    <w:p w14:paraId="046D78A7" w14:textId="77777777" w:rsidR="00D46D23" w:rsidRDefault="00D46D23" w:rsidP="00280A1A">
      <w:pPr>
        <w:rPr>
          <w:lang w:val="en-CA"/>
        </w:rPr>
      </w:pPr>
    </w:p>
    <w:p w14:paraId="7501D019" w14:textId="77777777" w:rsidR="00280A1A" w:rsidRDefault="00280A1A" w:rsidP="00280A1A">
      <w:pPr>
        <w:rPr>
          <w:lang w:val="en-CA"/>
        </w:rPr>
      </w:pPr>
    </w:p>
    <w:p w14:paraId="7501D01A" w14:textId="77777777" w:rsidR="00280A1A" w:rsidRDefault="00280A1A" w:rsidP="00280A1A">
      <w:pPr>
        <w:rPr>
          <w:b/>
          <w:u w:val="single"/>
          <w:lang w:val="en-CA"/>
        </w:rPr>
      </w:pPr>
      <w:r>
        <w:rPr>
          <w:b/>
          <w:u w:val="single"/>
          <w:lang w:val="en-CA"/>
        </w:rPr>
        <w:lastRenderedPageBreak/>
        <w:t>Request Mapping:</w:t>
      </w:r>
    </w:p>
    <w:p w14:paraId="7501D01B" w14:textId="77777777" w:rsidR="00280A1A" w:rsidRDefault="00280A1A" w:rsidP="00280A1A">
      <w:pPr>
        <w:rPr>
          <w:u w:val="single"/>
          <w:lang w:val="en-CA"/>
        </w:rPr>
      </w:pPr>
    </w:p>
    <w:p w14:paraId="7501D01C" w14:textId="77777777" w:rsidR="00280A1A" w:rsidRDefault="00280A1A" w:rsidP="00280A1A">
      <w:pPr>
        <w:rPr>
          <w:lang w:val="en-CA"/>
        </w:rPr>
      </w:pPr>
      <w:r>
        <w:rPr>
          <w:lang w:val="en-CA"/>
        </w:rPr>
        <w:t>The below table specifies the GPS Online Request Mapping from GPSOnline request received from BSS to GPSOnlineProxy Request which will be sent to DTS-ESB  GPSOnlineProxy Service :</w:t>
      </w:r>
    </w:p>
    <w:p w14:paraId="7501D01D" w14:textId="77777777" w:rsidR="00280A1A" w:rsidRDefault="00280A1A" w:rsidP="00280A1A">
      <w:pPr>
        <w:rPr>
          <w:lang w:val="en-CA"/>
        </w:rPr>
      </w:pPr>
    </w:p>
    <w:tbl>
      <w:tblPr>
        <w:tblW w:w="9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3993"/>
        <w:gridCol w:w="4674"/>
      </w:tblGrid>
      <w:tr w:rsidR="00280A1A" w14:paraId="7501D02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01E" w14:textId="77777777" w:rsidR="00280A1A" w:rsidRDefault="00280A1A">
            <w:pPr>
              <w:rPr>
                <w:b/>
                <w:bCs/>
                <w:lang w:val="en-CA"/>
              </w:rPr>
            </w:pPr>
            <w:r>
              <w:rPr>
                <w:b/>
                <w:bCs/>
                <w:lang w:val="en-CA"/>
              </w:rPr>
              <w:t>SI NO</w:t>
            </w:r>
          </w:p>
        </w:tc>
        <w:tc>
          <w:tcPr>
            <w:tcW w:w="3996" w:type="dxa"/>
            <w:tcBorders>
              <w:top w:val="single" w:sz="4" w:space="0" w:color="auto"/>
              <w:left w:val="single" w:sz="4" w:space="0" w:color="auto"/>
              <w:bottom w:val="single" w:sz="4" w:space="0" w:color="auto"/>
              <w:right w:val="single" w:sz="4" w:space="0" w:color="auto"/>
            </w:tcBorders>
            <w:hideMark/>
          </w:tcPr>
          <w:p w14:paraId="7501D01F" w14:textId="77777777" w:rsidR="00280A1A" w:rsidRDefault="00280A1A">
            <w:pPr>
              <w:rPr>
                <w:b/>
                <w:bCs/>
                <w:lang w:val="en-CA"/>
              </w:rPr>
            </w:pPr>
            <w:r>
              <w:rPr>
                <w:b/>
                <w:bCs/>
                <w:lang w:val="en-CA"/>
              </w:rPr>
              <w:t>GPS Online Proxy Request</w:t>
            </w:r>
          </w:p>
        </w:tc>
        <w:tc>
          <w:tcPr>
            <w:tcW w:w="4678" w:type="dxa"/>
            <w:tcBorders>
              <w:top w:val="single" w:sz="4" w:space="0" w:color="auto"/>
              <w:left w:val="single" w:sz="4" w:space="0" w:color="auto"/>
              <w:bottom w:val="single" w:sz="4" w:space="0" w:color="auto"/>
              <w:right w:val="single" w:sz="4" w:space="0" w:color="auto"/>
            </w:tcBorders>
            <w:hideMark/>
          </w:tcPr>
          <w:p w14:paraId="7501D020" w14:textId="77777777" w:rsidR="00280A1A" w:rsidRDefault="00280A1A">
            <w:pPr>
              <w:rPr>
                <w:b/>
                <w:bCs/>
                <w:lang w:val="en-CA"/>
              </w:rPr>
            </w:pPr>
            <w:r>
              <w:rPr>
                <w:b/>
                <w:bCs/>
                <w:lang w:val="en-CA"/>
              </w:rPr>
              <w:t>Request Mapping</w:t>
            </w:r>
          </w:p>
        </w:tc>
      </w:tr>
      <w:tr w:rsidR="00280A1A" w14:paraId="7501D025" w14:textId="77777777" w:rsidTr="00280A1A">
        <w:trPr>
          <w:trHeight w:val="251"/>
        </w:trPr>
        <w:tc>
          <w:tcPr>
            <w:tcW w:w="648" w:type="dxa"/>
            <w:tcBorders>
              <w:top w:val="single" w:sz="4" w:space="0" w:color="auto"/>
              <w:left w:val="single" w:sz="4" w:space="0" w:color="auto"/>
              <w:bottom w:val="single" w:sz="4" w:space="0" w:color="auto"/>
              <w:right w:val="single" w:sz="4" w:space="0" w:color="auto"/>
            </w:tcBorders>
          </w:tcPr>
          <w:p w14:paraId="7501D022"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3" w14:textId="77777777" w:rsidR="00280A1A" w:rsidRDefault="00280A1A">
            <w:pPr>
              <w:rPr>
                <w:lang w:val="en-CA"/>
              </w:rPr>
            </w:pPr>
            <w:r>
              <w:rPr>
                <w:lang w:val="en-CA"/>
              </w:rPr>
              <w:t>TransCCRequest/HeaderRequest/BSSID</w:t>
            </w:r>
          </w:p>
        </w:tc>
        <w:tc>
          <w:tcPr>
            <w:tcW w:w="4678" w:type="dxa"/>
            <w:tcBorders>
              <w:top w:val="single" w:sz="4" w:space="0" w:color="auto"/>
              <w:left w:val="single" w:sz="4" w:space="0" w:color="auto"/>
              <w:bottom w:val="single" w:sz="4" w:space="0" w:color="auto"/>
              <w:right w:val="single" w:sz="4" w:space="0" w:color="auto"/>
            </w:tcBorders>
            <w:hideMark/>
          </w:tcPr>
          <w:p w14:paraId="7501D024" w14:textId="77777777" w:rsidR="00280A1A" w:rsidRDefault="00280A1A">
            <w:pPr>
              <w:rPr>
                <w:lang w:val="en-CA"/>
              </w:rPr>
            </w:pPr>
            <w:r>
              <w:rPr>
                <w:lang w:val="en-CA"/>
              </w:rPr>
              <w:t>GPSRequest/RequestHeader/BSSID</w:t>
            </w:r>
          </w:p>
        </w:tc>
      </w:tr>
      <w:tr w:rsidR="00280A1A" w14:paraId="7501D029"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6"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7" w14:textId="77777777" w:rsidR="00280A1A" w:rsidRDefault="00280A1A">
            <w:pPr>
              <w:rPr>
                <w:lang w:val="en-CA"/>
              </w:rPr>
            </w:pPr>
            <w:r>
              <w:rPr>
                <w:lang w:val="en-CA"/>
              </w:rPr>
              <w:t xml:space="preserve">   TransCCRequest/HeaderRequest /BSSTransID</w:t>
            </w:r>
          </w:p>
        </w:tc>
        <w:tc>
          <w:tcPr>
            <w:tcW w:w="4678" w:type="dxa"/>
            <w:tcBorders>
              <w:top w:val="single" w:sz="4" w:space="0" w:color="auto"/>
              <w:left w:val="single" w:sz="4" w:space="0" w:color="auto"/>
              <w:bottom w:val="single" w:sz="4" w:space="0" w:color="auto"/>
              <w:right w:val="single" w:sz="4" w:space="0" w:color="auto"/>
            </w:tcBorders>
            <w:hideMark/>
          </w:tcPr>
          <w:p w14:paraId="7501D028" w14:textId="77777777" w:rsidR="00280A1A" w:rsidRDefault="00280A1A">
            <w:pPr>
              <w:rPr>
                <w:lang w:val="en-CA"/>
              </w:rPr>
            </w:pPr>
            <w:r>
              <w:rPr>
                <w:lang w:val="en-CA"/>
              </w:rPr>
              <w:t>GPSRequest/RequestHeader/ BSSTransID</w:t>
            </w:r>
          </w:p>
        </w:tc>
      </w:tr>
      <w:tr w:rsidR="00280A1A" w14:paraId="7501D02D"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A"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B" w14:textId="77777777" w:rsidR="00280A1A" w:rsidRDefault="00280A1A">
            <w:pPr>
              <w:rPr>
                <w:lang w:val="en-CA"/>
              </w:rPr>
            </w:pPr>
            <w:r>
              <w:rPr>
                <w:lang w:val="en-CA"/>
              </w:rPr>
              <w:t>TransCCRequest/HeaderRequest /ApplicationID</w:t>
            </w:r>
          </w:p>
        </w:tc>
        <w:tc>
          <w:tcPr>
            <w:tcW w:w="4678" w:type="dxa"/>
            <w:tcBorders>
              <w:top w:val="single" w:sz="4" w:space="0" w:color="auto"/>
              <w:left w:val="single" w:sz="4" w:space="0" w:color="auto"/>
              <w:bottom w:val="single" w:sz="4" w:space="0" w:color="auto"/>
              <w:right w:val="single" w:sz="4" w:space="0" w:color="auto"/>
            </w:tcBorders>
            <w:hideMark/>
          </w:tcPr>
          <w:p w14:paraId="7501D02C" w14:textId="77777777" w:rsidR="00280A1A" w:rsidRDefault="00280A1A">
            <w:pPr>
              <w:rPr>
                <w:lang w:val="en-CA"/>
              </w:rPr>
            </w:pPr>
            <w:r>
              <w:rPr>
                <w:lang w:val="en-CA"/>
              </w:rPr>
              <w:t>“GPS"</w:t>
            </w:r>
          </w:p>
        </w:tc>
      </w:tr>
      <w:tr w:rsidR="00280A1A" w14:paraId="7501D03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E"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F" w14:textId="77777777" w:rsidR="00280A1A" w:rsidRDefault="00280A1A">
            <w:pPr>
              <w:rPr>
                <w:lang w:val="en-CA"/>
              </w:rPr>
            </w:pPr>
            <w:r>
              <w:rPr>
                <w:lang w:val="en-CA"/>
              </w:rPr>
              <w:t xml:space="preserve">   TransCCRequest /ProcessorInfo/ProcessorID</w:t>
            </w:r>
          </w:p>
        </w:tc>
        <w:tc>
          <w:tcPr>
            <w:tcW w:w="4678" w:type="dxa"/>
            <w:tcBorders>
              <w:top w:val="single" w:sz="4" w:space="0" w:color="auto"/>
              <w:left w:val="single" w:sz="4" w:space="0" w:color="auto"/>
              <w:bottom w:val="single" w:sz="4" w:space="0" w:color="auto"/>
              <w:right w:val="single" w:sz="4" w:space="0" w:color="auto"/>
            </w:tcBorders>
            <w:hideMark/>
          </w:tcPr>
          <w:p w14:paraId="7501D030" w14:textId="77777777" w:rsidR="00280A1A" w:rsidRDefault="00280A1A">
            <w:pPr>
              <w:rPr>
                <w:lang w:val="en-CA"/>
              </w:rPr>
            </w:pPr>
            <w:r>
              <w:rPr>
                <w:lang w:val="en-CA"/>
              </w:rPr>
              <w:t>Processor from getMerchantInfo Call</w:t>
            </w:r>
          </w:p>
        </w:tc>
      </w:tr>
      <w:tr w:rsidR="00280A1A" w14:paraId="7501D03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32"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33" w14:textId="77777777" w:rsidR="00280A1A" w:rsidRDefault="00280A1A">
            <w:pPr>
              <w:rPr>
                <w:lang w:val="en-CA"/>
              </w:rPr>
            </w:pPr>
            <w:r>
              <w:rPr>
                <w:lang w:val="en-CA"/>
              </w:rPr>
              <w:t xml:space="preserve">   TransCCRequest /ProcessorInfo/ TransType</w:t>
            </w:r>
          </w:p>
        </w:tc>
        <w:tc>
          <w:tcPr>
            <w:tcW w:w="4678" w:type="dxa"/>
            <w:tcBorders>
              <w:top w:val="single" w:sz="4" w:space="0" w:color="auto"/>
              <w:left w:val="single" w:sz="4" w:space="0" w:color="auto"/>
              <w:bottom w:val="single" w:sz="4" w:space="0" w:color="auto"/>
              <w:right w:val="single" w:sz="4" w:space="0" w:color="auto"/>
            </w:tcBorders>
            <w:hideMark/>
          </w:tcPr>
          <w:p w14:paraId="7501D034" w14:textId="77777777" w:rsidR="00280A1A" w:rsidRDefault="00280A1A">
            <w:pPr>
              <w:rPr>
                <w:lang w:val="en-CA"/>
              </w:rPr>
            </w:pPr>
            <w:r>
              <w:rPr>
                <w:lang w:val="en-CA"/>
              </w:rPr>
              <w:t>GPSRequest/ TransInfo/ TransType</w:t>
            </w:r>
          </w:p>
        </w:tc>
      </w:tr>
      <w:tr w:rsidR="00280A1A" w14:paraId="7501D0A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36"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37" w14:textId="77777777" w:rsidR="00280A1A" w:rsidRDefault="00280A1A">
            <w:pPr>
              <w:rPr>
                <w:lang w:val="en-CA"/>
              </w:rPr>
            </w:pPr>
            <w:r>
              <w:rPr>
                <w:lang w:val="en-CA"/>
              </w:rPr>
              <w:t>TransCCRequest /ProcessorInfo/    ProcessorRequest</w:t>
            </w:r>
          </w:p>
        </w:tc>
        <w:tc>
          <w:tcPr>
            <w:tcW w:w="4678" w:type="dxa"/>
            <w:tcBorders>
              <w:top w:val="single" w:sz="4" w:space="0" w:color="auto"/>
              <w:left w:val="single" w:sz="4" w:space="0" w:color="auto"/>
              <w:bottom w:val="single" w:sz="4" w:space="0" w:color="auto"/>
              <w:right w:val="single" w:sz="4" w:space="0" w:color="auto"/>
            </w:tcBorders>
          </w:tcPr>
          <w:p w14:paraId="7501D038" w14:textId="77777777" w:rsidR="00280A1A" w:rsidRDefault="00280A1A">
            <w:pPr>
              <w:rPr>
                <w:lang w:val="en-CA"/>
              </w:rPr>
            </w:pPr>
            <w:r>
              <w:rPr>
                <w:lang w:val="en-CA"/>
              </w:rPr>
              <w:t>If ProcessorID is “Moneris”</w:t>
            </w:r>
          </w:p>
          <w:p w14:paraId="7501D039" w14:textId="77777777" w:rsidR="00280A1A" w:rsidRDefault="00280A1A">
            <w:pPr>
              <w:rPr>
                <w:lang w:val="en-CA"/>
              </w:rPr>
            </w:pPr>
            <w:r>
              <w:rPr>
                <w:lang w:val="en-CA"/>
              </w:rPr>
              <w:t>then</w:t>
            </w:r>
          </w:p>
          <w:p w14:paraId="7501D03A" w14:textId="77777777" w:rsidR="00280A1A" w:rsidRDefault="00280A1A">
            <w:pPr>
              <w:rPr>
                <w:lang w:val="en-CA"/>
              </w:rPr>
            </w:pPr>
            <w:r>
              <w:rPr>
                <w:lang w:val="en-CA"/>
              </w:rPr>
              <w:t>If GPSRequest/ TransInfo/ TransType  is PURC then</w:t>
            </w:r>
          </w:p>
          <w:p w14:paraId="7501D03B" w14:textId="77777777" w:rsidR="00280A1A" w:rsidRDefault="00280A1A">
            <w:pPr>
              <w:rPr>
                <w:sz w:val="16"/>
                <w:szCs w:val="16"/>
                <w:lang w:val="en-CA"/>
              </w:rPr>
            </w:pPr>
            <w:r>
              <w:rPr>
                <w:sz w:val="16"/>
                <w:szCs w:val="16"/>
                <w:lang w:val="en-CA"/>
              </w:rPr>
              <w:t>&lt;request&gt;</w:t>
            </w:r>
          </w:p>
          <w:p w14:paraId="7501D03C" w14:textId="77777777" w:rsidR="00280A1A" w:rsidRDefault="00280A1A">
            <w:pPr>
              <w:rPr>
                <w:sz w:val="16"/>
                <w:szCs w:val="16"/>
                <w:lang w:val="en-CA"/>
              </w:rPr>
            </w:pPr>
            <w:r>
              <w:rPr>
                <w:sz w:val="16"/>
                <w:szCs w:val="16"/>
                <w:lang w:val="en-CA"/>
              </w:rPr>
              <w:t>&lt;store_id&gt; storeID from getMerchantInfo Call &lt;/store_id&gt;</w:t>
            </w:r>
          </w:p>
          <w:p w14:paraId="7501D03D" w14:textId="77777777" w:rsidR="00280A1A" w:rsidRDefault="00280A1A">
            <w:pPr>
              <w:rPr>
                <w:sz w:val="16"/>
                <w:szCs w:val="16"/>
                <w:lang w:val="en-CA"/>
              </w:rPr>
            </w:pPr>
            <w:r>
              <w:rPr>
                <w:sz w:val="16"/>
                <w:szCs w:val="16"/>
                <w:lang w:val="en-CA"/>
              </w:rPr>
              <w:t>&lt;api_token&gt;apiToken from getMerchantInfo Call &lt;/api_token&gt;</w:t>
            </w:r>
          </w:p>
          <w:p w14:paraId="7501D03E" w14:textId="77777777" w:rsidR="00280A1A" w:rsidRDefault="00280A1A">
            <w:pPr>
              <w:rPr>
                <w:sz w:val="16"/>
                <w:szCs w:val="16"/>
                <w:lang w:val="en-CA"/>
              </w:rPr>
            </w:pPr>
            <w:r>
              <w:rPr>
                <w:sz w:val="16"/>
                <w:szCs w:val="16"/>
                <w:lang w:val="en-CA"/>
              </w:rPr>
              <w:t>&lt;purchase&gt;</w:t>
            </w:r>
          </w:p>
          <w:p w14:paraId="7501D03F" w14:textId="77777777" w:rsidR="00280A1A" w:rsidRDefault="00280A1A">
            <w:pPr>
              <w:rPr>
                <w:sz w:val="16"/>
                <w:szCs w:val="16"/>
                <w:lang w:val="en-CA"/>
              </w:rPr>
            </w:pPr>
            <w:r>
              <w:rPr>
                <w:sz w:val="16"/>
                <w:szCs w:val="16"/>
                <w:lang w:val="en-CA"/>
              </w:rPr>
              <w:t>&lt;order_id&gt; GPSTRN from getGPSTRN call &lt;/order_id&gt;</w:t>
            </w:r>
          </w:p>
          <w:p w14:paraId="7501D040" w14:textId="77777777" w:rsidR="00280A1A" w:rsidRDefault="00280A1A">
            <w:pPr>
              <w:rPr>
                <w:sz w:val="16"/>
                <w:szCs w:val="16"/>
                <w:lang w:val="en-CA"/>
              </w:rPr>
            </w:pPr>
            <w:r>
              <w:rPr>
                <w:sz w:val="16"/>
                <w:szCs w:val="16"/>
                <w:lang w:val="en-CA"/>
              </w:rPr>
              <w:t>&lt;amount&gt; GPSRequest/ TransInfo/ TransAmount &lt;/amount&gt;</w:t>
            </w:r>
          </w:p>
          <w:p w14:paraId="7501D041" w14:textId="77777777" w:rsidR="00280A1A" w:rsidRDefault="00280A1A">
            <w:pPr>
              <w:rPr>
                <w:sz w:val="16"/>
                <w:szCs w:val="16"/>
                <w:lang w:val="en-CA"/>
              </w:rPr>
            </w:pPr>
            <w:r>
              <w:rPr>
                <w:sz w:val="16"/>
                <w:szCs w:val="16"/>
                <w:lang w:val="en-CA"/>
              </w:rPr>
              <w:t>      &lt;pan&gt; GPSRequest/CardInfo/Token &lt;/pan&gt;</w:t>
            </w:r>
          </w:p>
          <w:p w14:paraId="7501D042" w14:textId="77777777" w:rsidR="00280A1A" w:rsidRDefault="00280A1A">
            <w:pPr>
              <w:rPr>
                <w:sz w:val="16"/>
                <w:szCs w:val="16"/>
                <w:lang w:val="en-CA"/>
              </w:rPr>
            </w:pPr>
            <w:r>
              <w:rPr>
                <w:sz w:val="16"/>
                <w:szCs w:val="16"/>
                <w:lang w:val="en-CA"/>
              </w:rPr>
              <w:t>      &lt;expdate&gt; GPSRequest/CardInfo/ ExpDate&lt;/expdate&gt;</w:t>
            </w:r>
          </w:p>
          <w:p w14:paraId="7501D043" w14:textId="77777777" w:rsidR="00280A1A" w:rsidRDefault="00280A1A">
            <w:pPr>
              <w:rPr>
                <w:sz w:val="16"/>
                <w:szCs w:val="16"/>
                <w:lang w:val="en-CA"/>
              </w:rPr>
            </w:pPr>
            <w:r>
              <w:rPr>
                <w:sz w:val="16"/>
                <w:szCs w:val="16"/>
                <w:lang w:val="en-CA"/>
              </w:rPr>
              <w:t>      &lt;crypt_type&gt;7&lt;/crypt_type&gt;</w:t>
            </w:r>
          </w:p>
          <w:p w14:paraId="7501D044" w14:textId="77777777" w:rsidR="00280A1A" w:rsidRDefault="00280A1A">
            <w:pPr>
              <w:rPr>
                <w:sz w:val="16"/>
                <w:szCs w:val="16"/>
                <w:lang w:val="en-CA"/>
              </w:rPr>
            </w:pPr>
            <w:r>
              <w:rPr>
                <w:sz w:val="16"/>
                <w:szCs w:val="16"/>
                <w:lang w:val="en-CA"/>
              </w:rPr>
              <w:t>   </w:t>
            </w:r>
            <w:r>
              <w:rPr>
                <w:sz w:val="16"/>
                <w:szCs w:val="16"/>
                <w:lang w:val="en-CA"/>
              </w:rPr>
              <w:tab/>
              <w:t>&lt;avs_info</w:t>
            </w:r>
          </w:p>
          <w:p w14:paraId="7501D045" w14:textId="286AC9A1" w:rsidR="00280A1A" w:rsidRDefault="00280A1A">
            <w:pPr>
              <w:rPr>
                <w:sz w:val="16"/>
                <w:szCs w:val="16"/>
                <w:lang w:val="en-CA"/>
              </w:rPr>
            </w:pPr>
            <w:r>
              <w:rPr>
                <w:sz w:val="16"/>
                <w:szCs w:val="16"/>
                <w:lang w:val="en-CA"/>
              </w:rPr>
              <w:t xml:space="preserve">                 &lt;avs_street_n</w:t>
            </w:r>
            <w:r w:rsidR="00E27EF0">
              <w:rPr>
                <w:sz w:val="16"/>
                <w:szCs w:val="16"/>
                <w:lang w:val="en-CA"/>
              </w:rPr>
              <w:t>umber</w:t>
            </w:r>
            <w:r>
              <w:rPr>
                <w:sz w:val="16"/>
                <w:szCs w:val="16"/>
                <w:lang w:val="en-CA"/>
              </w:rPr>
              <w:t>&gt; GPSRequest/CardInfo/AV/ StreetNumName&lt;/avs_street_n</w:t>
            </w:r>
            <w:r w:rsidR="00E27EF0">
              <w:rPr>
                <w:sz w:val="16"/>
                <w:szCs w:val="16"/>
                <w:lang w:val="en-CA"/>
              </w:rPr>
              <w:t>umber</w:t>
            </w:r>
            <w:r>
              <w:rPr>
                <w:sz w:val="16"/>
                <w:szCs w:val="16"/>
                <w:lang w:val="en-CA"/>
              </w:rPr>
              <w:t>&gt;</w:t>
            </w:r>
          </w:p>
          <w:p w14:paraId="7501D046" w14:textId="77777777" w:rsidR="00280A1A" w:rsidRDefault="00280A1A">
            <w:pPr>
              <w:rPr>
                <w:sz w:val="16"/>
                <w:szCs w:val="16"/>
                <w:lang w:val="en-CA"/>
              </w:rPr>
            </w:pPr>
            <w:r>
              <w:rPr>
                <w:sz w:val="16"/>
                <w:szCs w:val="16"/>
                <w:lang w:val="en-CA"/>
              </w:rPr>
              <w:t xml:space="preserve">          &lt;avs_zipcode&gt; GPSRequest/CardInfo/AV/ StreetNumName/ PostalCode &lt;/avs_zipcode&gt;&lt;/avs_info&gt;</w:t>
            </w:r>
          </w:p>
          <w:p w14:paraId="7501D047"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048" w14:textId="77777777" w:rsidR="00280A1A" w:rsidRDefault="00280A1A">
            <w:pPr>
              <w:rPr>
                <w:sz w:val="16"/>
                <w:szCs w:val="16"/>
                <w:lang w:val="en-CA"/>
              </w:rPr>
            </w:pPr>
            <w:r>
              <w:rPr>
                <w:sz w:val="16"/>
                <w:szCs w:val="16"/>
                <w:lang w:val="en-CA"/>
              </w:rPr>
              <w:t>                 &lt;cvd_indicator&gt; GPSRequest/CardInfo/CVV/ CardSecurityCode &lt;/cvd_indicator&gt;</w:t>
            </w:r>
          </w:p>
          <w:p w14:paraId="7501D049" w14:textId="77777777" w:rsidR="00280A1A" w:rsidRDefault="00280A1A">
            <w:pPr>
              <w:rPr>
                <w:sz w:val="16"/>
                <w:szCs w:val="16"/>
                <w:lang w:val="en-CA"/>
              </w:rPr>
            </w:pPr>
            <w:r>
              <w:rPr>
                <w:sz w:val="16"/>
                <w:szCs w:val="16"/>
                <w:lang w:val="en-CA"/>
              </w:rPr>
              <w:t>                 &lt;cvd_value&gt; GPSRequest/CardInfo/ CVV / CardSecurityValue &lt;/cvd_value&gt;</w:t>
            </w:r>
          </w:p>
          <w:p w14:paraId="7501D04A" w14:textId="77777777" w:rsidR="00280A1A" w:rsidRDefault="00280A1A">
            <w:pPr>
              <w:rPr>
                <w:sz w:val="16"/>
                <w:szCs w:val="16"/>
                <w:lang w:val="en-CA"/>
              </w:rPr>
            </w:pPr>
            <w:r>
              <w:rPr>
                <w:sz w:val="16"/>
                <w:szCs w:val="16"/>
                <w:lang w:val="en-CA"/>
              </w:rPr>
              <w:t>             &lt;/cvd_info&gt;</w:t>
            </w:r>
          </w:p>
          <w:p w14:paraId="7501D04B" w14:textId="77777777" w:rsidR="00280A1A" w:rsidRDefault="00280A1A">
            <w:pPr>
              <w:rPr>
                <w:sz w:val="16"/>
                <w:szCs w:val="16"/>
                <w:lang w:val="en-CA"/>
              </w:rPr>
            </w:pPr>
            <w:r>
              <w:rPr>
                <w:sz w:val="16"/>
                <w:szCs w:val="16"/>
                <w:lang w:val="en-CA"/>
              </w:rPr>
              <w:t>&lt;/purchase&gt;</w:t>
            </w:r>
          </w:p>
          <w:p w14:paraId="7501D04C" w14:textId="77777777" w:rsidR="00280A1A" w:rsidRDefault="00280A1A">
            <w:pPr>
              <w:rPr>
                <w:sz w:val="16"/>
                <w:szCs w:val="16"/>
                <w:lang w:val="en-CA"/>
              </w:rPr>
            </w:pPr>
            <w:r>
              <w:rPr>
                <w:sz w:val="16"/>
                <w:szCs w:val="16"/>
                <w:lang w:val="en-CA"/>
              </w:rPr>
              <w:t>&lt;/request&gt;</w:t>
            </w:r>
          </w:p>
          <w:p w14:paraId="7501D04D" w14:textId="77777777" w:rsidR="00280A1A" w:rsidRDefault="00280A1A">
            <w:pPr>
              <w:rPr>
                <w:lang w:val="en-CA"/>
              </w:rPr>
            </w:pPr>
            <w:r>
              <w:rPr>
                <w:lang w:val="en-CA"/>
              </w:rPr>
              <w:t>Else If GPSRequest/ TransInfo/ TransType is PAUT then</w:t>
            </w:r>
          </w:p>
          <w:p w14:paraId="7501D04E" w14:textId="77777777" w:rsidR="00280A1A" w:rsidRDefault="00280A1A">
            <w:pPr>
              <w:rPr>
                <w:sz w:val="16"/>
                <w:szCs w:val="16"/>
                <w:lang w:val="en-CA"/>
              </w:rPr>
            </w:pPr>
            <w:r>
              <w:rPr>
                <w:sz w:val="16"/>
                <w:szCs w:val="16"/>
                <w:lang w:val="en-CA"/>
              </w:rPr>
              <w:t>&lt;request&gt;</w:t>
            </w:r>
          </w:p>
          <w:p w14:paraId="7501D04F" w14:textId="77777777" w:rsidR="00280A1A" w:rsidRDefault="00280A1A">
            <w:pPr>
              <w:rPr>
                <w:sz w:val="16"/>
                <w:szCs w:val="16"/>
                <w:lang w:val="en-CA"/>
              </w:rPr>
            </w:pPr>
            <w:r>
              <w:rPr>
                <w:sz w:val="16"/>
                <w:szCs w:val="16"/>
                <w:lang w:val="en-CA"/>
              </w:rPr>
              <w:t>&lt;store_id&gt; storeID from getMerchantInfo Call &lt;/store_id&gt;</w:t>
            </w:r>
          </w:p>
          <w:p w14:paraId="7501D050" w14:textId="77777777" w:rsidR="00280A1A" w:rsidRDefault="00280A1A">
            <w:pPr>
              <w:rPr>
                <w:sz w:val="16"/>
                <w:szCs w:val="16"/>
                <w:lang w:val="en-CA"/>
              </w:rPr>
            </w:pPr>
            <w:r>
              <w:rPr>
                <w:sz w:val="16"/>
                <w:szCs w:val="16"/>
                <w:lang w:val="en-CA"/>
              </w:rPr>
              <w:t>&lt;api_token&gt; apiToken from getMerchantInfo &lt;/api_token&gt;</w:t>
            </w:r>
          </w:p>
          <w:p w14:paraId="7501D051" w14:textId="77777777" w:rsidR="00280A1A" w:rsidRDefault="00280A1A">
            <w:pPr>
              <w:rPr>
                <w:sz w:val="16"/>
                <w:szCs w:val="16"/>
                <w:lang w:val="en-CA"/>
              </w:rPr>
            </w:pPr>
            <w:r>
              <w:rPr>
                <w:sz w:val="16"/>
                <w:szCs w:val="16"/>
                <w:lang w:val="en-CA"/>
              </w:rPr>
              <w:t>&lt;preauth&gt;</w:t>
            </w:r>
          </w:p>
          <w:p w14:paraId="7501D052" w14:textId="77777777" w:rsidR="00280A1A" w:rsidRDefault="00280A1A">
            <w:pPr>
              <w:rPr>
                <w:sz w:val="16"/>
                <w:szCs w:val="16"/>
                <w:lang w:val="en-CA"/>
              </w:rPr>
            </w:pPr>
            <w:r>
              <w:rPr>
                <w:sz w:val="16"/>
                <w:szCs w:val="16"/>
                <w:lang w:val="en-CA"/>
              </w:rPr>
              <w:t>      &lt;order_id&gt; GPSTRN from getGPSTRN call &lt;/order_id&gt;    </w:t>
            </w:r>
          </w:p>
          <w:p w14:paraId="7501D053" w14:textId="77777777" w:rsidR="00280A1A" w:rsidRDefault="00280A1A">
            <w:pPr>
              <w:rPr>
                <w:sz w:val="16"/>
                <w:szCs w:val="16"/>
                <w:lang w:val="en-CA"/>
              </w:rPr>
            </w:pPr>
            <w:r>
              <w:rPr>
                <w:sz w:val="16"/>
                <w:szCs w:val="16"/>
                <w:lang w:val="en-CA"/>
              </w:rPr>
              <w:t>      &lt;amount&gt; GPSRequest/ TransInfo/ TransAmount &lt;/amount&gt;</w:t>
            </w:r>
          </w:p>
          <w:p w14:paraId="7501D054" w14:textId="77777777" w:rsidR="00280A1A" w:rsidRDefault="00280A1A">
            <w:pPr>
              <w:rPr>
                <w:sz w:val="16"/>
                <w:szCs w:val="16"/>
                <w:lang w:val="en-CA"/>
              </w:rPr>
            </w:pPr>
            <w:r>
              <w:rPr>
                <w:sz w:val="16"/>
                <w:szCs w:val="16"/>
                <w:lang w:val="en-CA"/>
              </w:rPr>
              <w:t>      &lt;pan&gt; GPSRequest/CardInfo/Token &lt;/pan&gt;</w:t>
            </w:r>
          </w:p>
          <w:p w14:paraId="7501D055" w14:textId="77777777" w:rsidR="00280A1A" w:rsidRDefault="00280A1A">
            <w:pPr>
              <w:rPr>
                <w:sz w:val="16"/>
                <w:szCs w:val="16"/>
                <w:lang w:val="en-CA"/>
              </w:rPr>
            </w:pPr>
            <w:r>
              <w:rPr>
                <w:sz w:val="16"/>
                <w:szCs w:val="16"/>
                <w:lang w:val="en-CA"/>
              </w:rPr>
              <w:t>      &lt;expdate&gt; GPSRequest/CardInfo/ ExpDate &lt;/expdate&gt;</w:t>
            </w:r>
          </w:p>
          <w:p w14:paraId="7501D056" w14:textId="77777777" w:rsidR="00280A1A" w:rsidRDefault="00280A1A">
            <w:pPr>
              <w:rPr>
                <w:sz w:val="16"/>
                <w:szCs w:val="16"/>
                <w:lang w:val="en-CA"/>
              </w:rPr>
            </w:pPr>
            <w:r>
              <w:rPr>
                <w:sz w:val="16"/>
                <w:szCs w:val="16"/>
                <w:lang w:val="en-CA"/>
              </w:rPr>
              <w:t>      &lt;crypt_type&gt;7&lt;/crypt_type&gt;</w:t>
            </w:r>
          </w:p>
          <w:p w14:paraId="7501D057" w14:textId="77777777" w:rsidR="00280A1A" w:rsidRDefault="00280A1A">
            <w:pPr>
              <w:rPr>
                <w:sz w:val="16"/>
                <w:szCs w:val="16"/>
                <w:lang w:val="en-CA"/>
              </w:rPr>
            </w:pPr>
            <w:r>
              <w:rPr>
                <w:sz w:val="16"/>
                <w:szCs w:val="16"/>
                <w:lang w:val="en-CA"/>
              </w:rPr>
              <w:t>&lt;avs_info</w:t>
            </w:r>
          </w:p>
          <w:p w14:paraId="7501D058" w14:textId="559FFAC5" w:rsidR="00280A1A" w:rsidRDefault="00280A1A">
            <w:pPr>
              <w:rPr>
                <w:sz w:val="16"/>
                <w:szCs w:val="16"/>
                <w:lang w:val="en-CA"/>
              </w:rPr>
            </w:pPr>
            <w:r>
              <w:rPr>
                <w:sz w:val="16"/>
                <w:szCs w:val="16"/>
                <w:lang w:val="en-CA"/>
              </w:rPr>
              <w:t xml:space="preserve">                 &lt;avs_street_n</w:t>
            </w:r>
            <w:r w:rsidR="00E27EF0">
              <w:rPr>
                <w:sz w:val="16"/>
                <w:szCs w:val="16"/>
                <w:lang w:val="en-CA"/>
              </w:rPr>
              <w:t>umber</w:t>
            </w:r>
            <w:r>
              <w:rPr>
                <w:sz w:val="16"/>
                <w:szCs w:val="16"/>
                <w:lang w:val="en-CA"/>
              </w:rPr>
              <w:t xml:space="preserve">&gt; GPSRequest/CardInfo/AV/ </w:t>
            </w:r>
            <w:r>
              <w:rPr>
                <w:sz w:val="16"/>
                <w:szCs w:val="16"/>
                <w:lang w:val="en-CA"/>
              </w:rPr>
              <w:lastRenderedPageBreak/>
              <w:t>StreetNumName&lt;/avs_street_n</w:t>
            </w:r>
            <w:r w:rsidR="00E27EF0">
              <w:rPr>
                <w:sz w:val="16"/>
                <w:szCs w:val="16"/>
                <w:lang w:val="en-CA"/>
              </w:rPr>
              <w:t>umber</w:t>
            </w:r>
            <w:r>
              <w:rPr>
                <w:sz w:val="16"/>
                <w:szCs w:val="16"/>
                <w:lang w:val="en-CA"/>
              </w:rPr>
              <w:t>&gt;</w:t>
            </w:r>
          </w:p>
          <w:p w14:paraId="7501D059" w14:textId="77777777" w:rsidR="00280A1A" w:rsidRDefault="00280A1A">
            <w:pPr>
              <w:rPr>
                <w:sz w:val="16"/>
                <w:szCs w:val="16"/>
                <w:lang w:val="en-CA"/>
              </w:rPr>
            </w:pPr>
            <w:r>
              <w:rPr>
                <w:sz w:val="16"/>
                <w:szCs w:val="16"/>
                <w:lang w:val="en-CA"/>
              </w:rPr>
              <w:t xml:space="preserve">          &lt;avs_zipcode&gt; GPSRequest/CardInfo/AV/ StreetNumName/ PostalCode &lt;/avs_zipcode&gt;&lt;/avs_info&gt;</w:t>
            </w:r>
          </w:p>
          <w:p w14:paraId="7501D05A"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05B" w14:textId="77777777" w:rsidR="00280A1A" w:rsidRDefault="00280A1A">
            <w:pPr>
              <w:rPr>
                <w:sz w:val="16"/>
                <w:szCs w:val="16"/>
                <w:lang w:val="en-CA"/>
              </w:rPr>
            </w:pPr>
            <w:r>
              <w:rPr>
                <w:sz w:val="16"/>
                <w:szCs w:val="16"/>
                <w:lang w:val="en-CA"/>
              </w:rPr>
              <w:t>                 &lt;cvd_indicator&gt; GPSRequest/CardInfo/CVV/ CardSecurityCode &lt;/cvd_indicator&gt;</w:t>
            </w:r>
          </w:p>
          <w:p w14:paraId="7501D05C" w14:textId="77777777" w:rsidR="00280A1A" w:rsidRDefault="00280A1A">
            <w:pPr>
              <w:rPr>
                <w:sz w:val="16"/>
                <w:szCs w:val="16"/>
                <w:lang w:val="en-CA"/>
              </w:rPr>
            </w:pPr>
            <w:r>
              <w:rPr>
                <w:sz w:val="16"/>
                <w:szCs w:val="16"/>
                <w:lang w:val="en-CA"/>
              </w:rPr>
              <w:t>                 &lt;cvd_value&gt; GPSRequest/CardInfo/ CVV / CardSecurityValue &lt;/cvd_value&gt;</w:t>
            </w:r>
          </w:p>
          <w:p w14:paraId="7501D05D" w14:textId="77777777" w:rsidR="00280A1A" w:rsidRDefault="00280A1A">
            <w:pPr>
              <w:rPr>
                <w:sz w:val="16"/>
                <w:szCs w:val="16"/>
                <w:lang w:val="en-CA"/>
              </w:rPr>
            </w:pPr>
            <w:r>
              <w:rPr>
                <w:sz w:val="16"/>
                <w:szCs w:val="16"/>
                <w:lang w:val="en-CA"/>
              </w:rPr>
              <w:t>             &lt;/cvd_info&gt;</w:t>
            </w:r>
          </w:p>
          <w:p w14:paraId="7501D05E" w14:textId="77777777" w:rsidR="00280A1A" w:rsidRDefault="00280A1A">
            <w:pPr>
              <w:rPr>
                <w:sz w:val="16"/>
                <w:szCs w:val="16"/>
                <w:lang w:val="en-CA"/>
              </w:rPr>
            </w:pPr>
            <w:r>
              <w:rPr>
                <w:sz w:val="16"/>
                <w:szCs w:val="16"/>
                <w:lang w:val="en-CA"/>
              </w:rPr>
              <w:t>&lt;/preauth&gt;</w:t>
            </w:r>
          </w:p>
          <w:p w14:paraId="7501D05F" w14:textId="77777777" w:rsidR="00280A1A" w:rsidRDefault="00280A1A">
            <w:pPr>
              <w:rPr>
                <w:sz w:val="16"/>
                <w:szCs w:val="16"/>
                <w:lang w:val="en-CA"/>
              </w:rPr>
            </w:pPr>
            <w:r>
              <w:rPr>
                <w:sz w:val="16"/>
                <w:szCs w:val="16"/>
                <w:lang w:val="en-CA"/>
              </w:rPr>
              <w:t>&lt;/request&gt;</w:t>
            </w:r>
          </w:p>
          <w:p w14:paraId="7501D060" w14:textId="77777777" w:rsidR="00280A1A" w:rsidRDefault="00280A1A">
            <w:pPr>
              <w:rPr>
                <w:lang w:val="en-CA"/>
              </w:rPr>
            </w:pPr>
          </w:p>
          <w:p w14:paraId="7501D061" w14:textId="77777777" w:rsidR="00280A1A" w:rsidRDefault="00280A1A">
            <w:pPr>
              <w:rPr>
                <w:lang w:val="en-CA"/>
              </w:rPr>
            </w:pPr>
            <w:r>
              <w:rPr>
                <w:lang w:val="en-CA"/>
              </w:rPr>
              <w:t>Else If GPSRequest/ TransInfo/ TransType is COMP then</w:t>
            </w:r>
          </w:p>
          <w:p w14:paraId="7501D062" w14:textId="77777777" w:rsidR="00280A1A" w:rsidRDefault="00280A1A">
            <w:pPr>
              <w:rPr>
                <w:sz w:val="16"/>
                <w:szCs w:val="16"/>
                <w:lang w:val="en-CA"/>
              </w:rPr>
            </w:pPr>
            <w:r>
              <w:rPr>
                <w:sz w:val="16"/>
                <w:szCs w:val="16"/>
                <w:lang w:val="en-CA"/>
              </w:rPr>
              <w:t>&lt;request&gt;</w:t>
            </w:r>
          </w:p>
          <w:p w14:paraId="7501D063" w14:textId="77777777" w:rsidR="00280A1A" w:rsidRDefault="00280A1A">
            <w:pPr>
              <w:rPr>
                <w:sz w:val="16"/>
                <w:szCs w:val="16"/>
                <w:lang w:val="en-CA"/>
              </w:rPr>
            </w:pPr>
            <w:r>
              <w:rPr>
                <w:sz w:val="16"/>
                <w:szCs w:val="16"/>
                <w:lang w:val="en-CA"/>
              </w:rPr>
              <w:t>&lt;store_id&gt; storeID from getMerchantInfo Call &lt;/store_id&gt;</w:t>
            </w:r>
          </w:p>
          <w:p w14:paraId="7501D064" w14:textId="77777777" w:rsidR="00280A1A" w:rsidRDefault="00280A1A">
            <w:pPr>
              <w:rPr>
                <w:sz w:val="16"/>
                <w:szCs w:val="16"/>
                <w:lang w:val="en-CA"/>
              </w:rPr>
            </w:pPr>
            <w:r>
              <w:rPr>
                <w:sz w:val="16"/>
                <w:szCs w:val="16"/>
                <w:lang w:val="en-CA"/>
              </w:rPr>
              <w:t>&lt;api_token&gt; apiToken from getMerchantInfo Call &lt;/api_token&gt;</w:t>
            </w:r>
          </w:p>
          <w:p w14:paraId="7501D065" w14:textId="77777777" w:rsidR="00280A1A" w:rsidRDefault="00280A1A">
            <w:pPr>
              <w:rPr>
                <w:sz w:val="16"/>
                <w:szCs w:val="16"/>
                <w:lang w:val="en-CA"/>
              </w:rPr>
            </w:pPr>
            <w:r>
              <w:rPr>
                <w:sz w:val="16"/>
                <w:szCs w:val="16"/>
                <w:lang w:val="en-CA"/>
              </w:rPr>
              <w:t>&lt;completion&gt;</w:t>
            </w:r>
          </w:p>
          <w:p w14:paraId="7501D066" w14:textId="77777777" w:rsidR="00280A1A" w:rsidRDefault="00280A1A">
            <w:pPr>
              <w:rPr>
                <w:sz w:val="16"/>
                <w:szCs w:val="16"/>
                <w:lang w:val="en-CA"/>
              </w:rPr>
            </w:pPr>
            <w:r>
              <w:rPr>
                <w:sz w:val="16"/>
                <w:szCs w:val="16"/>
                <w:lang w:val="en-CA"/>
              </w:rPr>
              <w:t>      &lt;order_id&gt; GPSRequest/ TransInfo/GPSTRN (same as Pre-auth)&lt;/order_id&gt;</w:t>
            </w:r>
          </w:p>
          <w:p w14:paraId="7501D067" w14:textId="77777777" w:rsidR="00280A1A" w:rsidRDefault="00280A1A">
            <w:pPr>
              <w:rPr>
                <w:sz w:val="16"/>
                <w:szCs w:val="16"/>
                <w:lang w:val="en-CA"/>
              </w:rPr>
            </w:pPr>
            <w:r>
              <w:rPr>
                <w:sz w:val="16"/>
                <w:szCs w:val="16"/>
                <w:lang w:val="en-CA"/>
              </w:rPr>
              <w:t>      &lt;amount&gt; GPSRequest/ TransInfo/ TransAmount &lt;/amount&gt;</w:t>
            </w:r>
          </w:p>
          <w:p w14:paraId="7501D068" w14:textId="77777777" w:rsidR="00280A1A" w:rsidRDefault="00280A1A">
            <w:pPr>
              <w:rPr>
                <w:sz w:val="16"/>
                <w:szCs w:val="16"/>
                <w:lang w:val="en-CA"/>
              </w:rPr>
            </w:pPr>
            <w:r>
              <w:rPr>
                <w:sz w:val="16"/>
                <w:szCs w:val="16"/>
                <w:lang w:val="en-CA"/>
              </w:rPr>
              <w:t>     &lt;txn_number&gt;getTxnNumber Call to GPSCore(same txn_number from  preauth  response)&lt;/txn_number&gt;</w:t>
            </w:r>
          </w:p>
          <w:p w14:paraId="7501D069" w14:textId="77777777" w:rsidR="00280A1A" w:rsidRDefault="00280A1A">
            <w:pPr>
              <w:rPr>
                <w:sz w:val="16"/>
                <w:szCs w:val="16"/>
                <w:lang w:val="en-CA"/>
              </w:rPr>
            </w:pPr>
            <w:r>
              <w:rPr>
                <w:sz w:val="16"/>
                <w:szCs w:val="16"/>
                <w:lang w:val="en-CA"/>
              </w:rPr>
              <w:t xml:space="preserve">      </w:t>
            </w:r>
          </w:p>
          <w:p w14:paraId="7501D06A" w14:textId="77777777" w:rsidR="00280A1A" w:rsidRDefault="00280A1A">
            <w:pPr>
              <w:rPr>
                <w:sz w:val="16"/>
                <w:szCs w:val="16"/>
                <w:lang w:val="en-CA"/>
              </w:rPr>
            </w:pPr>
            <w:r>
              <w:rPr>
                <w:sz w:val="16"/>
                <w:szCs w:val="16"/>
                <w:lang w:val="en-CA"/>
              </w:rPr>
              <w:t>      &lt;crypt_type&gt;7&lt;/crypt_type&gt;</w:t>
            </w:r>
          </w:p>
          <w:p w14:paraId="7501D06B" w14:textId="77777777" w:rsidR="00280A1A" w:rsidRDefault="00280A1A">
            <w:pPr>
              <w:rPr>
                <w:sz w:val="16"/>
                <w:szCs w:val="16"/>
                <w:lang w:val="en-CA"/>
              </w:rPr>
            </w:pPr>
            <w:r>
              <w:rPr>
                <w:sz w:val="16"/>
                <w:szCs w:val="16"/>
                <w:lang w:val="en-CA"/>
              </w:rPr>
              <w:t>&lt;/completion &gt;</w:t>
            </w:r>
          </w:p>
          <w:p w14:paraId="7501D06C" w14:textId="77777777" w:rsidR="00280A1A" w:rsidRDefault="00280A1A">
            <w:pPr>
              <w:rPr>
                <w:sz w:val="16"/>
                <w:szCs w:val="16"/>
                <w:lang w:val="en-CA"/>
              </w:rPr>
            </w:pPr>
            <w:r>
              <w:rPr>
                <w:sz w:val="16"/>
                <w:szCs w:val="16"/>
                <w:lang w:val="en-CA"/>
              </w:rPr>
              <w:t>&lt;/request&gt;</w:t>
            </w:r>
          </w:p>
          <w:p w14:paraId="7501D06D" w14:textId="77777777" w:rsidR="00280A1A" w:rsidRDefault="00280A1A">
            <w:pPr>
              <w:rPr>
                <w:sz w:val="16"/>
                <w:szCs w:val="16"/>
                <w:lang w:val="en-CA"/>
              </w:rPr>
            </w:pPr>
          </w:p>
          <w:p w14:paraId="7501D06E" w14:textId="77777777" w:rsidR="00280A1A" w:rsidRDefault="00280A1A">
            <w:pPr>
              <w:rPr>
                <w:lang w:val="en-CA"/>
              </w:rPr>
            </w:pPr>
            <w:r>
              <w:rPr>
                <w:lang w:val="en-CA"/>
              </w:rPr>
              <w:t>Else If GPSRequest/ TransInfo/ TransType is RFND then</w:t>
            </w:r>
          </w:p>
          <w:p w14:paraId="7501D06F" w14:textId="77777777" w:rsidR="00280A1A" w:rsidRDefault="00280A1A">
            <w:pPr>
              <w:rPr>
                <w:sz w:val="16"/>
                <w:szCs w:val="16"/>
                <w:lang w:val="en-CA"/>
              </w:rPr>
            </w:pPr>
            <w:r>
              <w:rPr>
                <w:sz w:val="16"/>
                <w:szCs w:val="16"/>
                <w:lang w:val="en-CA"/>
              </w:rPr>
              <w:t>&lt;request&gt;</w:t>
            </w:r>
          </w:p>
          <w:p w14:paraId="7501D070" w14:textId="77777777" w:rsidR="00280A1A" w:rsidRDefault="00280A1A">
            <w:pPr>
              <w:rPr>
                <w:sz w:val="16"/>
                <w:szCs w:val="16"/>
                <w:lang w:val="en-CA"/>
              </w:rPr>
            </w:pPr>
            <w:r>
              <w:rPr>
                <w:sz w:val="16"/>
                <w:szCs w:val="16"/>
                <w:lang w:val="en-CA"/>
              </w:rPr>
              <w:t>&lt;store_id&gt; storeID from getMerchantInfo Call(should be same as purchase) &lt;/store_id&gt;</w:t>
            </w:r>
          </w:p>
          <w:p w14:paraId="7501D071" w14:textId="77777777" w:rsidR="00280A1A" w:rsidRDefault="00280A1A">
            <w:pPr>
              <w:rPr>
                <w:sz w:val="16"/>
                <w:szCs w:val="16"/>
                <w:lang w:val="en-CA"/>
              </w:rPr>
            </w:pPr>
            <w:r>
              <w:rPr>
                <w:sz w:val="16"/>
                <w:szCs w:val="16"/>
                <w:lang w:val="en-CA"/>
              </w:rPr>
              <w:t>api_token&gt; apiToken from getMerchantInfo Call (should be same as purchase)&lt;/api_token&gt;</w:t>
            </w:r>
          </w:p>
          <w:p w14:paraId="7501D072" w14:textId="77777777" w:rsidR="00280A1A" w:rsidRDefault="00280A1A">
            <w:pPr>
              <w:rPr>
                <w:sz w:val="16"/>
                <w:szCs w:val="16"/>
                <w:lang w:val="en-CA"/>
              </w:rPr>
            </w:pPr>
            <w:r>
              <w:rPr>
                <w:sz w:val="16"/>
                <w:szCs w:val="16"/>
                <w:lang w:val="en-CA"/>
              </w:rPr>
              <w:t>&lt;refund&gt;</w:t>
            </w:r>
          </w:p>
          <w:p w14:paraId="7501D073" w14:textId="77777777" w:rsidR="00280A1A" w:rsidRDefault="00280A1A">
            <w:pPr>
              <w:rPr>
                <w:sz w:val="16"/>
                <w:szCs w:val="16"/>
                <w:lang w:val="en-CA"/>
              </w:rPr>
            </w:pPr>
            <w:r>
              <w:rPr>
                <w:sz w:val="16"/>
                <w:szCs w:val="16"/>
                <w:lang w:val="en-CA"/>
              </w:rPr>
              <w:t>      &lt;order_id&gt; GPSRequest/ TransInfo/GPSTRN(same order_id as purchase)&lt;/order_id&gt;</w:t>
            </w:r>
          </w:p>
          <w:p w14:paraId="7501D074" w14:textId="77777777" w:rsidR="00280A1A" w:rsidRDefault="00280A1A">
            <w:pPr>
              <w:rPr>
                <w:sz w:val="16"/>
                <w:szCs w:val="16"/>
                <w:lang w:val="en-CA"/>
              </w:rPr>
            </w:pPr>
            <w:r>
              <w:rPr>
                <w:sz w:val="16"/>
                <w:szCs w:val="16"/>
                <w:lang w:val="en-CA"/>
              </w:rPr>
              <w:t>      &lt;txn_number&gt;getTnxNum Call to GPSCore(same Txn_number  from  purchase response)&lt;/txn_number&gt;</w:t>
            </w:r>
          </w:p>
          <w:p w14:paraId="7501D075" w14:textId="77777777" w:rsidR="00280A1A" w:rsidRDefault="00280A1A">
            <w:pPr>
              <w:rPr>
                <w:sz w:val="16"/>
                <w:szCs w:val="16"/>
                <w:lang w:val="en-CA"/>
              </w:rPr>
            </w:pPr>
            <w:r>
              <w:rPr>
                <w:sz w:val="16"/>
                <w:szCs w:val="16"/>
                <w:lang w:val="en-CA"/>
              </w:rPr>
              <w:t>      &lt;crypt_type&gt;7&lt;/crypt_type&gt;</w:t>
            </w:r>
          </w:p>
          <w:p w14:paraId="7501D076" w14:textId="77777777" w:rsidR="00280A1A" w:rsidRDefault="00280A1A">
            <w:pPr>
              <w:rPr>
                <w:sz w:val="16"/>
                <w:szCs w:val="16"/>
                <w:lang w:val="en-CA"/>
              </w:rPr>
            </w:pPr>
            <w:r>
              <w:rPr>
                <w:sz w:val="16"/>
                <w:szCs w:val="16"/>
                <w:lang w:val="en-CA"/>
              </w:rPr>
              <w:t>      &lt;amount&gt;GPSRequest/ TransInfo/ TransAmount &lt;/amount&gt;</w:t>
            </w:r>
          </w:p>
          <w:p w14:paraId="7501D077" w14:textId="77777777" w:rsidR="00280A1A" w:rsidRDefault="00280A1A">
            <w:pPr>
              <w:rPr>
                <w:sz w:val="16"/>
                <w:szCs w:val="16"/>
                <w:lang w:val="en-CA"/>
              </w:rPr>
            </w:pPr>
            <w:r>
              <w:rPr>
                <w:sz w:val="16"/>
                <w:szCs w:val="16"/>
                <w:lang w:val="en-CA"/>
              </w:rPr>
              <w:t>&lt;/refund&gt;</w:t>
            </w:r>
          </w:p>
          <w:p w14:paraId="7501D078" w14:textId="77777777" w:rsidR="00280A1A" w:rsidRDefault="00280A1A">
            <w:pPr>
              <w:rPr>
                <w:sz w:val="16"/>
                <w:szCs w:val="16"/>
                <w:lang w:val="en-CA"/>
              </w:rPr>
            </w:pPr>
            <w:r>
              <w:rPr>
                <w:sz w:val="16"/>
                <w:szCs w:val="16"/>
                <w:lang w:val="en-CA"/>
              </w:rPr>
              <w:t>&lt;/request&gt;</w:t>
            </w:r>
          </w:p>
          <w:p w14:paraId="7501D079" w14:textId="77777777" w:rsidR="00280A1A" w:rsidRDefault="00280A1A">
            <w:pPr>
              <w:rPr>
                <w:sz w:val="16"/>
                <w:szCs w:val="16"/>
                <w:lang w:val="en-CA"/>
              </w:rPr>
            </w:pPr>
          </w:p>
          <w:p w14:paraId="7501D07A" w14:textId="77777777" w:rsidR="00280A1A" w:rsidRDefault="00280A1A">
            <w:pPr>
              <w:rPr>
                <w:lang w:val="en-CA"/>
              </w:rPr>
            </w:pPr>
            <w:r>
              <w:rPr>
                <w:lang w:val="en-CA"/>
              </w:rPr>
              <w:t>Else If GPSRequest/ TransInfo/ is FPST then</w:t>
            </w:r>
          </w:p>
          <w:p w14:paraId="7501D07B" w14:textId="77777777" w:rsidR="00280A1A" w:rsidRDefault="00280A1A">
            <w:pPr>
              <w:rPr>
                <w:sz w:val="16"/>
                <w:szCs w:val="16"/>
                <w:lang w:val="en-CA"/>
              </w:rPr>
            </w:pPr>
            <w:r>
              <w:rPr>
                <w:sz w:val="16"/>
                <w:szCs w:val="16"/>
                <w:lang w:val="en-CA"/>
              </w:rPr>
              <w:t>&lt;request&gt;</w:t>
            </w:r>
          </w:p>
          <w:p w14:paraId="7501D07C" w14:textId="77777777" w:rsidR="00280A1A" w:rsidRDefault="00280A1A">
            <w:pPr>
              <w:rPr>
                <w:sz w:val="16"/>
                <w:szCs w:val="16"/>
                <w:lang w:val="en-CA"/>
              </w:rPr>
            </w:pPr>
            <w:r>
              <w:rPr>
                <w:sz w:val="16"/>
                <w:szCs w:val="16"/>
                <w:lang w:val="en-CA"/>
              </w:rPr>
              <w:t>&lt;store_id&gt; storeID from getMerchantInfo Call&lt;/store_id&gt;</w:t>
            </w:r>
          </w:p>
          <w:p w14:paraId="7501D07D" w14:textId="77777777" w:rsidR="00280A1A" w:rsidRDefault="00280A1A">
            <w:pPr>
              <w:rPr>
                <w:sz w:val="16"/>
                <w:szCs w:val="16"/>
                <w:lang w:val="en-CA"/>
              </w:rPr>
            </w:pPr>
            <w:r>
              <w:rPr>
                <w:sz w:val="16"/>
                <w:szCs w:val="16"/>
                <w:lang w:val="en-CA"/>
              </w:rPr>
              <w:t>&lt;api_token&gt; apiToken from getMerchantInfo &lt;/api_token&gt;</w:t>
            </w:r>
          </w:p>
          <w:p w14:paraId="7501D07E" w14:textId="77777777" w:rsidR="00280A1A" w:rsidRDefault="00280A1A">
            <w:pPr>
              <w:rPr>
                <w:sz w:val="16"/>
                <w:szCs w:val="16"/>
                <w:lang w:val="en-CA"/>
              </w:rPr>
            </w:pPr>
            <w:r>
              <w:rPr>
                <w:sz w:val="16"/>
                <w:szCs w:val="16"/>
                <w:lang w:val="en-CA"/>
              </w:rPr>
              <w:t>&lt;forcepost&gt;</w:t>
            </w:r>
          </w:p>
          <w:p w14:paraId="7501D07F" w14:textId="77777777" w:rsidR="00280A1A" w:rsidRDefault="00280A1A">
            <w:pPr>
              <w:rPr>
                <w:sz w:val="16"/>
                <w:szCs w:val="16"/>
                <w:lang w:val="en-CA"/>
              </w:rPr>
            </w:pPr>
            <w:r>
              <w:rPr>
                <w:sz w:val="16"/>
                <w:szCs w:val="16"/>
                <w:lang w:val="en-CA"/>
              </w:rPr>
              <w:t>      &lt;order_id&gt; GPSTRN from getGPSTRN call &lt;/order_id&gt;</w:t>
            </w:r>
          </w:p>
          <w:p w14:paraId="7501D080" w14:textId="77777777" w:rsidR="00280A1A" w:rsidRDefault="00280A1A">
            <w:pPr>
              <w:rPr>
                <w:sz w:val="16"/>
                <w:szCs w:val="16"/>
                <w:lang w:val="en-CA"/>
              </w:rPr>
            </w:pPr>
            <w:r>
              <w:rPr>
                <w:sz w:val="16"/>
                <w:szCs w:val="16"/>
                <w:lang w:val="en-CA"/>
              </w:rPr>
              <w:t>      &lt;amount&gt; GPSRequest/ TransInfo/ TransAmount &lt;/amount&gt;</w:t>
            </w:r>
          </w:p>
          <w:p w14:paraId="7501D081" w14:textId="77777777" w:rsidR="00280A1A" w:rsidRDefault="00280A1A">
            <w:pPr>
              <w:rPr>
                <w:sz w:val="16"/>
                <w:szCs w:val="16"/>
                <w:lang w:val="en-CA"/>
              </w:rPr>
            </w:pPr>
            <w:r>
              <w:rPr>
                <w:sz w:val="16"/>
                <w:szCs w:val="16"/>
                <w:lang w:val="en-CA"/>
              </w:rPr>
              <w:t>      &lt;pan&gt; GPSRequest/CardInfo/Token &lt;/pan&gt;</w:t>
            </w:r>
          </w:p>
          <w:p w14:paraId="7501D082" w14:textId="77777777" w:rsidR="00280A1A" w:rsidRDefault="00280A1A">
            <w:pPr>
              <w:rPr>
                <w:sz w:val="16"/>
                <w:szCs w:val="16"/>
                <w:lang w:val="en-CA"/>
              </w:rPr>
            </w:pPr>
            <w:r>
              <w:rPr>
                <w:sz w:val="16"/>
                <w:szCs w:val="16"/>
                <w:lang w:val="en-CA"/>
              </w:rPr>
              <w:lastRenderedPageBreak/>
              <w:t>      &lt;expdate&gt; GPSRequest/CardInfo/ ExpDate&lt;/expdate&gt;</w:t>
            </w:r>
          </w:p>
          <w:p w14:paraId="7501D083" w14:textId="77777777" w:rsidR="00280A1A" w:rsidRDefault="00280A1A">
            <w:pPr>
              <w:rPr>
                <w:sz w:val="16"/>
                <w:szCs w:val="16"/>
                <w:lang w:val="en-CA"/>
              </w:rPr>
            </w:pPr>
            <w:r>
              <w:rPr>
                <w:sz w:val="16"/>
                <w:szCs w:val="16"/>
                <w:lang w:val="en-CA"/>
              </w:rPr>
              <w:t>      &lt;crypt_type&gt;7&lt;/crypt_type&gt;</w:t>
            </w:r>
          </w:p>
          <w:p w14:paraId="7501D084" w14:textId="77777777" w:rsidR="00280A1A" w:rsidRDefault="00280A1A">
            <w:pPr>
              <w:rPr>
                <w:sz w:val="16"/>
                <w:szCs w:val="16"/>
                <w:lang w:val="en-CA"/>
              </w:rPr>
            </w:pPr>
            <w:r>
              <w:rPr>
                <w:sz w:val="16"/>
                <w:szCs w:val="16"/>
                <w:lang w:val="en-CA"/>
              </w:rPr>
              <w:t>      &lt;auth_code&gt; GPSRequest/ TransInfo/AuthCode&lt;/auth_code&gt;</w:t>
            </w:r>
          </w:p>
          <w:p w14:paraId="7501D085" w14:textId="77777777" w:rsidR="00280A1A" w:rsidRDefault="00280A1A">
            <w:pPr>
              <w:rPr>
                <w:sz w:val="16"/>
                <w:szCs w:val="16"/>
                <w:lang w:val="en-CA"/>
              </w:rPr>
            </w:pPr>
            <w:r>
              <w:rPr>
                <w:sz w:val="16"/>
                <w:szCs w:val="16"/>
                <w:lang w:val="en-CA"/>
              </w:rPr>
              <w:t>&lt;/ forcepost &gt;</w:t>
            </w:r>
          </w:p>
          <w:p w14:paraId="7501D086" w14:textId="77777777" w:rsidR="00280A1A" w:rsidRDefault="00280A1A">
            <w:pPr>
              <w:rPr>
                <w:sz w:val="16"/>
                <w:szCs w:val="16"/>
                <w:lang w:val="en-CA"/>
              </w:rPr>
            </w:pPr>
            <w:r>
              <w:rPr>
                <w:sz w:val="16"/>
                <w:szCs w:val="16"/>
                <w:lang w:val="en-CA"/>
              </w:rPr>
              <w:t>&lt;/request&gt;</w:t>
            </w:r>
          </w:p>
          <w:p w14:paraId="7501D087" w14:textId="77777777" w:rsidR="00280A1A" w:rsidRDefault="00280A1A">
            <w:pPr>
              <w:rPr>
                <w:sz w:val="16"/>
                <w:szCs w:val="16"/>
                <w:lang w:val="en-CA"/>
              </w:rPr>
            </w:pPr>
          </w:p>
          <w:p w14:paraId="7501D088" w14:textId="77777777" w:rsidR="00280A1A" w:rsidRDefault="00280A1A">
            <w:pPr>
              <w:rPr>
                <w:lang w:val="en-CA"/>
              </w:rPr>
            </w:pPr>
            <w:r>
              <w:rPr>
                <w:lang w:val="en-CA"/>
              </w:rPr>
              <w:t>Else If GPSRequest/ TransInfo/ is VOID then</w:t>
            </w:r>
          </w:p>
          <w:p w14:paraId="7501D089" w14:textId="77777777" w:rsidR="00280A1A" w:rsidRDefault="00280A1A">
            <w:pPr>
              <w:rPr>
                <w:sz w:val="16"/>
                <w:szCs w:val="16"/>
                <w:lang w:val="en-CA"/>
              </w:rPr>
            </w:pPr>
            <w:r>
              <w:rPr>
                <w:sz w:val="16"/>
                <w:szCs w:val="16"/>
                <w:lang w:val="en-CA"/>
              </w:rPr>
              <w:t>&lt;request&gt;</w:t>
            </w:r>
          </w:p>
          <w:p w14:paraId="7501D08A" w14:textId="77777777" w:rsidR="00280A1A" w:rsidRDefault="00280A1A">
            <w:pPr>
              <w:rPr>
                <w:sz w:val="16"/>
                <w:szCs w:val="16"/>
                <w:lang w:val="en-CA"/>
              </w:rPr>
            </w:pPr>
            <w:r>
              <w:rPr>
                <w:sz w:val="16"/>
                <w:szCs w:val="16"/>
                <w:lang w:val="en-CA"/>
              </w:rPr>
              <w:t>&lt;store_id&gt; storeID from getMerchantInfo Call(should be same as purchase) &lt;/store_id&gt;</w:t>
            </w:r>
          </w:p>
          <w:p w14:paraId="7501D08B" w14:textId="77777777" w:rsidR="00280A1A" w:rsidRDefault="00280A1A">
            <w:pPr>
              <w:rPr>
                <w:sz w:val="16"/>
                <w:szCs w:val="16"/>
                <w:lang w:val="en-CA"/>
              </w:rPr>
            </w:pPr>
            <w:r>
              <w:rPr>
                <w:sz w:val="16"/>
                <w:szCs w:val="16"/>
                <w:lang w:val="en-CA"/>
              </w:rPr>
              <w:t>api_token&gt; apiToken from getMerchantInfo Call (should be same as purchase)&lt;/api_token&gt;</w:t>
            </w:r>
          </w:p>
          <w:p w14:paraId="7501D08C" w14:textId="77777777" w:rsidR="00280A1A" w:rsidRDefault="00280A1A">
            <w:pPr>
              <w:rPr>
                <w:sz w:val="16"/>
                <w:szCs w:val="16"/>
                <w:lang w:val="en-CA"/>
              </w:rPr>
            </w:pPr>
            <w:r>
              <w:rPr>
                <w:sz w:val="16"/>
                <w:szCs w:val="16"/>
                <w:lang w:val="en-CA"/>
              </w:rPr>
              <w:t>&lt;purchasecorrection&gt;</w:t>
            </w:r>
          </w:p>
          <w:p w14:paraId="7501D08D" w14:textId="77777777" w:rsidR="00280A1A" w:rsidRDefault="00280A1A">
            <w:pPr>
              <w:rPr>
                <w:sz w:val="16"/>
                <w:szCs w:val="16"/>
                <w:lang w:val="en-CA"/>
              </w:rPr>
            </w:pPr>
            <w:r>
              <w:rPr>
                <w:sz w:val="16"/>
                <w:szCs w:val="16"/>
                <w:lang w:val="en-CA"/>
              </w:rPr>
              <w:t>      &lt;order_id&gt; GPSRequest/ TransInfo/GPSTRN(same order_id as purchase)&lt;/order_id&gt;</w:t>
            </w:r>
          </w:p>
          <w:p w14:paraId="7501D08E" w14:textId="77777777" w:rsidR="00280A1A" w:rsidRDefault="00280A1A">
            <w:pPr>
              <w:rPr>
                <w:sz w:val="16"/>
                <w:szCs w:val="16"/>
                <w:lang w:val="en-CA"/>
              </w:rPr>
            </w:pPr>
            <w:r>
              <w:rPr>
                <w:sz w:val="16"/>
                <w:szCs w:val="16"/>
                <w:lang w:val="en-CA"/>
              </w:rPr>
              <w:t>      &lt;txn_number&gt; getTxnNum Call to GPSCore (same Txn_number  from purchase response)&lt;/txn_number&gt;</w:t>
            </w:r>
          </w:p>
          <w:p w14:paraId="7501D08F" w14:textId="77777777" w:rsidR="00280A1A" w:rsidRDefault="00280A1A">
            <w:pPr>
              <w:rPr>
                <w:sz w:val="16"/>
                <w:szCs w:val="16"/>
                <w:lang w:val="en-CA"/>
              </w:rPr>
            </w:pPr>
            <w:r>
              <w:rPr>
                <w:sz w:val="16"/>
                <w:szCs w:val="16"/>
                <w:lang w:val="en-CA"/>
              </w:rPr>
              <w:t>      &lt;crypt_type&gt;7&lt;/crypt_type&gt;</w:t>
            </w:r>
          </w:p>
          <w:p w14:paraId="7501D090" w14:textId="77777777" w:rsidR="00280A1A" w:rsidRDefault="00280A1A">
            <w:pPr>
              <w:rPr>
                <w:sz w:val="16"/>
                <w:szCs w:val="16"/>
                <w:lang w:val="en-CA"/>
              </w:rPr>
            </w:pPr>
            <w:r>
              <w:rPr>
                <w:sz w:val="16"/>
                <w:szCs w:val="16"/>
                <w:lang w:val="en-CA"/>
              </w:rPr>
              <w:t>&lt;/purchasecorrection&gt;</w:t>
            </w:r>
          </w:p>
          <w:p w14:paraId="7501D091" w14:textId="77777777" w:rsidR="00280A1A" w:rsidRDefault="00280A1A">
            <w:pPr>
              <w:rPr>
                <w:sz w:val="16"/>
                <w:szCs w:val="16"/>
                <w:lang w:val="en-CA"/>
              </w:rPr>
            </w:pPr>
            <w:r>
              <w:rPr>
                <w:sz w:val="16"/>
                <w:szCs w:val="16"/>
                <w:lang w:val="en-CA"/>
              </w:rPr>
              <w:t>&lt;/request&gt;</w:t>
            </w:r>
          </w:p>
          <w:p w14:paraId="7501D092" w14:textId="77777777" w:rsidR="00280A1A" w:rsidRDefault="00280A1A">
            <w:pPr>
              <w:rPr>
                <w:lang w:val="en-CA"/>
              </w:rPr>
            </w:pPr>
          </w:p>
          <w:p w14:paraId="7501D093" w14:textId="77777777" w:rsidR="00280A1A" w:rsidRDefault="00280A1A">
            <w:pPr>
              <w:rPr>
                <w:lang w:val="en-CA"/>
              </w:rPr>
            </w:pPr>
            <w:r>
              <w:rPr>
                <w:lang w:val="en-CA"/>
              </w:rPr>
              <w:t>Else If GPSRequest/ TransInfo/ TransType is INDR then</w:t>
            </w:r>
          </w:p>
          <w:p w14:paraId="7501D094" w14:textId="77777777" w:rsidR="00280A1A" w:rsidRDefault="00280A1A">
            <w:pPr>
              <w:rPr>
                <w:sz w:val="16"/>
                <w:szCs w:val="16"/>
                <w:lang w:val="en-CA"/>
              </w:rPr>
            </w:pPr>
            <w:r>
              <w:rPr>
                <w:sz w:val="16"/>
                <w:szCs w:val="16"/>
                <w:lang w:val="en-CA"/>
              </w:rPr>
              <w:t>&lt;request&gt;</w:t>
            </w:r>
          </w:p>
          <w:p w14:paraId="7501D095" w14:textId="77777777" w:rsidR="00280A1A" w:rsidRDefault="00280A1A">
            <w:pPr>
              <w:rPr>
                <w:sz w:val="16"/>
                <w:szCs w:val="16"/>
                <w:lang w:val="en-CA"/>
              </w:rPr>
            </w:pPr>
            <w:r>
              <w:rPr>
                <w:sz w:val="16"/>
                <w:szCs w:val="16"/>
                <w:lang w:val="en-CA"/>
              </w:rPr>
              <w:t>&lt;store_id&gt; storeID from getMerchantInfo Call&lt;/store_id&gt;</w:t>
            </w:r>
          </w:p>
          <w:p w14:paraId="7501D096" w14:textId="77777777" w:rsidR="00280A1A" w:rsidRDefault="00280A1A">
            <w:pPr>
              <w:rPr>
                <w:sz w:val="16"/>
                <w:szCs w:val="16"/>
                <w:lang w:val="en-CA"/>
              </w:rPr>
            </w:pPr>
            <w:r>
              <w:rPr>
                <w:sz w:val="16"/>
                <w:szCs w:val="16"/>
                <w:lang w:val="en-CA"/>
              </w:rPr>
              <w:t>&lt;api_token&gt; apiToken from getMerchantInfo &lt;/api_token&gt;</w:t>
            </w:r>
          </w:p>
          <w:p w14:paraId="7501D097" w14:textId="77777777" w:rsidR="00280A1A" w:rsidRDefault="00280A1A">
            <w:pPr>
              <w:rPr>
                <w:sz w:val="16"/>
                <w:szCs w:val="16"/>
                <w:lang w:val="en-CA"/>
              </w:rPr>
            </w:pPr>
            <w:r>
              <w:rPr>
                <w:sz w:val="16"/>
                <w:szCs w:val="16"/>
                <w:lang w:val="en-CA"/>
              </w:rPr>
              <w:t>&lt;ind_refund&gt;</w:t>
            </w:r>
          </w:p>
          <w:p w14:paraId="7501D098" w14:textId="77777777" w:rsidR="00280A1A" w:rsidRDefault="00280A1A">
            <w:pPr>
              <w:rPr>
                <w:sz w:val="16"/>
                <w:szCs w:val="16"/>
                <w:lang w:val="en-CA"/>
              </w:rPr>
            </w:pPr>
            <w:r>
              <w:rPr>
                <w:sz w:val="16"/>
                <w:szCs w:val="16"/>
                <w:lang w:val="en-CA"/>
              </w:rPr>
              <w:t xml:space="preserve">      &lt;order_id&gt; GPSTRN from getGPSTRN call &lt;/order_id&gt;      </w:t>
            </w:r>
          </w:p>
          <w:p w14:paraId="7501D099" w14:textId="77777777" w:rsidR="00280A1A" w:rsidRDefault="00280A1A">
            <w:pPr>
              <w:rPr>
                <w:sz w:val="16"/>
                <w:szCs w:val="16"/>
                <w:lang w:val="en-CA"/>
              </w:rPr>
            </w:pPr>
            <w:r>
              <w:rPr>
                <w:sz w:val="16"/>
                <w:szCs w:val="16"/>
                <w:lang w:val="en-CA"/>
              </w:rPr>
              <w:t>      &lt;amount&gt; GPSRequest/ TransInfo/ TransAmount &lt;/amount&gt;</w:t>
            </w:r>
          </w:p>
          <w:p w14:paraId="7501D09A" w14:textId="77777777" w:rsidR="00280A1A" w:rsidRDefault="00280A1A">
            <w:pPr>
              <w:rPr>
                <w:sz w:val="16"/>
                <w:szCs w:val="16"/>
                <w:lang w:val="en-CA"/>
              </w:rPr>
            </w:pPr>
            <w:r>
              <w:rPr>
                <w:sz w:val="16"/>
                <w:szCs w:val="16"/>
                <w:lang w:val="en-CA"/>
              </w:rPr>
              <w:t>      &lt;pan&gt; GPSRequest/CardInfo/Token &lt;/pan&gt;</w:t>
            </w:r>
          </w:p>
          <w:p w14:paraId="7501D09B" w14:textId="77777777" w:rsidR="00280A1A" w:rsidRDefault="00280A1A">
            <w:pPr>
              <w:rPr>
                <w:sz w:val="16"/>
                <w:szCs w:val="16"/>
                <w:lang w:val="en-CA"/>
              </w:rPr>
            </w:pPr>
            <w:r>
              <w:rPr>
                <w:sz w:val="16"/>
                <w:szCs w:val="16"/>
                <w:lang w:val="en-CA"/>
              </w:rPr>
              <w:t>      &lt;expdate&gt; GPSRequest /CardInfo/ ExpDate&lt;/expdate&gt;</w:t>
            </w:r>
          </w:p>
          <w:p w14:paraId="7501D09C" w14:textId="77777777" w:rsidR="00280A1A" w:rsidRDefault="00280A1A">
            <w:pPr>
              <w:rPr>
                <w:sz w:val="16"/>
                <w:szCs w:val="16"/>
                <w:lang w:val="en-CA"/>
              </w:rPr>
            </w:pPr>
            <w:r>
              <w:rPr>
                <w:sz w:val="16"/>
                <w:szCs w:val="16"/>
                <w:lang w:val="en-CA"/>
              </w:rPr>
              <w:t>      &lt;crypt_type&gt;7&lt;/crypt_type&gt;</w:t>
            </w:r>
          </w:p>
          <w:p w14:paraId="7501D09D" w14:textId="77777777" w:rsidR="00280A1A" w:rsidRDefault="00280A1A">
            <w:pPr>
              <w:rPr>
                <w:sz w:val="16"/>
                <w:szCs w:val="16"/>
                <w:lang w:val="en-CA"/>
              </w:rPr>
            </w:pPr>
            <w:r>
              <w:rPr>
                <w:sz w:val="16"/>
                <w:szCs w:val="16"/>
                <w:lang w:val="en-CA"/>
              </w:rPr>
              <w:t>&lt;/ind_refund&gt;</w:t>
            </w:r>
          </w:p>
          <w:p w14:paraId="7501D09E" w14:textId="77777777" w:rsidR="00280A1A" w:rsidRDefault="00280A1A">
            <w:pPr>
              <w:rPr>
                <w:sz w:val="16"/>
                <w:szCs w:val="16"/>
                <w:lang w:val="en-CA"/>
              </w:rPr>
            </w:pPr>
            <w:r>
              <w:rPr>
                <w:sz w:val="16"/>
                <w:szCs w:val="16"/>
                <w:lang w:val="en-CA"/>
              </w:rPr>
              <w:t>&lt;/request&gt;</w:t>
            </w:r>
          </w:p>
          <w:p w14:paraId="7501D09F" w14:textId="77777777" w:rsidR="00280A1A" w:rsidRDefault="00280A1A">
            <w:pPr>
              <w:rPr>
                <w:lang w:val="en-CA"/>
              </w:rPr>
            </w:pPr>
            <w:r>
              <w:rPr>
                <w:lang w:val="en-CA"/>
              </w:rPr>
              <w:t>Else if ProcessorId is not Moneris</w:t>
            </w:r>
          </w:p>
          <w:p w14:paraId="7501D0A0" w14:textId="77777777" w:rsidR="00280A1A" w:rsidRDefault="00280A1A">
            <w:pPr>
              <w:rPr>
                <w:lang w:val="en-CA"/>
              </w:rPr>
            </w:pPr>
            <w:r>
              <w:rPr>
                <w:lang w:val="en-CA"/>
              </w:rPr>
              <w:t>Then Raise Error at GPSOnline</w:t>
            </w:r>
          </w:p>
        </w:tc>
      </w:tr>
      <w:tr w:rsidR="00280A1A" w14:paraId="7501D0A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A2"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A3" w14:textId="77777777" w:rsidR="00280A1A" w:rsidRDefault="00280A1A">
            <w:pPr>
              <w:rPr>
                <w:lang w:val="en-CA"/>
              </w:rPr>
            </w:pPr>
            <w:r>
              <w:rPr>
                <w:lang w:val="en-CA"/>
              </w:rPr>
              <w:t>TransCCRequest / AdditionalParametersRequest/ Parameter/ Name</w:t>
            </w:r>
          </w:p>
        </w:tc>
        <w:tc>
          <w:tcPr>
            <w:tcW w:w="4678" w:type="dxa"/>
            <w:tcBorders>
              <w:top w:val="single" w:sz="4" w:space="0" w:color="auto"/>
              <w:left w:val="single" w:sz="4" w:space="0" w:color="auto"/>
              <w:bottom w:val="single" w:sz="4" w:space="0" w:color="auto"/>
              <w:right w:val="single" w:sz="4" w:space="0" w:color="auto"/>
            </w:tcBorders>
            <w:hideMark/>
          </w:tcPr>
          <w:p w14:paraId="7501D0A4" w14:textId="77777777" w:rsidR="00280A1A" w:rsidRDefault="00280A1A">
            <w:pPr>
              <w:rPr>
                <w:lang w:val="en-CA"/>
              </w:rPr>
            </w:pPr>
            <w:r>
              <w:rPr>
                <w:lang w:val="en-CA"/>
              </w:rPr>
              <w:t>For future use</w:t>
            </w:r>
          </w:p>
        </w:tc>
      </w:tr>
      <w:tr w:rsidR="00280A1A" w14:paraId="7501D0A9"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A6" w14:textId="77777777" w:rsidR="00280A1A" w:rsidRDefault="00280A1A" w:rsidP="00996F09">
            <w:pPr>
              <w:numPr>
                <w:ilvl w:val="0"/>
                <w:numId w:val="102"/>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A7" w14:textId="77777777" w:rsidR="00280A1A" w:rsidRDefault="00280A1A">
            <w:pPr>
              <w:rPr>
                <w:lang w:val="en-CA"/>
              </w:rPr>
            </w:pPr>
            <w:r>
              <w:rPr>
                <w:lang w:val="en-CA"/>
              </w:rPr>
              <w:t xml:space="preserve">  TransCCRequest / AdditionalParametersRequest/ Parameter/ Value</w:t>
            </w:r>
          </w:p>
        </w:tc>
        <w:tc>
          <w:tcPr>
            <w:tcW w:w="4678" w:type="dxa"/>
            <w:tcBorders>
              <w:top w:val="single" w:sz="4" w:space="0" w:color="auto"/>
              <w:left w:val="single" w:sz="4" w:space="0" w:color="auto"/>
              <w:bottom w:val="single" w:sz="4" w:space="0" w:color="auto"/>
              <w:right w:val="single" w:sz="4" w:space="0" w:color="auto"/>
            </w:tcBorders>
            <w:hideMark/>
          </w:tcPr>
          <w:p w14:paraId="7501D0A8" w14:textId="77777777" w:rsidR="00280A1A" w:rsidRDefault="00280A1A">
            <w:pPr>
              <w:rPr>
                <w:lang w:val="en-CA"/>
              </w:rPr>
            </w:pPr>
            <w:r>
              <w:rPr>
                <w:lang w:val="en-CA"/>
              </w:rPr>
              <w:t>For future use</w:t>
            </w:r>
          </w:p>
        </w:tc>
      </w:tr>
    </w:tbl>
    <w:p w14:paraId="7501D0AA" w14:textId="77777777" w:rsidR="00280A1A" w:rsidRDefault="00280A1A" w:rsidP="00280A1A">
      <w:pPr>
        <w:rPr>
          <w:lang w:val="en-CA"/>
        </w:rPr>
      </w:pPr>
    </w:p>
    <w:p w14:paraId="7501D0AB" w14:textId="77777777" w:rsidR="00280A1A" w:rsidRDefault="00280A1A" w:rsidP="00280A1A">
      <w:pPr>
        <w:rPr>
          <w:lang w:val="en-CA"/>
        </w:rPr>
      </w:pPr>
    </w:p>
    <w:p w14:paraId="7501D0AC" w14:textId="77777777" w:rsidR="00280A1A" w:rsidRDefault="00280A1A" w:rsidP="00280A1A">
      <w:pPr>
        <w:rPr>
          <w:u w:val="single"/>
          <w:lang w:val="en-CA"/>
        </w:rPr>
      </w:pPr>
      <w:r>
        <w:rPr>
          <w:u w:val="single"/>
          <w:lang w:val="en-CA"/>
        </w:rPr>
        <w:t>Response  Mapping :</w:t>
      </w:r>
    </w:p>
    <w:p w14:paraId="7501D0AD" w14:textId="77777777" w:rsidR="00280A1A" w:rsidRDefault="00280A1A" w:rsidP="00280A1A">
      <w:pPr>
        <w:rPr>
          <w:u w:val="single"/>
          <w:lang w:val="en-CA"/>
        </w:rPr>
      </w:pPr>
    </w:p>
    <w:p w14:paraId="7501D0AE" w14:textId="77777777" w:rsidR="00280A1A" w:rsidRDefault="00280A1A" w:rsidP="00280A1A">
      <w:pPr>
        <w:rPr>
          <w:lang w:val="en-CA"/>
        </w:rPr>
      </w:pPr>
      <w:r>
        <w:rPr>
          <w:lang w:val="en-CA"/>
        </w:rPr>
        <w:t>The below table specifies the GPS Online Response Mapping from DTS-ESB GPSOnlineProxy Response or from GPSOnline Request received from the BSS.</w:t>
      </w:r>
    </w:p>
    <w:p w14:paraId="7501D0AF" w14:textId="77777777" w:rsidR="00280A1A" w:rsidRDefault="00280A1A" w:rsidP="00280A1A">
      <w:pPr>
        <w:rPr>
          <w:lang w:val="en-CA"/>
        </w:rPr>
      </w:pP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7"/>
        <w:gridCol w:w="3509"/>
        <w:gridCol w:w="3779"/>
      </w:tblGrid>
      <w:tr w:rsidR="00280A1A" w14:paraId="7501D0B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hideMark/>
          </w:tcPr>
          <w:p w14:paraId="7501D0B0" w14:textId="77777777" w:rsidR="00280A1A" w:rsidRDefault="00280A1A">
            <w:pPr>
              <w:rPr>
                <w:b/>
                <w:bCs/>
                <w:lang w:val="en-CA"/>
              </w:rPr>
            </w:pPr>
            <w:r>
              <w:rPr>
                <w:b/>
                <w:bCs/>
                <w:lang w:val="en-CA"/>
              </w:rPr>
              <w:t>SI NO</w:t>
            </w:r>
          </w:p>
        </w:tc>
        <w:tc>
          <w:tcPr>
            <w:tcW w:w="3510" w:type="dxa"/>
            <w:tcBorders>
              <w:top w:val="single" w:sz="4" w:space="0" w:color="auto"/>
              <w:left w:val="single" w:sz="4" w:space="0" w:color="auto"/>
              <w:bottom w:val="single" w:sz="4" w:space="0" w:color="auto"/>
              <w:right w:val="single" w:sz="4" w:space="0" w:color="auto"/>
            </w:tcBorders>
            <w:hideMark/>
          </w:tcPr>
          <w:p w14:paraId="7501D0B1" w14:textId="77777777" w:rsidR="00280A1A" w:rsidRDefault="00280A1A">
            <w:pPr>
              <w:rPr>
                <w:b/>
                <w:bCs/>
                <w:lang w:val="en-CA"/>
              </w:rPr>
            </w:pPr>
            <w:r>
              <w:rPr>
                <w:b/>
                <w:bCs/>
                <w:lang w:val="en-CA"/>
              </w:rPr>
              <w:t>GPS Online Response</w:t>
            </w:r>
          </w:p>
        </w:tc>
        <w:tc>
          <w:tcPr>
            <w:tcW w:w="3780" w:type="dxa"/>
            <w:tcBorders>
              <w:top w:val="single" w:sz="4" w:space="0" w:color="auto"/>
              <w:left w:val="single" w:sz="4" w:space="0" w:color="auto"/>
              <w:bottom w:val="single" w:sz="4" w:space="0" w:color="auto"/>
              <w:right w:val="single" w:sz="4" w:space="0" w:color="auto"/>
            </w:tcBorders>
            <w:hideMark/>
          </w:tcPr>
          <w:p w14:paraId="7501D0B2" w14:textId="77777777" w:rsidR="00280A1A" w:rsidRDefault="00280A1A">
            <w:pPr>
              <w:rPr>
                <w:b/>
                <w:bCs/>
                <w:lang w:val="en-CA"/>
              </w:rPr>
            </w:pPr>
            <w:r>
              <w:rPr>
                <w:b/>
                <w:bCs/>
                <w:lang w:val="en-CA"/>
              </w:rPr>
              <w:t>Response Mapping</w:t>
            </w:r>
          </w:p>
        </w:tc>
      </w:tr>
      <w:tr w:rsidR="00280A1A" w14:paraId="7501D0B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4"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5" w14:textId="77777777" w:rsidR="00280A1A" w:rsidRDefault="00280A1A">
            <w:pPr>
              <w:rPr>
                <w:lang w:val="en-CA"/>
              </w:rPr>
            </w:pPr>
            <w:r>
              <w:rPr>
                <w:lang w:val="en-CA"/>
              </w:rPr>
              <w:t>GPSResponse/ ReturnResult /BSSTransID</w:t>
            </w:r>
          </w:p>
        </w:tc>
        <w:tc>
          <w:tcPr>
            <w:tcW w:w="3780" w:type="dxa"/>
            <w:tcBorders>
              <w:top w:val="single" w:sz="4" w:space="0" w:color="auto"/>
              <w:left w:val="single" w:sz="4" w:space="0" w:color="auto"/>
              <w:bottom w:val="single" w:sz="4" w:space="0" w:color="auto"/>
              <w:right w:val="single" w:sz="4" w:space="0" w:color="auto"/>
            </w:tcBorders>
            <w:hideMark/>
          </w:tcPr>
          <w:p w14:paraId="7501D0B6" w14:textId="77777777" w:rsidR="00280A1A" w:rsidRDefault="00280A1A">
            <w:pPr>
              <w:rPr>
                <w:lang w:val="en-CA"/>
              </w:rPr>
            </w:pPr>
            <w:r>
              <w:rPr>
                <w:lang w:val="en-CA"/>
              </w:rPr>
              <w:t>GPSRequest/RequestHeader/ BSSTransID(returned  as received in request)</w:t>
            </w:r>
          </w:p>
        </w:tc>
      </w:tr>
      <w:tr w:rsidR="00280A1A" w14:paraId="7501D0BB"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8"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9" w14:textId="77777777" w:rsidR="00280A1A" w:rsidRDefault="00280A1A">
            <w:pPr>
              <w:rPr>
                <w:lang w:val="en-CA"/>
              </w:rPr>
            </w:pPr>
            <w:r>
              <w:rPr>
                <w:lang w:val="en-CA"/>
              </w:rPr>
              <w:t>GPSResponse/ ReturnResult /GPSTRN</w:t>
            </w:r>
          </w:p>
        </w:tc>
        <w:tc>
          <w:tcPr>
            <w:tcW w:w="3780" w:type="dxa"/>
            <w:tcBorders>
              <w:top w:val="single" w:sz="4" w:space="0" w:color="auto"/>
              <w:left w:val="single" w:sz="4" w:space="0" w:color="auto"/>
              <w:bottom w:val="single" w:sz="4" w:space="0" w:color="auto"/>
              <w:right w:val="single" w:sz="4" w:space="0" w:color="auto"/>
            </w:tcBorders>
            <w:hideMark/>
          </w:tcPr>
          <w:p w14:paraId="7501D0BA" w14:textId="77777777" w:rsidR="00280A1A" w:rsidRDefault="00280A1A">
            <w:pPr>
              <w:rPr>
                <w:lang w:val="en-CA"/>
              </w:rPr>
            </w:pPr>
            <w:r>
              <w:rPr>
                <w:lang w:val="en-CA"/>
              </w:rPr>
              <w:t>TransCCResponse/ ProcessorInfo/ ProcessorResponse/ response/receipt/ReceiptId</w:t>
            </w:r>
          </w:p>
        </w:tc>
      </w:tr>
      <w:tr w:rsidR="00280A1A" w14:paraId="7501D0C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C"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D" w14:textId="77777777" w:rsidR="00280A1A" w:rsidRDefault="00280A1A">
            <w:pPr>
              <w:rPr>
                <w:lang w:val="en-CA"/>
              </w:rPr>
            </w:pPr>
            <w:r>
              <w:rPr>
                <w:lang w:val="en-CA"/>
              </w:rPr>
              <w:t>GPSResponse/ ReturnResult /GPSCode</w:t>
            </w:r>
          </w:p>
        </w:tc>
        <w:tc>
          <w:tcPr>
            <w:tcW w:w="3780" w:type="dxa"/>
            <w:tcBorders>
              <w:top w:val="single" w:sz="4" w:space="0" w:color="auto"/>
              <w:left w:val="single" w:sz="4" w:space="0" w:color="auto"/>
              <w:bottom w:val="single" w:sz="4" w:space="0" w:color="auto"/>
              <w:right w:val="single" w:sz="4" w:space="0" w:color="auto"/>
            </w:tcBorders>
          </w:tcPr>
          <w:p w14:paraId="7501D0BE" w14:textId="77777777" w:rsidR="00280A1A" w:rsidRDefault="00280A1A">
            <w:pPr>
              <w:rPr>
                <w:lang w:val="en-CA"/>
              </w:rPr>
            </w:pPr>
            <w:r>
              <w:rPr>
                <w:lang w:val="en-CA"/>
              </w:rPr>
              <w:t>If BSS_INFO statusMappingCode is “CodeSet1”</w:t>
            </w:r>
          </w:p>
          <w:p w14:paraId="7501D0BF" w14:textId="77777777" w:rsidR="00280A1A" w:rsidRDefault="00280A1A">
            <w:pPr>
              <w:rPr>
                <w:lang w:val="en-CA"/>
              </w:rPr>
            </w:pPr>
            <w:r>
              <w:rPr>
                <w:lang w:val="en-CA"/>
              </w:rPr>
              <w:t xml:space="preserve">      Then return CodeSet1</w:t>
            </w:r>
          </w:p>
          <w:p w14:paraId="7501D0C0" w14:textId="77777777" w:rsidR="00280A1A" w:rsidRDefault="00280A1A">
            <w:pPr>
              <w:rPr>
                <w:lang w:val="en-CA"/>
              </w:rPr>
            </w:pPr>
          </w:p>
          <w:p w14:paraId="7501D0C1" w14:textId="77777777" w:rsidR="00280A1A" w:rsidRDefault="00280A1A">
            <w:pPr>
              <w:rPr>
                <w:lang w:val="en-CA"/>
              </w:rPr>
            </w:pPr>
          </w:p>
          <w:p w14:paraId="7501D0C2" w14:textId="77777777" w:rsidR="00280A1A" w:rsidRDefault="00280A1A">
            <w:pPr>
              <w:rPr>
                <w:lang w:val="en-CA"/>
              </w:rPr>
            </w:pPr>
            <w:r>
              <w:rPr>
                <w:b/>
                <w:lang w:val="en-CA"/>
              </w:rPr>
              <w:t>Note:</w:t>
            </w:r>
            <w:r>
              <w:rPr>
                <w:lang w:val="en-CA"/>
              </w:rPr>
              <w:t>For BSS Specific Mapping refer to Annexe H section 13.8.5</w:t>
            </w:r>
          </w:p>
        </w:tc>
      </w:tr>
      <w:tr w:rsidR="00280A1A" w14:paraId="7501D0C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4"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5" w14:textId="77777777" w:rsidR="00280A1A" w:rsidRDefault="00280A1A">
            <w:pPr>
              <w:rPr>
                <w:lang w:val="en-CA"/>
              </w:rPr>
            </w:pPr>
            <w:r>
              <w:rPr>
                <w:lang w:val="en-CA"/>
              </w:rPr>
              <w:t>GPSResponse/ ReturnResult /GPSMessage/MessageEn</w:t>
            </w:r>
          </w:p>
        </w:tc>
        <w:tc>
          <w:tcPr>
            <w:tcW w:w="3780" w:type="dxa"/>
            <w:tcBorders>
              <w:top w:val="single" w:sz="4" w:space="0" w:color="auto"/>
              <w:left w:val="single" w:sz="4" w:space="0" w:color="auto"/>
              <w:bottom w:val="single" w:sz="4" w:space="0" w:color="auto"/>
              <w:right w:val="single" w:sz="4" w:space="0" w:color="auto"/>
            </w:tcBorders>
            <w:hideMark/>
          </w:tcPr>
          <w:p w14:paraId="7501D0C6" w14:textId="77777777" w:rsidR="00280A1A" w:rsidRDefault="00280A1A">
            <w:pPr>
              <w:rPr>
                <w:lang w:val="en-CA"/>
              </w:rPr>
            </w:pPr>
            <w:r>
              <w:rPr>
                <w:lang w:val="en-CA"/>
              </w:rPr>
              <w:t>English code corresponding to GPSCode(Optional)</w:t>
            </w:r>
          </w:p>
        </w:tc>
      </w:tr>
      <w:tr w:rsidR="00280A1A" w14:paraId="7501D0CB"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8"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9" w14:textId="77777777" w:rsidR="00280A1A" w:rsidRDefault="00280A1A">
            <w:pPr>
              <w:rPr>
                <w:lang w:val="en-CA"/>
              </w:rPr>
            </w:pPr>
            <w:r>
              <w:rPr>
                <w:lang w:val="en-CA"/>
              </w:rPr>
              <w:t>GPSResponse/ ReturnResult /GPSMessage /MessageFr</w:t>
            </w:r>
          </w:p>
        </w:tc>
        <w:tc>
          <w:tcPr>
            <w:tcW w:w="3780" w:type="dxa"/>
            <w:tcBorders>
              <w:top w:val="single" w:sz="4" w:space="0" w:color="auto"/>
              <w:left w:val="single" w:sz="4" w:space="0" w:color="auto"/>
              <w:bottom w:val="single" w:sz="4" w:space="0" w:color="auto"/>
              <w:right w:val="single" w:sz="4" w:space="0" w:color="auto"/>
            </w:tcBorders>
            <w:hideMark/>
          </w:tcPr>
          <w:p w14:paraId="7501D0CA" w14:textId="77777777" w:rsidR="00280A1A" w:rsidRDefault="00280A1A">
            <w:pPr>
              <w:rPr>
                <w:lang w:val="en-CA"/>
              </w:rPr>
            </w:pPr>
            <w:r>
              <w:rPr>
                <w:lang w:val="en-CA"/>
              </w:rPr>
              <w:t>French  code corresponding to GPSCode(Optional)</w:t>
            </w:r>
          </w:p>
        </w:tc>
      </w:tr>
      <w:tr w:rsidR="00280A1A" w14:paraId="7501D0D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C"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D" w14:textId="77777777" w:rsidR="00280A1A" w:rsidRDefault="00280A1A">
            <w:pPr>
              <w:rPr>
                <w:lang w:val="en-CA"/>
              </w:rPr>
            </w:pPr>
            <w:r>
              <w:rPr>
                <w:lang w:val="en-CA"/>
              </w:rPr>
              <w:t>GPSResponse/ ReturnResult /Messages/Message/ Code</w:t>
            </w:r>
          </w:p>
        </w:tc>
        <w:tc>
          <w:tcPr>
            <w:tcW w:w="3780" w:type="dxa"/>
            <w:tcBorders>
              <w:top w:val="single" w:sz="4" w:space="0" w:color="auto"/>
              <w:left w:val="single" w:sz="4" w:space="0" w:color="auto"/>
              <w:bottom w:val="single" w:sz="4" w:space="0" w:color="auto"/>
              <w:right w:val="single" w:sz="4" w:space="0" w:color="auto"/>
            </w:tcBorders>
          </w:tcPr>
          <w:p w14:paraId="7501D0CE" w14:textId="77777777" w:rsidR="00280A1A" w:rsidRDefault="00280A1A">
            <w:pPr>
              <w:rPr>
                <w:lang w:val="en-CA"/>
              </w:rPr>
            </w:pPr>
            <w:r>
              <w:rPr>
                <w:lang w:val="en-CA"/>
              </w:rPr>
              <w:t xml:space="preserve">Error returned from </w:t>
            </w:r>
          </w:p>
          <w:p w14:paraId="7501D0CF" w14:textId="77777777" w:rsidR="00280A1A" w:rsidRDefault="00280A1A" w:rsidP="00996F09">
            <w:pPr>
              <w:pStyle w:val="ListParagraph0"/>
              <w:numPr>
                <w:ilvl w:val="0"/>
                <w:numId w:val="104"/>
              </w:numPr>
              <w:rPr>
                <w:lang w:val="en-CA"/>
              </w:rPr>
            </w:pPr>
            <w:r>
              <w:rPr>
                <w:lang w:val="en-CA"/>
              </w:rPr>
              <w:t xml:space="preserve">GPS </w:t>
            </w:r>
          </w:p>
          <w:p w14:paraId="7501D0D0" w14:textId="77777777" w:rsidR="00280A1A" w:rsidRDefault="00280A1A" w:rsidP="00996F09">
            <w:pPr>
              <w:pStyle w:val="ListParagraph0"/>
              <w:numPr>
                <w:ilvl w:val="0"/>
                <w:numId w:val="104"/>
              </w:numPr>
              <w:rPr>
                <w:lang w:val="en-CA"/>
              </w:rPr>
            </w:pPr>
            <w:r>
              <w:rPr>
                <w:lang w:val="en-CA"/>
              </w:rPr>
              <w:t xml:space="preserve">DTS-ESB </w:t>
            </w:r>
          </w:p>
          <w:p w14:paraId="7501D0D1" w14:textId="77777777" w:rsidR="00280A1A" w:rsidRDefault="00280A1A" w:rsidP="00996F09">
            <w:pPr>
              <w:pStyle w:val="ListParagraph0"/>
              <w:numPr>
                <w:ilvl w:val="0"/>
                <w:numId w:val="104"/>
              </w:numPr>
              <w:rPr>
                <w:lang w:val="en-CA"/>
              </w:rPr>
            </w:pPr>
            <w:r>
              <w:rPr>
                <w:lang w:val="en-CA"/>
              </w:rPr>
              <w:t xml:space="preserve">DTS </w:t>
            </w:r>
          </w:p>
          <w:p w14:paraId="7501D0D2" w14:textId="77777777" w:rsidR="00280A1A" w:rsidRDefault="00280A1A" w:rsidP="00996F09">
            <w:pPr>
              <w:pStyle w:val="ListParagraph0"/>
              <w:numPr>
                <w:ilvl w:val="0"/>
                <w:numId w:val="104"/>
              </w:numPr>
              <w:rPr>
                <w:lang w:val="en-CA"/>
              </w:rPr>
            </w:pPr>
            <w:r>
              <w:rPr>
                <w:lang w:val="en-CA"/>
              </w:rPr>
              <w:t xml:space="preserve">PaymentProcessor </w:t>
            </w:r>
          </w:p>
          <w:p w14:paraId="7501D0D3" w14:textId="77777777" w:rsidR="00280A1A" w:rsidRDefault="00280A1A" w:rsidP="00996F09">
            <w:pPr>
              <w:pStyle w:val="ListParagraph0"/>
              <w:numPr>
                <w:ilvl w:val="0"/>
                <w:numId w:val="104"/>
              </w:numPr>
              <w:rPr>
                <w:lang w:val="en-CA"/>
              </w:rPr>
            </w:pPr>
            <w:r>
              <w:rPr>
                <w:lang w:val="en-CA"/>
              </w:rPr>
              <w:t>AVS Code(if present)   Example: AVS-xxx</w:t>
            </w:r>
          </w:p>
          <w:p w14:paraId="7501D0D4" w14:textId="77777777" w:rsidR="00280A1A" w:rsidRDefault="00280A1A" w:rsidP="00996F09">
            <w:pPr>
              <w:pStyle w:val="ListParagraph0"/>
              <w:numPr>
                <w:ilvl w:val="0"/>
                <w:numId w:val="104"/>
              </w:numPr>
              <w:rPr>
                <w:lang w:val="en-CA"/>
              </w:rPr>
            </w:pPr>
            <w:r>
              <w:rPr>
                <w:lang w:val="en-CA"/>
              </w:rPr>
              <w:t>CVD Code (if present)</w:t>
            </w:r>
          </w:p>
          <w:p w14:paraId="7501D0D5" w14:textId="77777777" w:rsidR="00280A1A" w:rsidRDefault="00280A1A">
            <w:pPr>
              <w:rPr>
                <w:lang w:val="en-CA"/>
              </w:rPr>
            </w:pPr>
          </w:p>
          <w:p w14:paraId="7501D0D6" w14:textId="77777777" w:rsidR="00280A1A" w:rsidRDefault="00280A1A">
            <w:pPr>
              <w:rPr>
                <w:lang w:val="en-CA"/>
              </w:rPr>
            </w:pPr>
            <w:r>
              <w:rPr>
                <w:b/>
                <w:lang w:val="en-CA"/>
              </w:rPr>
              <w:t>Note:</w:t>
            </w:r>
            <w:r>
              <w:rPr>
                <w:lang w:val="en-CA"/>
              </w:rPr>
              <w:t xml:space="preserve">For Specific Code Mapping refer to Annexe H </w:t>
            </w:r>
          </w:p>
        </w:tc>
      </w:tr>
      <w:tr w:rsidR="00280A1A" w14:paraId="7501D0E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D8"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D9" w14:textId="77777777" w:rsidR="00280A1A" w:rsidRDefault="00280A1A">
            <w:pPr>
              <w:rPr>
                <w:lang w:val="en-CA"/>
              </w:rPr>
            </w:pPr>
            <w:r>
              <w:rPr>
                <w:lang w:val="en-CA"/>
              </w:rPr>
              <w:t>GPSResponse/ ReturnResult /Messages/Message/ Description</w:t>
            </w:r>
          </w:p>
        </w:tc>
        <w:tc>
          <w:tcPr>
            <w:tcW w:w="3780" w:type="dxa"/>
            <w:tcBorders>
              <w:top w:val="single" w:sz="4" w:space="0" w:color="auto"/>
              <w:left w:val="single" w:sz="4" w:space="0" w:color="auto"/>
              <w:bottom w:val="single" w:sz="4" w:space="0" w:color="auto"/>
              <w:right w:val="single" w:sz="4" w:space="0" w:color="auto"/>
            </w:tcBorders>
            <w:hideMark/>
          </w:tcPr>
          <w:p w14:paraId="7501D0DA" w14:textId="77777777" w:rsidR="00280A1A" w:rsidRDefault="00280A1A">
            <w:pPr>
              <w:rPr>
                <w:lang w:val="en-CA"/>
              </w:rPr>
            </w:pPr>
            <w:r>
              <w:rPr>
                <w:lang w:val="en-CA"/>
              </w:rPr>
              <w:t xml:space="preserve">Description of Error returned from </w:t>
            </w:r>
          </w:p>
          <w:p w14:paraId="7501D0DB" w14:textId="77777777" w:rsidR="00280A1A" w:rsidRDefault="00280A1A">
            <w:pPr>
              <w:rPr>
                <w:lang w:val="en-CA"/>
              </w:rPr>
            </w:pPr>
            <w:r>
              <w:rPr>
                <w:lang w:val="en-CA"/>
              </w:rPr>
              <w:t xml:space="preserve">GPS </w:t>
            </w:r>
          </w:p>
          <w:p w14:paraId="7501D0DC" w14:textId="77777777" w:rsidR="00280A1A" w:rsidRDefault="00280A1A" w:rsidP="00996F09">
            <w:pPr>
              <w:pStyle w:val="ListParagraph0"/>
              <w:numPr>
                <w:ilvl w:val="0"/>
                <w:numId w:val="105"/>
              </w:numPr>
              <w:rPr>
                <w:lang w:val="en-CA"/>
              </w:rPr>
            </w:pPr>
            <w:r>
              <w:rPr>
                <w:lang w:val="en-CA"/>
              </w:rPr>
              <w:t xml:space="preserve">DTS-ESB </w:t>
            </w:r>
          </w:p>
          <w:p w14:paraId="7501D0DD" w14:textId="77777777" w:rsidR="00280A1A" w:rsidRDefault="00280A1A" w:rsidP="00996F09">
            <w:pPr>
              <w:pStyle w:val="ListParagraph0"/>
              <w:numPr>
                <w:ilvl w:val="0"/>
                <w:numId w:val="105"/>
              </w:numPr>
              <w:rPr>
                <w:lang w:val="en-CA"/>
              </w:rPr>
            </w:pPr>
            <w:r>
              <w:rPr>
                <w:lang w:val="en-CA"/>
              </w:rPr>
              <w:t xml:space="preserve">DTS </w:t>
            </w:r>
          </w:p>
          <w:p w14:paraId="7501D0DE" w14:textId="77777777" w:rsidR="00280A1A" w:rsidRDefault="00280A1A" w:rsidP="00996F09">
            <w:pPr>
              <w:pStyle w:val="ListParagraph0"/>
              <w:numPr>
                <w:ilvl w:val="0"/>
                <w:numId w:val="105"/>
              </w:numPr>
              <w:rPr>
                <w:lang w:val="en-CA"/>
              </w:rPr>
            </w:pPr>
            <w:r>
              <w:rPr>
                <w:lang w:val="en-CA"/>
              </w:rPr>
              <w:t xml:space="preserve">PaymentProcessor </w:t>
            </w:r>
          </w:p>
          <w:p w14:paraId="7501D0DF" w14:textId="77777777" w:rsidR="00280A1A" w:rsidRDefault="00280A1A" w:rsidP="00996F09">
            <w:pPr>
              <w:pStyle w:val="ListParagraph0"/>
              <w:numPr>
                <w:ilvl w:val="0"/>
                <w:numId w:val="105"/>
              </w:numPr>
              <w:rPr>
                <w:lang w:val="en-CA"/>
              </w:rPr>
            </w:pPr>
            <w:r>
              <w:rPr>
                <w:lang w:val="en-CA"/>
              </w:rPr>
              <w:t xml:space="preserve">AVS message </w:t>
            </w:r>
          </w:p>
          <w:p w14:paraId="7501D0E0" w14:textId="77777777" w:rsidR="00280A1A" w:rsidRDefault="00280A1A" w:rsidP="00996F09">
            <w:pPr>
              <w:pStyle w:val="ListParagraph0"/>
              <w:numPr>
                <w:ilvl w:val="0"/>
                <w:numId w:val="105"/>
              </w:numPr>
              <w:rPr>
                <w:lang w:val="en-CA"/>
              </w:rPr>
            </w:pPr>
            <w:r>
              <w:rPr>
                <w:lang w:val="en-CA"/>
              </w:rPr>
              <w:t>CVD message</w:t>
            </w:r>
          </w:p>
        </w:tc>
      </w:tr>
      <w:tr w:rsidR="00280A1A" w14:paraId="7501D0E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2"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3" w14:textId="77777777" w:rsidR="00280A1A" w:rsidRDefault="00280A1A">
            <w:pPr>
              <w:rPr>
                <w:lang w:val="en-CA"/>
              </w:rPr>
            </w:pPr>
            <w:r>
              <w:rPr>
                <w:lang w:val="en-CA"/>
              </w:rPr>
              <w:t>GPSResponse/ ReturnResult ContextAttributesResponse /TerminalID</w:t>
            </w:r>
          </w:p>
        </w:tc>
        <w:tc>
          <w:tcPr>
            <w:tcW w:w="3780" w:type="dxa"/>
            <w:tcBorders>
              <w:top w:val="single" w:sz="4" w:space="0" w:color="auto"/>
              <w:left w:val="single" w:sz="4" w:space="0" w:color="auto"/>
              <w:bottom w:val="single" w:sz="4" w:space="0" w:color="auto"/>
              <w:right w:val="single" w:sz="4" w:space="0" w:color="auto"/>
            </w:tcBorders>
            <w:hideMark/>
          </w:tcPr>
          <w:p w14:paraId="7501D0E4" w14:textId="77777777" w:rsidR="00280A1A" w:rsidRDefault="00280A1A">
            <w:pPr>
              <w:rPr>
                <w:lang w:val="en-CA"/>
              </w:rPr>
            </w:pPr>
            <w:r>
              <w:rPr>
                <w:lang w:val="en-CA"/>
              </w:rPr>
              <w:t>GPSRequest/ContextAttributes/TerminalID</w:t>
            </w:r>
          </w:p>
        </w:tc>
      </w:tr>
      <w:tr w:rsidR="00280A1A" w14:paraId="7501D0E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6"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7" w14:textId="77777777" w:rsidR="00280A1A" w:rsidRDefault="00280A1A">
            <w:pPr>
              <w:rPr>
                <w:lang w:val="en-CA"/>
              </w:rPr>
            </w:pPr>
            <w:r>
              <w:rPr>
                <w:lang w:val="en-CA"/>
              </w:rPr>
              <w:t>GPSResponse/ ReturnResult ContextAttributesResponse ContextInfo/SourceBiller</w:t>
            </w:r>
          </w:p>
        </w:tc>
        <w:tc>
          <w:tcPr>
            <w:tcW w:w="3780" w:type="dxa"/>
            <w:tcBorders>
              <w:top w:val="single" w:sz="4" w:space="0" w:color="auto"/>
              <w:left w:val="single" w:sz="4" w:space="0" w:color="auto"/>
              <w:bottom w:val="single" w:sz="4" w:space="0" w:color="auto"/>
              <w:right w:val="single" w:sz="4" w:space="0" w:color="auto"/>
            </w:tcBorders>
            <w:hideMark/>
          </w:tcPr>
          <w:p w14:paraId="7501D0E8" w14:textId="77777777" w:rsidR="00280A1A" w:rsidRDefault="00280A1A">
            <w:pPr>
              <w:rPr>
                <w:lang w:val="en-CA"/>
              </w:rPr>
            </w:pPr>
            <w:r>
              <w:rPr>
                <w:lang w:val="en-CA"/>
              </w:rPr>
              <w:t>GPSRequest/ContextAttributes/ ContextInfo/ SourceBiller</w:t>
            </w:r>
          </w:p>
        </w:tc>
      </w:tr>
      <w:tr w:rsidR="00280A1A" w14:paraId="7501D0E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A"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B" w14:textId="77777777" w:rsidR="00280A1A" w:rsidRDefault="00280A1A">
            <w:pPr>
              <w:rPr>
                <w:lang w:val="en-CA"/>
              </w:rPr>
            </w:pPr>
            <w:r>
              <w:rPr>
                <w:lang w:val="en-CA"/>
              </w:rPr>
              <w:t>GPSResponse/ ReturnResult ContextAttributesResponse ContextInfo/ LegalEntity</w:t>
            </w:r>
          </w:p>
        </w:tc>
        <w:tc>
          <w:tcPr>
            <w:tcW w:w="3780" w:type="dxa"/>
            <w:tcBorders>
              <w:top w:val="single" w:sz="4" w:space="0" w:color="auto"/>
              <w:left w:val="single" w:sz="4" w:space="0" w:color="auto"/>
              <w:bottom w:val="single" w:sz="4" w:space="0" w:color="auto"/>
              <w:right w:val="single" w:sz="4" w:space="0" w:color="auto"/>
            </w:tcBorders>
            <w:hideMark/>
          </w:tcPr>
          <w:p w14:paraId="7501D0EC" w14:textId="77777777" w:rsidR="00280A1A" w:rsidRDefault="00280A1A">
            <w:pPr>
              <w:rPr>
                <w:lang w:val="en-CA"/>
              </w:rPr>
            </w:pPr>
            <w:r>
              <w:rPr>
                <w:lang w:val="en-CA"/>
              </w:rPr>
              <w:t>GPSRequest/ContextAttributes/ ContextInfo/ LegalEntity</w:t>
            </w:r>
          </w:p>
        </w:tc>
      </w:tr>
      <w:tr w:rsidR="00280A1A" w14:paraId="7501D0F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E"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F" w14:textId="77777777" w:rsidR="00280A1A" w:rsidRDefault="00280A1A">
            <w:pPr>
              <w:rPr>
                <w:lang w:val="en-CA"/>
              </w:rPr>
            </w:pPr>
            <w:r>
              <w:rPr>
                <w:lang w:val="en-CA"/>
              </w:rPr>
              <w:t>GPSResponse/ ReturnResult ContextAttributesResponse ContextInfo/BusinessUnit</w:t>
            </w:r>
          </w:p>
        </w:tc>
        <w:tc>
          <w:tcPr>
            <w:tcW w:w="3780" w:type="dxa"/>
            <w:tcBorders>
              <w:top w:val="single" w:sz="4" w:space="0" w:color="auto"/>
              <w:left w:val="single" w:sz="4" w:space="0" w:color="auto"/>
              <w:bottom w:val="single" w:sz="4" w:space="0" w:color="auto"/>
              <w:right w:val="single" w:sz="4" w:space="0" w:color="auto"/>
            </w:tcBorders>
            <w:hideMark/>
          </w:tcPr>
          <w:p w14:paraId="7501D0F0" w14:textId="77777777" w:rsidR="00280A1A" w:rsidRDefault="00280A1A">
            <w:pPr>
              <w:rPr>
                <w:lang w:val="en-CA"/>
              </w:rPr>
            </w:pPr>
            <w:r>
              <w:rPr>
                <w:lang w:val="en-CA"/>
              </w:rPr>
              <w:t>GPSRequest/ContextAttributes/ ContextInfo/ BusinessUnit</w:t>
            </w:r>
          </w:p>
        </w:tc>
      </w:tr>
      <w:tr w:rsidR="00280A1A" w14:paraId="7501D0F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2"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3" w14:textId="77777777" w:rsidR="00280A1A" w:rsidRDefault="00280A1A">
            <w:pPr>
              <w:rPr>
                <w:lang w:val="en-CA"/>
              </w:rPr>
            </w:pPr>
            <w:r>
              <w:rPr>
                <w:lang w:val="en-CA"/>
              </w:rPr>
              <w:t>GPSResponse/ ReturnResult ContextAttributesResponse ContextInfo/BusinessUnit2</w:t>
            </w:r>
          </w:p>
        </w:tc>
        <w:tc>
          <w:tcPr>
            <w:tcW w:w="3780" w:type="dxa"/>
            <w:tcBorders>
              <w:top w:val="single" w:sz="4" w:space="0" w:color="auto"/>
              <w:left w:val="single" w:sz="4" w:space="0" w:color="auto"/>
              <w:bottom w:val="single" w:sz="4" w:space="0" w:color="auto"/>
              <w:right w:val="single" w:sz="4" w:space="0" w:color="auto"/>
            </w:tcBorders>
            <w:hideMark/>
          </w:tcPr>
          <w:p w14:paraId="7501D0F4" w14:textId="77777777" w:rsidR="00280A1A" w:rsidRDefault="00280A1A">
            <w:pPr>
              <w:rPr>
                <w:lang w:val="en-CA"/>
              </w:rPr>
            </w:pPr>
            <w:r>
              <w:rPr>
                <w:lang w:val="en-CA"/>
              </w:rPr>
              <w:t>GPSRequest/ContextAttributes/ ContextInfo/ BusinessUnit2</w:t>
            </w:r>
          </w:p>
        </w:tc>
      </w:tr>
      <w:tr w:rsidR="00280A1A" w14:paraId="7501D0F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6"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7" w14:textId="77777777" w:rsidR="00280A1A" w:rsidRDefault="00280A1A">
            <w:pPr>
              <w:rPr>
                <w:lang w:val="en-CA"/>
              </w:rPr>
            </w:pPr>
            <w:r>
              <w:rPr>
                <w:lang w:val="en-CA"/>
              </w:rPr>
              <w:t>GPSResponse/ ReturnResult ContextAttributesResponse ContextInfo/PaymentType</w:t>
            </w:r>
          </w:p>
        </w:tc>
        <w:tc>
          <w:tcPr>
            <w:tcW w:w="3780" w:type="dxa"/>
            <w:tcBorders>
              <w:top w:val="single" w:sz="4" w:space="0" w:color="auto"/>
              <w:left w:val="single" w:sz="4" w:space="0" w:color="auto"/>
              <w:bottom w:val="single" w:sz="4" w:space="0" w:color="auto"/>
              <w:right w:val="single" w:sz="4" w:space="0" w:color="auto"/>
            </w:tcBorders>
            <w:hideMark/>
          </w:tcPr>
          <w:p w14:paraId="7501D0F8" w14:textId="77777777" w:rsidR="00280A1A" w:rsidRDefault="00280A1A">
            <w:pPr>
              <w:rPr>
                <w:lang w:val="en-CA"/>
              </w:rPr>
            </w:pPr>
            <w:r>
              <w:rPr>
                <w:lang w:val="en-CA"/>
              </w:rPr>
              <w:t>GPSRequest/ContextAttributes/ ContextInfo/ PaymentType</w:t>
            </w:r>
          </w:p>
        </w:tc>
      </w:tr>
      <w:tr w:rsidR="00280A1A" w14:paraId="7501D0F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A"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B" w14:textId="77777777" w:rsidR="00280A1A" w:rsidRDefault="00280A1A">
            <w:pPr>
              <w:rPr>
                <w:lang w:val="en-CA"/>
              </w:rPr>
            </w:pPr>
            <w:r>
              <w:rPr>
                <w:lang w:val="en-CA"/>
              </w:rPr>
              <w:t>GPSResponse/ ReturnResult ContextAttributesResponse ContextInfo/CardType</w:t>
            </w:r>
          </w:p>
        </w:tc>
        <w:tc>
          <w:tcPr>
            <w:tcW w:w="3780" w:type="dxa"/>
            <w:tcBorders>
              <w:top w:val="single" w:sz="4" w:space="0" w:color="auto"/>
              <w:left w:val="single" w:sz="4" w:space="0" w:color="auto"/>
              <w:bottom w:val="single" w:sz="4" w:space="0" w:color="auto"/>
              <w:right w:val="single" w:sz="4" w:space="0" w:color="auto"/>
            </w:tcBorders>
            <w:hideMark/>
          </w:tcPr>
          <w:p w14:paraId="7501D0FC" w14:textId="77777777" w:rsidR="00280A1A" w:rsidRDefault="00280A1A">
            <w:pPr>
              <w:rPr>
                <w:b/>
                <w:lang w:val="en-CA"/>
              </w:rPr>
            </w:pPr>
            <w:r>
              <w:rPr>
                <w:lang w:val="en-CA"/>
              </w:rPr>
              <w:t>GPSRequest/ContextAttributes/ ContextInfo/ CardType</w:t>
            </w:r>
          </w:p>
        </w:tc>
      </w:tr>
      <w:tr w:rsidR="00280A1A" w14:paraId="7501D10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E"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F" w14:textId="77777777" w:rsidR="00280A1A" w:rsidRDefault="00280A1A">
            <w:pPr>
              <w:rPr>
                <w:lang w:val="en-CA"/>
              </w:rPr>
            </w:pPr>
            <w:r>
              <w:rPr>
                <w:lang w:val="en-CA"/>
              </w:rPr>
              <w:t>GPSResponse/ ReturnResult ContextAttributesResponse ContextInfo/Currency</w:t>
            </w:r>
          </w:p>
        </w:tc>
        <w:tc>
          <w:tcPr>
            <w:tcW w:w="3780" w:type="dxa"/>
            <w:tcBorders>
              <w:top w:val="single" w:sz="4" w:space="0" w:color="auto"/>
              <w:left w:val="single" w:sz="4" w:space="0" w:color="auto"/>
              <w:bottom w:val="single" w:sz="4" w:space="0" w:color="auto"/>
              <w:right w:val="single" w:sz="4" w:space="0" w:color="auto"/>
            </w:tcBorders>
            <w:hideMark/>
          </w:tcPr>
          <w:p w14:paraId="7501D100" w14:textId="77777777" w:rsidR="00280A1A" w:rsidRDefault="00280A1A">
            <w:pPr>
              <w:rPr>
                <w:lang w:val="en-CA"/>
              </w:rPr>
            </w:pPr>
            <w:r>
              <w:rPr>
                <w:lang w:val="en-CA"/>
              </w:rPr>
              <w:t>GPSRequest/ContextAttributes/ ContextInfo/ Currency</w:t>
            </w:r>
          </w:p>
        </w:tc>
      </w:tr>
      <w:tr w:rsidR="00280A1A" w14:paraId="7501D10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2"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3" w14:textId="77777777" w:rsidR="00280A1A" w:rsidRDefault="00280A1A">
            <w:pPr>
              <w:rPr>
                <w:lang w:val="en-CA"/>
              </w:rPr>
            </w:pPr>
            <w:r>
              <w:rPr>
                <w:lang w:val="en-CA"/>
              </w:rPr>
              <w:t>GPSResponse/ ReturnResult ContextAttributesResponse /AdditionalParametersResponse/ Parameter/ Name</w:t>
            </w:r>
          </w:p>
        </w:tc>
        <w:tc>
          <w:tcPr>
            <w:tcW w:w="3780" w:type="dxa"/>
            <w:tcBorders>
              <w:top w:val="single" w:sz="4" w:space="0" w:color="auto"/>
              <w:left w:val="single" w:sz="4" w:space="0" w:color="auto"/>
              <w:bottom w:val="single" w:sz="4" w:space="0" w:color="auto"/>
              <w:right w:val="single" w:sz="4" w:space="0" w:color="auto"/>
            </w:tcBorders>
            <w:hideMark/>
          </w:tcPr>
          <w:p w14:paraId="7501D104" w14:textId="77777777" w:rsidR="00280A1A" w:rsidRDefault="00280A1A">
            <w:pPr>
              <w:rPr>
                <w:lang w:val="en-CA"/>
              </w:rPr>
            </w:pPr>
            <w:r>
              <w:rPr>
                <w:lang w:val="en-CA"/>
              </w:rPr>
              <w:t>For Future Use</w:t>
            </w:r>
          </w:p>
        </w:tc>
      </w:tr>
      <w:tr w:rsidR="00280A1A" w14:paraId="7501D10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6"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7" w14:textId="77777777" w:rsidR="00280A1A" w:rsidRDefault="00280A1A">
            <w:pPr>
              <w:rPr>
                <w:lang w:val="en-CA"/>
              </w:rPr>
            </w:pPr>
            <w:r>
              <w:rPr>
                <w:lang w:val="en-CA"/>
              </w:rPr>
              <w:t>GPSResponse/ ReturnResult ContextAttributesResponse AdditionalParametersResponse/ Parameter/ Value</w:t>
            </w:r>
          </w:p>
        </w:tc>
        <w:tc>
          <w:tcPr>
            <w:tcW w:w="3780" w:type="dxa"/>
            <w:tcBorders>
              <w:top w:val="single" w:sz="4" w:space="0" w:color="auto"/>
              <w:left w:val="single" w:sz="4" w:space="0" w:color="auto"/>
              <w:bottom w:val="single" w:sz="4" w:space="0" w:color="auto"/>
              <w:right w:val="single" w:sz="4" w:space="0" w:color="auto"/>
            </w:tcBorders>
            <w:hideMark/>
          </w:tcPr>
          <w:p w14:paraId="7501D108" w14:textId="77777777" w:rsidR="00280A1A" w:rsidRDefault="00280A1A">
            <w:pPr>
              <w:rPr>
                <w:lang w:val="en-CA"/>
              </w:rPr>
            </w:pPr>
            <w:r>
              <w:rPr>
                <w:lang w:val="en-CA"/>
              </w:rPr>
              <w:t>For Future Use</w:t>
            </w:r>
          </w:p>
        </w:tc>
      </w:tr>
      <w:tr w:rsidR="00280A1A" w14:paraId="7501D10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A"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B" w14:textId="77777777" w:rsidR="00280A1A" w:rsidRDefault="00280A1A">
            <w:pPr>
              <w:rPr>
                <w:lang w:val="en-CA"/>
              </w:rPr>
            </w:pPr>
            <w:r>
              <w:rPr>
                <w:lang w:val="en-CA"/>
              </w:rPr>
              <w:t>GPSResponse/ ReturnResult ProcessorResponse/ RefNum</w:t>
            </w:r>
          </w:p>
        </w:tc>
        <w:tc>
          <w:tcPr>
            <w:tcW w:w="3780" w:type="dxa"/>
            <w:tcBorders>
              <w:top w:val="single" w:sz="4" w:space="0" w:color="auto"/>
              <w:left w:val="single" w:sz="4" w:space="0" w:color="auto"/>
              <w:bottom w:val="single" w:sz="4" w:space="0" w:color="auto"/>
              <w:right w:val="single" w:sz="4" w:space="0" w:color="auto"/>
            </w:tcBorders>
            <w:hideMark/>
          </w:tcPr>
          <w:p w14:paraId="7501D10C" w14:textId="77777777" w:rsidR="00280A1A" w:rsidRDefault="00280A1A">
            <w:pPr>
              <w:rPr>
                <w:lang w:val="en-CA"/>
              </w:rPr>
            </w:pPr>
            <w:r>
              <w:rPr>
                <w:lang w:val="en-CA"/>
              </w:rPr>
              <w:t>TransCCResponse/ ProcessorInfo/ ProcessorResponse/ response/receipt/ReferenceNum</w:t>
            </w:r>
          </w:p>
        </w:tc>
      </w:tr>
      <w:tr w:rsidR="00280A1A" w14:paraId="7501D11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E"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F" w14:textId="77777777" w:rsidR="00280A1A" w:rsidRDefault="00280A1A">
            <w:pPr>
              <w:rPr>
                <w:lang w:val="en-CA"/>
              </w:rPr>
            </w:pPr>
            <w:r>
              <w:rPr>
                <w:lang w:val="en-CA"/>
              </w:rPr>
              <w:t>GPSResponse/ ReturnResult ProcessorResponse/AuthCode</w:t>
            </w:r>
          </w:p>
        </w:tc>
        <w:tc>
          <w:tcPr>
            <w:tcW w:w="3780" w:type="dxa"/>
            <w:tcBorders>
              <w:top w:val="single" w:sz="4" w:space="0" w:color="auto"/>
              <w:left w:val="single" w:sz="4" w:space="0" w:color="auto"/>
              <w:bottom w:val="single" w:sz="4" w:space="0" w:color="auto"/>
              <w:right w:val="single" w:sz="4" w:space="0" w:color="auto"/>
            </w:tcBorders>
            <w:hideMark/>
          </w:tcPr>
          <w:p w14:paraId="7501D110" w14:textId="77777777" w:rsidR="00280A1A" w:rsidRDefault="00280A1A">
            <w:pPr>
              <w:rPr>
                <w:lang w:val="en-CA"/>
              </w:rPr>
            </w:pPr>
            <w:r>
              <w:rPr>
                <w:lang w:val="en-CA"/>
              </w:rPr>
              <w:t>TransCCResponse/ ProcessorInfo/ ProcessorResponse/ response/receipt/AuthCode</w:t>
            </w:r>
          </w:p>
        </w:tc>
      </w:tr>
      <w:tr w:rsidR="00280A1A" w14:paraId="7501D11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2"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3" w14:textId="77777777" w:rsidR="00280A1A" w:rsidRDefault="00280A1A">
            <w:pPr>
              <w:rPr>
                <w:lang w:val="en-CA"/>
              </w:rPr>
            </w:pPr>
            <w:r>
              <w:rPr>
                <w:lang w:val="en-CA"/>
              </w:rPr>
              <w:t>GPSResponse/ ReturnResult ProcessorResponse/TransType</w:t>
            </w:r>
          </w:p>
        </w:tc>
        <w:tc>
          <w:tcPr>
            <w:tcW w:w="3780" w:type="dxa"/>
            <w:tcBorders>
              <w:top w:val="single" w:sz="4" w:space="0" w:color="auto"/>
              <w:left w:val="single" w:sz="4" w:space="0" w:color="auto"/>
              <w:bottom w:val="single" w:sz="4" w:space="0" w:color="auto"/>
              <w:right w:val="single" w:sz="4" w:space="0" w:color="auto"/>
            </w:tcBorders>
            <w:hideMark/>
          </w:tcPr>
          <w:p w14:paraId="7501D114" w14:textId="77777777" w:rsidR="00280A1A" w:rsidRDefault="00280A1A">
            <w:pPr>
              <w:rPr>
                <w:lang w:val="en-CA"/>
              </w:rPr>
            </w:pPr>
            <w:r>
              <w:rPr>
                <w:lang w:val="en-CA"/>
              </w:rPr>
              <w:t>GPSRequest/ TransInfo/ TransType</w:t>
            </w:r>
          </w:p>
        </w:tc>
      </w:tr>
      <w:tr w:rsidR="00280A1A" w14:paraId="7501D11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6"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7" w14:textId="77777777" w:rsidR="00280A1A" w:rsidRDefault="00280A1A">
            <w:pPr>
              <w:rPr>
                <w:lang w:val="en-CA"/>
              </w:rPr>
            </w:pPr>
            <w:r>
              <w:rPr>
                <w:lang w:val="en-CA"/>
              </w:rPr>
              <w:t>GPSResponse/ ReturnResult ProcessorResponse/TransAmount</w:t>
            </w:r>
          </w:p>
        </w:tc>
        <w:tc>
          <w:tcPr>
            <w:tcW w:w="3780" w:type="dxa"/>
            <w:tcBorders>
              <w:top w:val="single" w:sz="4" w:space="0" w:color="auto"/>
              <w:left w:val="single" w:sz="4" w:space="0" w:color="auto"/>
              <w:bottom w:val="single" w:sz="4" w:space="0" w:color="auto"/>
              <w:right w:val="single" w:sz="4" w:space="0" w:color="auto"/>
            </w:tcBorders>
            <w:hideMark/>
          </w:tcPr>
          <w:p w14:paraId="7501D118" w14:textId="77777777" w:rsidR="00280A1A" w:rsidRDefault="00280A1A">
            <w:pPr>
              <w:rPr>
                <w:lang w:val="en-CA"/>
              </w:rPr>
            </w:pPr>
            <w:r>
              <w:rPr>
                <w:lang w:val="en-CA"/>
              </w:rPr>
              <w:t>TransCCResponse/ ProcessorInfo/ ProcessorResponse/ receipt/TransAmount</w:t>
            </w:r>
          </w:p>
        </w:tc>
      </w:tr>
      <w:tr w:rsidR="00280A1A" w14:paraId="7501D11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A"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B" w14:textId="77777777" w:rsidR="00280A1A" w:rsidRDefault="00280A1A">
            <w:pPr>
              <w:rPr>
                <w:lang w:val="en-CA"/>
              </w:rPr>
            </w:pPr>
            <w:r>
              <w:rPr>
                <w:lang w:val="en-CA"/>
              </w:rPr>
              <w:t>GPSResponse/ ReturnResult ProcessorResponse/CardInfoResponse/ CCVResponseCode</w:t>
            </w:r>
          </w:p>
        </w:tc>
        <w:tc>
          <w:tcPr>
            <w:tcW w:w="3780" w:type="dxa"/>
            <w:tcBorders>
              <w:top w:val="single" w:sz="4" w:space="0" w:color="auto"/>
              <w:left w:val="single" w:sz="4" w:space="0" w:color="auto"/>
              <w:bottom w:val="single" w:sz="4" w:space="0" w:color="auto"/>
              <w:right w:val="single" w:sz="4" w:space="0" w:color="auto"/>
            </w:tcBorders>
            <w:hideMark/>
          </w:tcPr>
          <w:p w14:paraId="7501D11C" w14:textId="77777777" w:rsidR="00280A1A" w:rsidRDefault="00280A1A">
            <w:pPr>
              <w:rPr>
                <w:lang w:val="en-CA"/>
              </w:rPr>
            </w:pPr>
            <w:r>
              <w:rPr>
                <w:lang w:val="en-CA"/>
              </w:rPr>
              <w:t>Map to BSS Specific Code for the  corresponding ProcessorInfo/ ProcessorResponse/response/receipt/CvdResultCode (To be mapped from predetermined list of descriptions as in Prcoessor Document if CVD is present)</w:t>
            </w:r>
          </w:p>
        </w:tc>
      </w:tr>
      <w:tr w:rsidR="00280A1A" w14:paraId="7501D122"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E"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F" w14:textId="77777777" w:rsidR="00280A1A" w:rsidRDefault="00280A1A">
            <w:pPr>
              <w:rPr>
                <w:lang w:val="en-CA"/>
              </w:rPr>
            </w:pPr>
            <w:r>
              <w:rPr>
                <w:lang w:val="en-CA"/>
              </w:rPr>
              <w:t>GPSResponse/ ReturnResult ProcessorResponse/CardInfoResponse/ AVResponseCode</w:t>
            </w:r>
          </w:p>
        </w:tc>
        <w:tc>
          <w:tcPr>
            <w:tcW w:w="3780" w:type="dxa"/>
            <w:tcBorders>
              <w:top w:val="single" w:sz="4" w:space="0" w:color="auto"/>
              <w:left w:val="single" w:sz="4" w:space="0" w:color="auto"/>
              <w:bottom w:val="single" w:sz="4" w:space="0" w:color="auto"/>
              <w:right w:val="single" w:sz="4" w:space="0" w:color="auto"/>
            </w:tcBorders>
            <w:hideMark/>
          </w:tcPr>
          <w:p w14:paraId="7501D120" w14:textId="77777777" w:rsidR="00280A1A" w:rsidRDefault="00280A1A">
            <w:pPr>
              <w:rPr>
                <w:lang w:val="en-CA"/>
              </w:rPr>
            </w:pPr>
            <w:r>
              <w:rPr>
                <w:lang w:val="en-CA"/>
              </w:rPr>
              <w:t>Map to BSS Specific Code for the  corresponding  ProcessorInfo/ ProcessorResponse/response/receipt/AvsResultCode</w:t>
            </w:r>
          </w:p>
          <w:p w14:paraId="7501D121" w14:textId="77777777" w:rsidR="00280A1A" w:rsidRDefault="00280A1A">
            <w:pPr>
              <w:rPr>
                <w:lang w:val="en-CA"/>
              </w:rPr>
            </w:pPr>
            <w:r>
              <w:rPr>
                <w:lang w:val="en-CA"/>
              </w:rPr>
              <w:t>(To be mapped from predetermined list of descriptions as in Prcoessor Document if AVS is present)</w:t>
            </w:r>
          </w:p>
        </w:tc>
      </w:tr>
      <w:tr w:rsidR="00280A1A" w14:paraId="7501D126"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3"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4" w14:textId="77777777" w:rsidR="00280A1A" w:rsidRDefault="00280A1A">
            <w:pPr>
              <w:rPr>
                <w:lang w:val="en-CA"/>
              </w:rPr>
            </w:pPr>
            <w:r>
              <w:rPr>
                <w:lang w:val="en-CA"/>
              </w:rPr>
              <w:t>GPSResponse/ ReturnResult ProcessorResponse/AdditionalParametersResponse/ Parameter/ Name</w:t>
            </w:r>
          </w:p>
        </w:tc>
        <w:tc>
          <w:tcPr>
            <w:tcW w:w="3780" w:type="dxa"/>
            <w:tcBorders>
              <w:top w:val="single" w:sz="4" w:space="0" w:color="auto"/>
              <w:left w:val="single" w:sz="4" w:space="0" w:color="auto"/>
              <w:bottom w:val="single" w:sz="4" w:space="0" w:color="auto"/>
              <w:right w:val="single" w:sz="4" w:space="0" w:color="auto"/>
            </w:tcBorders>
            <w:hideMark/>
          </w:tcPr>
          <w:p w14:paraId="7501D125" w14:textId="77777777" w:rsidR="00280A1A" w:rsidRDefault="00280A1A">
            <w:pPr>
              <w:rPr>
                <w:lang w:val="en-CA"/>
              </w:rPr>
            </w:pPr>
            <w:r>
              <w:rPr>
                <w:lang w:val="en-CA"/>
              </w:rPr>
              <w:t>used for future use</w:t>
            </w:r>
          </w:p>
        </w:tc>
      </w:tr>
      <w:tr w:rsidR="00280A1A" w14:paraId="7501D12A"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7"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8" w14:textId="77777777" w:rsidR="00280A1A" w:rsidRDefault="00280A1A">
            <w:pPr>
              <w:rPr>
                <w:lang w:val="en-CA"/>
              </w:rPr>
            </w:pPr>
            <w:r>
              <w:rPr>
                <w:lang w:val="en-CA"/>
              </w:rPr>
              <w:t>GPSResponse/ ReturnResult ProcessorResponse/AdditionalParametersResponse/ Parameter/ Value</w:t>
            </w:r>
          </w:p>
        </w:tc>
        <w:tc>
          <w:tcPr>
            <w:tcW w:w="3780" w:type="dxa"/>
            <w:tcBorders>
              <w:top w:val="single" w:sz="4" w:space="0" w:color="auto"/>
              <w:left w:val="single" w:sz="4" w:space="0" w:color="auto"/>
              <w:bottom w:val="single" w:sz="4" w:space="0" w:color="auto"/>
              <w:right w:val="single" w:sz="4" w:space="0" w:color="auto"/>
            </w:tcBorders>
            <w:hideMark/>
          </w:tcPr>
          <w:p w14:paraId="7501D129" w14:textId="77777777" w:rsidR="00280A1A" w:rsidRDefault="00280A1A">
            <w:pPr>
              <w:rPr>
                <w:lang w:val="en-CA"/>
              </w:rPr>
            </w:pPr>
            <w:r>
              <w:rPr>
                <w:lang w:val="en-CA"/>
              </w:rPr>
              <w:t>used for future use</w:t>
            </w:r>
          </w:p>
        </w:tc>
      </w:tr>
      <w:tr w:rsidR="00280A1A" w14:paraId="7501D12E"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B" w14:textId="77777777" w:rsidR="00280A1A" w:rsidRDefault="00280A1A" w:rsidP="00996F09">
            <w:pPr>
              <w:numPr>
                <w:ilvl w:val="0"/>
                <w:numId w:val="103"/>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C" w14:textId="77777777" w:rsidR="00280A1A" w:rsidRDefault="00280A1A">
            <w:pPr>
              <w:rPr>
                <w:lang w:val="en-CA"/>
              </w:rPr>
            </w:pPr>
            <w:r>
              <w:rPr>
                <w:lang w:val="en-CA"/>
              </w:rPr>
              <w:t>GPSResponse/ ReturnResult BatchNumber</w:t>
            </w:r>
          </w:p>
        </w:tc>
        <w:tc>
          <w:tcPr>
            <w:tcW w:w="3780" w:type="dxa"/>
            <w:tcBorders>
              <w:top w:val="single" w:sz="4" w:space="0" w:color="auto"/>
              <w:left w:val="single" w:sz="4" w:space="0" w:color="auto"/>
              <w:bottom w:val="single" w:sz="4" w:space="0" w:color="auto"/>
              <w:right w:val="single" w:sz="4" w:space="0" w:color="auto"/>
            </w:tcBorders>
            <w:hideMark/>
          </w:tcPr>
          <w:p w14:paraId="7501D12D" w14:textId="77777777" w:rsidR="00280A1A" w:rsidRDefault="00280A1A">
            <w:pPr>
              <w:rPr>
                <w:lang w:val="en-CA"/>
              </w:rPr>
            </w:pPr>
            <w:r>
              <w:rPr>
                <w:lang w:val="en-CA"/>
              </w:rPr>
              <w:t xml:space="preserve">TerminalID (Extract String at 1-8)+ BatchNumber(Extract String at 12-14) in TransCCResponse/ ProcessorInfo/ ProcessorResponse/response/receipt/ReferenceNum </w:t>
            </w:r>
          </w:p>
        </w:tc>
      </w:tr>
    </w:tbl>
    <w:p w14:paraId="7501D12F" w14:textId="77777777" w:rsidR="00280A1A" w:rsidRDefault="00280A1A" w:rsidP="00280A1A">
      <w:pPr>
        <w:rPr>
          <w:lang w:val="en-CA"/>
        </w:rPr>
      </w:pPr>
    </w:p>
    <w:p w14:paraId="7501D130" w14:textId="77777777" w:rsidR="00280A1A" w:rsidRDefault="00280A1A" w:rsidP="00280A1A">
      <w:pPr>
        <w:rPr>
          <w:u w:val="single"/>
          <w:lang w:val="en-CA"/>
        </w:rPr>
      </w:pPr>
      <w:r>
        <w:rPr>
          <w:u w:val="single"/>
          <w:lang w:val="en-CA"/>
        </w:rPr>
        <w:t>Moneris ‘null’ Response  Mapping (CR038):</w:t>
      </w:r>
    </w:p>
    <w:p w14:paraId="7501D131" w14:textId="77777777" w:rsidR="00280A1A" w:rsidRDefault="00280A1A" w:rsidP="00280A1A">
      <w:pPr>
        <w:rPr>
          <w:u w:val="single"/>
          <w:lang w:val="en-CA"/>
        </w:rPr>
      </w:pPr>
    </w:p>
    <w:p w14:paraId="7501D132" w14:textId="77777777" w:rsidR="00280A1A" w:rsidRDefault="00280A1A" w:rsidP="00280A1A">
      <w:pPr>
        <w:rPr>
          <w:lang w:val="en-CA"/>
        </w:rPr>
      </w:pPr>
      <w:r>
        <w:rPr>
          <w:lang w:val="en-CA"/>
        </w:rPr>
        <w:t>The below table specifies the GPS Online Response Mapping from DTS-ESB GPSOnlineProxy Response  or from GPSOnline Request received from the BSS in case of ‘null’ returned from Moneris</w:t>
      </w:r>
    </w:p>
    <w:p w14:paraId="7501D133" w14:textId="77777777" w:rsidR="00280A1A" w:rsidRDefault="00280A1A" w:rsidP="00280A1A">
      <w:pPr>
        <w:rPr>
          <w:lang w:val="en-CA"/>
        </w:rPr>
      </w:pP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3511"/>
        <w:gridCol w:w="4135"/>
      </w:tblGrid>
      <w:tr w:rsidR="00280A1A" w14:paraId="7501D13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hideMark/>
          </w:tcPr>
          <w:p w14:paraId="7501D134" w14:textId="77777777" w:rsidR="00280A1A" w:rsidRDefault="00280A1A">
            <w:pPr>
              <w:rPr>
                <w:b/>
                <w:bCs/>
                <w:lang w:val="en-CA"/>
              </w:rPr>
            </w:pPr>
            <w:r>
              <w:rPr>
                <w:b/>
                <w:bCs/>
                <w:lang w:val="en-CA"/>
              </w:rPr>
              <w:t>SI NO</w:t>
            </w:r>
          </w:p>
        </w:tc>
        <w:tc>
          <w:tcPr>
            <w:tcW w:w="3510" w:type="dxa"/>
            <w:tcBorders>
              <w:top w:val="single" w:sz="4" w:space="0" w:color="auto"/>
              <w:left w:val="single" w:sz="4" w:space="0" w:color="auto"/>
              <w:bottom w:val="single" w:sz="4" w:space="0" w:color="auto"/>
              <w:right w:val="single" w:sz="4" w:space="0" w:color="auto"/>
            </w:tcBorders>
            <w:hideMark/>
          </w:tcPr>
          <w:p w14:paraId="7501D135" w14:textId="77777777" w:rsidR="00280A1A" w:rsidRDefault="00280A1A">
            <w:pPr>
              <w:rPr>
                <w:b/>
                <w:bCs/>
                <w:lang w:val="en-CA"/>
              </w:rPr>
            </w:pPr>
            <w:r>
              <w:rPr>
                <w:b/>
                <w:bCs/>
                <w:lang w:val="en-CA"/>
              </w:rPr>
              <w:t>GPS Online Response</w:t>
            </w:r>
          </w:p>
        </w:tc>
        <w:tc>
          <w:tcPr>
            <w:tcW w:w="4134" w:type="dxa"/>
            <w:tcBorders>
              <w:top w:val="single" w:sz="4" w:space="0" w:color="auto"/>
              <w:left w:val="single" w:sz="4" w:space="0" w:color="auto"/>
              <w:bottom w:val="single" w:sz="4" w:space="0" w:color="auto"/>
              <w:right w:val="single" w:sz="4" w:space="0" w:color="auto"/>
            </w:tcBorders>
            <w:hideMark/>
          </w:tcPr>
          <w:p w14:paraId="7501D136" w14:textId="77777777" w:rsidR="00280A1A" w:rsidRDefault="00280A1A">
            <w:pPr>
              <w:rPr>
                <w:b/>
                <w:bCs/>
                <w:lang w:val="en-CA"/>
              </w:rPr>
            </w:pPr>
            <w:r>
              <w:rPr>
                <w:b/>
                <w:bCs/>
                <w:lang w:val="en-CA"/>
              </w:rPr>
              <w:t>Response Mapping</w:t>
            </w:r>
          </w:p>
        </w:tc>
      </w:tr>
      <w:tr w:rsidR="00280A1A" w14:paraId="7501D13E"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38" w14:textId="77777777" w:rsidR="00280A1A" w:rsidRDefault="00280A1A" w:rsidP="00996F09">
            <w:pPr>
              <w:numPr>
                <w:ilvl w:val="0"/>
                <w:numId w:val="106"/>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39" w14:textId="77777777" w:rsidR="00280A1A" w:rsidRDefault="00280A1A">
            <w:pPr>
              <w:rPr>
                <w:lang w:val="en-CA"/>
              </w:rPr>
            </w:pPr>
            <w:r>
              <w:rPr>
                <w:lang w:val="en-CA"/>
              </w:rPr>
              <w:t>GPSResponse/ ReturnResult /GPSTRN</w:t>
            </w:r>
          </w:p>
        </w:tc>
        <w:tc>
          <w:tcPr>
            <w:tcW w:w="4134" w:type="dxa"/>
            <w:tcBorders>
              <w:top w:val="single" w:sz="4" w:space="0" w:color="auto"/>
              <w:left w:val="single" w:sz="4" w:space="0" w:color="auto"/>
              <w:bottom w:val="single" w:sz="4" w:space="0" w:color="auto"/>
              <w:right w:val="single" w:sz="4" w:space="0" w:color="auto"/>
            </w:tcBorders>
            <w:hideMark/>
          </w:tcPr>
          <w:p w14:paraId="7501D13A" w14:textId="77777777" w:rsidR="00280A1A" w:rsidRDefault="00280A1A">
            <w:pPr>
              <w:rPr>
                <w:lang w:val="en-CA"/>
              </w:rPr>
            </w:pPr>
            <w:r>
              <w:rPr>
                <w:lang w:val="en-CA"/>
              </w:rPr>
              <w:t>If TransCCResponse/ ProcessorInfo/ ProcessorResponse/ response/receipt/ReceiptId is ‘null’</w:t>
            </w:r>
          </w:p>
          <w:p w14:paraId="7501D13B" w14:textId="77777777" w:rsidR="00280A1A" w:rsidRDefault="00280A1A">
            <w:pPr>
              <w:rPr>
                <w:lang w:val="en-CA"/>
              </w:rPr>
            </w:pPr>
            <w:r>
              <w:rPr>
                <w:lang w:val="en-CA"/>
              </w:rPr>
              <w:t>Then</w:t>
            </w:r>
          </w:p>
          <w:p w14:paraId="7501D13C" w14:textId="77777777" w:rsidR="00280A1A" w:rsidRDefault="00280A1A">
            <w:pPr>
              <w:rPr>
                <w:lang w:val="en-CA"/>
              </w:rPr>
            </w:pPr>
            <w:r>
              <w:rPr>
                <w:lang w:val="en-CA"/>
              </w:rPr>
              <w:t>Return GPSRequest/TransInfo/GPSTRN</w:t>
            </w:r>
          </w:p>
          <w:p w14:paraId="7501D13D" w14:textId="77777777" w:rsidR="00280A1A" w:rsidRDefault="00280A1A">
            <w:pPr>
              <w:rPr>
                <w:lang w:val="en-CA"/>
              </w:rPr>
            </w:pPr>
            <w:r>
              <w:rPr>
                <w:lang w:val="en-CA"/>
              </w:rPr>
              <w:t>(for RFND,VOID, COMP) or from getGPSTRN call (PAUT,PURC,INDR,FPST)</w:t>
            </w:r>
          </w:p>
        </w:tc>
      </w:tr>
      <w:tr w:rsidR="00280A1A" w14:paraId="7501D14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3F" w14:textId="77777777" w:rsidR="00280A1A" w:rsidRDefault="00280A1A" w:rsidP="00996F09">
            <w:pPr>
              <w:numPr>
                <w:ilvl w:val="0"/>
                <w:numId w:val="106"/>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0" w14:textId="77777777" w:rsidR="00280A1A" w:rsidRDefault="00280A1A">
            <w:pPr>
              <w:rPr>
                <w:lang w:val="en-CA"/>
              </w:rPr>
            </w:pPr>
            <w:r>
              <w:rPr>
                <w:lang w:val="en-CA"/>
              </w:rPr>
              <w:t>GPSResponse/ ReturnResult ProcessorResponse/ RefNum</w:t>
            </w:r>
          </w:p>
        </w:tc>
        <w:tc>
          <w:tcPr>
            <w:tcW w:w="4134" w:type="dxa"/>
            <w:tcBorders>
              <w:top w:val="single" w:sz="4" w:space="0" w:color="auto"/>
              <w:left w:val="single" w:sz="4" w:space="0" w:color="auto"/>
              <w:bottom w:val="single" w:sz="4" w:space="0" w:color="auto"/>
              <w:right w:val="single" w:sz="4" w:space="0" w:color="auto"/>
            </w:tcBorders>
            <w:hideMark/>
          </w:tcPr>
          <w:p w14:paraId="7501D141" w14:textId="77777777" w:rsidR="00280A1A" w:rsidRDefault="00280A1A">
            <w:pPr>
              <w:rPr>
                <w:lang w:val="en-CA"/>
              </w:rPr>
            </w:pPr>
            <w:r>
              <w:rPr>
                <w:lang w:val="en-CA"/>
              </w:rPr>
              <w:t>If TransCCResponse/ ProcessorInfo/ ProcessorResponse/ response/receipt/ReferenceNum is ‘null’</w:t>
            </w:r>
          </w:p>
          <w:p w14:paraId="7501D142" w14:textId="77777777" w:rsidR="00280A1A" w:rsidRDefault="00280A1A">
            <w:pPr>
              <w:rPr>
                <w:lang w:val="en-CA"/>
              </w:rPr>
            </w:pPr>
            <w:r>
              <w:rPr>
                <w:lang w:val="en-CA"/>
              </w:rPr>
              <w:t xml:space="preserve">Then return </w:t>
            </w:r>
            <w:r>
              <w:t>‘0000000000’</w:t>
            </w:r>
          </w:p>
        </w:tc>
      </w:tr>
      <w:tr w:rsidR="00280A1A" w14:paraId="7501D148"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44" w14:textId="77777777" w:rsidR="00280A1A" w:rsidRDefault="00280A1A" w:rsidP="00996F09">
            <w:pPr>
              <w:numPr>
                <w:ilvl w:val="0"/>
                <w:numId w:val="106"/>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5" w14:textId="77777777" w:rsidR="00280A1A" w:rsidRDefault="00280A1A">
            <w:pPr>
              <w:rPr>
                <w:lang w:val="en-CA"/>
              </w:rPr>
            </w:pPr>
            <w:r>
              <w:rPr>
                <w:lang w:val="en-CA"/>
              </w:rPr>
              <w:t>GPSResponse/ ReturnResult ProcessorResponse/AuthCode</w:t>
            </w:r>
          </w:p>
        </w:tc>
        <w:tc>
          <w:tcPr>
            <w:tcW w:w="4134" w:type="dxa"/>
            <w:tcBorders>
              <w:top w:val="single" w:sz="4" w:space="0" w:color="auto"/>
              <w:left w:val="single" w:sz="4" w:space="0" w:color="auto"/>
              <w:bottom w:val="single" w:sz="4" w:space="0" w:color="auto"/>
              <w:right w:val="single" w:sz="4" w:space="0" w:color="auto"/>
            </w:tcBorders>
            <w:hideMark/>
          </w:tcPr>
          <w:p w14:paraId="7501D146" w14:textId="77777777" w:rsidR="00280A1A" w:rsidRDefault="00280A1A">
            <w:pPr>
              <w:rPr>
                <w:lang w:val="en-CA"/>
              </w:rPr>
            </w:pPr>
            <w:r>
              <w:rPr>
                <w:lang w:val="en-CA"/>
              </w:rPr>
              <w:t>If TransCCResponse/ ProcessorInfo/ ProcessorResponse/ response/receipt/AuthCode is ‘null’</w:t>
            </w:r>
          </w:p>
          <w:p w14:paraId="7501D147" w14:textId="77777777" w:rsidR="00280A1A" w:rsidRDefault="00280A1A">
            <w:pPr>
              <w:rPr>
                <w:lang w:val="en-CA"/>
              </w:rPr>
            </w:pPr>
            <w:r>
              <w:rPr>
                <w:lang w:val="en-CA"/>
              </w:rPr>
              <w:t xml:space="preserve">Then return </w:t>
            </w:r>
            <w:r>
              <w:t>‘000000’(Note this is a 8 character field, but CC companies today only send 6 digits for this value)</w:t>
            </w:r>
          </w:p>
        </w:tc>
      </w:tr>
      <w:tr w:rsidR="00280A1A" w14:paraId="7501D14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49" w14:textId="77777777" w:rsidR="00280A1A" w:rsidRDefault="00280A1A" w:rsidP="00996F09">
            <w:pPr>
              <w:numPr>
                <w:ilvl w:val="0"/>
                <w:numId w:val="106"/>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A" w14:textId="77777777" w:rsidR="00280A1A" w:rsidRDefault="00280A1A">
            <w:pPr>
              <w:rPr>
                <w:lang w:val="en-CA"/>
              </w:rPr>
            </w:pPr>
            <w:r>
              <w:rPr>
                <w:lang w:val="en-CA"/>
              </w:rPr>
              <w:t>GPSResponse/ ReturnResult ProcessorResponse/TransAmount</w:t>
            </w:r>
          </w:p>
        </w:tc>
        <w:tc>
          <w:tcPr>
            <w:tcW w:w="4134" w:type="dxa"/>
            <w:tcBorders>
              <w:top w:val="single" w:sz="4" w:space="0" w:color="auto"/>
              <w:left w:val="single" w:sz="4" w:space="0" w:color="auto"/>
              <w:bottom w:val="single" w:sz="4" w:space="0" w:color="auto"/>
              <w:right w:val="single" w:sz="4" w:space="0" w:color="auto"/>
            </w:tcBorders>
            <w:hideMark/>
          </w:tcPr>
          <w:p w14:paraId="7501D14B" w14:textId="77777777" w:rsidR="00280A1A" w:rsidRDefault="00280A1A">
            <w:pPr>
              <w:rPr>
                <w:lang w:val="en-CA"/>
              </w:rPr>
            </w:pPr>
            <w:r>
              <w:rPr>
                <w:lang w:val="en-CA"/>
              </w:rPr>
              <w:t xml:space="preserve">If TransCCResponse/ ProcessorInfo/ ProcessorResponse/ receipt/TransAmount is ‘null’ </w:t>
            </w:r>
          </w:p>
          <w:p w14:paraId="7501D14C" w14:textId="77777777" w:rsidR="00280A1A" w:rsidRDefault="00280A1A">
            <w:pPr>
              <w:rPr>
                <w:lang w:val="en-CA"/>
              </w:rPr>
            </w:pPr>
            <w:r>
              <w:rPr>
                <w:lang w:val="en-CA"/>
              </w:rPr>
              <w:t xml:space="preserve">Then return GPSRequest/TransInfo/ TransAmount </w:t>
            </w:r>
          </w:p>
        </w:tc>
      </w:tr>
    </w:tbl>
    <w:p w14:paraId="7501D14E" w14:textId="77777777" w:rsidR="00280A1A" w:rsidRDefault="00280A1A" w:rsidP="00280A1A">
      <w:pPr>
        <w:ind w:firstLine="720"/>
      </w:pPr>
    </w:p>
    <w:p w14:paraId="7501D14F" w14:textId="77777777" w:rsidR="00280A1A" w:rsidRDefault="00280A1A" w:rsidP="00280A1A">
      <w:pPr>
        <w:rPr>
          <w:lang w:val="en-CA"/>
        </w:rPr>
      </w:pPr>
    </w:p>
    <w:p w14:paraId="7501D150" w14:textId="77777777" w:rsidR="00280A1A" w:rsidRDefault="00280A1A" w:rsidP="00280A1A">
      <w:pPr>
        <w:rPr>
          <w:lang w:val="en-CA"/>
        </w:rPr>
      </w:pPr>
    </w:p>
    <w:p w14:paraId="7501D151" w14:textId="77777777" w:rsidR="00280A1A" w:rsidRDefault="00280A1A" w:rsidP="00280A1A">
      <w:pPr>
        <w:pStyle w:val="Heading3"/>
        <w:numPr>
          <w:ilvl w:val="2"/>
          <w:numId w:val="2"/>
        </w:numPr>
        <w:rPr>
          <w:lang w:val="en-CA"/>
        </w:rPr>
      </w:pPr>
      <w:bookmarkStart w:id="1675" w:name="_Toc370136711"/>
      <w:bookmarkStart w:id="1676" w:name="_Toc368685010"/>
      <w:bookmarkStart w:id="1677" w:name="_Toc415569081"/>
      <w:r>
        <w:rPr>
          <w:lang w:val="en-CA"/>
        </w:rPr>
        <w:t>Interim Functionality</w:t>
      </w:r>
      <w:bookmarkEnd w:id="1675"/>
      <w:bookmarkEnd w:id="1676"/>
      <w:bookmarkEnd w:id="1677"/>
    </w:p>
    <w:p w14:paraId="7501D152" w14:textId="26C89716" w:rsidR="00280A1A" w:rsidRDefault="00280A1A" w:rsidP="00280A1A">
      <w:pPr>
        <w:rPr>
          <w:lang w:val="en-CA"/>
        </w:rPr>
      </w:pPr>
      <w:r>
        <w:rPr>
          <w:lang w:val="en-CA"/>
        </w:rPr>
        <w:t>The below table specifies the Request Mapping for TransType</w:t>
      </w:r>
      <w:r w:rsidR="00075883">
        <w:rPr>
          <w:lang w:val="en-CA"/>
        </w:rPr>
        <w:t xml:space="preserve"> </w:t>
      </w:r>
      <w:r>
        <w:rPr>
          <w:lang w:val="en-CA"/>
        </w:rPr>
        <w:t>GPSTRN as INTERIM in the GPSOnline Request from BSS:</w:t>
      </w:r>
    </w:p>
    <w:p w14:paraId="7501D153" w14:textId="77777777" w:rsidR="00280A1A" w:rsidRDefault="00280A1A" w:rsidP="00280A1A">
      <w:pPr>
        <w:rPr>
          <w:lang w:val="en-CA"/>
        </w:rPr>
      </w:pP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2069"/>
        <w:gridCol w:w="5398"/>
      </w:tblGrid>
      <w:tr w:rsidR="00280A1A" w14:paraId="7501D157"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154" w14:textId="77777777" w:rsidR="00280A1A" w:rsidRDefault="00280A1A">
            <w:pPr>
              <w:ind w:left="72"/>
              <w:rPr>
                <w:lang w:val="en-CA"/>
              </w:rPr>
            </w:pPr>
            <w:r>
              <w:rPr>
                <w:lang w:val="en-CA"/>
              </w:rPr>
              <w:t>SI NO</w:t>
            </w:r>
          </w:p>
        </w:tc>
        <w:tc>
          <w:tcPr>
            <w:tcW w:w="2070" w:type="dxa"/>
            <w:tcBorders>
              <w:top w:val="single" w:sz="4" w:space="0" w:color="auto"/>
              <w:left w:val="single" w:sz="4" w:space="0" w:color="auto"/>
              <w:bottom w:val="single" w:sz="4" w:space="0" w:color="auto"/>
              <w:right w:val="single" w:sz="4" w:space="0" w:color="auto"/>
            </w:tcBorders>
            <w:hideMark/>
          </w:tcPr>
          <w:p w14:paraId="7501D155" w14:textId="77777777" w:rsidR="00280A1A" w:rsidRDefault="00280A1A">
            <w:pPr>
              <w:rPr>
                <w:b/>
                <w:bCs/>
                <w:lang w:val="en-CA"/>
              </w:rPr>
            </w:pPr>
            <w:r>
              <w:rPr>
                <w:b/>
                <w:bCs/>
                <w:lang w:val="en-CA"/>
              </w:rPr>
              <w:t>GPS Online Proxy Request</w:t>
            </w:r>
          </w:p>
        </w:tc>
        <w:tc>
          <w:tcPr>
            <w:tcW w:w="5400" w:type="dxa"/>
            <w:tcBorders>
              <w:top w:val="single" w:sz="4" w:space="0" w:color="auto"/>
              <w:left w:val="single" w:sz="4" w:space="0" w:color="auto"/>
              <w:bottom w:val="single" w:sz="4" w:space="0" w:color="auto"/>
              <w:right w:val="single" w:sz="4" w:space="0" w:color="auto"/>
            </w:tcBorders>
            <w:hideMark/>
          </w:tcPr>
          <w:p w14:paraId="7501D156" w14:textId="77777777" w:rsidR="00280A1A" w:rsidRDefault="00280A1A">
            <w:pPr>
              <w:rPr>
                <w:b/>
                <w:bCs/>
                <w:lang w:val="en-CA"/>
              </w:rPr>
            </w:pPr>
            <w:r>
              <w:rPr>
                <w:b/>
                <w:bCs/>
                <w:lang w:val="en-CA"/>
              </w:rPr>
              <w:t>Request Mapping</w:t>
            </w:r>
          </w:p>
        </w:tc>
      </w:tr>
      <w:tr w:rsidR="00280A1A" w14:paraId="7501D16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58" w14:textId="77777777" w:rsidR="00280A1A" w:rsidRDefault="00280A1A" w:rsidP="00996F09">
            <w:pPr>
              <w:pStyle w:val="ListParagraph0"/>
              <w:numPr>
                <w:ilvl w:val="0"/>
                <w:numId w:val="107"/>
              </w:numPr>
              <w:rPr>
                <w:lang w:val="en-CA"/>
              </w:rPr>
            </w:pPr>
          </w:p>
        </w:tc>
        <w:tc>
          <w:tcPr>
            <w:tcW w:w="2070" w:type="dxa"/>
            <w:tcBorders>
              <w:top w:val="single" w:sz="4" w:space="0" w:color="auto"/>
              <w:left w:val="single" w:sz="4" w:space="0" w:color="auto"/>
              <w:bottom w:val="single" w:sz="4" w:space="0" w:color="auto"/>
              <w:right w:val="single" w:sz="4" w:space="0" w:color="auto"/>
            </w:tcBorders>
            <w:hideMark/>
          </w:tcPr>
          <w:p w14:paraId="7501D159" w14:textId="77777777" w:rsidR="00280A1A" w:rsidRDefault="00280A1A">
            <w:pPr>
              <w:rPr>
                <w:lang w:val="en-CA"/>
              </w:rPr>
            </w:pPr>
            <w:r>
              <w:rPr>
                <w:lang w:val="en-CA"/>
              </w:rPr>
              <w:t xml:space="preserve"> TransCCRequest /ProcessorInfo/ TransType (if GPSTRN is INTERIM)</w:t>
            </w:r>
          </w:p>
        </w:tc>
        <w:tc>
          <w:tcPr>
            <w:tcW w:w="5400" w:type="dxa"/>
            <w:tcBorders>
              <w:top w:val="single" w:sz="4" w:space="0" w:color="auto"/>
              <w:left w:val="single" w:sz="4" w:space="0" w:color="auto"/>
              <w:bottom w:val="single" w:sz="4" w:space="0" w:color="auto"/>
              <w:right w:val="single" w:sz="4" w:space="0" w:color="auto"/>
            </w:tcBorders>
          </w:tcPr>
          <w:p w14:paraId="7501D15A" w14:textId="77777777" w:rsidR="00280A1A" w:rsidRDefault="00280A1A">
            <w:pPr>
              <w:rPr>
                <w:lang w:val="en-CA"/>
              </w:rPr>
            </w:pPr>
            <w:r>
              <w:rPr>
                <w:lang w:val="en-CA"/>
              </w:rPr>
              <w:t>If GPSRequest/ TransInfo/ TransType is COMP</w:t>
            </w:r>
          </w:p>
          <w:p w14:paraId="7501D15B" w14:textId="77777777" w:rsidR="00280A1A" w:rsidRDefault="00280A1A">
            <w:pPr>
              <w:rPr>
                <w:lang w:val="en-CA"/>
              </w:rPr>
            </w:pPr>
            <w:r>
              <w:rPr>
                <w:lang w:val="en-CA"/>
              </w:rPr>
              <w:t xml:space="preserve">     Then “PURC”</w:t>
            </w:r>
          </w:p>
          <w:p w14:paraId="7501D15C" w14:textId="77777777" w:rsidR="00280A1A" w:rsidRDefault="00280A1A">
            <w:pPr>
              <w:rPr>
                <w:lang w:val="en-CA"/>
              </w:rPr>
            </w:pPr>
            <w:r>
              <w:rPr>
                <w:lang w:val="en-CA"/>
              </w:rPr>
              <w:t>Else If GPSRequest/ TransInfo/ TransType is RFND</w:t>
            </w:r>
          </w:p>
          <w:p w14:paraId="7501D15D" w14:textId="77777777" w:rsidR="00280A1A" w:rsidRDefault="00280A1A">
            <w:pPr>
              <w:rPr>
                <w:lang w:val="en-CA"/>
              </w:rPr>
            </w:pPr>
            <w:r>
              <w:rPr>
                <w:lang w:val="en-CA"/>
              </w:rPr>
              <w:t xml:space="preserve">     Then “INDR”</w:t>
            </w:r>
          </w:p>
          <w:p w14:paraId="7501D15E" w14:textId="77777777" w:rsidR="00280A1A" w:rsidRDefault="00280A1A">
            <w:pPr>
              <w:rPr>
                <w:lang w:val="en-CA"/>
              </w:rPr>
            </w:pPr>
            <w:r>
              <w:rPr>
                <w:lang w:val="en-CA"/>
              </w:rPr>
              <w:t>Else</w:t>
            </w:r>
          </w:p>
          <w:p w14:paraId="7501D15F" w14:textId="77777777" w:rsidR="00280A1A" w:rsidRDefault="00280A1A">
            <w:pPr>
              <w:rPr>
                <w:lang w:val="en-CA"/>
              </w:rPr>
            </w:pPr>
            <w:r>
              <w:rPr>
                <w:lang w:val="en-CA"/>
              </w:rPr>
              <w:t xml:space="preserve">      Raise GPSOnline Error</w:t>
            </w:r>
          </w:p>
          <w:p w14:paraId="7501D160" w14:textId="77777777" w:rsidR="00280A1A" w:rsidRDefault="00280A1A">
            <w:pPr>
              <w:rPr>
                <w:u w:val="single"/>
                <w:lang w:val="en-CA"/>
              </w:rPr>
            </w:pPr>
          </w:p>
        </w:tc>
      </w:tr>
      <w:tr w:rsidR="00280A1A" w14:paraId="7501D18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62" w14:textId="77777777" w:rsidR="00280A1A" w:rsidRDefault="00280A1A" w:rsidP="00996F09">
            <w:pPr>
              <w:pStyle w:val="ListParagraph0"/>
              <w:numPr>
                <w:ilvl w:val="0"/>
                <w:numId w:val="107"/>
              </w:numPr>
              <w:rPr>
                <w:lang w:val="en-CA"/>
              </w:rPr>
            </w:pPr>
          </w:p>
        </w:tc>
        <w:tc>
          <w:tcPr>
            <w:tcW w:w="2070" w:type="dxa"/>
            <w:tcBorders>
              <w:top w:val="single" w:sz="4" w:space="0" w:color="auto"/>
              <w:left w:val="single" w:sz="4" w:space="0" w:color="auto"/>
              <w:bottom w:val="single" w:sz="4" w:space="0" w:color="auto"/>
              <w:right w:val="single" w:sz="4" w:space="0" w:color="auto"/>
            </w:tcBorders>
            <w:hideMark/>
          </w:tcPr>
          <w:p w14:paraId="7501D163" w14:textId="77777777" w:rsidR="00280A1A" w:rsidRDefault="00280A1A">
            <w:pPr>
              <w:rPr>
                <w:lang w:val="en-CA"/>
              </w:rPr>
            </w:pPr>
            <w:r>
              <w:rPr>
                <w:lang w:val="en-CA"/>
              </w:rPr>
              <w:t>TransCCRequest /ProcessorInfo/    ProcessorRequest (if GPSTRN is interim)</w:t>
            </w:r>
          </w:p>
        </w:tc>
        <w:tc>
          <w:tcPr>
            <w:tcW w:w="5400" w:type="dxa"/>
            <w:tcBorders>
              <w:top w:val="single" w:sz="4" w:space="0" w:color="auto"/>
              <w:left w:val="single" w:sz="4" w:space="0" w:color="auto"/>
              <w:bottom w:val="single" w:sz="4" w:space="0" w:color="auto"/>
              <w:right w:val="single" w:sz="4" w:space="0" w:color="auto"/>
            </w:tcBorders>
          </w:tcPr>
          <w:p w14:paraId="7501D164" w14:textId="77777777" w:rsidR="00280A1A" w:rsidRDefault="00280A1A">
            <w:pPr>
              <w:rPr>
                <w:lang w:val="en-CA"/>
              </w:rPr>
            </w:pPr>
            <w:r>
              <w:rPr>
                <w:lang w:val="en-CA"/>
              </w:rPr>
              <w:t>If GPSRequest/ TransInfo/ TransType  is COMP then</w:t>
            </w:r>
          </w:p>
          <w:p w14:paraId="7501D165" w14:textId="77777777" w:rsidR="00280A1A" w:rsidRDefault="00280A1A">
            <w:pPr>
              <w:rPr>
                <w:sz w:val="16"/>
                <w:szCs w:val="16"/>
                <w:lang w:val="en-CA"/>
              </w:rPr>
            </w:pPr>
            <w:r>
              <w:rPr>
                <w:sz w:val="16"/>
                <w:szCs w:val="16"/>
                <w:lang w:val="en-CA"/>
              </w:rPr>
              <w:t>&lt;request&gt;</w:t>
            </w:r>
          </w:p>
          <w:p w14:paraId="7501D166" w14:textId="77777777" w:rsidR="00280A1A" w:rsidRDefault="00280A1A">
            <w:pPr>
              <w:rPr>
                <w:sz w:val="16"/>
                <w:szCs w:val="16"/>
                <w:lang w:val="en-CA"/>
              </w:rPr>
            </w:pPr>
            <w:r>
              <w:rPr>
                <w:sz w:val="16"/>
                <w:szCs w:val="16"/>
                <w:lang w:val="en-CA"/>
              </w:rPr>
              <w:t>&lt;store_id&gt; storeID from getMerchantInfo Call &lt;/store_id&gt;</w:t>
            </w:r>
          </w:p>
          <w:p w14:paraId="7501D167" w14:textId="77777777" w:rsidR="00280A1A" w:rsidRDefault="00280A1A">
            <w:pPr>
              <w:rPr>
                <w:sz w:val="16"/>
                <w:szCs w:val="16"/>
                <w:lang w:val="en-CA"/>
              </w:rPr>
            </w:pPr>
            <w:r>
              <w:rPr>
                <w:sz w:val="16"/>
                <w:szCs w:val="16"/>
                <w:lang w:val="en-CA"/>
              </w:rPr>
              <w:t>&lt;api_token&gt;apiToken from getMerchantInfo Call &lt;/api_token&gt;</w:t>
            </w:r>
          </w:p>
          <w:p w14:paraId="7501D168" w14:textId="77777777" w:rsidR="00280A1A" w:rsidRDefault="00280A1A">
            <w:pPr>
              <w:rPr>
                <w:sz w:val="16"/>
                <w:szCs w:val="16"/>
                <w:lang w:val="en-CA"/>
              </w:rPr>
            </w:pPr>
            <w:r>
              <w:rPr>
                <w:sz w:val="16"/>
                <w:szCs w:val="16"/>
                <w:lang w:val="en-CA"/>
              </w:rPr>
              <w:t>&lt;purchase&gt;</w:t>
            </w:r>
          </w:p>
          <w:p w14:paraId="7501D169" w14:textId="77777777" w:rsidR="00280A1A" w:rsidRDefault="00280A1A">
            <w:pPr>
              <w:rPr>
                <w:sz w:val="16"/>
                <w:szCs w:val="16"/>
                <w:lang w:val="en-CA"/>
              </w:rPr>
            </w:pPr>
            <w:r>
              <w:rPr>
                <w:sz w:val="16"/>
                <w:szCs w:val="16"/>
                <w:lang w:val="en-CA"/>
              </w:rPr>
              <w:t>      &lt;order_id&gt; GPSRequest/ TransInfo/GPSTRN &lt;/order_id&gt;</w:t>
            </w:r>
          </w:p>
          <w:p w14:paraId="7501D16A" w14:textId="77777777" w:rsidR="00280A1A" w:rsidRDefault="00280A1A">
            <w:pPr>
              <w:rPr>
                <w:sz w:val="16"/>
                <w:szCs w:val="16"/>
                <w:lang w:val="en-CA"/>
              </w:rPr>
            </w:pPr>
            <w:r>
              <w:rPr>
                <w:sz w:val="16"/>
                <w:szCs w:val="16"/>
                <w:lang w:val="en-CA"/>
              </w:rPr>
              <w:t>     &lt;amount&gt; GPSRequest/ TransInfo/ TransAmount &lt;/amount&gt;</w:t>
            </w:r>
          </w:p>
          <w:p w14:paraId="7501D16B" w14:textId="77777777" w:rsidR="00280A1A" w:rsidRDefault="00280A1A">
            <w:pPr>
              <w:rPr>
                <w:sz w:val="16"/>
                <w:szCs w:val="16"/>
                <w:lang w:val="en-CA"/>
              </w:rPr>
            </w:pPr>
            <w:r>
              <w:rPr>
                <w:sz w:val="16"/>
                <w:szCs w:val="16"/>
                <w:lang w:val="en-CA"/>
              </w:rPr>
              <w:t>      &lt;pan&gt; GPSRequest/CardInfo/Token &lt;/pan&gt;</w:t>
            </w:r>
          </w:p>
          <w:p w14:paraId="7501D16C" w14:textId="77777777" w:rsidR="00280A1A" w:rsidRDefault="00280A1A">
            <w:pPr>
              <w:rPr>
                <w:sz w:val="16"/>
                <w:szCs w:val="16"/>
                <w:lang w:val="en-CA"/>
              </w:rPr>
            </w:pPr>
            <w:r>
              <w:rPr>
                <w:sz w:val="16"/>
                <w:szCs w:val="16"/>
                <w:lang w:val="en-CA"/>
              </w:rPr>
              <w:t>      &lt;expdate&gt; GPSRequest/CardInfo/ ExpDate&lt;/expdate&gt;</w:t>
            </w:r>
          </w:p>
          <w:p w14:paraId="7501D16D" w14:textId="77777777" w:rsidR="00280A1A" w:rsidRDefault="00280A1A">
            <w:pPr>
              <w:rPr>
                <w:sz w:val="16"/>
                <w:szCs w:val="16"/>
                <w:lang w:val="en-CA"/>
              </w:rPr>
            </w:pPr>
            <w:r>
              <w:rPr>
                <w:sz w:val="16"/>
                <w:szCs w:val="16"/>
                <w:lang w:val="en-CA"/>
              </w:rPr>
              <w:t>      &lt;crypt_type&gt;7&lt;/crypt_type&gt;</w:t>
            </w:r>
          </w:p>
          <w:p w14:paraId="7501D16E" w14:textId="77777777" w:rsidR="00280A1A" w:rsidRDefault="00280A1A">
            <w:pPr>
              <w:rPr>
                <w:sz w:val="16"/>
                <w:szCs w:val="16"/>
                <w:lang w:val="en-CA"/>
              </w:rPr>
            </w:pPr>
            <w:r>
              <w:rPr>
                <w:sz w:val="16"/>
                <w:szCs w:val="16"/>
                <w:lang w:val="en-CA"/>
              </w:rPr>
              <w:t>    </w:t>
            </w:r>
            <w:r>
              <w:rPr>
                <w:sz w:val="16"/>
                <w:szCs w:val="16"/>
                <w:lang w:val="en-CA"/>
              </w:rPr>
              <w:tab/>
              <w:t>&lt;avs_info&gt;</w:t>
            </w:r>
          </w:p>
          <w:p w14:paraId="7501D16F" w14:textId="77777777" w:rsidR="00280A1A" w:rsidRDefault="00280A1A">
            <w:pPr>
              <w:rPr>
                <w:sz w:val="16"/>
                <w:szCs w:val="16"/>
                <w:lang w:val="en-CA"/>
              </w:rPr>
            </w:pPr>
            <w:r>
              <w:rPr>
                <w:sz w:val="16"/>
                <w:szCs w:val="16"/>
                <w:lang w:val="en-CA"/>
              </w:rPr>
              <w:t xml:space="preserve">                 &lt;avs_street_name&gt; GPSRequest/CardInfo/AV/ StreetNumName&lt;/avs_street_name&gt;</w:t>
            </w:r>
          </w:p>
          <w:p w14:paraId="7501D170" w14:textId="77777777" w:rsidR="00280A1A" w:rsidRDefault="00280A1A">
            <w:pPr>
              <w:rPr>
                <w:sz w:val="16"/>
                <w:szCs w:val="16"/>
                <w:lang w:val="en-CA"/>
              </w:rPr>
            </w:pPr>
            <w:r>
              <w:rPr>
                <w:sz w:val="16"/>
                <w:szCs w:val="16"/>
                <w:lang w:val="en-CA"/>
              </w:rPr>
              <w:t xml:space="preserve">          &lt;avs_zipcode&gt; GPSRequest/CardInfo/AV/ StreetNumName/ PostalCode </w:t>
            </w:r>
            <w:r>
              <w:rPr>
                <w:sz w:val="16"/>
                <w:szCs w:val="16"/>
                <w:lang w:val="en-CA"/>
              </w:rPr>
              <w:lastRenderedPageBreak/>
              <w:t>&lt;/avs_zipcode&gt;&lt;/avs_info&gt;</w:t>
            </w:r>
          </w:p>
          <w:p w14:paraId="7501D171"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172" w14:textId="77777777" w:rsidR="00280A1A" w:rsidRDefault="00280A1A">
            <w:pPr>
              <w:rPr>
                <w:sz w:val="16"/>
                <w:szCs w:val="16"/>
                <w:lang w:val="en-CA"/>
              </w:rPr>
            </w:pPr>
            <w:r>
              <w:rPr>
                <w:sz w:val="16"/>
                <w:szCs w:val="16"/>
                <w:lang w:val="en-CA"/>
              </w:rPr>
              <w:t>                 &lt;cvd_indicator&gt; GPSRequest/CardInfo/CVV/ CardSecurityCode &lt;/cvd_indicator&gt;</w:t>
            </w:r>
          </w:p>
          <w:p w14:paraId="7501D173" w14:textId="77777777" w:rsidR="00280A1A" w:rsidRDefault="00280A1A">
            <w:pPr>
              <w:rPr>
                <w:sz w:val="16"/>
                <w:szCs w:val="16"/>
                <w:lang w:val="en-CA"/>
              </w:rPr>
            </w:pPr>
            <w:r>
              <w:rPr>
                <w:sz w:val="16"/>
                <w:szCs w:val="16"/>
                <w:lang w:val="en-CA"/>
              </w:rPr>
              <w:t>                 &lt;cvd_value&gt; GPSRequest/CardInfo/ CVV / CardSecurityValue &lt;/cvd_value&gt;</w:t>
            </w:r>
          </w:p>
          <w:p w14:paraId="7501D174" w14:textId="77777777" w:rsidR="00280A1A" w:rsidRDefault="00280A1A">
            <w:pPr>
              <w:rPr>
                <w:sz w:val="16"/>
                <w:szCs w:val="16"/>
                <w:lang w:val="en-CA"/>
              </w:rPr>
            </w:pPr>
            <w:r>
              <w:rPr>
                <w:sz w:val="16"/>
                <w:szCs w:val="16"/>
                <w:lang w:val="en-CA"/>
              </w:rPr>
              <w:t>             &lt;/cvd_info&gt;</w:t>
            </w:r>
          </w:p>
          <w:p w14:paraId="7501D175" w14:textId="77777777" w:rsidR="00280A1A" w:rsidRDefault="00280A1A">
            <w:pPr>
              <w:rPr>
                <w:sz w:val="16"/>
                <w:szCs w:val="16"/>
                <w:lang w:val="en-CA"/>
              </w:rPr>
            </w:pPr>
            <w:r>
              <w:rPr>
                <w:sz w:val="16"/>
                <w:szCs w:val="16"/>
                <w:lang w:val="en-CA"/>
              </w:rPr>
              <w:t>&lt;/purchase&gt;</w:t>
            </w:r>
          </w:p>
          <w:p w14:paraId="7501D176" w14:textId="77777777" w:rsidR="00280A1A" w:rsidRDefault="00280A1A">
            <w:pPr>
              <w:rPr>
                <w:sz w:val="16"/>
                <w:szCs w:val="16"/>
                <w:lang w:val="en-CA"/>
              </w:rPr>
            </w:pPr>
            <w:r>
              <w:rPr>
                <w:sz w:val="16"/>
                <w:szCs w:val="16"/>
                <w:lang w:val="en-CA"/>
              </w:rPr>
              <w:t>&lt;/request&gt;</w:t>
            </w:r>
          </w:p>
          <w:p w14:paraId="7501D177" w14:textId="77777777" w:rsidR="00280A1A" w:rsidRDefault="00280A1A">
            <w:pPr>
              <w:rPr>
                <w:sz w:val="16"/>
                <w:szCs w:val="16"/>
                <w:lang w:val="en-CA"/>
              </w:rPr>
            </w:pPr>
          </w:p>
          <w:p w14:paraId="7501D178" w14:textId="77777777" w:rsidR="00280A1A" w:rsidRDefault="00280A1A">
            <w:pPr>
              <w:rPr>
                <w:lang w:val="en-CA"/>
              </w:rPr>
            </w:pPr>
            <w:r>
              <w:rPr>
                <w:lang w:val="en-CA"/>
              </w:rPr>
              <w:t>Else If GPSRequest/ TransInfo/ TransType is RFND then</w:t>
            </w:r>
          </w:p>
          <w:p w14:paraId="7501D179" w14:textId="77777777" w:rsidR="00280A1A" w:rsidRDefault="00280A1A">
            <w:pPr>
              <w:rPr>
                <w:sz w:val="16"/>
                <w:szCs w:val="16"/>
                <w:lang w:val="en-CA"/>
              </w:rPr>
            </w:pPr>
            <w:r>
              <w:rPr>
                <w:sz w:val="16"/>
                <w:szCs w:val="16"/>
                <w:lang w:val="en-CA"/>
              </w:rPr>
              <w:t>&lt;request&gt;</w:t>
            </w:r>
          </w:p>
          <w:p w14:paraId="7501D17A" w14:textId="77777777" w:rsidR="00280A1A" w:rsidRDefault="00280A1A">
            <w:pPr>
              <w:rPr>
                <w:sz w:val="16"/>
                <w:szCs w:val="16"/>
                <w:lang w:val="en-CA"/>
              </w:rPr>
            </w:pPr>
            <w:r>
              <w:rPr>
                <w:sz w:val="16"/>
                <w:szCs w:val="16"/>
                <w:lang w:val="en-CA"/>
              </w:rPr>
              <w:t>&lt;store_id&gt; storeID from getMerchantInfo Call&lt;/store_id&gt;</w:t>
            </w:r>
          </w:p>
          <w:p w14:paraId="7501D17B" w14:textId="77777777" w:rsidR="00280A1A" w:rsidRDefault="00280A1A">
            <w:pPr>
              <w:rPr>
                <w:sz w:val="16"/>
                <w:szCs w:val="16"/>
                <w:lang w:val="en-CA"/>
              </w:rPr>
            </w:pPr>
            <w:r>
              <w:rPr>
                <w:sz w:val="16"/>
                <w:szCs w:val="16"/>
                <w:lang w:val="en-CA"/>
              </w:rPr>
              <w:t>&lt;api_token&gt; apiToken from getMerchantInfo &lt;/api_token&gt;</w:t>
            </w:r>
          </w:p>
          <w:p w14:paraId="7501D17C" w14:textId="77777777" w:rsidR="00280A1A" w:rsidRDefault="00280A1A">
            <w:pPr>
              <w:rPr>
                <w:sz w:val="16"/>
                <w:szCs w:val="16"/>
                <w:lang w:val="en-CA"/>
              </w:rPr>
            </w:pPr>
            <w:r>
              <w:rPr>
                <w:sz w:val="16"/>
                <w:szCs w:val="16"/>
                <w:lang w:val="en-CA"/>
              </w:rPr>
              <w:t>&lt;ind_refund&gt;</w:t>
            </w:r>
          </w:p>
          <w:p w14:paraId="7501D17D" w14:textId="77777777" w:rsidR="00280A1A" w:rsidRDefault="00280A1A">
            <w:pPr>
              <w:rPr>
                <w:sz w:val="16"/>
                <w:szCs w:val="16"/>
                <w:lang w:val="en-CA"/>
              </w:rPr>
            </w:pPr>
            <w:r>
              <w:rPr>
                <w:sz w:val="16"/>
                <w:szCs w:val="16"/>
                <w:lang w:val="en-CA"/>
              </w:rPr>
              <w:t>      &lt;order_id&gt; GPSRequest/ TransInfo/GPSTRN &lt;/order_id&gt;</w:t>
            </w:r>
          </w:p>
          <w:p w14:paraId="7501D17E" w14:textId="77777777" w:rsidR="00280A1A" w:rsidRDefault="00280A1A">
            <w:pPr>
              <w:rPr>
                <w:sz w:val="16"/>
                <w:szCs w:val="16"/>
                <w:lang w:val="en-CA"/>
              </w:rPr>
            </w:pPr>
            <w:r>
              <w:rPr>
                <w:sz w:val="16"/>
                <w:szCs w:val="16"/>
                <w:lang w:val="en-CA"/>
              </w:rPr>
              <w:t>            &lt;amount&gt; GPSRequest/ TransInfo/ TransAmount &lt;/amount&gt;</w:t>
            </w:r>
          </w:p>
          <w:p w14:paraId="7501D17F" w14:textId="77777777" w:rsidR="00280A1A" w:rsidRDefault="00280A1A">
            <w:pPr>
              <w:rPr>
                <w:sz w:val="16"/>
                <w:szCs w:val="16"/>
                <w:lang w:val="en-CA"/>
              </w:rPr>
            </w:pPr>
            <w:r>
              <w:rPr>
                <w:sz w:val="16"/>
                <w:szCs w:val="16"/>
                <w:lang w:val="en-CA"/>
              </w:rPr>
              <w:t>      &lt;pan&gt; GPSRequest/CardInfo/Token &lt;/pan&gt;</w:t>
            </w:r>
          </w:p>
          <w:p w14:paraId="7501D180" w14:textId="77777777" w:rsidR="00280A1A" w:rsidRDefault="00280A1A">
            <w:pPr>
              <w:rPr>
                <w:sz w:val="16"/>
                <w:szCs w:val="16"/>
                <w:lang w:val="en-CA"/>
              </w:rPr>
            </w:pPr>
            <w:r>
              <w:rPr>
                <w:sz w:val="16"/>
                <w:szCs w:val="16"/>
                <w:lang w:val="en-CA"/>
              </w:rPr>
              <w:t>      &lt;expdate&gt; GPSRequest /CardInfo/ ExpDate&lt;/expdate&gt;</w:t>
            </w:r>
          </w:p>
          <w:p w14:paraId="7501D181" w14:textId="77777777" w:rsidR="00280A1A" w:rsidRDefault="00280A1A">
            <w:pPr>
              <w:rPr>
                <w:sz w:val="16"/>
                <w:szCs w:val="16"/>
                <w:lang w:val="en-CA"/>
              </w:rPr>
            </w:pPr>
            <w:r>
              <w:rPr>
                <w:sz w:val="16"/>
                <w:szCs w:val="16"/>
                <w:lang w:val="en-CA"/>
              </w:rPr>
              <w:t>      &lt;crypt_type&gt;7&lt;/crypt_type&gt;</w:t>
            </w:r>
          </w:p>
          <w:p w14:paraId="7501D182" w14:textId="77777777" w:rsidR="00280A1A" w:rsidRDefault="00280A1A">
            <w:pPr>
              <w:rPr>
                <w:sz w:val="16"/>
                <w:szCs w:val="16"/>
                <w:lang w:val="en-CA"/>
              </w:rPr>
            </w:pPr>
            <w:r>
              <w:rPr>
                <w:sz w:val="16"/>
                <w:szCs w:val="16"/>
                <w:lang w:val="en-CA"/>
              </w:rPr>
              <w:t>&lt;/ind_refund&gt;</w:t>
            </w:r>
          </w:p>
          <w:p w14:paraId="7501D183" w14:textId="77777777" w:rsidR="00280A1A" w:rsidRDefault="00280A1A">
            <w:pPr>
              <w:rPr>
                <w:sz w:val="16"/>
                <w:szCs w:val="16"/>
                <w:lang w:val="en-CA"/>
              </w:rPr>
            </w:pPr>
            <w:r>
              <w:rPr>
                <w:sz w:val="16"/>
                <w:szCs w:val="16"/>
                <w:lang w:val="en-CA"/>
              </w:rPr>
              <w:t>&lt;/request&gt;</w:t>
            </w:r>
          </w:p>
          <w:p w14:paraId="7501D184" w14:textId="77777777" w:rsidR="00280A1A" w:rsidRDefault="00280A1A">
            <w:pPr>
              <w:rPr>
                <w:lang w:val="en-CA"/>
              </w:rPr>
            </w:pPr>
          </w:p>
        </w:tc>
      </w:tr>
    </w:tbl>
    <w:p w14:paraId="7501D186" w14:textId="77777777" w:rsidR="00280A1A" w:rsidRDefault="00280A1A" w:rsidP="00280A1A">
      <w:pPr>
        <w:rPr>
          <w:lang w:val="en-CA"/>
        </w:rPr>
      </w:pPr>
      <w:bookmarkStart w:id="1678" w:name="_Toc370136713"/>
      <w:bookmarkStart w:id="1679" w:name="_Toc368685012"/>
      <w:bookmarkStart w:id="1680" w:name="_Toc242949059"/>
      <w:bookmarkStart w:id="1681" w:name="_Toc242932297"/>
      <w:bookmarkEnd w:id="1635"/>
    </w:p>
    <w:p w14:paraId="7501D187" w14:textId="77777777" w:rsidR="00280A1A" w:rsidRDefault="00280A1A" w:rsidP="00280A1A">
      <w:pPr>
        <w:rPr>
          <w:lang w:val="en-CA"/>
        </w:rPr>
      </w:pPr>
    </w:p>
    <w:p w14:paraId="7501D188" w14:textId="77777777" w:rsidR="00280A1A" w:rsidRDefault="00280A1A" w:rsidP="00280A1A">
      <w:pPr>
        <w:rPr>
          <w:lang w:val="en-CA"/>
        </w:rPr>
      </w:pPr>
    </w:p>
    <w:p w14:paraId="7501D18B" w14:textId="77777777" w:rsidR="00280A1A" w:rsidRDefault="00280A1A" w:rsidP="00280A1A">
      <w:pPr>
        <w:rPr>
          <w:lang w:val="en-CA"/>
        </w:rPr>
      </w:pPr>
    </w:p>
    <w:p w14:paraId="7501D18C" w14:textId="77777777" w:rsidR="00280A1A" w:rsidRDefault="00280A1A" w:rsidP="00280A1A">
      <w:pPr>
        <w:rPr>
          <w:lang w:val="en-CA"/>
        </w:rPr>
      </w:pPr>
      <w:r>
        <w:rPr>
          <w:lang w:val="en-CA"/>
        </w:rPr>
        <w:t>If GPSTRN is “INTERIM”, then the persistTxnInfo GPSCore call to persist transaction on response will persist transactions type as below:</w:t>
      </w: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2789"/>
        <w:gridCol w:w="4678"/>
      </w:tblGrid>
      <w:tr w:rsidR="00280A1A" w14:paraId="7501D190"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18D" w14:textId="77777777" w:rsidR="00280A1A" w:rsidRDefault="00280A1A">
            <w:pPr>
              <w:rPr>
                <w:lang w:val="en-CA"/>
              </w:rPr>
            </w:pPr>
            <w:r>
              <w:rPr>
                <w:lang w:val="en-CA"/>
              </w:rPr>
              <w:t>S. NO</w:t>
            </w:r>
          </w:p>
        </w:tc>
        <w:tc>
          <w:tcPr>
            <w:tcW w:w="2790" w:type="dxa"/>
            <w:tcBorders>
              <w:top w:val="single" w:sz="4" w:space="0" w:color="auto"/>
              <w:left w:val="single" w:sz="4" w:space="0" w:color="auto"/>
              <w:bottom w:val="single" w:sz="4" w:space="0" w:color="auto"/>
              <w:right w:val="single" w:sz="4" w:space="0" w:color="auto"/>
            </w:tcBorders>
            <w:hideMark/>
          </w:tcPr>
          <w:p w14:paraId="7501D18E" w14:textId="77777777" w:rsidR="00280A1A" w:rsidRDefault="00280A1A">
            <w:pPr>
              <w:rPr>
                <w:lang w:val="en-CA"/>
              </w:rPr>
            </w:pPr>
            <w:r>
              <w:rPr>
                <w:lang w:val="en-CA"/>
              </w:rPr>
              <w:t>TransType in GPSRequest/ TransInfo/ TransType</w:t>
            </w:r>
          </w:p>
        </w:tc>
        <w:tc>
          <w:tcPr>
            <w:tcW w:w="4680" w:type="dxa"/>
            <w:tcBorders>
              <w:top w:val="single" w:sz="4" w:space="0" w:color="auto"/>
              <w:left w:val="single" w:sz="4" w:space="0" w:color="auto"/>
              <w:bottom w:val="single" w:sz="4" w:space="0" w:color="auto"/>
              <w:right w:val="single" w:sz="4" w:space="0" w:color="auto"/>
            </w:tcBorders>
            <w:hideMark/>
          </w:tcPr>
          <w:p w14:paraId="7501D18F" w14:textId="77777777" w:rsidR="00280A1A" w:rsidRDefault="00280A1A">
            <w:pPr>
              <w:rPr>
                <w:lang w:val="en-CA"/>
              </w:rPr>
            </w:pPr>
            <w:r>
              <w:rPr>
                <w:lang w:val="en-CA"/>
              </w:rPr>
              <w:t>TransType in persistTxnInfo Call</w:t>
            </w:r>
          </w:p>
        </w:tc>
      </w:tr>
      <w:tr w:rsidR="00280A1A" w14:paraId="7501D19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91" w14:textId="77777777" w:rsidR="00280A1A" w:rsidRDefault="00280A1A" w:rsidP="00996F09">
            <w:pPr>
              <w:pStyle w:val="ListParagraph0"/>
              <w:numPr>
                <w:ilvl w:val="0"/>
                <w:numId w:val="108"/>
              </w:numPr>
              <w:rPr>
                <w:lang w:val="en-CA"/>
              </w:rPr>
            </w:pPr>
          </w:p>
        </w:tc>
        <w:tc>
          <w:tcPr>
            <w:tcW w:w="2790" w:type="dxa"/>
            <w:tcBorders>
              <w:top w:val="single" w:sz="4" w:space="0" w:color="auto"/>
              <w:left w:val="single" w:sz="4" w:space="0" w:color="auto"/>
              <w:bottom w:val="single" w:sz="4" w:space="0" w:color="auto"/>
              <w:right w:val="single" w:sz="4" w:space="0" w:color="auto"/>
            </w:tcBorders>
            <w:hideMark/>
          </w:tcPr>
          <w:p w14:paraId="7501D192" w14:textId="77777777" w:rsidR="00280A1A" w:rsidRDefault="00280A1A">
            <w:pPr>
              <w:rPr>
                <w:lang w:val="en-CA"/>
              </w:rPr>
            </w:pPr>
            <w:r>
              <w:rPr>
                <w:lang w:val="en-CA"/>
              </w:rPr>
              <w:t xml:space="preserve"> COMP</w:t>
            </w:r>
          </w:p>
        </w:tc>
        <w:tc>
          <w:tcPr>
            <w:tcW w:w="4680" w:type="dxa"/>
            <w:tcBorders>
              <w:top w:val="single" w:sz="4" w:space="0" w:color="auto"/>
              <w:left w:val="single" w:sz="4" w:space="0" w:color="auto"/>
              <w:bottom w:val="single" w:sz="4" w:space="0" w:color="auto"/>
              <w:right w:val="single" w:sz="4" w:space="0" w:color="auto"/>
            </w:tcBorders>
          </w:tcPr>
          <w:p w14:paraId="7501D193" w14:textId="77777777" w:rsidR="00280A1A" w:rsidRDefault="00280A1A">
            <w:pPr>
              <w:rPr>
                <w:lang w:val="en-CA"/>
              </w:rPr>
            </w:pPr>
            <w:r>
              <w:rPr>
                <w:lang w:val="en-CA"/>
              </w:rPr>
              <w:t>INTERIM-PURC</w:t>
            </w:r>
          </w:p>
          <w:p w14:paraId="7501D194" w14:textId="77777777" w:rsidR="00280A1A" w:rsidRDefault="00280A1A">
            <w:pPr>
              <w:rPr>
                <w:lang w:val="en-CA"/>
              </w:rPr>
            </w:pPr>
          </w:p>
        </w:tc>
      </w:tr>
      <w:tr w:rsidR="00280A1A" w14:paraId="7501D19A"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96" w14:textId="77777777" w:rsidR="00280A1A" w:rsidRDefault="00280A1A" w:rsidP="00996F09">
            <w:pPr>
              <w:pStyle w:val="ListParagraph0"/>
              <w:numPr>
                <w:ilvl w:val="0"/>
                <w:numId w:val="108"/>
              </w:numPr>
              <w:rPr>
                <w:lang w:val="en-CA"/>
              </w:rPr>
            </w:pPr>
          </w:p>
        </w:tc>
        <w:tc>
          <w:tcPr>
            <w:tcW w:w="2790" w:type="dxa"/>
            <w:tcBorders>
              <w:top w:val="single" w:sz="4" w:space="0" w:color="auto"/>
              <w:left w:val="single" w:sz="4" w:space="0" w:color="auto"/>
              <w:bottom w:val="single" w:sz="4" w:space="0" w:color="auto"/>
              <w:right w:val="single" w:sz="4" w:space="0" w:color="auto"/>
            </w:tcBorders>
            <w:hideMark/>
          </w:tcPr>
          <w:p w14:paraId="7501D197" w14:textId="77777777" w:rsidR="00280A1A" w:rsidRDefault="00280A1A">
            <w:pPr>
              <w:rPr>
                <w:lang w:val="en-CA"/>
              </w:rPr>
            </w:pPr>
            <w:r>
              <w:rPr>
                <w:lang w:val="en-CA"/>
              </w:rPr>
              <w:t>RFND</w:t>
            </w:r>
          </w:p>
        </w:tc>
        <w:tc>
          <w:tcPr>
            <w:tcW w:w="4680" w:type="dxa"/>
            <w:tcBorders>
              <w:top w:val="single" w:sz="4" w:space="0" w:color="auto"/>
              <w:left w:val="single" w:sz="4" w:space="0" w:color="auto"/>
              <w:bottom w:val="single" w:sz="4" w:space="0" w:color="auto"/>
              <w:right w:val="single" w:sz="4" w:space="0" w:color="auto"/>
            </w:tcBorders>
          </w:tcPr>
          <w:p w14:paraId="7501D198" w14:textId="77777777" w:rsidR="00280A1A" w:rsidRDefault="00280A1A">
            <w:pPr>
              <w:rPr>
                <w:lang w:val="en-CA"/>
              </w:rPr>
            </w:pPr>
            <w:r>
              <w:rPr>
                <w:lang w:val="en-CA"/>
              </w:rPr>
              <w:t>INTERIM-INDR</w:t>
            </w:r>
          </w:p>
          <w:p w14:paraId="7501D199" w14:textId="77777777" w:rsidR="00280A1A" w:rsidRDefault="00280A1A">
            <w:pPr>
              <w:rPr>
                <w:lang w:val="en-CA"/>
              </w:rPr>
            </w:pPr>
          </w:p>
        </w:tc>
      </w:tr>
    </w:tbl>
    <w:p w14:paraId="7501D19B" w14:textId="77777777" w:rsidR="00280A1A" w:rsidRDefault="00280A1A" w:rsidP="00280A1A">
      <w:pPr>
        <w:rPr>
          <w:lang w:val="en-CA"/>
        </w:rPr>
      </w:pPr>
    </w:p>
    <w:p w14:paraId="7501D19C" w14:textId="77777777" w:rsidR="00280A1A" w:rsidRDefault="00280A1A" w:rsidP="00280A1A">
      <w:pPr>
        <w:rPr>
          <w:lang w:val="en-CA"/>
        </w:rPr>
      </w:pPr>
      <w:r>
        <w:rPr>
          <w:lang w:val="en-CA"/>
        </w:rPr>
        <w:t>Note: the TransType returned in response will be same as received in the request from BSS</w:t>
      </w:r>
    </w:p>
    <w:p w14:paraId="7501D19D" w14:textId="77777777" w:rsidR="00280A1A" w:rsidRDefault="00280A1A" w:rsidP="00280A1A">
      <w:pPr>
        <w:rPr>
          <w:lang w:val="en-CA"/>
        </w:rPr>
      </w:pPr>
    </w:p>
    <w:p w14:paraId="08AF72D4" w14:textId="796DCF59" w:rsidR="00075883" w:rsidRPr="008F39A5" w:rsidRDefault="00075883" w:rsidP="008F39A5">
      <w:pPr>
        <w:pStyle w:val="Heading3"/>
        <w:numPr>
          <w:ilvl w:val="2"/>
          <w:numId w:val="2"/>
        </w:numPr>
        <w:rPr>
          <w:lang w:val="en-CA"/>
        </w:rPr>
      </w:pPr>
      <w:bookmarkStart w:id="1682" w:name="_Toc415569082"/>
      <w:r w:rsidRPr="008F39A5">
        <w:rPr>
          <w:lang w:val="en-CA"/>
        </w:rPr>
        <w:t>Crypt_type logic</w:t>
      </w:r>
      <w:bookmarkEnd w:id="1682"/>
    </w:p>
    <w:p w14:paraId="7BAB65D0" w14:textId="514FFFCA" w:rsidR="00075883" w:rsidRDefault="00075883" w:rsidP="00075883">
      <w:pPr>
        <w:rPr>
          <w:lang w:val="en-CA" w:eastAsia="x-none"/>
        </w:rPr>
      </w:pPr>
      <w:r>
        <w:rPr>
          <w:lang w:val="en-CA" w:eastAsia="x-none"/>
        </w:rPr>
        <w:t xml:space="preserve">The following rules are applied in GPS in order </w:t>
      </w:r>
      <w:r w:rsidR="008F39A5">
        <w:rPr>
          <w:lang w:val="en-CA" w:eastAsia="x-none"/>
        </w:rPr>
        <w:t>the</w:t>
      </w:r>
      <w:r>
        <w:rPr>
          <w:lang w:val="en-CA" w:eastAsia="x-none"/>
        </w:rPr>
        <w:t xml:space="preserve"> transaction payment </w:t>
      </w:r>
      <w:r w:rsidR="008F39A5">
        <w:rPr>
          <w:lang w:val="en-CA" w:eastAsia="x-none"/>
        </w:rPr>
        <w:t>is sent to the processor</w:t>
      </w:r>
      <w:r>
        <w:rPr>
          <w:lang w:val="en-CA" w:eastAsia="x-none"/>
        </w:rPr>
        <w:t xml:space="preserve"> as </w:t>
      </w:r>
      <w:r w:rsidR="00D9444F">
        <w:rPr>
          <w:lang w:val="en-CA" w:eastAsia="x-none"/>
        </w:rPr>
        <w:t>onetime</w:t>
      </w:r>
      <w:r>
        <w:rPr>
          <w:lang w:val="en-CA" w:eastAsia="x-none"/>
        </w:rPr>
        <w:t xml:space="preserve"> payment (OTCC) or </w:t>
      </w:r>
      <w:r w:rsidR="008F39A5">
        <w:rPr>
          <w:lang w:val="en-CA" w:eastAsia="x-none"/>
        </w:rPr>
        <w:t xml:space="preserve">as </w:t>
      </w:r>
      <w:r w:rsidR="00D9444F">
        <w:rPr>
          <w:lang w:val="en-CA" w:eastAsia="x-none"/>
        </w:rPr>
        <w:t>recurrent</w:t>
      </w:r>
      <w:r w:rsidR="00355D19">
        <w:rPr>
          <w:lang w:val="en-CA" w:eastAsia="x-none"/>
        </w:rPr>
        <w:t xml:space="preserve"> payment</w:t>
      </w:r>
      <w:r>
        <w:rPr>
          <w:lang w:val="en-CA" w:eastAsia="x-none"/>
        </w:rPr>
        <w:t xml:space="preserve"> (PACC).</w:t>
      </w:r>
    </w:p>
    <w:p w14:paraId="66DAB2C3" w14:textId="77777777" w:rsidR="008F39A5" w:rsidRDefault="008F39A5" w:rsidP="00075883">
      <w:pPr>
        <w:rPr>
          <w:lang w:val="en-CA" w:eastAsia="x-none"/>
        </w:rPr>
      </w:pPr>
      <w:r>
        <w:rPr>
          <w:lang w:val="en-CA" w:eastAsia="x-none"/>
        </w:rPr>
        <w:t>The payment type is derived from two specific fields:</w:t>
      </w:r>
    </w:p>
    <w:p w14:paraId="7D2A5A17" w14:textId="6F08D1CE" w:rsidR="008F39A5" w:rsidRDefault="008F39A5" w:rsidP="00996F09">
      <w:pPr>
        <w:pStyle w:val="ListParagraph0"/>
        <w:numPr>
          <w:ilvl w:val="0"/>
          <w:numId w:val="133"/>
        </w:numPr>
        <w:rPr>
          <w:lang w:val="en-CA" w:eastAsia="x-none"/>
        </w:rPr>
      </w:pPr>
      <w:r w:rsidRPr="008F39A5">
        <w:rPr>
          <w:lang w:val="en-CA" w:eastAsia="x-none"/>
        </w:rPr>
        <w:t>the fifth character of the terminalID provided in the request.</w:t>
      </w:r>
    </w:p>
    <w:p w14:paraId="4A31E3EF" w14:textId="19DF6E17" w:rsidR="008F39A5" w:rsidRDefault="008F39A5" w:rsidP="00996F09">
      <w:pPr>
        <w:pStyle w:val="ListParagraph0"/>
        <w:numPr>
          <w:ilvl w:val="0"/>
          <w:numId w:val="133"/>
        </w:numPr>
        <w:rPr>
          <w:lang w:val="en-CA" w:eastAsia="x-none"/>
        </w:rPr>
      </w:pPr>
      <w:r>
        <w:rPr>
          <w:lang w:val="en-CA" w:eastAsia="x-none"/>
        </w:rPr>
        <w:t>The Expiry Date of the credit card provided in the request</w:t>
      </w:r>
    </w:p>
    <w:p w14:paraId="66A40803" w14:textId="77777777" w:rsidR="008F39A5" w:rsidRDefault="008F39A5" w:rsidP="008F39A5">
      <w:pPr>
        <w:rPr>
          <w:lang w:val="en-CA" w:eastAsia="x-none"/>
        </w:rPr>
      </w:pPr>
    </w:p>
    <w:p w14:paraId="0BAF5107" w14:textId="08045B0A" w:rsidR="008F39A5" w:rsidRDefault="008F39A5" w:rsidP="008F39A5">
      <w:pPr>
        <w:rPr>
          <w:lang w:val="en-CA" w:eastAsia="x-none"/>
        </w:rPr>
      </w:pPr>
      <w:r>
        <w:rPr>
          <w:lang w:val="en-CA" w:eastAsia="x-none"/>
        </w:rPr>
        <w:t xml:space="preserve">If the fifth character of the terminal (which is the payment type) is set to O  and the expiry Date is not expired, then the crypt type value is set to 7. </w:t>
      </w:r>
      <w:r w:rsidR="00474360">
        <w:rPr>
          <w:lang w:val="en-CA" w:eastAsia="x-none"/>
        </w:rPr>
        <w:t>(</w:t>
      </w:r>
      <w:r w:rsidR="00D9444F">
        <w:rPr>
          <w:lang w:val="en-CA" w:eastAsia="x-none"/>
        </w:rPr>
        <w:t>Onetime</w:t>
      </w:r>
      <w:r>
        <w:rPr>
          <w:lang w:val="en-CA" w:eastAsia="x-none"/>
        </w:rPr>
        <w:t xml:space="preserve"> payment)</w:t>
      </w:r>
    </w:p>
    <w:p w14:paraId="068F4D01" w14:textId="77777777" w:rsidR="008F39A5" w:rsidRDefault="008F39A5" w:rsidP="008F39A5">
      <w:pPr>
        <w:rPr>
          <w:lang w:val="en-CA" w:eastAsia="x-none"/>
        </w:rPr>
      </w:pPr>
    </w:p>
    <w:p w14:paraId="726228FF" w14:textId="1D923738" w:rsidR="008F39A5" w:rsidRDefault="008F39A5" w:rsidP="008F39A5">
      <w:pPr>
        <w:rPr>
          <w:lang w:val="en-CA" w:eastAsia="x-none"/>
        </w:rPr>
      </w:pPr>
      <w:r>
        <w:rPr>
          <w:lang w:val="en-CA" w:eastAsia="x-none"/>
        </w:rPr>
        <w:t>Else the crypt_type is set to 2. (</w:t>
      </w:r>
      <w:r w:rsidR="00D9444F">
        <w:rPr>
          <w:lang w:val="en-CA" w:eastAsia="x-none"/>
        </w:rPr>
        <w:t>Recurrent</w:t>
      </w:r>
      <w:r>
        <w:rPr>
          <w:lang w:val="en-CA" w:eastAsia="x-none"/>
        </w:rPr>
        <w:t xml:space="preserve"> payment)</w:t>
      </w:r>
    </w:p>
    <w:p w14:paraId="71C2AA92" w14:textId="77777777" w:rsidR="00282EC5" w:rsidRDefault="00282EC5" w:rsidP="008F39A5">
      <w:pPr>
        <w:rPr>
          <w:lang w:val="en-CA" w:eastAsia="x-none"/>
        </w:rPr>
      </w:pPr>
    </w:p>
    <w:p w14:paraId="1DDC3451" w14:textId="72B2480E" w:rsidR="00D75869" w:rsidRDefault="00D75869" w:rsidP="00280A1A">
      <w:pPr>
        <w:pStyle w:val="Heading2"/>
        <w:numPr>
          <w:ilvl w:val="1"/>
          <w:numId w:val="2"/>
        </w:numPr>
        <w:rPr>
          <w:lang w:val="en-CA"/>
        </w:rPr>
      </w:pPr>
      <w:bookmarkStart w:id="1683" w:name="_Toc415569083"/>
      <w:r>
        <w:rPr>
          <w:lang w:val="en-CA"/>
        </w:rPr>
        <w:t>Persistence of failed transactions</w:t>
      </w:r>
      <w:bookmarkEnd w:id="1683"/>
    </w:p>
    <w:p w14:paraId="23CFB728" w14:textId="6C966D8F" w:rsidR="00D75869" w:rsidRDefault="00D75869" w:rsidP="00D75869">
      <w:pPr>
        <w:rPr>
          <w:lang w:val="en-CA" w:eastAsia="x-none"/>
        </w:rPr>
      </w:pPr>
      <w:r>
        <w:rPr>
          <w:lang w:val="en-CA" w:eastAsia="x-none"/>
        </w:rPr>
        <w:t xml:space="preserve">A new table TX_INFO_ERROR is added into GPS schema to persist online failed transactions.  </w:t>
      </w:r>
      <w:r w:rsidR="006D4B66">
        <w:rPr>
          <w:lang w:val="en-CA" w:eastAsia="x-none"/>
        </w:rPr>
        <w:t xml:space="preserve">GPS doesn’t persist </w:t>
      </w:r>
      <w:r w:rsidR="006D4B66">
        <w:rPr>
          <w:lang w:val="en-CA" w:eastAsia="x-none"/>
        </w:rPr>
        <w:lastRenderedPageBreak/>
        <w:t>all the failed transactions but only the ones that have one of the following error codes:</w:t>
      </w:r>
    </w:p>
    <w:p w14:paraId="11686279" w14:textId="77777777" w:rsidR="006D4B66" w:rsidRDefault="006D4B66" w:rsidP="00D75869">
      <w:pPr>
        <w:rPr>
          <w:lang w:val="en-CA" w:eastAsia="x-none"/>
        </w:rPr>
      </w:pPr>
    </w:p>
    <w:p w14:paraId="293989CC" w14:textId="77777777" w:rsidR="0065734D" w:rsidRPr="0065734D" w:rsidRDefault="0065734D" w:rsidP="0065734D">
      <w:pPr>
        <w:rPr>
          <w:lang w:val="en-CA" w:eastAsia="x-none"/>
        </w:rPr>
      </w:pPr>
      <w:r w:rsidRPr="0065734D">
        <w:rPr>
          <w:lang w:val="en-CA" w:eastAsia="x-none"/>
        </w:rPr>
        <w:t>GPSO-1001</w:t>
      </w:r>
    </w:p>
    <w:p w14:paraId="1F68111B" w14:textId="77777777" w:rsidR="0065734D" w:rsidRPr="0065734D" w:rsidRDefault="0065734D" w:rsidP="0065734D">
      <w:pPr>
        <w:rPr>
          <w:lang w:val="en-CA" w:eastAsia="x-none"/>
        </w:rPr>
      </w:pPr>
      <w:r w:rsidRPr="0065734D">
        <w:rPr>
          <w:lang w:val="en-CA" w:eastAsia="x-none"/>
        </w:rPr>
        <w:t>GPSO-0304</w:t>
      </w:r>
    </w:p>
    <w:p w14:paraId="766502E9" w14:textId="77777777" w:rsidR="0065734D" w:rsidRPr="0065734D" w:rsidRDefault="0065734D" w:rsidP="0065734D">
      <w:pPr>
        <w:rPr>
          <w:lang w:val="en-CA" w:eastAsia="x-none"/>
        </w:rPr>
      </w:pPr>
      <w:r w:rsidRPr="0065734D">
        <w:rPr>
          <w:lang w:val="en-CA" w:eastAsia="x-none"/>
        </w:rPr>
        <w:t>GPSO-0303</w:t>
      </w:r>
    </w:p>
    <w:p w14:paraId="1C2D9723" w14:textId="77777777" w:rsidR="0065734D" w:rsidRPr="0065734D" w:rsidRDefault="0065734D" w:rsidP="0065734D">
      <w:pPr>
        <w:rPr>
          <w:lang w:val="en-CA" w:eastAsia="x-none"/>
        </w:rPr>
      </w:pPr>
      <w:r w:rsidRPr="0065734D">
        <w:rPr>
          <w:lang w:val="en-CA" w:eastAsia="x-none"/>
        </w:rPr>
        <w:t>GPSO-0302</w:t>
      </w:r>
    </w:p>
    <w:p w14:paraId="1C0BE22C" w14:textId="77777777" w:rsidR="0065734D" w:rsidRPr="0065734D" w:rsidRDefault="0065734D" w:rsidP="0065734D">
      <w:pPr>
        <w:rPr>
          <w:lang w:val="en-CA" w:eastAsia="x-none"/>
        </w:rPr>
      </w:pPr>
      <w:r w:rsidRPr="0065734D">
        <w:rPr>
          <w:lang w:val="en-CA" w:eastAsia="x-none"/>
        </w:rPr>
        <w:t>GPSO-0301</w:t>
      </w:r>
    </w:p>
    <w:p w14:paraId="0EF07E44" w14:textId="77777777" w:rsidR="0065734D" w:rsidRPr="0065734D" w:rsidRDefault="0065734D" w:rsidP="0065734D">
      <w:pPr>
        <w:rPr>
          <w:lang w:val="en-CA" w:eastAsia="x-none"/>
        </w:rPr>
      </w:pPr>
      <w:r w:rsidRPr="0065734D">
        <w:rPr>
          <w:lang w:val="en-CA" w:eastAsia="x-none"/>
        </w:rPr>
        <w:t>GPSO-0299</w:t>
      </w:r>
    </w:p>
    <w:p w14:paraId="3B28A6BC" w14:textId="77777777" w:rsidR="0065734D" w:rsidRPr="0065734D" w:rsidRDefault="0065734D" w:rsidP="0065734D">
      <w:pPr>
        <w:rPr>
          <w:lang w:val="en-CA" w:eastAsia="x-none"/>
        </w:rPr>
      </w:pPr>
      <w:r w:rsidRPr="0065734D">
        <w:rPr>
          <w:lang w:val="en-CA" w:eastAsia="x-none"/>
        </w:rPr>
        <w:t>GPSO-0251</w:t>
      </w:r>
    </w:p>
    <w:p w14:paraId="21913E55" w14:textId="77777777" w:rsidR="0065734D" w:rsidRPr="0065734D" w:rsidRDefault="0065734D" w:rsidP="0065734D">
      <w:pPr>
        <w:rPr>
          <w:lang w:val="en-CA" w:eastAsia="x-none"/>
        </w:rPr>
      </w:pPr>
      <w:r w:rsidRPr="0065734D">
        <w:rPr>
          <w:lang w:val="en-CA" w:eastAsia="x-none"/>
        </w:rPr>
        <w:t>GPSO-0252</w:t>
      </w:r>
    </w:p>
    <w:p w14:paraId="5C111A05" w14:textId="77777777" w:rsidR="0065734D" w:rsidRPr="0065734D" w:rsidRDefault="0065734D" w:rsidP="0065734D">
      <w:pPr>
        <w:rPr>
          <w:lang w:val="en-CA" w:eastAsia="x-none"/>
        </w:rPr>
      </w:pPr>
      <w:r w:rsidRPr="0065734D">
        <w:rPr>
          <w:lang w:val="en-CA" w:eastAsia="x-none"/>
        </w:rPr>
        <w:t>GPSO-0207</w:t>
      </w:r>
    </w:p>
    <w:p w14:paraId="61F5EA3A" w14:textId="1720152D" w:rsidR="006D4B66" w:rsidRDefault="0065734D" w:rsidP="0065734D">
      <w:pPr>
        <w:rPr>
          <w:lang w:val="en-CA" w:eastAsia="x-none"/>
        </w:rPr>
      </w:pPr>
      <w:r w:rsidRPr="0065734D">
        <w:rPr>
          <w:lang w:val="en-CA" w:eastAsia="x-none"/>
        </w:rPr>
        <w:t>GPSC-0102</w:t>
      </w:r>
    </w:p>
    <w:p w14:paraId="44D90D47" w14:textId="77777777" w:rsidR="0065734D" w:rsidRDefault="0065734D" w:rsidP="0065734D">
      <w:pPr>
        <w:rPr>
          <w:lang w:val="en-CA" w:eastAsia="x-none"/>
        </w:rPr>
      </w:pPr>
    </w:p>
    <w:p w14:paraId="0FEFB3F4" w14:textId="51E860E6" w:rsidR="006D4B66" w:rsidRDefault="006D4B66" w:rsidP="00D75869">
      <w:pPr>
        <w:rPr>
          <w:lang w:val="en-CA" w:eastAsia="x-none"/>
        </w:rPr>
      </w:pPr>
      <w:r>
        <w:rPr>
          <w:lang w:val="en-CA" w:eastAsia="x-none"/>
        </w:rPr>
        <w:t>The error format that is stored is as follow:</w:t>
      </w:r>
    </w:p>
    <w:p w14:paraId="1AC70201" w14:textId="77777777" w:rsidR="006D4B66" w:rsidRDefault="006D4B66" w:rsidP="00D75869">
      <w:r w:rsidRPr="006D4B66">
        <w:t>GPSCode_CTIMGCode_DTSESBCode</w:t>
      </w:r>
      <w:r>
        <w:t xml:space="preserve">. </w:t>
      </w:r>
    </w:p>
    <w:p w14:paraId="4B57A7C8" w14:textId="77777777" w:rsidR="006D4B66" w:rsidRDefault="006D4B66" w:rsidP="00D75869">
      <w:r>
        <w:t xml:space="preserve">Example: </w:t>
      </w:r>
    </w:p>
    <w:p w14:paraId="79D74113" w14:textId="7CCC7B05" w:rsidR="006D4B66" w:rsidRDefault="006D4B66" w:rsidP="00D75869">
      <w:r>
        <w:t>GPSO-0301_0399_ESB002</w:t>
      </w:r>
    </w:p>
    <w:p w14:paraId="17233067" w14:textId="77777777" w:rsidR="00617850" w:rsidRDefault="00617850" w:rsidP="00D75869"/>
    <w:p w14:paraId="5C6A528D" w14:textId="3C3779A2" w:rsidR="00F42DEC" w:rsidRDefault="00BA1A35" w:rsidP="00F42DEC">
      <w:pPr>
        <w:pStyle w:val="Heading3"/>
        <w:numPr>
          <w:ilvl w:val="2"/>
          <w:numId w:val="2"/>
        </w:numPr>
        <w:rPr>
          <w:lang w:val="en-CA"/>
        </w:rPr>
      </w:pPr>
      <w:bookmarkStart w:id="1684" w:name="_Toc415569084"/>
      <w:r>
        <w:rPr>
          <w:lang w:val="en-CA"/>
        </w:rPr>
        <w:t>AMOUNT</w:t>
      </w:r>
      <w:r w:rsidR="00F42DEC">
        <w:rPr>
          <w:lang w:val="en-CA"/>
        </w:rPr>
        <w:t xml:space="preserve"> persistence </w:t>
      </w:r>
      <w:r w:rsidR="00F42DEC" w:rsidRPr="008F39A5">
        <w:rPr>
          <w:lang w:val="en-CA"/>
        </w:rPr>
        <w:t>logic</w:t>
      </w:r>
      <w:r w:rsidR="00E4275A">
        <w:rPr>
          <w:lang w:val="en-CA"/>
        </w:rPr>
        <w:t xml:space="preserve"> for failed transaction</w:t>
      </w:r>
      <w:r w:rsidR="00DB2421">
        <w:rPr>
          <w:lang w:val="en-CA"/>
        </w:rPr>
        <w:t>s</w:t>
      </w:r>
      <w:bookmarkEnd w:id="1684"/>
    </w:p>
    <w:p w14:paraId="6409ACAF" w14:textId="77777777" w:rsidR="00793A63" w:rsidRDefault="00793A63" w:rsidP="00D15CF1">
      <w:pPr>
        <w:rPr>
          <w:lang w:val="en-CA" w:eastAsia="x-none"/>
        </w:rPr>
      </w:pPr>
    </w:p>
    <w:p w14:paraId="0CE9116C" w14:textId="7F4E2A1D" w:rsidR="00C64987" w:rsidRDefault="00924F0E" w:rsidP="00924F0E">
      <w:pPr>
        <w:rPr>
          <w:lang w:val="en-CA" w:eastAsia="x-none"/>
        </w:rPr>
      </w:pPr>
      <w:r>
        <w:rPr>
          <w:lang w:val="en-CA" w:eastAsia="x-none"/>
        </w:rPr>
        <w:t>As part of GPS Amount Persistence for failed transaction</w:t>
      </w:r>
      <w:r w:rsidR="00792DE9">
        <w:rPr>
          <w:lang w:val="en-CA" w:eastAsia="x-none"/>
        </w:rPr>
        <w:t xml:space="preserve"> Project</w:t>
      </w:r>
      <w:r>
        <w:rPr>
          <w:lang w:val="en-CA" w:eastAsia="x-none"/>
        </w:rPr>
        <w:t>,</w:t>
      </w:r>
      <w:r w:rsidR="00792DE9">
        <w:rPr>
          <w:lang w:val="en-CA" w:eastAsia="x-none"/>
        </w:rPr>
        <w:t xml:space="preserve"> </w:t>
      </w:r>
      <w:r w:rsidR="00055E50">
        <w:rPr>
          <w:lang w:val="en-CA" w:eastAsia="x-none"/>
        </w:rPr>
        <w:t>one</w:t>
      </w:r>
      <w:r>
        <w:rPr>
          <w:lang w:val="en-CA" w:eastAsia="x-none"/>
        </w:rPr>
        <w:t xml:space="preserve"> file </w:t>
      </w:r>
      <w:r w:rsidR="00055E50">
        <w:rPr>
          <w:lang w:val="en-CA" w:eastAsia="x-none"/>
        </w:rPr>
        <w:t>is</w:t>
      </w:r>
      <w:r>
        <w:rPr>
          <w:lang w:val="en-CA" w:eastAsia="x-none"/>
        </w:rPr>
        <w:t xml:space="preserve"> modified:</w:t>
      </w:r>
    </w:p>
    <w:p w14:paraId="37C54CBB" w14:textId="4A62C4CD" w:rsidR="00924F0E" w:rsidRPr="00690CAA" w:rsidRDefault="00924F0E" w:rsidP="00996F09">
      <w:pPr>
        <w:pStyle w:val="ListParagraph0"/>
        <w:numPr>
          <w:ilvl w:val="0"/>
          <w:numId w:val="142"/>
        </w:numPr>
        <w:rPr>
          <w:lang w:val="en-CA" w:eastAsia="x-none"/>
        </w:rPr>
      </w:pPr>
      <w:r w:rsidRPr="00690CAA">
        <w:rPr>
          <w:lang w:val="en-CA" w:eastAsia="x-none"/>
        </w:rPr>
        <w:t>GPSOnlineProcessing.</w:t>
      </w:r>
      <w:r w:rsidR="00C01A66" w:rsidRPr="00690CAA">
        <w:rPr>
          <w:lang w:val="en-CA" w:eastAsia="x-none"/>
        </w:rPr>
        <w:t>p</w:t>
      </w:r>
      <w:r w:rsidRPr="00690CAA">
        <w:rPr>
          <w:lang w:val="en-CA" w:eastAsia="x-none"/>
        </w:rPr>
        <w:t>roxy</w:t>
      </w:r>
    </w:p>
    <w:p w14:paraId="029021EE" w14:textId="77777777" w:rsidR="00924F0E" w:rsidRPr="00924F0E" w:rsidRDefault="00924F0E" w:rsidP="003B5F46">
      <w:pPr>
        <w:pStyle w:val="ListParagraph0"/>
        <w:ind w:left="2160"/>
        <w:rPr>
          <w:lang w:val="en-CA" w:eastAsia="x-none"/>
        </w:rPr>
      </w:pPr>
    </w:p>
    <w:p w14:paraId="1037BC90" w14:textId="77777777" w:rsidR="00690CAA" w:rsidRDefault="004729E6" w:rsidP="00690CAA">
      <w:pPr>
        <w:pStyle w:val="Heading4"/>
      </w:pPr>
      <w:r w:rsidRPr="00701EA2">
        <w:t>GPS</w:t>
      </w:r>
      <w:r w:rsidRPr="003B5F46">
        <w:t xml:space="preserve"> </w:t>
      </w:r>
      <w:r w:rsidR="00701EA2">
        <w:t>O</w:t>
      </w:r>
      <w:r w:rsidRPr="003B5F46">
        <w:t>nline Processing Pr</w:t>
      </w:r>
      <w:r w:rsidR="008C4F1E" w:rsidRPr="003B5F46">
        <w:t>oxy</w:t>
      </w:r>
      <w:r w:rsidR="003B5F46">
        <w:t xml:space="preserve">-  </w:t>
      </w:r>
    </w:p>
    <w:p w14:paraId="6C0B574C" w14:textId="4B58944C" w:rsidR="00C82790" w:rsidRDefault="00690CAA" w:rsidP="00C82790">
      <w:pPr>
        <w:rPr>
          <w:lang w:val="en-CA"/>
        </w:rPr>
      </w:pPr>
      <w:r>
        <w:rPr>
          <w:lang w:val="en-CA" w:eastAsia="x-none"/>
        </w:rPr>
        <w:t>T</w:t>
      </w:r>
      <w:r w:rsidR="003B5F46" w:rsidRPr="003B5F46">
        <w:rPr>
          <w:lang w:val="en-CA" w:eastAsia="x-none"/>
        </w:rPr>
        <w:t>his</w:t>
      </w:r>
      <w:r w:rsidR="008C4F1E" w:rsidRPr="003B5F46">
        <w:rPr>
          <w:b/>
          <w:lang w:val="en-CA" w:eastAsia="x-none"/>
        </w:rPr>
        <w:t xml:space="preserve"> </w:t>
      </w:r>
      <w:r w:rsidR="008C4F1E" w:rsidRPr="000C1056">
        <w:rPr>
          <w:lang w:val="en-CA" w:eastAsia="x-none"/>
        </w:rPr>
        <w:t>service</w:t>
      </w:r>
      <w:r w:rsidR="000C1056">
        <w:rPr>
          <w:lang w:val="en-CA" w:eastAsia="x-none"/>
        </w:rPr>
        <w:t xml:space="preserve"> </w:t>
      </w:r>
      <w:r>
        <w:rPr>
          <w:lang w:val="en-CA" w:eastAsia="x-none"/>
        </w:rPr>
        <w:t>is</w:t>
      </w:r>
      <w:r w:rsidR="000C1056">
        <w:rPr>
          <w:lang w:val="en-CA" w:eastAsia="x-none"/>
        </w:rPr>
        <w:t xml:space="preserve"> modified</w:t>
      </w:r>
      <w:r w:rsidR="003B5F46">
        <w:rPr>
          <w:lang w:val="en-CA" w:eastAsia="x-none"/>
        </w:rPr>
        <w:t xml:space="preserve"> to persist </w:t>
      </w:r>
      <w:r w:rsidR="00FA6972">
        <w:rPr>
          <w:lang w:val="en-CA" w:eastAsia="x-none"/>
        </w:rPr>
        <w:t xml:space="preserve">value of </w:t>
      </w:r>
      <w:r w:rsidR="003B5F46">
        <w:rPr>
          <w:lang w:val="en-CA" w:eastAsia="x-none"/>
        </w:rPr>
        <w:t xml:space="preserve">amount </w:t>
      </w:r>
      <w:r w:rsidR="00FA6972">
        <w:rPr>
          <w:lang w:val="en-CA" w:eastAsia="x-none"/>
        </w:rPr>
        <w:t xml:space="preserve">which </w:t>
      </w:r>
      <w:r>
        <w:rPr>
          <w:lang w:val="en-CA" w:eastAsia="x-none"/>
        </w:rPr>
        <w:t>is</w:t>
      </w:r>
      <w:r w:rsidR="00FA6972">
        <w:rPr>
          <w:lang w:val="en-CA" w:eastAsia="x-none"/>
        </w:rPr>
        <w:t xml:space="preserve"> </w:t>
      </w:r>
      <w:r w:rsidR="003B5F46">
        <w:rPr>
          <w:lang w:val="en-CA" w:eastAsia="x-none"/>
        </w:rPr>
        <w:t xml:space="preserve">taken from GPS request for the </w:t>
      </w:r>
      <w:r w:rsidR="0030687B">
        <w:rPr>
          <w:lang w:val="en-CA" w:eastAsia="x-none"/>
        </w:rPr>
        <w:t>above mentioned</w:t>
      </w:r>
      <w:r w:rsidR="003B5F46">
        <w:rPr>
          <w:lang w:val="en-CA" w:eastAsia="x-none"/>
        </w:rPr>
        <w:t xml:space="preserve"> error codes</w:t>
      </w:r>
      <w:r w:rsidR="000C1056">
        <w:rPr>
          <w:lang w:val="en-CA" w:eastAsia="x-none"/>
        </w:rPr>
        <w:t>.</w:t>
      </w:r>
      <w:r w:rsidR="00631D27">
        <w:rPr>
          <w:lang w:val="en-CA" w:eastAsia="x-none"/>
        </w:rPr>
        <w:t xml:space="preserve"> </w:t>
      </w:r>
      <w:r w:rsidR="00C82790">
        <w:rPr>
          <w:lang w:val="en-CA" w:eastAsia="x-none"/>
        </w:rPr>
        <w:t xml:space="preserve">Followig are the changes </w:t>
      </w:r>
      <w:r w:rsidR="00C82790">
        <w:rPr>
          <w:lang w:val="en-CA"/>
        </w:rPr>
        <w:t>for GPSOnlineProcessing.proxy:</w:t>
      </w:r>
    </w:p>
    <w:p w14:paraId="2FED186F" w14:textId="77777777" w:rsidR="00C82790" w:rsidRDefault="00C82790" w:rsidP="000C1056">
      <w:pPr>
        <w:rPr>
          <w:lang w:val="en-CA" w:eastAsia="x-none"/>
        </w:rPr>
      </w:pPr>
    </w:p>
    <w:p w14:paraId="27B19487" w14:textId="1855FE70" w:rsidR="00C82790" w:rsidRPr="00631D27" w:rsidRDefault="00C82790" w:rsidP="00996F09">
      <w:pPr>
        <w:pStyle w:val="ListParagraph0"/>
        <w:widowControl/>
        <w:numPr>
          <w:ilvl w:val="0"/>
          <w:numId w:val="141"/>
        </w:numPr>
        <w:spacing w:line="240" w:lineRule="auto"/>
        <w:rPr>
          <w:lang w:val="en-CA"/>
        </w:rPr>
      </w:pPr>
      <w:r w:rsidRPr="00631D27">
        <w:rPr>
          <w:lang w:val="en-CA"/>
        </w:rPr>
        <w:t xml:space="preserve">Declare amount request as a variable in </w:t>
      </w:r>
      <w:r w:rsidRPr="00631D27">
        <w:rPr>
          <w:i/>
          <w:iCs/>
          <w:lang w:val="en-CA"/>
        </w:rPr>
        <w:t>Store Or Initialize Stage</w:t>
      </w:r>
      <w:r w:rsidRPr="00631D27">
        <w:rPr>
          <w:lang w:val="en-CA"/>
        </w:rPr>
        <w:t xml:space="preserve"> step to store the amount of the request</w:t>
      </w:r>
    </w:p>
    <w:p w14:paraId="629BD522" w14:textId="5A7662B0" w:rsidR="00C82790" w:rsidRPr="00631D27" w:rsidRDefault="00C82790" w:rsidP="00996F09">
      <w:pPr>
        <w:pStyle w:val="ListParagraph0"/>
        <w:widowControl/>
        <w:numPr>
          <w:ilvl w:val="0"/>
          <w:numId w:val="141"/>
        </w:numPr>
        <w:spacing w:line="240" w:lineRule="auto"/>
        <w:rPr>
          <w:lang w:val="en-CA"/>
        </w:rPr>
      </w:pPr>
      <w:r w:rsidRPr="00631D27">
        <w:rPr>
          <w:lang w:val="en-CA"/>
        </w:rPr>
        <w:t>In the gpsCore Service callout when calling persistTxInfo method, retrieve the amount of failed transactions</w:t>
      </w:r>
      <w:r w:rsidR="00FC1D71" w:rsidRPr="00631D27">
        <w:rPr>
          <w:lang w:val="en-CA"/>
        </w:rPr>
        <w:t xml:space="preserve"> originally stored in the variable at </w:t>
      </w:r>
      <w:r w:rsidR="00FC1D71" w:rsidRPr="00631D27">
        <w:rPr>
          <w:i/>
          <w:iCs/>
          <w:lang w:val="en-CA"/>
        </w:rPr>
        <w:t>Store Or Initialize Stage</w:t>
      </w:r>
      <w:r w:rsidRPr="00631D27">
        <w:rPr>
          <w:lang w:val="en-CA"/>
        </w:rPr>
        <w:t>:</w:t>
      </w:r>
    </w:p>
    <w:p w14:paraId="0F4C6E3E" w14:textId="77777777" w:rsidR="00C82790" w:rsidRDefault="00C82790" w:rsidP="00C82790">
      <w:pPr>
        <w:pStyle w:val="ListParagraph0"/>
        <w:rPr>
          <w:lang w:val="en-CA"/>
        </w:rPr>
      </w:pPr>
    </w:p>
    <w:p w14:paraId="022E01CA" w14:textId="59F07C74" w:rsidR="00C82790" w:rsidRPr="007461F4" w:rsidRDefault="00C82790" w:rsidP="007461F4">
      <w:pPr>
        <w:rPr>
          <w:u w:val="single"/>
          <w:lang w:val="en-CA"/>
        </w:rPr>
      </w:pPr>
      <w:r w:rsidRPr="007461F4">
        <w:rPr>
          <w:u w:val="single"/>
          <w:lang w:val="en-CA"/>
        </w:rPr>
        <w:t>Code Snip</w:t>
      </w:r>
      <w:r w:rsidR="00447DDD" w:rsidRPr="007461F4">
        <w:rPr>
          <w:u w:val="single"/>
          <w:lang w:val="en-CA"/>
        </w:rPr>
        <w:t>p</w:t>
      </w:r>
      <w:r w:rsidRPr="007461F4">
        <w:rPr>
          <w:u w:val="single"/>
          <w:lang w:val="en-CA"/>
        </w:rPr>
        <w:t>et modifications are in yellow:</w:t>
      </w:r>
    </w:p>
    <w:p w14:paraId="3A075DE0" w14:textId="77777777" w:rsidR="00C82790" w:rsidRDefault="00C82790" w:rsidP="00C82790">
      <w:pPr>
        <w:pStyle w:val="ListParagraph0"/>
        <w:rPr>
          <w:u w:val="single"/>
          <w:lang w:val="en-CA"/>
        </w:rPr>
      </w:pPr>
    </w:p>
    <w:p w14:paraId="47A93CC2" w14:textId="77777777" w:rsidR="00C82790" w:rsidRDefault="00C82790" w:rsidP="00C82790">
      <w:pPr>
        <w:autoSpaceDE w:val="0"/>
        <w:autoSpaceDN w:val="0"/>
        <w:rPr>
          <w:rFonts w:ascii="Consolas" w:hAnsi="Consolas" w:cs="Consolas"/>
          <w:lang w:val="en-CA"/>
        </w:rPr>
      </w:pPr>
      <w:r>
        <w:rPr>
          <w:lang w:val="en-CA"/>
        </w:rPr>
        <w:t>         </w:t>
      </w:r>
      <w:r>
        <w:rPr>
          <w:rFonts w:ascii="Consolas" w:hAnsi="Consolas" w:cs="Consolas"/>
          <w:b/>
          <w:bCs/>
          <w:color w:val="0000CE"/>
          <w:lang w:val="en-CA"/>
        </w:rPr>
        <w:t>if</w:t>
      </w:r>
      <w:r>
        <w:rPr>
          <w:rFonts w:ascii="Consolas" w:hAnsi="Consolas" w:cs="Consolas"/>
          <w:color w:val="000000"/>
          <w:lang w:val="en-CA"/>
        </w:rPr>
        <w:t>(fn:exists(</w:t>
      </w:r>
      <w:r>
        <w:rPr>
          <w:rFonts w:ascii="Consolas" w:hAnsi="Consolas" w:cs="Consolas"/>
          <w:b/>
          <w:bCs/>
          <w:color w:val="630C7B"/>
          <w:lang w:val="en-CA"/>
        </w:rPr>
        <w:t>$body</w:t>
      </w:r>
      <w:r>
        <w:rPr>
          <w:rFonts w:ascii="Consolas" w:hAnsi="Consolas" w:cs="Consolas"/>
          <w:color w:val="000000"/>
          <w:lang w:val="en-CA"/>
        </w:rPr>
        <w:t>/mes:GPSResponse/mes:ReturnResult/typ:ProcessorResponse/typ:TransAmount))</w:t>
      </w:r>
      <w:r>
        <w:rPr>
          <w:rFonts w:ascii="Consolas" w:hAnsi="Consolas" w:cs="Consolas"/>
          <w:b/>
          <w:bCs/>
          <w:color w:val="0000CE"/>
          <w:lang w:val="en-CA"/>
        </w:rPr>
        <w:t>then</w:t>
      </w:r>
    </w:p>
    <w:p w14:paraId="428CBBEA" w14:textId="77777777" w:rsidR="00C82790" w:rsidRDefault="00C82790" w:rsidP="00C82790">
      <w:pPr>
        <w:autoSpaceDE w:val="0"/>
        <w:autoSpaceDN w:val="0"/>
        <w:rPr>
          <w:rFonts w:ascii="Consolas" w:hAnsi="Consolas" w:cs="Consolas"/>
          <w:lang w:val="en-CA"/>
        </w:rPr>
      </w:pPr>
      <w:r>
        <w:rPr>
          <w:rFonts w:ascii="Consolas" w:hAnsi="Consolas" w:cs="Consolas"/>
          <w:color w:val="000000"/>
          <w:lang w:val="en-CA"/>
        </w:rPr>
        <w:t>       </w:t>
      </w:r>
      <w:r>
        <w:rPr>
          <w:rFonts w:ascii="Consolas" w:hAnsi="Consolas" w:cs="Consolas"/>
          <w:color w:val="AD0000"/>
          <w:lang w:val="en-CA"/>
        </w:rPr>
        <w:t>&lt;TransAmount&gt;</w:t>
      </w:r>
      <w:r>
        <w:rPr>
          <w:rFonts w:ascii="Consolas" w:hAnsi="Consolas" w:cs="Consolas"/>
          <w:color w:val="000000"/>
          <w:lang w:val="en-CA"/>
        </w:rPr>
        <w:t xml:space="preserve">{data( </w:t>
      </w:r>
      <w:r>
        <w:rPr>
          <w:rFonts w:ascii="Consolas" w:hAnsi="Consolas" w:cs="Consolas"/>
          <w:b/>
          <w:bCs/>
          <w:color w:val="630C7B"/>
          <w:lang w:val="en-CA"/>
        </w:rPr>
        <w:t>$body</w:t>
      </w:r>
      <w:r>
        <w:rPr>
          <w:rFonts w:ascii="Consolas" w:hAnsi="Consolas" w:cs="Consolas"/>
          <w:color w:val="000000"/>
          <w:lang w:val="en-CA"/>
        </w:rPr>
        <w:t>/mes:GPSResponse/mes:ReturnResult/typ:ProcessorResponse/typ:TransAmount)}</w:t>
      </w:r>
      <w:r>
        <w:rPr>
          <w:rFonts w:ascii="Consolas" w:hAnsi="Consolas" w:cs="Consolas"/>
          <w:color w:val="AD0000"/>
          <w:lang w:val="en-CA"/>
        </w:rPr>
        <w:t>&lt;/TransAmount&gt;</w:t>
      </w:r>
    </w:p>
    <w:p w14:paraId="2C11C6E4" w14:textId="77777777" w:rsidR="00C82790" w:rsidRDefault="00C82790" w:rsidP="00C82790">
      <w:pPr>
        <w:autoSpaceDE w:val="0"/>
        <w:autoSpaceDN w:val="0"/>
        <w:rPr>
          <w:rFonts w:ascii="Consolas" w:hAnsi="Consolas" w:cs="Consolas"/>
          <w:color w:val="0000FF"/>
          <w:highlight w:val="yellow"/>
          <w:lang w:val="en-CA"/>
        </w:rPr>
      </w:pPr>
      <w:r>
        <w:rPr>
          <w:rFonts w:ascii="Consolas" w:hAnsi="Consolas" w:cs="Consolas"/>
          <w:color w:val="0000FF"/>
          <w:lang w:val="en-CA"/>
        </w:rPr>
        <w:t>    </w:t>
      </w:r>
      <w:r>
        <w:rPr>
          <w:rFonts w:ascii="Consolas" w:hAnsi="Consolas" w:cs="Consolas"/>
          <w:color w:val="0000FF"/>
          <w:highlight w:val="yellow"/>
          <w:lang w:val="en-CA"/>
        </w:rPr>
        <w:t xml:space="preserve">else  </w:t>
      </w:r>
    </w:p>
    <w:p w14:paraId="4107EC39" w14:textId="77777777" w:rsidR="00C82790" w:rsidRDefault="00C82790" w:rsidP="00C82790">
      <w:pPr>
        <w:autoSpaceDE w:val="0"/>
        <w:autoSpaceDN w:val="0"/>
        <w:rPr>
          <w:rFonts w:ascii="Consolas" w:hAnsi="Consolas" w:cs="Consolas"/>
          <w:lang w:val="en-CA"/>
        </w:rPr>
      </w:pPr>
      <w:r>
        <w:rPr>
          <w:rFonts w:ascii="Consolas" w:hAnsi="Consolas" w:cs="Consolas"/>
          <w:color w:val="0000FF"/>
          <w:highlight w:val="yellow"/>
          <w:lang w:val="en-CA"/>
        </w:rPr>
        <w:t>         &lt;TransAmount&gt;{data($TransAmount)}&lt;/TransAmount&gt;</w:t>
      </w:r>
    </w:p>
    <w:p w14:paraId="392AD121" w14:textId="41929864" w:rsidR="0086544B" w:rsidRDefault="000C1056" w:rsidP="000C1056">
      <w:pPr>
        <w:rPr>
          <w:lang w:val="en-CA" w:eastAsia="x-none"/>
        </w:rPr>
      </w:pPr>
      <w:r>
        <w:rPr>
          <w:lang w:val="en-CA" w:eastAsia="x-none"/>
        </w:rPr>
        <w:t xml:space="preserve"> </w:t>
      </w:r>
    </w:p>
    <w:p w14:paraId="33D5F077" w14:textId="44C4CFAA" w:rsidR="00737A33" w:rsidRDefault="00055E50" w:rsidP="00D15CF1">
      <w:pPr>
        <w:rPr>
          <w:lang w:val="en-CA" w:eastAsia="x-none"/>
        </w:rPr>
      </w:pPr>
      <w:r>
        <w:rPr>
          <w:lang w:val="en-CA" w:eastAsia="x-none"/>
        </w:rPr>
        <w:t>Below are the different places where to add this code snipset:</w:t>
      </w:r>
    </w:p>
    <w:p w14:paraId="748DDA43" w14:textId="77777777" w:rsidR="00055E50" w:rsidRDefault="00055E50" w:rsidP="00D15CF1">
      <w:pPr>
        <w:rPr>
          <w:lang w:val="en-CA" w:eastAsia="x-none"/>
        </w:rPr>
      </w:pPr>
    </w:p>
    <w:p w14:paraId="3A680CEE" w14:textId="7B0CE765" w:rsidR="00055E50" w:rsidRDefault="005D006F" w:rsidP="00D15CF1">
      <w:pPr>
        <w:rPr>
          <w:lang w:val="en-CA" w:eastAsia="x-none"/>
        </w:rPr>
      </w:pPr>
      <w:r>
        <w:rPr>
          <w:noProof/>
          <w:lang w:val="en-IN" w:eastAsia="en-IN"/>
        </w:rPr>
        <w:lastRenderedPageBreak/>
        <w:drawing>
          <wp:inline distT="0" distB="0" distL="0" distR="0" wp14:anchorId="34BE57A7" wp14:editId="6485C614">
            <wp:extent cx="4686300" cy="8220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86300" cy="8220075"/>
                    </a:xfrm>
                    <a:prstGeom prst="rect">
                      <a:avLst/>
                    </a:prstGeom>
                    <a:noFill/>
                    <a:ln>
                      <a:noFill/>
                    </a:ln>
                  </pic:spPr>
                </pic:pic>
              </a:graphicData>
            </a:graphic>
          </wp:inline>
        </w:drawing>
      </w:r>
    </w:p>
    <w:p w14:paraId="0195BF11" w14:textId="6F4FE865" w:rsidR="00C620B9" w:rsidRDefault="00B741A0" w:rsidP="00B741A0">
      <w:pPr>
        <w:pStyle w:val="ListParagraph0"/>
        <w:widowControl/>
        <w:spacing w:after="200" w:line="276" w:lineRule="auto"/>
        <w:rPr>
          <w:b/>
        </w:rPr>
      </w:pPr>
      <w:r>
        <w:rPr>
          <w:b/>
        </w:rPr>
        <w:lastRenderedPageBreak/>
        <w:t>Following are the conditions which are used in the above flow diagram:</w:t>
      </w:r>
    </w:p>
    <w:p w14:paraId="699E2DEA" w14:textId="6BE6D7A4" w:rsidR="00F97383" w:rsidRDefault="00F97383" w:rsidP="00996F09">
      <w:pPr>
        <w:pStyle w:val="ListParagraph0"/>
        <w:widowControl/>
        <w:numPr>
          <w:ilvl w:val="0"/>
          <w:numId w:val="143"/>
        </w:numPr>
        <w:spacing w:after="200" w:line="276" w:lineRule="auto"/>
        <w:rPr>
          <w:b/>
        </w:rPr>
      </w:pPr>
      <w:r>
        <w:rPr>
          <w:b/>
        </w:rPr>
        <w:t xml:space="preserve">getMerchantInfo </w:t>
      </w:r>
      <w:r w:rsidR="00CA4A13">
        <w:rPr>
          <w:b/>
        </w:rPr>
        <w:t>and getTxnInfo-ResponseAction:</w:t>
      </w:r>
      <w:r>
        <w:rPr>
          <w:b/>
        </w:rPr>
        <w:t>- assign node code changed at 3 places</w:t>
      </w:r>
    </w:p>
    <w:p w14:paraId="74544D6F" w14:textId="77777777" w:rsidR="00F97383" w:rsidRDefault="00F97383" w:rsidP="00996F09">
      <w:pPr>
        <w:pStyle w:val="ListParagraph0"/>
        <w:widowControl/>
        <w:numPr>
          <w:ilvl w:val="1"/>
          <w:numId w:val="143"/>
        </w:numPr>
        <w:spacing w:after="200" w:line="276" w:lineRule="auto"/>
      </w:pPr>
      <w:r>
        <w:t xml:space="preserve">if fn:exists($body/mes:GPSRequest/mes:ContextAttributes/typ:TerminalID) </w:t>
      </w:r>
    </w:p>
    <w:p w14:paraId="612B9CF3" w14:textId="77777777" w:rsidR="00F97383" w:rsidRDefault="00F97383" w:rsidP="00996F09">
      <w:pPr>
        <w:pStyle w:val="ListParagraph0"/>
        <w:widowControl/>
        <w:numPr>
          <w:ilvl w:val="1"/>
          <w:numId w:val="143"/>
        </w:numPr>
        <w:spacing w:after="200" w:line="276" w:lineRule="auto"/>
        <w:jc w:val="center"/>
      </w:pPr>
      <w:r>
        <w:t>else if fn:exists($body/mes:GPSRequest/mes:ContextAttributes/typ:ContextInfo)</w:t>
      </w:r>
    </w:p>
    <w:p w14:paraId="6130F968" w14:textId="77777777" w:rsidR="00F97383" w:rsidRDefault="00F97383" w:rsidP="00996F09">
      <w:pPr>
        <w:pStyle w:val="ListParagraph0"/>
        <w:widowControl/>
        <w:numPr>
          <w:ilvl w:val="1"/>
          <w:numId w:val="143"/>
        </w:numPr>
        <w:spacing w:after="200" w:line="276" w:lineRule="auto"/>
      </w:pPr>
      <w:r>
        <w:t>if:not(fn:matches($MerchantAndTxnInfo/response/TxnInfoResponse/GPSCoreResponse/GPSCode,"GPSC-0000"))</w:t>
      </w:r>
    </w:p>
    <w:p w14:paraId="2EDCF089" w14:textId="2D724F66" w:rsidR="00F97383" w:rsidRDefault="00CA4A13" w:rsidP="00996F09">
      <w:pPr>
        <w:pStyle w:val="ListParagraph0"/>
        <w:widowControl/>
        <w:numPr>
          <w:ilvl w:val="0"/>
          <w:numId w:val="143"/>
        </w:numPr>
        <w:spacing w:after="200" w:line="276" w:lineRule="auto"/>
        <w:rPr>
          <w:b/>
        </w:rPr>
      </w:pPr>
      <w:r>
        <w:rPr>
          <w:b/>
        </w:rPr>
        <w:t>Response Validation:</w:t>
      </w:r>
      <w:r w:rsidR="00F97383">
        <w:rPr>
          <w:b/>
        </w:rPr>
        <w:t>- assign node code changed at 1 place</w:t>
      </w:r>
    </w:p>
    <w:p w14:paraId="6D0484DE" w14:textId="77777777" w:rsidR="00F97383" w:rsidRDefault="00F97383" w:rsidP="00996F09">
      <w:pPr>
        <w:pStyle w:val="ListParagraph0"/>
        <w:widowControl/>
        <w:numPr>
          <w:ilvl w:val="1"/>
          <w:numId w:val="143"/>
        </w:numPr>
        <w:spacing w:after="200" w:line="276" w:lineRule="auto"/>
        <w:rPr>
          <w:b/>
        </w:rPr>
      </w:pPr>
      <w:r>
        <w:t xml:space="preserve"> If:fn:matches($ResponseValidationResponse/ValidationPassed, "false")</w:t>
      </w:r>
    </w:p>
    <w:p w14:paraId="616A3554" w14:textId="7DAD4DE9" w:rsidR="00F97383" w:rsidRDefault="00F97383" w:rsidP="00996F09">
      <w:pPr>
        <w:pStyle w:val="ListParagraph0"/>
        <w:widowControl/>
        <w:numPr>
          <w:ilvl w:val="0"/>
          <w:numId w:val="143"/>
        </w:numPr>
        <w:spacing w:after="200" w:line="276" w:lineRule="auto"/>
        <w:rPr>
          <w:b/>
        </w:rPr>
      </w:pPr>
      <w:r>
        <w:rPr>
          <w:b/>
        </w:rPr>
        <w:t>Response Transformation:- assign node code changed at 2 places</w:t>
      </w:r>
    </w:p>
    <w:p w14:paraId="428CBAF2" w14:textId="77777777" w:rsidR="00F97383" w:rsidRDefault="00F97383" w:rsidP="00996F09">
      <w:pPr>
        <w:pStyle w:val="ListParagraph0"/>
        <w:widowControl/>
        <w:numPr>
          <w:ilvl w:val="1"/>
          <w:numId w:val="143"/>
        </w:numPr>
        <w:spacing w:after="200" w:line="276" w:lineRule="auto"/>
        <w:rPr>
          <w:b/>
        </w:rPr>
      </w:pPr>
      <w:r>
        <w:t>If:$body/mes:TransCCResponse/mes:HeaderResponse/typ:SystemCode != 0</w:t>
      </w:r>
    </w:p>
    <w:p w14:paraId="2BECB12E" w14:textId="77777777" w:rsidR="00F97383" w:rsidRDefault="00F97383" w:rsidP="00996F09">
      <w:pPr>
        <w:pStyle w:val="ListParagraph0"/>
        <w:widowControl/>
        <w:numPr>
          <w:ilvl w:val="1"/>
          <w:numId w:val="143"/>
        </w:numPr>
        <w:spacing w:after="200" w:line="276" w:lineRule="auto"/>
        <w:rPr>
          <w:b/>
        </w:rPr>
      </w:pPr>
      <w:r>
        <w:t xml:space="preserve"> Else branch</w:t>
      </w:r>
    </w:p>
    <w:p w14:paraId="3255EE54" w14:textId="7F214730" w:rsidR="00F97383" w:rsidRDefault="00327655" w:rsidP="00996F09">
      <w:pPr>
        <w:pStyle w:val="ListParagraph0"/>
        <w:widowControl/>
        <w:numPr>
          <w:ilvl w:val="0"/>
          <w:numId w:val="143"/>
        </w:numPr>
        <w:spacing w:after="200" w:line="276" w:lineRule="auto"/>
        <w:rPr>
          <w:b/>
        </w:rPr>
      </w:pPr>
      <w:r>
        <w:rPr>
          <w:b/>
        </w:rPr>
        <w:t>is VOID after BatchCloseTime:</w:t>
      </w:r>
      <w:r w:rsidR="00F97383">
        <w:rPr>
          <w:b/>
        </w:rPr>
        <w:t>- assign node code changed at 2 places</w:t>
      </w:r>
    </w:p>
    <w:p w14:paraId="25A4E455" w14:textId="77777777" w:rsidR="00F97383" w:rsidRDefault="00F97383" w:rsidP="00996F09">
      <w:pPr>
        <w:pStyle w:val="ListParagraph0"/>
        <w:widowControl/>
        <w:numPr>
          <w:ilvl w:val="1"/>
          <w:numId w:val="143"/>
        </w:numPr>
        <w:spacing w:after="200" w:line="276" w:lineRule="auto"/>
      </w:pPr>
      <w:r>
        <w:t>ifxs:date($MerchantAndTxnInfo/response/TxnInfoResponse/GPSCoreResponse/Payload/TxnInfo/TransDate) eq xs:date(fn-bea:remove-timezone-from-dateTime(fn:current-dateTime()))and (data($MerchantAndTxnInfo/response/TxnInfoResponse/GPSCoreResponse/Payload/TxnInfo/TransType='PURC') or data($MerchantAndTxnInfo/response/TxnInfoResponse/GPSCoreResponse/Payload/TxnInfo/TransType='COMP'))</w:t>
      </w:r>
    </w:p>
    <w:p w14:paraId="41D86639" w14:textId="77777777" w:rsidR="00F97383" w:rsidRDefault="00F97383" w:rsidP="00996F09">
      <w:pPr>
        <w:pStyle w:val="ListParagraph0"/>
        <w:widowControl/>
        <w:numPr>
          <w:ilvl w:val="1"/>
          <w:numId w:val="143"/>
        </w:numPr>
        <w:spacing w:after="200" w:line="276" w:lineRule="auto"/>
      </w:pPr>
      <w:r>
        <w:t>Else Branch</w:t>
      </w:r>
    </w:p>
    <w:p w14:paraId="25D66E47" w14:textId="3807D510" w:rsidR="00F97383" w:rsidRDefault="00327655" w:rsidP="00996F09">
      <w:pPr>
        <w:pStyle w:val="ListParagraph0"/>
        <w:widowControl/>
        <w:numPr>
          <w:ilvl w:val="0"/>
          <w:numId w:val="143"/>
        </w:numPr>
        <w:spacing w:after="200" w:line="276" w:lineRule="auto"/>
      </w:pPr>
      <w:r>
        <w:rPr>
          <w:b/>
        </w:rPr>
        <w:t>Request Transformation:</w:t>
      </w:r>
      <w:r w:rsidR="00F97383">
        <w:rPr>
          <w:b/>
        </w:rPr>
        <w:t>- assign node code changed at 1 place</w:t>
      </w:r>
    </w:p>
    <w:p w14:paraId="2E515DE7" w14:textId="77777777" w:rsidR="00F97383" w:rsidRDefault="00F97383" w:rsidP="00996F09">
      <w:pPr>
        <w:pStyle w:val="ListParagraph0"/>
        <w:widowControl/>
        <w:numPr>
          <w:ilvl w:val="1"/>
          <w:numId w:val="143"/>
        </w:numPr>
        <w:spacing w:after="200" w:line="276" w:lineRule="auto"/>
      </w:pPr>
      <w:r>
        <w:t>Else branch of -&gt;if: fn:matches($MerchantAndTxnInfo/response/MerchantInfoResponse/MerchantInfo/ProcessorID,"Moneris")</w:t>
      </w:r>
    </w:p>
    <w:p w14:paraId="028C4508" w14:textId="643A5ACC" w:rsidR="00F97383" w:rsidRDefault="00F97383" w:rsidP="00996F09">
      <w:pPr>
        <w:pStyle w:val="ListParagraph0"/>
        <w:widowControl/>
        <w:numPr>
          <w:ilvl w:val="0"/>
          <w:numId w:val="143"/>
        </w:numPr>
        <w:spacing w:after="200" w:line="276" w:lineRule="auto"/>
      </w:pPr>
      <w:r>
        <w:rPr>
          <w:b/>
        </w:rPr>
        <w:t>GPSOnlihneProxy Error Handler:-</w:t>
      </w:r>
      <w:r w:rsidR="007B1D1B">
        <w:rPr>
          <w:b/>
        </w:rPr>
        <w:t xml:space="preserve"> </w:t>
      </w:r>
      <w:r>
        <w:rPr>
          <w:b/>
        </w:rPr>
        <w:t>assign node code changed at 2places</w:t>
      </w:r>
    </w:p>
    <w:p w14:paraId="5A40FCC7" w14:textId="77777777" w:rsidR="00F97383" w:rsidRDefault="00F97383" w:rsidP="00996F09">
      <w:pPr>
        <w:pStyle w:val="ListParagraph0"/>
        <w:widowControl/>
        <w:numPr>
          <w:ilvl w:val="1"/>
          <w:numId w:val="143"/>
        </w:numPr>
        <w:spacing w:after="200" w:line="276" w:lineRule="auto"/>
      </w:pPr>
      <w:r>
        <w:t>If:(data($fault/ctx:errorCode)='BEA-380002') or(data($fault/ctx:errorCode)='BEA-380000')</w:t>
      </w:r>
    </w:p>
    <w:p w14:paraId="0A2E32F8" w14:textId="77777777" w:rsidR="00F97383" w:rsidRDefault="00F97383" w:rsidP="00996F09">
      <w:pPr>
        <w:pStyle w:val="ListParagraph0"/>
        <w:widowControl/>
        <w:numPr>
          <w:ilvl w:val="1"/>
          <w:numId w:val="143"/>
        </w:numPr>
        <w:spacing w:after="200" w:line="276" w:lineRule="auto"/>
      </w:pPr>
      <w:r>
        <w:t>Else branch</w:t>
      </w:r>
    </w:p>
    <w:p w14:paraId="296601F4" w14:textId="2A50A801" w:rsidR="00F97383" w:rsidRPr="0087503D" w:rsidRDefault="00F97383" w:rsidP="0087503D">
      <w:pPr>
        <w:rPr>
          <w:b/>
        </w:rPr>
      </w:pPr>
      <w:r w:rsidRPr="0087503D">
        <w:rPr>
          <w:b/>
        </w:rPr>
        <w:t>Note: Total 11 assign node</w:t>
      </w:r>
      <w:r w:rsidR="00C12B4D">
        <w:rPr>
          <w:b/>
        </w:rPr>
        <w:t>s</w:t>
      </w:r>
      <w:r w:rsidRPr="0087503D">
        <w:rPr>
          <w:b/>
        </w:rPr>
        <w:t xml:space="preserve"> have been changed in GPSOnlineProcessing.proxy</w:t>
      </w:r>
      <w:r w:rsidR="0021449B">
        <w:rPr>
          <w:b/>
        </w:rPr>
        <w:t xml:space="preserve"> Service</w:t>
      </w:r>
      <w:r w:rsidRPr="0087503D">
        <w:rPr>
          <w:b/>
        </w:rPr>
        <w:t>.</w:t>
      </w:r>
    </w:p>
    <w:p w14:paraId="2371393B" w14:textId="77777777" w:rsidR="004344EA" w:rsidRDefault="004344EA" w:rsidP="00D15CF1">
      <w:pPr>
        <w:rPr>
          <w:lang w:val="en-CA" w:eastAsia="x-none"/>
        </w:rPr>
      </w:pPr>
    </w:p>
    <w:p w14:paraId="15FC765D" w14:textId="54A3DC04" w:rsidR="00EE493F" w:rsidRDefault="00EE493F" w:rsidP="00280A1A">
      <w:pPr>
        <w:pStyle w:val="Heading2"/>
        <w:numPr>
          <w:ilvl w:val="1"/>
          <w:numId w:val="2"/>
        </w:numPr>
        <w:rPr>
          <w:lang w:val="en-CA"/>
        </w:rPr>
      </w:pPr>
      <w:bookmarkStart w:id="1685" w:name="_Toc415569085"/>
      <w:r>
        <w:rPr>
          <w:lang w:val="en-CA"/>
        </w:rPr>
        <w:t>BSSInfo and MerchantInfo Caching in OSB</w:t>
      </w:r>
      <w:bookmarkEnd w:id="1685"/>
    </w:p>
    <w:p w14:paraId="3CE3707B" w14:textId="4A28AB9C" w:rsidR="00EE493F" w:rsidRDefault="00EE493F" w:rsidP="00EE493F">
      <w:r>
        <w:t xml:space="preserve">GPSOnline loads the BSSInfo using static ConcurrentHashMap to cache the </w:t>
      </w:r>
      <w:r w:rsidR="00D9444F">
        <w:t>BSSInfo as</w:t>
      </w:r>
      <w:r>
        <w:t xml:space="preserve"> below.</w:t>
      </w:r>
    </w:p>
    <w:p w14:paraId="7C5F0508" w14:textId="77777777" w:rsidR="00EE493F" w:rsidRDefault="00EE493F" w:rsidP="00EE493F">
      <w:r>
        <w:rPr>
          <w:noProof/>
          <w:lang w:val="en-IN" w:eastAsia="en-IN"/>
        </w:rPr>
        <w:drawing>
          <wp:inline distT="0" distB="0" distL="0" distR="0" wp14:anchorId="2310DBD3" wp14:editId="58CDF31C">
            <wp:extent cx="5029200" cy="255213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2738" t="8572" r="35714" b="30666"/>
                    <a:stretch/>
                  </pic:blipFill>
                  <pic:spPr bwMode="auto">
                    <a:xfrm>
                      <a:off x="0" y="0"/>
                      <a:ext cx="5028718" cy="2551886"/>
                    </a:xfrm>
                    <a:prstGeom prst="rect">
                      <a:avLst/>
                    </a:prstGeom>
                    <a:ln>
                      <a:noFill/>
                    </a:ln>
                    <a:extLst>
                      <a:ext uri="{53640926-AAD7-44D8-BBD7-CCE9431645EC}">
                        <a14:shadowObscured xmlns:a14="http://schemas.microsoft.com/office/drawing/2010/main"/>
                      </a:ext>
                    </a:extLst>
                  </pic:spPr>
                </pic:pic>
              </a:graphicData>
            </a:graphic>
          </wp:inline>
        </w:drawing>
      </w:r>
    </w:p>
    <w:p w14:paraId="645108C1" w14:textId="77777777" w:rsidR="00EE493F" w:rsidRDefault="00EE493F" w:rsidP="00EE493F">
      <w:r>
        <w:t>There are three methods:</w:t>
      </w:r>
    </w:p>
    <w:p w14:paraId="13C9AFE7" w14:textId="77777777" w:rsidR="00EE493F" w:rsidRDefault="00EE493F" w:rsidP="00996F09">
      <w:pPr>
        <w:pStyle w:val="ListParagraph0"/>
        <w:widowControl/>
        <w:numPr>
          <w:ilvl w:val="0"/>
          <w:numId w:val="135"/>
        </w:numPr>
        <w:spacing w:before="120" w:line="240" w:lineRule="auto"/>
      </w:pPr>
      <w:r w:rsidRPr="008F410C">
        <w:rPr>
          <w:lang w:val="en-IN"/>
        </w:rPr>
        <w:t>getBSSInfo(String BSSID)</w:t>
      </w:r>
      <w:r>
        <w:rPr>
          <w:lang w:val="en-IN"/>
        </w:rPr>
        <w:t xml:space="preserve"> - </w:t>
      </w:r>
      <w:r>
        <w:t>to get the BSSInfo details for the BSSID</w:t>
      </w:r>
    </w:p>
    <w:p w14:paraId="3B6DF7F3" w14:textId="77777777" w:rsidR="00EE493F" w:rsidRPr="008F410C" w:rsidRDefault="00EE493F" w:rsidP="00996F09">
      <w:pPr>
        <w:pStyle w:val="ListParagraph0"/>
        <w:widowControl/>
        <w:numPr>
          <w:ilvl w:val="0"/>
          <w:numId w:val="135"/>
        </w:numPr>
        <w:spacing w:before="120" w:line="240" w:lineRule="auto"/>
        <w:rPr>
          <w:lang w:val="en-IN"/>
        </w:rPr>
      </w:pPr>
      <w:r w:rsidRPr="008F410C">
        <w:rPr>
          <w:lang w:val="en-IN"/>
        </w:rPr>
        <w:lastRenderedPageBreak/>
        <w:t>setBSSInfo(String BSSID, XmlObject obj)</w:t>
      </w:r>
      <w:r>
        <w:rPr>
          <w:lang w:val="en-IN"/>
        </w:rPr>
        <w:t xml:space="preserve"> </w:t>
      </w:r>
      <w:r w:rsidRPr="008F410C">
        <w:rPr>
          <w:lang w:val="en-IN"/>
        </w:rPr>
        <w:t>-</w:t>
      </w:r>
      <w:r>
        <w:rPr>
          <w:lang w:val="en-IN"/>
        </w:rPr>
        <w:t xml:space="preserve"> </w:t>
      </w:r>
      <w:r w:rsidRPr="008F410C">
        <w:rPr>
          <w:lang w:val="en-IN"/>
        </w:rPr>
        <w:t>to set the BSSInfo details</w:t>
      </w:r>
      <w:r>
        <w:rPr>
          <w:lang w:val="en-IN"/>
        </w:rPr>
        <w:t xml:space="preserve"> in XMLObject </w:t>
      </w:r>
      <w:r w:rsidRPr="008F410C">
        <w:rPr>
          <w:lang w:val="en-IN"/>
        </w:rPr>
        <w:t xml:space="preserve"> for the BSSID</w:t>
      </w:r>
    </w:p>
    <w:p w14:paraId="04CE069D" w14:textId="77777777" w:rsidR="00EE493F" w:rsidRDefault="00EE493F" w:rsidP="00996F09">
      <w:pPr>
        <w:pStyle w:val="ListParagraph0"/>
        <w:widowControl/>
        <w:numPr>
          <w:ilvl w:val="0"/>
          <w:numId w:val="135"/>
        </w:numPr>
        <w:spacing w:before="120" w:line="240" w:lineRule="auto"/>
      </w:pPr>
      <w:r w:rsidRPr="008F410C">
        <w:rPr>
          <w:lang w:val="en-IN"/>
        </w:rPr>
        <w:t>getMapSize()</w:t>
      </w:r>
      <w:r>
        <w:t xml:space="preserve"> - to get the Map Size</w:t>
      </w:r>
    </w:p>
    <w:p w14:paraId="6EE066A3" w14:textId="77777777" w:rsidR="00EE493F" w:rsidRDefault="00EE493F" w:rsidP="00EE493F"/>
    <w:p w14:paraId="31CE5E7F" w14:textId="77777777" w:rsidR="00EE493F" w:rsidRDefault="00EE493F" w:rsidP="00EE493F">
      <w:r>
        <w:t xml:space="preserve">Similarly for MerchantInfo cache is implemented. </w:t>
      </w:r>
    </w:p>
    <w:p w14:paraId="725C2928" w14:textId="77777777" w:rsidR="00EE493F" w:rsidRDefault="00EE493F" w:rsidP="00EE493F"/>
    <w:p w14:paraId="550BFB89" w14:textId="77777777" w:rsidR="00EE493F" w:rsidRDefault="00EE493F" w:rsidP="00EE493F">
      <w:r>
        <w:t>The above java Class is archived as a jar and included in OSB which is invoked using java Callout Proxy Service.</w:t>
      </w:r>
    </w:p>
    <w:p w14:paraId="47BDA8F6" w14:textId="77777777" w:rsidR="00EE493F" w:rsidRDefault="00EE493F" w:rsidP="00EE493F"/>
    <w:p w14:paraId="5207B850" w14:textId="77777777" w:rsidR="00EE493F" w:rsidRPr="00F85786" w:rsidRDefault="00EE493F" w:rsidP="00EE493F">
      <w:pPr>
        <w:rPr>
          <w:b/>
          <w:u w:val="single"/>
        </w:rPr>
      </w:pPr>
      <w:r w:rsidRPr="00F85786">
        <w:rPr>
          <w:b/>
          <w:u w:val="single"/>
        </w:rPr>
        <w:t>IdentifyBSS.proxy</w:t>
      </w:r>
    </w:p>
    <w:p w14:paraId="0D36B1D4" w14:textId="77777777" w:rsidR="00EE493F" w:rsidRDefault="00EE493F" w:rsidP="00EE493F">
      <w:r>
        <w:t xml:space="preserve">Once the request is received from the BSS, GPSOnline performs BSS validation by calling </w:t>
      </w:r>
      <w:r w:rsidRPr="0093229F">
        <w:t>IdentifyBSS.proxy</w:t>
      </w:r>
      <w:r>
        <w:t xml:space="preserve"> with the BSSID in the request</w:t>
      </w:r>
    </w:p>
    <w:p w14:paraId="0650C08D" w14:textId="77777777" w:rsidR="00EE493F" w:rsidRDefault="00EE493F" w:rsidP="00EE493F">
      <w:r w:rsidRPr="0093229F">
        <w:t>IdentifyBSS.proxy</w:t>
      </w:r>
      <w:r>
        <w:t xml:space="preserve"> checks if the ConcurrentHashMap size is 0, if 0 it calls </w:t>
      </w:r>
      <w:r w:rsidRPr="0093229F">
        <w:t>LoadBSSInfo.proxy</w:t>
      </w:r>
      <w:r>
        <w:t xml:space="preserve"> to load the BSSInfo into cache via a call to GPSCore to fetch the BSSInfo and store in the cache.</w:t>
      </w:r>
    </w:p>
    <w:p w14:paraId="62F78CFB" w14:textId="77777777" w:rsidR="00EE493F" w:rsidRDefault="00EE493F" w:rsidP="00EE493F">
      <w:r w:rsidRPr="0093229F">
        <w:t>IdentifyBSS.proxy</w:t>
      </w:r>
      <w:r>
        <w:t xml:space="preserve"> then get the BSSInfo by passing the BSSID to the getBSSInfo(BSSID) method as below:</w:t>
      </w:r>
    </w:p>
    <w:p w14:paraId="4DE85605" w14:textId="77777777" w:rsidR="00EE493F" w:rsidRDefault="00EE493F" w:rsidP="00EE493F"/>
    <w:p w14:paraId="6538D9AD" w14:textId="77777777" w:rsidR="00EE493F" w:rsidRDefault="00EE493F" w:rsidP="00EE493F"/>
    <w:p w14:paraId="5103B636" w14:textId="77777777" w:rsidR="00EE493F" w:rsidRDefault="00EE493F" w:rsidP="00EE493F"/>
    <w:p w14:paraId="167212D5" w14:textId="77777777" w:rsidR="00EE493F" w:rsidRDefault="00EE493F" w:rsidP="00EE493F">
      <w:r>
        <w:rPr>
          <w:noProof/>
          <w:lang w:val="en-IN" w:eastAsia="en-IN"/>
        </w:rPr>
        <w:drawing>
          <wp:inline distT="0" distB="0" distL="0" distR="0" wp14:anchorId="6FF4619F" wp14:editId="78F6FA26">
            <wp:extent cx="2606722" cy="2872854"/>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l="3691" t="16762" r="68214" b="44761"/>
                    <a:stretch/>
                  </pic:blipFill>
                  <pic:spPr bwMode="auto">
                    <a:xfrm>
                      <a:off x="0" y="0"/>
                      <a:ext cx="2606722" cy="2872854"/>
                    </a:xfrm>
                    <a:prstGeom prst="rect">
                      <a:avLst/>
                    </a:prstGeom>
                    <a:ln>
                      <a:noFill/>
                    </a:ln>
                    <a:extLst>
                      <a:ext uri="{53640926-AAD7-44D8-BBD7-CCE9431645EC}">
                        <a14:shadowObscured xmlns:a14="http://schemas.microsoft.com/office/drawing/2010/main"/>
                      </a:ext>
                    </a:extLst>
                  </pic:spPr>
                </pic:pic>
              </a:graphicData>
            </a:graphic>
          </wp:inline>
        </w:drawing>
      </w:r>
    </w:p>
    <w:p w14:paraId="3149275B" w14:textId="77777777" w:rsidR="00EE493F" w:rsidRPr="0078052A" w:rsidRDefault="00EE493F" w:rsidP="00EE493F">
      <w:pPr>
        <w:jc w:val="both"/>
        <w:rPr>
          <w:sz w:val="16"/>
          <w:szCs w:val="16"/>
        </w:rPr>
      </w:pPr>
      <w:r>
        <w:t xml:space="preserve">               </w:t>
      </w:r>
      <w:r w:rsidRPr="0078052A">
        <w:rPr>
          <w:sz w:val="16"/>
          <w:szCs w:val="16"/>
        </w:rPr>
        <w:t>IdentifyBSS.proxy</w:t>
      </w:r>
    </w:p>
    <w:p w14:paraId="5E77ADD1" w14:textId="77777777" w:rsidR="00EE493F" w:rsidRDefault="00EE493F" w:rsidP="00EE493F">
      <w:r>
        <w:br w:type="textWrapping" w:clear="all"/>
      </w:r>
    </w:p>
    <w:p w14:paraId="30540A03" w14:textId="77777777" w:rsidR="00EE493F" w:rsidRDefault="00EE493F" w:rsidP="00EE493F">
      <w:r>
        <w:t>Similarly GPSOnline</w:t>
      </w:r>
      <w:r w:rsidRPr="00255043">
        <w:t xml:space="preserve"> </w:t>
      </w:r>
      <w:r>
        <w:t xml:space="preserve">calls the </w:t>
      </w:r>
      <w:r w:rsidRPr="00F85786">
        <w:rPr>
          <w:b/>
        </w:rPr>
        <w:t>GetMerchantInfo.proxy</w:t>
      </w:r>
      <w:r>
        <w:t xml:space="preserve"> to get the MerchantInfo for the TerminalID in the request.</w:t>
      </w:r>
      <w:r w:rsidRPr="00255043">
        <w:t xml:space="preserve"> GetMerchantInfo.proxy</w:t>
      </w:r>
      <w:r>
        <w:t xml:space="preserve"> checks if the ConcurrentHashMap size is 0, if 0 it calls </w:t>
      </w:r>
      <w:r w:rsidRPr="0093229F">
        <w:t>Load</w:t>
      </w:r>
      <w:r>
        <w:t>Merchant</w:t>
      </w:r>
      <w:r w:rsidRPr="0093229F">
        <w:t>Info.proxy</w:t>
      </w:r>
      <w:r>
        <w:t xml:space="preserve"> to load the </w:t>
      </w:r>
      <w:r w:rsidRPr="00255043">
        <w:t>MerchantInfo</w:t>
      </w:r>
      <w:r>
        <w:t xml:space="preserve"> into cache via a call to GPSCore to fetch the MerchantInfo</w:t>
      </w:r>
    </w:p>
    <w:p w14:paraId="115587A2" w14:textId="77777777" w:rsidR="00EE493F" w:rsidRPr="00EE493F" w:rsidRDefault="00EE493F" w:rsidP="00EE493F">
      <w:pPr>
        <w:rPr>
          <w:lang w:eastAsia="x-none"/>
        </w:rPr>
      </w:pPr>
    </w:p>
    <w:p w14:paraId="73F56176" w14:textId="12BAEB3A" w:rsidR="00610F0A" w:rsidRDefault="00610F0A" w:rsidP="00280A1A">
      <w:pPr>
        <w:pStyle w:val="Heading2"/>
        <w:numPr>
          <w:ilvl w:val="1"/>
          <w:numId w:val="2"/>
        </w:numPr>
        <w:rPr>
          <w:lang w:val="en-CA"/>
        </w:rPr>
      </w:pPr>
      <w:bookmarkStart w:id="1686" w:name="_Toc415569086"/>
      <w:r>
        <w:rPr>
          <w:lang w:val="en-CA"/>
        </w:rPr>
        <w:t>End-to-end timeout settings</w:t>
      </w:r>
      <w:bookmarkEnd w:id="1686"/>
    </w:p>
    <w:p w14:paraId="27A8D332" w14:textId="317C5DA5" w:rsidR="00610F0A" w:rsidRDefault="00610F0A" w:rsidP="00610F0A">
      <w:pPr>
        <w:rPr>
          <w:lang w:val="en-CA" w:eastAsia="x-none"/>
        </w:rPr>
      </w:pPr>
      <w:r>
        <w:rPr>
          <w:lang w:val="en-CA" w:eastAsia="x-none"/>
        </w:rPr>
        <w:t xml:space="preserve">The </w:t>
      </w:r>
      <w:r w:rsidR="00D9444F">
        <w:rPr>
          <w:lang w:val="en-CA" w:eastAsia="x-none"/>
        </w:rPr>
        <w:t>diagram</w:t>
      </w:r>
      <w:r>
        <w:rPr>
          <w:lang w:val="en-CA" w:eastAsia="x-none"/>
        </w:rPr>
        <w:t xml:space="preserve"> below highlights the timeout settings from </w:t>
      </w:r>
      <w:r w:rsidR="00D9444F">
        <w:rPr>
          <w:lang w:val="en-CA" w:eastAsia="x-none"/>
        </w:rPr>
        <w:t>Upstream</w:t>
      </w:r>
      <w:r>
        <w:rPr>
          <w:lang w:val="en-CA" w:eastAsia="x-none"/>
        </w:rPr>
        <w:t xml:space="preserve"> Systems to Downstream </w:t>
      </w:r>
      <w:r w:rsidR="00D9444F">
        <w:rPr>
          <w:lang w:val="en-CA" w:eastAsia="x-none"/>
        </w:rPr>
        <w:t>Systems</w:t>
      </w:r>
    </w:p>
    <w:p w14:paraId="27DEBD2E" w14:textId="39B91494" w:rsidR="00610F0A" w:rsidRPr="00610F0A" w:rsidRDefault="00474360" w:rsidP="00610F0A">
      <w:pPr>
        <w:rPr>
          <w:lang w:val="en-CA" w:eastAsia="x-none"/>
        </w:rPr>
      </w:pPr>
      <w:r>
        <w:rPr>
          <w:noProof/>
          <w:lang w:val="en-IN" w:eastAsia="en-IN"/>
        </w:rPr>
        <w:drawing>
          <wp:inline distT="0" distB="0" distL="0" distR="0" wp14:anchorId="0C57356E" wp14:editId="08A97144">
            <wp:extent cx="5486400" cy="1313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313180"/>
                    </a:xfrm>
                    <a:prstGeom prst="rect">
                      <a:avLst/>
                    </a:prstGeom>
                  </pic:spPr>
                </pic:pic>
              </a:graphicData>
            </a:graphic>
          </wp:inline>
        </w:drawing>
      </w:r>
    </w:p>
    <w:p w14:paraId="7501D19E" w14:textId="77777777" w:rsidR="00280A1A" w:rsidRPr="00610F0A" w:rsidRDefault="00280A1A" w:rsidP="00610F0A">
      <w:pPr>
        <w:pStyle w:val="Heading3"/>
        <w:numPr>
          <w:ilvl w:val="2"/>
          <w:numId w:val="2"/>
        </w:numPr>
        <w:rPr>
          <w:lang w:val="en-CA"/>
        </w:rPr>
      </w:pPr>
      <w:bookmarkStart w:id="1687" w:name="_Toc415569087"/>
      <w:r w:rsidRPr="00610F0A">
        <w:rPr>
          <w:lang w:val="en-CA"/>
        </w:rPr>
        <w:lastRenderedPageBreak/>
        <w:t>GPS Online Timeouts Handling</w:t>
      </w:r>
      <w:bookmarkEnd w:id="1678"/>
      <w:bookmarkEnd w:id="1679"/>
      <w:bookmarkEnd w:id="1687"/>
    </w:p>
    <w:p w14:paraId="7501D19F" w14:textId="77777777" w:rsidR="00280A1A" w:rsidRDefault="00280A1A" w:rsidP="00280A1A">
      <w:pPr>
        <w:rPr>
          <w:highlight w:val="yellow"/>
          <w:lang w:val="en-CA"/>
        </w:rPr>
      </w:pPr>
      <w:r w:rsidRPr="007E3C18">
        <w:rPr>
          <w:lang w:val="en-CA"/>
        </w:rPr>
        <w:object w:dxaOrig="9390" w:dyaOrig="4335" w14:anchorId="7501E3B4">
          <v:shape id="_x0000_i1088" type="#_x0000_t75" style="width:470.25pt;height:217.5pt" o:ole="">
            <v:imagedata r:id="rId172" o:title=""/>
          </v:shape>
          <o:OLEObject Type="Embed" ProgID="Visio.Drawing.11" ShapeID="_x0000_i1088" DrawAspect="Content" ObjectID="_1489316710" r:id="rId173"/>
        </w:object>
      </w:r>
    </w:p>
    <w:p w14:paraId="7501D1A0" w14:textId="77777777" w:rsidR="00280A1A" w:rsidRDefault="00280A1A" w:rsidP="00280A1A">
      <w:pPr>
        <w:rPr>
          <w:lang w:val="en-CA"/>
        </w:rPr>
      </w:pPr>
    </w:p>
    <w:p w14:paraId="7501D1A1" w14:textId="77777777" w:rsidR="00280A1A" w:rsidRDefault="00280A1A" w:rsidP="00996F09">
      <w:pPr>
        <w:pStyle w:val="ListParagraph0"/>
        <w:numPr>
          <w:ilvl w:val="0"/>
          <w:numId w:val="109"/>
        </w:numPr>
        <w:rPr>
          <w:lang w:val="en-CA"/>
        </w:rPr>
      </w:pPr>
      <w:r>
        <w:rPr>
          <w:lang w:val="en-CA"/>
        </w:rPr>
        <w:t>The GPSOnline Processing Proxy calls the GPSOnlineProxy Business service with the Payment Processor Specific request to the DTS-ESB GPSOnline Proxy Service</w:t>
      </w:r>
    </w:p>
    <w:p w14:paraId="7501D1A3" w14:textId="681662F8" w:rsidR="00280A1A" w:rsidRPr="00D9444F" w:rsidRDefault="00280A1A" w:rsidP="00996F09">
      <w:pPr>
        <w:pStyle w:val="ListParagraph0"/>
        <w:numPr>
          <w:ilvl w:val="0"/>
          <w:numId w:val="109"/>
        </w:numPr>
        <w:rPr>
          <w:lang w:val="en-CA"/>
        </w:rPr>
      </w:pPr>
      <w:r>
        <w:rPr>
          <w:lang w:val="en-CA"/>
        </w:rPr>
        <w:t xml:space="preserve">Read Timeout is configured to </w:t>
      </w:r>
      <w:r w:rsidR="00610F0A">
        <w:rPr>
          <w:lang w:val="en-CA"/>
        </w:rPr>
        <w:t>18</w:t>
      </w:r>
      <w:r>
        <w:rPr>
          <w:lang w:val="en-CA"/>
        </w:rPr>
        <w:t xml:space="preserve"> seconds in the GPSOnline Proxy Business </w:t>
      </w:r>
      <w:r w:rsidR="00D9444F">
        <w:rPr>
          <w:lang w:val="en-CA"/>
        </w:rPr>
        <w:t>Service. The</w:t>
      </w:r>
      <w:r>
        <w:rPr>
          <w:lang w:val="en-CA"/>
        </w:rPr>
        <w:t xml:space="preserve"> Business Service sends the </w:t>
      </w:r>
      <w:r w:rsidRPr="00D9444F">
        <w:rPr>
          <w:lang w:val="en-CA"/>
        </w:rPr>
        <w:t xml:space="preserve">GPSOnlineProxy Request to the DTS-ESB and waits for </w:t>
      </w:r>
      <w:r w:rsidR="00610F0A" w:rsidRPr="00D9444F">
        <w:rPr>
          <w:lang w:val="en-CA"/>
        </w:rPr>
        <w:t>18</w:t>
      </w:r>
      <w:r w:rsidRPr="00D9444F">
        <w:rPr>
          <w:lang w:val="en-CA"/>
        </w:rPr>
        <w:t xml:space="preserve"> seconds.</w:t>
      </w:r>
    </w:p>
    <w:p w14:paraId="7501D1A4" w14:textId="6EB88B11" w:rsidR="00280A1A" w:rsidRPr="00D9444F" w:rsidRDefault="00280A1A" w:rsidP="00996F09">
      <w:pPr>
        <w:pStyle w:val="ListParagraph0"/>
        <w:numPr>
          <w:ilvl w:val="0"/>
          <w:numId w:val="109"/>
        </w:numPr>
        <w:rPr>
          <w:lang w:val="en-CA"/>
        </w:rPr>
      </w:pPr>
      <w:r w:rsidRPr="00D9444F">
        <w:rPr>
          <w:lang w:val="en-CA"/>
        </w:rPr>
        <w:t xml:space="preserve">If it does not receive response within </w:t>
      </w:r>
      <w:r w:rsidR="00610F0A" w:rsidRPr="00D9444F">
        <w:rPr>
          <w:lang w:val="en-CA"/>
        </w:rPr>
        <w:t>18</w:t>
      </w:r>
      <w:r w:rsidRPr="00D9444F">
        <w:rPr>
          <w:lang w:val="en-CA"/>
        </w:rPr>
        <w:t xml:space="preserve"> seconds it returns a BEA-xxxxxx which is caught as GPSOnline error. This is then mapped to BSS Specific Response Code.</w:t>
      </w:r>
    </w:p>
    <w:p w14:paraId="7501D1A5" w14:textId="77777777" w:rsidR="00280A1A" w:rsidRDefault="00280A1A" w:rsidP="00996F09">
      <w:pPr>
        <w:pStyle w:val="ListParagraph0"/>
        <w:numPr>
          <w:ilvl w:val="0"/>
          <w:numId w:val="109"/>
        </w:numPr>
        <w:rPr>
          <w:lang w:val="en-CA"/>
        </w:rPr>
      </w:pPr>
      <w:r>
        <w:rPr>
          <w:lang w:val="en-CA"/>
        </w:rPr>
        <w:t>The Response Transformation as per GPSOnline Response is performed and response is returned to BSS</w:t>
      </w:r>
    </w:p>
    <w:p w14:paraId="7501D1A6" w14:textId="77777777" w:rsidR="00280A1A" w:rsidRDefault="00280A1A" w:rsidP="00280A1A">
      <w:pPr>
        <w:rPr>
          <w:lang w:val="en-CA"/>
        </w:rPr>
      </w:pPr>
    </w:p>
    <w:p w14:paraId="7501D1A7" w14:textId="77777777" w:rsidR="00280A1A" w:rsidRDefault="00280A1A" w:rsidP="00280A1A">
      <w:pPr>
        <w:ind w:left="720"/>
        <w:rPr>
          <w:lang w:val="en-CA"/>
        </w:rPr>
      </w:pPr>
    </w:p>
    <w:p w14:paraId="7501D1A8" w14:textId="77777777" w:rsidR="00280A1A" w:rsidRDefault="00280A1A" w:rsidP="00280A1A">
      <w:pPr>
        <w:rPr>
          <w:lang w:val="en-CA"/>
        </w:rPr>
      </w:pPr>
    </w:p>
    <w:p w14:paraId="7501D1A9" w14:textId="77777777" w:rsidR="00280A1A" w:rsidRDefault="00280A1A" w:rsidP="00280A1A">
      <w:pPr>
        <w:rPr>
          <w:lang w:val="en-CA"/>
        </w:rPr>
      </w:pPr>
    </w:p>
    <w:p w14:paraId="7501D1AA" w14:textId="77777777" w:rsidR="00280A1A" w:rsidRDefault="00280A1A" w:rsidP="00280A1A">
      <w:pPr>
        <w:rPr>
          <w:lang w:val="en-CA"/>
        </w:rPr>
      </w:pPr>
    </w:p>
    <w:p w14:paraId="7501D1AB" w14:textId="77777777" w:rsidR="00280A1A" w:rsidRDefault="00280A1A" w:rsidP="00280A1A">
      <w:pPr>
        <w:rPr>
          <w:lang w:val="en-CA"/>
        </w:rPr>
      </w:pPr>
    </w:p>
    <w:p w14:paraId="7501D1AC" w14:textId="77777777" w:rsidR="00280A1A" w:rsidRDefault="00280A1A" w:rsidP="00280A1A">
      <w:pPr>
        <w:rPr>
          <w:lang w:val="en-CA"/>
        </w:rPr>
      </w:pPr>
    </w:p>
    <w:p w14:paraId="7501D1AD" w14:textId="77777777" w:rsidR="00280A1A" w:rsidRDefault="00280A1A" w:rsidP="00280A1A">
      <w:pPr>
        <w:rPr>
          <w:lang w:val="en-CA"/>
        </w:rPr>
      </w:pPr>
    </w:p>
    <w:p w14:paraId="7501D1AE" w14:textId="77777777" w:rsidR="00280A1A" w:rsidRDefault="00280A1A" w:rsidP="00280A1A">
      <w:pPr>
        <w:rPr>
          <w:lang w:val="en-CA"/>
        </w:rPr>
      </w:pPr>
    </w:p>
    <w:p w14:paraId="7501D1AF" w14:textId="77777777" w:rsidR="00280A1A" w:rsidRDefault="00280A1A" w:rsidP="00280A1A">
      <w:pPr>
        <w:rPr>
          <w:lang w:val="en-CA"/>
        </w:rPr>
      </w:pPr>
    </w:p>
    <w:p w14:paraId="7501D1B0" w14:textId="77777777" w:rsidR="00280A1A" w:rsidRDefault="00280A1A" w:rsidP="00280A1A">
      <w:pPr>
        <w:rPr>
          <w:lang w:val="en-CA"/>
        </w:rPr>
      </w:pPr>
    </w:p>
    <w:p w14:paraId="7501D1B1" w14:textId="77777777" w:rsidR="00280A1A" w:rsidRDefault="00280A1A" w:rsidP="00280A1A">
      <w:pPr>
        <w:rPr>
          <w:lang w:val="en-CA"/>
        </w:rPr>
      </w:pPr>
    </w:p>
    <w:p w14:paraId="38BBFA42" w14:textId="77777777" w:rsidR="00F806AB" w:rsidRDefault="00F806AB" w:rsidP="00280A1A">
      <w:pPr>
        <w:rPr>
          <w:lang w:val="en-CA"/>
        </w:rPr>
      </w:pPr>
    </w:p>
    <w:p w14:paraId="1E7C8793" w14:textId="77777777" w:rsidR="00F806AB" w:rsidRDefault="00F806AB" w:rsidP="00280A1A">
      <w:pPr>
        <w:rPr>
          <w:lang w:val="en-CA"/>
        </w:rPr>
      </w:pPr>
    </w:p>
    <w:p w14:paraId="2A69E4D3" w14:textId="77777777" w:rsidR="00F806AB" w:rsidRDefault="00F806AB" w:rsidP="00280A1A">
      <w:pPr>
        <w:rPr>
          <w:lang w:val="en-CA"/>
        </w:rPr>
      </w:pPr>
    </w:p>
    <w:p w14:paraId="3B7C4500" w14:textId="77777777" w:rsidR="00F806AB" w:rsidRDefault="00F806AB" w:rsidP="00280A1A">
      <w:pPr>
        <w:rPr>
          <w:lang w:val="en-CA"/>
        </w:rPr>
      </w:pPr>
    </w:p>
    <w:p w14:paraId="296FDC61" w14:textId="77777777" w:rsidR="00F806AB" w:rsidRDefault="00F806AB" w:rsidP="00280A1A">
      <w:pPr>
        <w:rPr>
          <w:lang w:val="en-CA"/>
        </w:rPr>
      </w:pPr>
    </w:p>
    <w:p w14:paraId="436644BD" w14:textId="77777777" w:rsidR="00F806AB" w:rsidRDefault="00F806AB" w:rsidP="00280A1A">
      <w:pPr>
        <w:rPr>
          <w:lang w:val="en-CA"/>
        </w:rPr>
      </w:pPr>
    </w:p>
    <w:p w14:paraId="4567D5C9" w14:textId="77777777" w:rsidR="00F806AB" w:rsidRDefault="00F806AB" w:rsidP="00280A1A">
      <w:pPr>
        <w:rPr>
          <w:lang w:val="en-CA"/>
        </w:rPr>
      </w:pPr>
    </w:p>
    <w:p w14:paraId="3B8152AB" w14:textId="77777777" w:rsidR="00F806AB" w:rsidRDefault="00F806AB" w:rsidP="00280A1A">
      <w:pPr>
        <w:rPr>
          <w:lang w:val="en-CA"/>
        </w:rPr>
      </w:pPr>
    </w:p>
    <w:p w14:paraId="6B4D2B02" w14:textId="77777777" w:rsidR="00F806AB" w:rsidRDefault="00F806AB" w:rsidP="00280A1A">
      <w:pPr>
        <w:rPr>
          <w:lang w:val="en-CA"/>
        </w:rPr>
      </w:pPr>
    </w:p>
    <w:p w14:paraId="0A77D11C" w14:textId="77777777" w:rsidR="00F806AB" w:rsidRDefault="00F806AB" w:rsidP="00280A1A">
      <w:pPr>
        <w:rPr>
          <w:lang w:val="en-CA"/>
        </w:rPr>
      </w:pPr>
    </w:p>
    <w:p w14:paraId="7501D1B2" w14:textId="77777777" w:rsidR="00280A1A" w:rsidRDefault="00280A1A" w:rsidP="00280A1A">
      <w:pPr>
        <w:rPr>
          <w:lang w:val="en-CA"/>
        </w:rPr>
      </w:pPr>
    </w:p>
    <w:p w14:paraId="7501D1B3" w14:textId="77777777" w:rsidR="00280A1A" w:rsidRDefault="00280A1A" w:rsidP="00280A1A">
      <w:pPr>
        <w:pStyle w:val="Heading2"/>
        <w:numPr>
          <w:ilvl w:val="1"/>
          <w:numId w:val="2"/>
        </w:numPr>
        <w:rPr>
          <w:lang w:val="en-CA"/>
        </w:rPr>
      </w:pPr>
      <w:bookmarkStart w:id="1688" w:name="_Toc370136714"/>
      <w:bookmarkStart w:id="1689" w:name="_Toc368685013"/>
      <w:bookmarkStart w:id="1690" w:name="_Toc415569088"/>
      <w:bookmarkEnd w:id="1680"/>
      <w:bookmarkEnd w:id="1681"/>
      <w:r>
        <w:rPr>
          <w:b w:val="0"/>
          <w:lang w:val="en-CA"/>
        </w:rPr>
        <w:lastRenderedPageBreak/>
        <w:t>GPS Online Service Structure</w:t>
      </w:r>
      <w:bookmarkEnd w:id="1688"/>
      <w:bookmarkEnd w:id="1689"/>
      <w:bookmarkEnd w:id="1690"/>
    </w:p>
    <w:p w14:paraId="7501D1B4" w14:textId="77777777" w:rsidR="00280A1A" w:rsidRDefault="00280A1A" w:rsidP="00280A1A">
      <w:pPr>
        <w:rPr>
          <w:lang w:val="en-CA"/>
        </w:rPr>
      </w:pPr>
      <w:r>
        <w:rPr>
          <w:lang w:val="en-CA"/>
        </w:rPr>
        <w:t xml:space="preserve">The following section shows the structure of the GPS Online Service. </w:t>
      </w:r>
    </w:p>
    <w:p w14:paraId="7501D1B5" w14:textId="77777777" w:rsidR="00280A1A" w:rsidRDefault="00280A1A" w:rsidP="00280A1A">
      <w:pPr>
        <w:rPr>
          <w:lang w:val="en-CA"/>
        </w:rPr>
      </w:pPr>
    </w:p>
    <w:p w14:paraId="7501D1B6" w14:textId="77777777" w:rsidR="00280A1A" w:rsidRDefault="00280A1A" w:rsidP="00280A1A">
      <w:pPr>
        <w:rPr>
          <w:lang w:val="en-CA"/>
        </w:rPr>
      </w:pPr>
      <w:r>
        <w:rPr>
          <w:noProof/>
          <w:lang w:val="en-IN" w:eastAsia="en-IN"/>
        </w:rPr>
        <w:drawing>
          <wp:inline distT="0" distB="0" distL="0" distR="0" wp14:anchorId="7501E3B5" wp14:editId="7501E3B6">
            <wp:extent cx="3039110" cy="5142865"/>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39110" cy="5142865"/>
                    </a:xfrm>
                    <a:prstGeom prst="rect">
                      <a:avLst/>
                    </a:prstGeom>
                    <a:noFill/>
                    <a:ln>
                      <a:noFill/>
                    </a:ln>
                  </pic:spPr>
                </pic:pic>
              </a:graphicData>
            </a:graphic>
          </wp:inline>
        </w:drawing>
      </w:r>
    </w:p>
    <w:p w14:paraId="7501D1B7" w14:textId="77777777" w:rsidR="00280A1A" w:rsidRDefault="00280A1A" w:rsidP="00280A1A">
      <w:pPr>
        <w:rPr>
          <w:lang w:val="en-CA"/>
        </w:rPr>
      </w:pPr>
    </w:p>
    <w:p w14:paraId="7501D1B8" w14:textId="77777777" w:rsidR="00280A1A" w:rsidRDefault="00280A1A" w:rsidP="00996F09">
      <w:pPr>
        <w:numPr>
          <w:ilvl w:val="0"/>
          <w:numId w:val="86"/>
        </w:numPr>
        <w:spacing w:after="120"/>
        <w:rPr>
          <w:lang w:val="en-CA"/>
        </w:rPr>
      </w:pPr>
      <w:r>
        <w:rPr>
          <w:b/>
          <w:lang w:val="en-CA"/>
        </w:rPr>
        <w:t>GPSOnline\GPSOnline\BizService:</w:t>
      </w:r>
      <w:r>
        <w:rPr>
          <w:lang w:val="en-CA"/>
        </w:rPr>
        <w:t xml:space="preserve"> This folder contains Business Service to communicate to GPSCore and DTS-ESB GPSOnlineProxy</w:t>
      </w:r>
    </w:p>
    <w:p w14:paraId="7501D1B9" w14:textId="77777777" w:rsidR="00280A1A" w:rsidRDefault="00280A1A" w:rsidP="00996F09">
      <w:pPr>
        <w:numPr>
          <w:ilvl w:val="0"/>
          <w:numId w:val="86"/>
        </w:numPr>
        <w:spacing w:after="120"/>
        <w:rPr>
          <w:lang w:val="en-CA"/>
        </w:rPr>
      </w:pPr>
      <w:r>
        <w:rPr>
          <w:b/>
          <w:lang w:val="en-CA"/>
        </w:rPr>
        <w:t>GPSOnline\GPSOnline\EntryProxy:</w:t>
      </w:r>
      <w:r>
        <w:rPr>
          <w:lang w:val="en-CA"/>
        </w:rPr>
        <w:t xml:space="preserve"> This folder contains GPSOnline Entry Proxy Service. This is the service Exposed to the BSSs</w:t>
      </w:r>
    </w:p>
    <w:p w14:paraId="7501D1BA" w14:textId="77777777" w:rsidR="00280A1A" w:rsidRDefault="00280A1A" w:rsidP="00996F09">
      <w:pPr>
        <w:numPr>
          <w:ilvl w:val="0"/>
          <w:numId w:val="86"/>
        </w:numPr>
        <w:spacing w:after="120"/>
        <w:rPr>
          <w:lang w:val="en-CA"/>
        </w:rPr>
      </w:pPr>
      <w:r>
        <w:rPr>
          <w:b/>
          <w:lang w:val="en-CA"/>
        </w:rPr>
        <w:t>GPSOnline\GPSOnline\Flow:</w:t>
      </w:r>
      <w:r>
        <w:rPr>
          <w:lang w:val="en-CA"/>
        </w:rPr>
        <w:t xml:space="preserve"> This folder contains the flow for the split-joins</w:t>
      </w:r>
    </w:p>
    <w:p w14:paraId="7501D1BB" w14:textId="77777777" w:rsidR="00280A1A" w:rsidRDefault="00280A1A" w:rsidP="00996F09">
      <w:pPr>
        <w:numPr>
          <w:ilvl w:val="0"/>
          <w:numId w:val="86"/>
        </w:numPr>
        <w:spacing w:after="120"/>
        <w:ind w:left="714" w:hanging="357"/>
        <w:rPr>
          <w:lang w:val="en-CA"/>
        </w:rPr>
      </w:pPr>
      <w:r>
        <w:rPr>
          <w:b/>
          <w:lang w:val="en-CA"/>
        </w:rPr>
        <w:t>GPSOnline\GPSOnline\Interface:</w:t>
      </w:r>
      <w:r>
        <w:rPr>
          <w:lang w:val="en-CA"/>
        </w:rPr>
        <w:t xml:space="preserve"> This folder contains the WSDL, schemas like the GPSOnline and GPSOnlineProxy WSDL and schemas</w:t>
      </w:r>
    </w:p>
    <w:p w14:paraId="7501D1BC" w14:textId="77777777" w:rsidR="00280A1A" w:rsidRDefault="00280A1A" w:rsidP="00996F09">
      <w:pPr>
        <w:numPr>
          <w:ilvl w:val="0"/>
          <w:numId w:val="86"/>
        </w:numPr>
        <w:spacing w:after="120"/>
        <w:rPr>
          <w:lang w:val="en-CA"/>
        </w:rPr>
      </w:pPr>
      <w:r>
        <w:rPr>
          <w:b/>
          <w:lang w:val="en-CA"/>
        </w:rPr>
        <w:t>GPSOnline\GPSOnline\ProxyService:</w:t>
      </w:r>
      <w:r>
        <w:rPr>
          <w:lang w:val="en-CA"/>
        </w:rPr>
        <w:t xml:space="preserve"> This folder contains GPS Online Processing Proxy Service. This is the proxy which has the processing logic </w:t>
      </w:r>
    </w:p>
    <w:p w14:paraId="7501D1BD" w14:textId="77777777" w:rsidR="00280A1A" w:rsidRDefault="00280A1A" w:rsidP="00996F09">
      <w:pPr>
        <w:numPr>
          <w:ilvl w:val="0"/>
          <w:numId w:val="86"/>
        </w:numPr>
        <w:spacing w:after="120"/>
        <w:rPr>
          <w:lang w:val="en-CA"/>
        </w:rPr>
      </w:pPr>
      <w:r>
        <w:rPr>
          <w:b/>
          <w:lang w:val="en-CA"/>
        </w:rPr>
        <w:t>GPSOnline\ GPSOnline\Transformation:</w:t>
      </w:r>
      <w:r>
        <w:rPr>
          <w:lang w:val="en-CA"/>
        </w:rPr>
        <w:t xml:space="preserve"> This folder contains XQuery mapping for the GPSOnline Service.</w:t>
      </w:r>
    </w:p>
    <w:p w14:paraId="7501D1BE" w14:textId="77777777" w:rsidR="00280A1A" w:rsidRDefault="00280A1A" w:rsidP="00996F09">
      <w:pPr>
        <w:numPr>
          <w:ilvl w:val="0"/>
          <w:numId w:val="86"/>
        </w:numPr>
        <w:spacing w:after="120"/>
        <w:rPr>
          <w:lang w:val="en-CA"/>
        </w:rPr>
      </w:pPr>
      <w:r>
        <w:rPr>
          <w:b/>
          <w:lang w:val="en-CA"/>
        </w:rPr>
        <w:t>GPSOnline\ GPSOnline\Utility:</w:t>
      </w:r>
      <w:r>
        <w:rPr>
          <w:lang w:val="en-CA"/>
        </w:rPr>
        <w:t xml:space="preserve"> This folder contains jars referenced by the GPSOnline Service.</w:t>
      </w:r>
    </w:p>
    <w:p w14:paraId="7501D1BF" w14:textId="77777777" w:rsidR="00280A1A" w:rsidRDefault="00280A1A" w:rsidP="00280A1A">
      <w:pPr>
        <w:pStyle w:val="Heading2"/>
        <w:numPr>
          <w:ilvl w:val="1"/>
          <w:numId w:val="2"/>
        </w:numPr>
        <w:rPr>
          <w:lang w:val="en-CA"/>
        </w:rPr>
      </w:pPr>
      <w:bookmarkStart w:id="1691" w:name="_Toc370136715"/>
      <w:bookmarkStart w:id="1692" w:name="_Toc368685014"/>
      <w:bookmarkStart w:id="1693" w:name="_Toc415569089"/>
      <w:r>
        <w:rPr>
          <w:b w:val="0"/>
          <w:lang w:val="en-CA"/>
        </w:rPr>
        <w:lastRenderedPageBreak/>
        <w:t>GPS Online Service Components</w:t>
      </w:r>
      <w:bookmarkEnd w:id="1691"/>
      <w:bookmarkEnd w:id="1692"/>
      <w:bookmarkEnd w:id="1693"/>
    </w:p>
    <w:p w14:paraId="7501D1C0" w14:textId="77777777" w:rsidR="00280A1A" w:rsidRDefault="00280A1A" w:rsidP="00280A1A">
      <w:pPr>
        <w:pStyle w:val="Heading3"/>
        <w:numPr>
          <w:ilvl w:val="2"/>
          <w:numId w:val="2"/>
        </w:numPr>
        <w:rPr>
          <w:i w:val="0"/>
          <w:lang w:val="en-CA"/>
        </w:rPr>
      </w:pPr>
      <w:bookmarkStart w:id="1694" w:name="_Toc370136716"/>
      <w:bookmarkStart w:id="1695" w:name="_Toc368679368"/>
      <w:bookmarkStart w:id="1696" w:name="_Toc368576348"/>
      <w:bookmarkStart w:id="1697" w:name="_Toc415569090"/>
      <w:r>
        <w:rPr>
          <w:i w:val="0"/>
          <w:lang w:val="en-CA"/>
        </w:rPr>
        <w:t>GPSOnline Proxy Service</w:t>
      </w:r>
      <w:bookmarkEnd w:id="1694"/>
      <w:bookmarkEnd w:id="1695"/>
      <w:bookmarkEnd w:id="1696"/>
      <w:bookmarkEnd w:id="1697"/>
    </w:p>
    <w:tbl>
      <w:tblPr>
        <w:tblW w:w="0" w:type="auto"/>
        <w:tblInd w:w="10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0A0" w:firstRow="1" w:lastRow="0" w:firstColumn="1" w:lastColumn="0" w:noHBand="0" w:noVBand="0"/>
      </w:tblPr>
      <w:tblGrid>
        <w:gridCol w:w="1723"/>
        <w:gridCol w:w="6970"/>
      </w:tblGrid>
      <w:tr w:rsidR="00280A1A" w14:paraId="7501D1C3" w14:textId="77777777" w:rsidTr="00280A1A">
        <w:trPr>
          <w:trHeight w:val="421"/>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1" w14:textId="77777777" w:rsidR="00280A1A" w:rsidRDefault="00280A1A">
            <w:pPr>
              <w:rPr>
                <w:b/>
                <w:lang w:val="en-CA"/>
              </w:rPr>
            </w:pPr>
            <w:r>
              <w:rPr>
                <w:b/>
                <w:lang w:val="en-CA"/>
              </w:rPr>
              <w:t>Service</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2" w14:textId="77777777" w:rsidR="00280A1A" w:rsidRDefault="00280A1A">
            <w:pPr>
              <w:spacing w:after="100" w:afterAutospacing="1"/>
              <w:contextualSpacing/>
              <w:rPr>
                <w:lang w:val="en-CA"/>
              </w:rPr>
            </w:pPr>
            <w:r>
              <w:rPr>
                <w:lang w:val="en-CA"/>
              </w:rPr>
              <w:t>The Generic Payment Service (GPS) Online Service accepts all the credit card transactions forwarded from BSSs(Virgin Prepaid, Fund$In, OneBill, CSM NM1/SV).The GPS Online Service is designed in such a way to ease the change or addition of new credit card payment processors</w:t>
            </w:r>
          </w:p>
        </w:tc>
      </w:tr>
      <w:tr w:rsidR="00280A1A" w14:paraId="7501D1C6" w14:textId="77777777" w:rsidTr="00280A1A">
        <w:trPr>
          <w:trHeight w:val="272"/>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4" w14:textId="77777777" w:rsidR="00280A1A" w:rsidRDefault="00280A1A">
            <w:pPr>
              <w:rPr>
                <w:b/>
                <w:lang w:val="en-CA"/>
              </w:rPr>
            </w:pPr>
            <w:r>
              <w:rPr>
                <w:b/>
                <w:lang w:val="en-CA"/>
              </w:rPr>
              <w:t>Backend service triggered</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5" w14:textId="77777777" w:rsidR="00280A1A" w:rsidRDefault="00280A1A">
            <w:pPr>
              <w:widowControl/>
              <w:spacing w:after="100" w:afterAutospacing="1" w:line="240" w:lineRule="auto"/>
              <w:contextualSpacing/>
              <w:rPr>
                <w:lang w:val="en-CA"/>
              </w:rPr>
            </w:pPr>
            <w:r>
              <w:rPr>
                <w:lang w:val="en-CA"/>
              </w:rPr>
              <w:t>DTS-ESB GPS Online Proxy web service</w:t>
            </w:r>
          </w:p>
        </w:tc>
      </w:tr>
      <w:tr w:rsidR="00280A1A" w14:paraId="7501D1C9" w14:textId="77777777" w:rsidTr="00280A1A">
        <w:trPr>
          <w:trHeight w:val="272"/>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7" w14:textId="77777777" w:rsidR="00280A1A" w:rsidRDefault="00280A1A">
            <w:pPr>
              <w:rPr>
                <w:b/>
                <w:lang w:val="en-CA"/>
              </w:rPr>
            </w:pPr>
            <w:r>
              <w:rPr>
                <w:b/>
                <w:lang w:val="en-CA"/>
              </w:rPr>
              <w:t>Accessed by</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8" w14:textId="77777777" w:rsidR="00280A1A" w:rsidRDefault="00280A1A">
            <w:pPr>
              <w:widowControl/>
              <w:spacing w:after="100" w:afterAutospacing="1" w:line="240" w:lineRule="auto"/>
              <w:contextualSpacing/>
              <w:rPr>
                <w:lang w:val="en-CA"/>
              </w:rPr>
            </w:pPr>
            <w:r>
              <w:rPr>
                <w:lang w:val="en-CA"/>
              </w:rPr>
              <w:t>Business Support Systems (Virgin Prepaid, Fund$In, OneBill, CSM NM1/SV)</w:t>
            </w:r>
          </w:p>
        </w:tc>
      </w:tr>
      <w:tr w:rsidR="00280A1A" w14:paraId="7501D1CF" w14:textId="77777777" w:rsidTr="00280A1A">
        <w:trPr>
          <w:trHeight w:val="518"/>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A" w14:textId="77777777" w:rsidR="00280A1A" w:rsidRDefault="00280A1A">
            <w:pPr>
              <w:rPr>
                <w:b/>
                <w:lang w:val="en-CA"/>
              </w:rPr>
            </w:pPr>
            <w:r>
              <w:rPr>
                <w:b/>
                <w:lang w:val="en-CA"/>
              </w:rPr>
              <w:t>Functionalities</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B" w14:textId="77777777" w:rsidR="00280A1A" w:rsidRDefault="00280A1A">
            <w:pPr>
              <w:widowControl/>
              <w:spacing w:after="100" w:afterAutospacing="1" w:line="240" w:lineRule="auto"/>
              <w:rPr>
                <w:lang w:val="en-CA"/>
              </w:rPr>
            </w:pPr>
            <w:r>
              <w:rPr>
                <w:lang w:val="en-CA"/>
              </w:rPr>
              <w:t>Performs 2-way SSLAuthentication on the request from BSS</w:t>
            </w:r>
          </w:p>
          <w:p w14:paraId="7501D1CC" w14:textId="77777777" w:rsidR="00280A1A" w:rsidRDefault="00280A1A">
            <w:pPr>
              <w:widowControl/>
              <w:spacing w:after="100" w:afterAutospacing="1" w:line="240" w:lineRule="auto"/>
              <w:rPr>
                <w:lang w:val="en-CA"/>
              </w:rPr>
            </w:pPr>
            <w:r>
              <w:rPr>
                <w:lang w:val="en-CA"/>
              </w:rPr>
              <w:t>Performs request Validation for Mandatory elements, correct values and length restriction as per schema</w:t>
            </w:r>
          </w:p>
          <w:p w14:paraId="7501D1CD" w14:textId="77777777" w:rsidR="00280A1A" w:rsidRDefault="00280A1A">
            <w:pPr>
              <w:widowControl/>
              <w:spacing w:after="100" w:afterAutospacing="1" w:line="240" w:lineRule="auto"/>
              <w:rPr>
                <w:lang w:val="en-CA"/>
              </w:rPr>
            </w:pPr>
            <w:r>
              <w:rPr>
                <w:lang w:val="en-CA"/>
              </w:rPr>
              <w:t>Transforms request as per Processor specific request and send to DTS-ESB GPSOnlineProxy</w:t>
            </w:r>
          </w:p>
          <w:p w14:paraId="7501D1CE" w14:textId="77777777" w:rsidR="00280A1A" w:rsidRDefault="00280A1A">
            <w:pPr>
              <w:widowControl/>
              <w:spacing w:after="100" w:afterAutospacing="1" w:line="240" w:lineRule="auto"/>
              <w:rPr>
                <w:lang w:val="en-CA"/>
              </w:rPr>
            </w:pPr>
            <w:r>
              <w:rPr>
                <w:lang w:val="en-CA"/>
              </w:rPr>
              <w:t>Transforms response as per GPSOnline Response format with BSS Specific Response Code</w:t>
            </w:r>
          </w:p>
        </w:tc>
      </w:tr>
    </w:tbl>
    <w:p w14:paraId="7501D1D0" w14:textId="77777777" w:rsidR="00280A1A" w:rsidRDefault="00280A1A" w:rsidP="00280A1A">
      <w:pPr>
        <w:rPr>
          <w:lang w:val="en-CA"/>
        </w:rPr>
      </w:pPr>
    </w:p>
    <w:p w14:paraId="7501D1D1" w14:textId="77777777" w:rsidR="00280A1A" w:rsidRDefault="00280A1A" w:rsidP="00280A1A">
      <w:pPr>
        <w:rPr>
          <w:rFonts w:ascii="Arial" w:hAnsi="Arial" w:cs="Arial"/>
          <w:lang w:val="en-CA"/>
        </w:rPr>
      </w:pPr>
      <w:r>
        <w:rPr>
          <w:rFonts w:ascii="Arial" w:hAnsi="Arial" w:cs="Arial"/>
          <w:b/>
          <w:sz w:val="18"/>
          <w:szCs w:val="18"/>
          <w:lang w:val="en-CA"/>
        </w:rPr>
        <w:t>Project and directory structure:</w:t>
      </w:r>
      <w:r>
        <w:rPr>
          <w:rFonts w:ascii="Arial" w:hAnsi="Arial" w:cs="Arial"/>
          <w:lang w:val="en-CA"/>
        </w:rPr>
        <w:t xml:space="preserve"> This service is created under OSB in the following directory: </w:t>
      </w:r>
    </w:p>
    <w:p w14:paraId="7501D1D2" w14:textId="77777777" w:rsidR="00280A1A" w:rsidRDefault="00280A1A" w:rsidP="00280A1A">
      <w:pPr>
        <w:rPr>
          <w:rFonts w:ascii="Arial" w:hAnsi="Arial" w:cs="Arial"/>
          <w:lang w:val="en-CA"/>
        </w:rPr>
      </w:pPr>
    </w:p>
    <w:p w14:paraId="7501D1D3" w14:textId="77777777" w:rsidR="00280A1A" w:rsidRDefault="00280A1A" w:rsidP="00280A1A">
      <w:pPr>
        <w:rPr>
          <w:rFonts w:ascii="Arial" w:hAnsi="Arial" w:cs="Arial"/>
          <w:lang w:val="en-CA"/>
        </w:rPr>
      </w:pPr>
      <w:r>
        <w:rPr>
          <w:rFonts w:ascii="Arial" w:hAnsi="Arial" w:cs="Arial"/>
          <w:lang w:val="en-CA"/>
        </w:rPr>
        <w:t>GPSOnline/EntryProxy</w:t>
      </w:r>
    </w:p>
    <w:p w14:paraId="7501D1D4" w14:textId="77777777" w:rsidR="00280A1A" w:rsidRDefault="00280A1A" w:rsidP="00280A1A">
      <w:pPr>
        <w:rPr>
          <w:rFonts w:ascii="Arial" w:hAnsi="Arial" w:cs="Arial"/>
          <w:lang w:val="en-CA"/>
        </w:rPr>
      </w:pPr>
    </w:p>
    <w:p w14:paraId="7501D1D5" w14:textId="77777777" w:rsidR="00280A1A" w:rsidRDefault="00280A1A" w:rsidP="00280A1A">
      <w:pPr>
        <w:rPr>
          <w:rFonts w:ascii="Arial" w:hAnsi="Arial" w:cs="Arial"/>
          <w:sz w:val="18"/>
          <w:szCs w:val="18"/>
          <w:lang w:val="en-CA"/>
        </w:rPr>
      </w:pPr>
      <w:r>
        <w:rPr>
          <w:rFonts w:ascii="Arial" w:hAnsi="Arial" w:cs="Arial"/>
          <w:b/>
          <w:sz w:val="18"/>
          <w:szCs w:val="18"/>
          <w:lang w:val="en-CA"/>
        </w:rPr>
        <w:t>Configuration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670"/>
      </w:tblGrid>
      <w:tr w:rsidR="00280A1A" w14:paraId="7501D1D8" w14:textId="77777777" w:rsidTr="00280A1A">
        <w:trPr>
          <w:trHeight w:val="505"/>
        </w:trPr>
        <w:tc>
          <w:tcPr>
            <w:tcW w:w="8028"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1D7" w14:textId="77777777" w:rsidR="00280A1A" w:rsidRDefault="00280A1A">
            <w:pPr>
              <w:jc w:val="center"/>
              <w:rPr>
                <w:rFonts w:ascii="Cambria" w:hAnsi="Cambria" w:cs="Arial"/>
                <w:b/>
                <w:lang w:val="en-CA"/>
              </w:rPr>
            </w:pPr>
            <w:r>
              <w:rPr>
                <w:rStyle w:val="help"/>
                <w:rFonts w:ascii="Cambria" w:hAnsi="Cambria" w:cs="Tahoma"/>
                <w:b/>
                <w:bCs/>
                <w:sz w:val="21"/>
                <w:szCs w:val="21"/>
                <w:lang w:val="en-CA"/>
              </w:rPr>
              <w:t>Proxy Service Configuration (GPSOnline/EntryProxy/GPSOnline)</w:t>
            </w:r>
          </w:p>
        </w:tc>
      </w:tr>
      <w:tr w:rsidR="00280A1A" w14:paraId="7501D1DA"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1D9"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1DD" w14:textId="77777777" w:rsidTr="00280A1A">
        <w:trPr>
          <w:trHeight w:val="548"/>
        </w:trPr>
        <w:tc>
          <w:tcPr>
            <w:tcW w:w="2358" w:type="dxa"/>
            <w:tcBorders>
              <w:top w:val="single" w:sz="4" w:space="0" w:color="auto"/>
              <w:left w:val="single" w:sz="4" w:space="0" w:color="auto"/>
              <w:bottom w:val="single" w:sz="4" w:space="0" w:color="auto"/>
              <w:right w:val="single" w:sz="4" w:space="0" w:color="auto"/>
            </w:tcBorders>
            <w:vAlign w:val="center"/>
            <w:hideMark/>
          </w:tcPr>
          <w:p w14:paraId="7501D1DB"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DC" w14:textId="77777777" w:rsidR="00280A1A" w:rsidRDefault="00280A1A">
            <w:pPr>
              <w:rPr>
                <w:rFonts w:ascii="Tahoma" w:hAnsi="Tahoma" w:cs="Tahoma"/>
                <w:sz w:val="18"/>
                <w:szCs w:val="18"/>
                <w:lang w:val="en-CA"/>
              </w:rPr>
            </w:pPr>
            <w:r>
              <w:rPr>
                <w:rFonts w:ascii="Tahoma" w:hAnsi="Tahoma" w:cs="Tahoma"/>
                <w:sz w:val="18"/>
                <w:szCs w:val="18"/>
                <w:lang w:val="en-CA"/>
              </w:rPr>
              <w:t>Web Service - SOAP 1.1 (WSDL:GPSOnline/WSDL/GPS/ProcessTransCC, port="GPSServicePort")</w:t>
            </w:r>
          </w:p>
        </w:tc>
      </w:tr>
      <w:tr w:rsidR="00280A1A" w14:paraId="7501D1DF"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DE"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1E2"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0"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1" w14:textId="77777777" w:rsidR="00280A1A" w:rsidRDefault="00280A1A">
            <w:pPr>
              <w:rPr>
                <w:rFonts w:ascii="Arial" w:hAnsi="Arial" w:cs="Arial"/>
                <w:sz w:val="18"/>
                <w:szCs w:val="18"/>
                <w:lang w:val="en-CA"/>
              </w:rPr>
            </w:pPr>
            <w:r>
              <w:rPr>
                <w:rFonts w:ascii="Arial" w:hAnsi="Arial" w:cs="Arial"/>
                <w:sz w:val="18"/>
                <w:szCs w:val="18"/>
                <w:lang w:val="en-CA"/>
              </w:rPr>
              <w:t>http</w:t>
            </w:r>
          </w:p>
        </w:tc>
      </w:tr>
      <w:tr w:rsidR="00280A1A" w14:paraId="7501D1E5"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3"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4" w14:textId="77777777" w:rsidR="00280A1A" w:rsidRDefault="00280A1A">
            <w:pPr>
              <w:rPr>
                <w:rFonts w:ascii="Arial" w:hAnsi="Arial" w:cs="Arial"/>
                <w:sz w:val="18"/>
                <w:szCs w:val="18"/>
                <w:lang w:val="en-CA"/>
              </w:rPr>
            </w:pPr>
            <w:r>
              <w:rPr>
                <w:rFonts w:ascii="Arial" w:hAnsi="Arial" w:cs="Arial"/>
                <w:sz w:val="18"/>
                <w:szCs w:val="18"/>
                <w:lang w:val="en-CA"/>
              </w:rPr>
              <w:t>/GPSOnline</w:t>
            </w:r>
          </w:p>
        </w:tc>
      </w:tr>
      <w:tr w:rsidR="00280A1A" w14:paraId="7501D1E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6" w14:textId="77777777" w:rsidR="00280A1A" w:rsidRDefault="00280A1A">
            <w:pPr>
              <w:rPr>
                <w:rFonts w:ascii="Arial" w:hAnsi="Arial" w:cs="Arial"/>
                <w:sz w:val="18"/>
                <w:szCs w:val="18"/>
                <w:lang w:val="en-CA"/>
              </w:rPr>
            </w:pPr>
            <w:r>
              <w:rPr>
                <w:rFonts w:ascii="Arial" w:hAnsi="Arial" w:cs="Arial"/>
                <w:sz w:val="18"/>
                <w:szCs w:val="18"/>
                <w:lang w:val="en-CA"/>
              </w:rPr>
              <w:t>Get All Headers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7"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1E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9" w14:textId="77777777" w:rsidR="00280A1A" w:rsidRDefault="00280A1A">
            <w:pPr>
              <w:rPr>
                <w:rFonts w:ascii="Arial" w:hAnsi="Arial" w:cs="Arial"/>
                <w:sz w:val="18"/>
                <w:szCs w:val="18"/>
                <w:lang w:val="en-CA"/>
              </w:rPr>
            </w:pPr>
            <w:r>
              <w:rPr>
                <w:rFonts w:ascii="Arial" w:hAnsi="Arial" w:cs="Arial"/>
                <w:sz w:val="18"/>
                <w:szCs w:val="18"/>
                <w:lang w:val="en-CA"/>
              </w:rPr>
              <w:t>Headers</w:t>
            </w:r>
          </w:p>
        </w:tc>
        <w:tc>
          <w:tcPr>
            <w:tcW w:w="5670" w:type="dxa"/>
            <w:tcBorders>
              <w:top w:val="single" w:sz="4" w:space="0" w:color="auto"/>
              <w:left w:val="single" w:sz="4" w:space="0" w:color="auto"/>
              <w:bottom w:val="single" w:sz="4" w:space="0" w:color="auto"/>
              <w:right w:val="single" w:sz="4" w:space="0" w:color="auto"/>
            </w:tcBorders>
            <w:vAlign w:val="center"/>
          </w:tcPr>
          <w:p w14:paraId="7501D1EA" w14:textId="77777777" w:rsidR="00280A1A" w:rsidRDefault="00280A1A">
            <w:pPr>
              <w:rPr>
                <w:rFonts w:ascii="Arial" w:hAnsi="Arial" w:cs="Arial"/>
                <w:sz w:val="18"/>
                <w:szCs w:val="18"/>
                <w:lang w:val="en-CA"/>
              </w:rPr>
            </w:pPr>
          </w:p>
        </w:tc>
      </w:tr>
      <w:tr w:rsidR="00280A1A" w14:paraId="7501D1ED"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EC"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HTTP Transport Configuration</w:t>
            </w:r>
          </w:p>
        </w:tc>
      </w:tr>
      <w:tr w:rsidR="00280A1A" w14:paraId="7501D1F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E" w14:textId="77777777" w:rsidR="00280A1A" w:rsidRDefault="00280A1A">
            <w:pPr>
              <w:rPr>
                <w:rFonts w:ascii="Arial" w:hAnsi="Arial" w:cs="Arial"/>
                <w:sz w:val="18"/>
                <w:szCs w:val="18"/>
                <w:lang w:val="en-CA"/>
              </w:rPr>
            </w:pPr>
            <w:r>
              <w:rPr>
                <w:rFonts w:ascii="Arial" w:hAnsi="Arial" w:cs="Arial"/>
                <w:sz w:val="18"/>
                <w:szCs w:val="18"/>
                <w:lang w:val="en-CA"/>
              </w:rPr>
              <w:t>HTTPS required</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F" w14:textId="77777777" w:rsidR="00280A1A" w:rsidRDefault="00280A1A">
            <w:pPr>
              <w:rPr>
                <w:rFonts w:ascii="Arial" w:hAnsi="Arial" w:cs="Arial"/>
                <w:sz w:val="18"/>
                <w:szCs w:val="18"/>
                <w:lang w:val="en-CA"/>
              </w:rPr>
            </w:pPr>
            <w:r>
              <w:rPr>
                <w:rFonts w:ascii="Arial" w:hAnsi="Arial" w:cs="Arial"/>
                <w:sz w:val="18"/>
                <w:szCs w:val="18"/>
                <w:lang w:val="en-CA"/>
              </w:rPr>
              <w:t>Yes</w:t>
            </w:r>
          </w:p>
        </w:tc>
      </w:tr>
      <w:tr w:rsidR="00280A1A" w14:paraId="7501D1F3"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1" w14:textId="77777777" w:rsidR="00280A1A" w:rsidRDefault="00280A1A">
            <w:pPr>
              <w:rPr>
                <w:rFonts w:ascii="Arial" w:hAnsi="Arial" w:cs="Arial"/>
                <w:sz w:val="18"/>
                <w:szCs w:val="18"/>
                <w:lang w:val="en-CA"/>
              </w:rPr>
            </w:pPr>
            <w:r>
              <w:rPr>
                <w:rFonts w:ascii="Arial" w:hAnsi="Arial" w:cs="Arial"/>
                <w:sz w:val="18"/>
                <w:szCs w:val="18"/>
                <w:lang w:val="en-CA"/>
              </w:rPr>
              <w:t xml:space="preserve">Authentication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2" w14:textId="77777777" w:rsidR="00280A1A" w:rsidRDefault="00280A1A">
            <w:pPr>
              <w:rPr>
                <w:rFonts w:ascii="Arial" w:hAnsi="Arial" w:cs="Arial"/>
                <w:sz w:val="18"/>
                <w:szCs w:val="18"/>
                <w:lang w:val="en-CA"/>
              </w:rPr>
            </w:pPr>
            <w:r>
              <w:rPr>
                <w:rFonts w:ascii="Arial" w:hAnsi="Arial" w:cs="Arial"/>
                <w:sz w:val="18"/>
                <w:szCs w:val="18"/>
                <w:lang w:val="en-CA"/>
              </w:rPr>
              <w:t>Client Certificate</w:t>
            </w:r>
          </w:p>
        </w:tc>
      </w:tr>
      <w:tr w:rsidR="00280A1A" w14:paraId="7501D1F5"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F4" w14:textId="77777777" w:rsidR="00280A1A" w:rsidRDefault="00280A1A">
            <w:pPr>
              <w:rPr>
                <w:rFonts w:ascii="Cambria" w:hAnsi="Cambria" w:cs="Tahoma"/>
                <w:b/>
                <w:sz w:val="18"/>
                <w:szCs w:val="18"/>
                <w:lang w:val="en-CA"/>
              </w:rPr>
            </w:pPr>
            <w:r>
              <w:rPr>
                <w:rFonts w:ascii="Cambria" w:hAnsi="Cambria" w:cs="Tahoma"/>
                <w:b/>
                <w:sz w:val="18"/>
                <w:szCs w:val="18"/>
                <w:lang w:val="en-CA"/>
              </w:rPr>
              <w:t>Operation Selection Configuration</w:t>
            </w:r>
          </w:p>
        </w:tc>
      </w:tr>
      <w:tr w:rsidR="00280A1A" w14:paraId="7501D1F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6" w14:textId="77777777" w:rsidR="00280A1A" w:rsidRDefault="00280A1A">
            <w:pPr>
              <w:rPr>
                <w:rFonts w:ascii="Arial" w:hAnsi="Arial" w:cs="Arial"/>
                <w:sz w:val="18"/>
                <w:szCs w:val="18"/>
                <w:lang w:val="en-CA"/>
              </w:rPr>
            </w:pPr>
            <w:r>
              <w:rPr>
                <w:rFonts w:ascii="Arial" w:hAnsi="Arial" w:cs="Arial"/>
                <w:sz w:val="18"/>
                <w:szCs w:val="18"/>
                <w:lang w:val="en-CA"/>
              </w:rPr>
              <w:t>Enforce WS-I Compliance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7"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1F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9" w14:textId="77777777" w:rsidR="00280A1A" w:rsidRDefault="00280A1A">
            <w:pPr>
              <w:rPr>
                <w:rFonts w:ascii="Arial" w:hAnsi="Arial" w:cs="Arial"/>
                <w:sz w:val="18"/>
                <w:szCs w:val="18"/>
                <w:lang w:val="en-CA"/>
              </w:rPr>
            </w:pPr>
            <w:r>
              <w:rPr>
                <w:rFonts w:ascii="Arial" w:hAnsi="Arial" w:cs="Arial"/>
                <w:sz w:val="18"/>
                <w:szCs w:val="18"/>
                <w:lang w:val="en-CA"/>
              </w:rPr>
              <w:t>Selection Algorithm</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A" w14:textId="77777777" w:rsidR="00280A1A" w:rsidRDefault="00280A1A">
            <w:pPr>
              <w:rPr>
                <w:rFonts w:ascii="Arial" w:hAnsi="Arial" w:cs="Arial"/>
                <w:sz w:val="18"/>
                <w:szCs w:val="18"/>
                <w:lang w:val="en-CA"/>
              </w:rPr>
            </w:pPr>
            <w:r>
              <w:rPr>
                <w:rFonts w:ascii="Arial" w:hAnsi="Arial" w:cs="Arial"/>
                <w:sz w:val="18"/>
                <w:szCs w:val="18"/>
                <w:lang w:val="en-CA"/>
              </w:rPr>
              <w:t>SOAP Body Type</w:t>
            </w:r>
          </w:p>
        </w:tc>
      </w:tr>
      <w:tr w:rsidR="00280A1A" w14:paraId="7501D1FD"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FC"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20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E" w14:textId="77777777" w:rsidR="00280A1A" w:rsidRDefault="00280A1A">
            <w:pPr>
              <w:rPr>
                <w:rFonts w:ascii="Arial" w:hAnsi="Arial" w:cs="Arial"/>
                <w:sz w:val="18"/>
                <w:szCs w:val="18"/>
                <w:lang w:val="en-CA"/>
              </w:rPr>
            </w:pPr>
            <w:r>
              <w:rPr>
                <w:rFonts w:ascii="Arial" w:hAnsi="Arial" w:cs="Arial"/>
                <w:sz w:val="18"/>
                <w:szCs w:val="18"/>
                <w:lang w:val="en-CA"/>
              </w:rPr>
              <w:t>Transaction Required</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F"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3"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1" w14:textId="77777777" w:rsidR="00280A1A" w:rsidRDefault="00280A1A">
            <w:pPr>
              <w:rPr>
                <w:rFonts w:ascii="Arial" w:hAnsi="Arial" w:cs="Arial"/>
                <w:sz w:val="18"/>
                <w:szCs w:val="18"/>
                <w:lang w:val="en-CA"/>
              </w:rPr>
            </w:pPr>
            <w:r>
              <w:rPr>
                <w:rFonts w:ascii="Arial" w:hAnsi="Arial" w:cs="Arial"/>
                <w:sz w:val="18"/>
                <w:szCs w:val="18"/>
                <w:lang w:val="en-CA"/>
              </w:rPr>
              <w:t>Content Streaming</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2"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6"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4" w14:textId="77777777" w:rsidR="00280A1A" w:rsidRDefault="00280A1A">
            <w:pPr>
              <w:rPr>
                <w:rFonts w:ascii="Arial" w:hAnsi="Arial" w:cs="Arial"/>
                <w:sz w:val="18"/>
                <w:szCs w:val="18"/>
                <w:lang w:val="en-CA"/>
              </w:rPr>
            </w:pPr>
            <w:r>
              <w:rPr>
                <w:rFonts w:ascii="Arial" w:hAnsi="Arial" w:cs="Arial"/>
                <w:sz w:val="18"/>
                <w:szCs w:val="18"/>
                <w:lang w:val="en-CA"/>
              </w:rPr>
              <w:lastRenderedPageBreak/>
              <w:t>XOP/MTOM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5"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9"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7" w14:textId="77777777" w:rsidR="00280A1A" w:rsidRDefault="00280A1A">
            <w:pPr>
              <w:rPr>
                <w:rFonts w:ascii="Arial" w:hAnsi="Arial" w:cs="Arial"/>
                <w:sz w:val="18"/>
                <w:szCs w:val="18"/>
                <w:lang w:val="en-CA"/>
              </w:rPr>
            </w:pPr>
            <w:r>
              <w:rPr>
                <w:rFonts w:ascii="Arial" w:hAnsi="Arial" w:cs="Arial"/>
                <w:sz w:val="18"/>
                <w:szCs w:val="18"/>
                <w:lang w:val="en-CA"/>
              </w:rPr>
              <w:t>Page Attachments to Disk</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8" w14:textId="77777777" w:rsidR="00280A1A" w:rsidRDefault="00280A1A">
            <w:pPr>
              <w:rPr>
                <w:rFonts w:ascii="Arial" w:hAnsi="Arial" w:cs="Arial"/>
                <w:sz w:val="18"/>
                <w:szCs w:val="18"/>
                <w:lang w:val="en-CA"/>
              </w:rPr>
            </w:pPr>
            <w:r>
              <w:rPr>
                <w:rFonts w:ascii="Arial" w:hAnsi="Arial" w:cs="Arial"/>
                <w:sz w:val="18"/>
                <w:szCs w:val="18"/>
                <w:lang w:val="en-CA"/>
              </w:rPr>
              <w:t>No</w:t>
            </w:r>
          </w:p>
        </w:tc>
      </w:tr>
    </w:tbl>
    <w:p w14:paraId="7501D20A" w14:textId="77777777" w:rsidR="00280A1A" w:rsidRDefault="00280A1A" w:rsidP="00280A1A">
      <w:pPr>
        <w:rPr>
          <w:rFonts w:ascii="Arial" w:hAnsi="Arial" w:cs="Arial"/>
          <w:b/>
          <w:lang w:val="en-CA"/>
        </w:rPr>
      </w:pPr>
    </w:p>
    <w:p w14:paraId="7501D20B" w14:textId="77777777" w:rsidR="00280A1A" w:rsidRDefault="00280A1A" w:rsidP="00280A1A">
      <w:pPr>
        <w:rPr>
          <w:lang w:val="en-CA"/>
        </w:rPr>
      </w:pPr>
    </w:p>
    <w:p w14:paraId="7501D20C" w14:textId="77777777" w:rsidR="00280A1A" w:rsidRDefault="00280A1A" w:rsidP="00280A1A">
      <w:pPr>
        <w:pStyle w:val="ListParagraph0"/>
        <w:widowControl/>
        <w:spacing w:after="200" w:line="276" w:lineRule="auto"/>
        <w:ind w:left="0"/>
        <w:rPr>
          <w:lang w:val="en-CA"/>
        </w:rPr>
      </w:pPr>
      <w:r>
        <w:rPr>
          <w:b/>
          <w:u w:val="single"/>
          <w:lang w:val="en-CA"/>
        </w:rPr>
        <w:t>Notes</w:t>
      </w:r>
      <w:r>
        <w:rPr>
          <w:lang w:val="en-CA"/>
        </w:rPr>
        <w:t xml:space="preserve">: </w:t>
      </w:r>
    </w:p>
    <w:p w14:paraId="7501D20D" w14:textId="77777777" w:rsidR="00280A1A" w:rsidRDefault="00280A1A" w:rsidP="00280A1A">
      <w:pPr>
        <w:pStyle w:val="ListParagraph0"/>
        <w:widowControl/>
        <w:spacing w:after="200" w:line="276" w:lineRule="auto"/>
        <w:ind w:left="0"/>
        <w:rPr>
          <w:lang w:val="en-CA"/>
        </w:rPr>
      </w:pPr>
      <w:r>
        <w:rPr>
          <w:lang w:val="en-CA"/>
        </w:rPr>
        <w:t>Authentication 2-way SSL communications between GPS and BSSs.</w:t>
      </w:r>
    </w:p>
    <w:p w14:paraId="7501D20E" w14:textId="77777777" w:rsidR="00280A1A" w:rsidRDefault="00280A1A" w:rsidP="00280A1A">
      <w:pPr>
        <w:pStyle w:val="Heading3"/>
        <w:numPr>
          <w:ilvl w:val="2"/>
          <w:numId w:val="2"/>
        </w:numPr>
        <w:rPr>
          <w:i w:val="0"/>
          <w:lang w:val="en-CA"/>
        </w:rPr>
      </w:pPr>
      <w:bookmarkStart w:id="1698" w:name="_Toc370136717"/>
      <w:bookmarkStart w:id="1699" w:name="_Toc368679369"/>
      <w:bookmarkStart w:id="1700" w:name="_Toc368576349"/>
      <w:bookmarkStart w:id="1701" w:name="_Toc415569091"/>
      <w:r>
        <w:rPr>
          <w:i w:val="0"/>
          <w:lang w:val="en-CA"/>
        </w:rPr>
        <w:t>GPSOnlineProxy Business Service</w:t>
      </w:r>
      <w:bookmarkEnd w:id="1698"/>
      <w:bookmarkEnd w:id="1699"/>
      <w:bookmarkEnd w:id="1700"/>
      <w:bookmarkEnd w:id="1701"/>
    </w:p>
    <w:p w14:paraId="7501D20F" w14:textId="4AFC1A7B" w:rsidR="00280A1A" w:rsidRDefault="00280A1A" w:rsidP="00280A1A">
      <w:pPr>
        <w:rPr>
          <w:lang w:val="en-CA"/>
        </w:rPr>
      </w:pPr>
      <w:r>
        <w:rPr>
          <w:lang w:val="en-CA"/>
        </w:rPr>
        <w:t xml:space="preserve">There will be separate GPS Online Proxy Business Service calls to the backend DTS-ESB GPS Online Proxy Service for credit card </w:t>
      </w:r>
      <w:r w:rsidR="00D9444F">
        <w:rPr>
          <w:lang w:val="en-CA"/>
        </w:rPr>
        <w:t>De-tokenisation</w:t>
      </w:r>
      <w:r>
        <w:rPr>
          <w:lang w:val="en-CA"/>
        </w:rPr>
        <w:t>. DTS-ESB GPSOnlineProxy in turn forwards the request to Payment Processor.</w:t>
      </w:r>
    </w:p>
    <w:p w14:paraId="7501D210" w14:textId="77777777" w:rsidR="00280A1A" w:rsidRDefault="00280A1A" w:rsidP="00280A1A">
      <w:pPr>
        <w:rPr>
          <w:lang w:val="en-CA"/>
        </w:rPr>
      </w:pPr>
    </w:p>
    <w:p w14:paraId="7501D211" w14:textId="77777777" w:rsidR="00280A1A" w:rsidRDefault="00280A1A" w:rsidP="00280A1A">
      <w:pPr>
        <w:rPr>
          <w:lang w:val="en-CA"/>
        </w:rPr>
      </w:pPr>
      <w:r>
        <w:rPr>
          <w:lang w:val="en-CA"/>
        </w:rPr>
        <w:t>Given below are the GPSOnlineProxy Business Service details:</w:t>
      </w:r>
    </w:p>
    <w:p w14:paraId="7501D212" w14:textId="77777777" w:rsidR="00280A1A" w:rsidRDefault="00280A1A" w:rsidP="00280A1A">
      <w:pPr>
        <w:rPr>
          <w:lang w:val="en-CA"/>
        </w:rPr>
      </w:pPr>
    </w:p>
    <w:tbl>
      <w:tblPr>
        <w:tblW w:w="883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4A0" w:firstRow="1" w:lastRow="0" w:firstColumn="1" w:lastColumn="0" w:noHBand="0" w:noVBand="1"/>
      </w:tblPr>
      <w:tblGrid>
        <w:gridCol w:w="2268"/>
        <w:gridCol w:w="6570"/>
      </w:tblGrid>
      <w:tr w:rsidR="00280A1A" w14:paraId="7501D215" w14:textId="77777777" w:rsidTr="00280A1A">
        <w:trPr>
          <w:trHeight w:val="446"/>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3" w14:textId="77777777" w:rsidR="00280A1A" w:rsidRDefault="00280A1A">
            <w:pPr>
              <w:rPr>
                <w:b/>
                <w:lang w:val="en-CA"/>
              </w:rPr>
            </w:pPr>
            <w:r>
              <w:rPr>
                <w:b/>
                <w:lang w:val="en-CA"/>
              </w:rPr>
              <w:t>Service</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4" w14:textId="77777777" w:rsidR="00280A1A" w:rsidRDefault="00280A1A">
            <w:pPr>
              <w:rPr>
                <w:lang w:val="en-CA"/>
              </w:rPr>
            </w:pPr>
            <w:r>
              <w:rPr>
                <w:lang w:val="en-CA"/>
              </w:rPr>
              <w:t>GPSOnlineProxy Business Service</w:t>
            </w:r>
          </w:p>
        </w:tc>
      </w:tr>
      <w:tr w:rsidR="00280A1A" w14:paraId="7501D218" w14:textId="77777777" w:rsidTr="00280A1A">
        <w:trPr>
          <w:trHeight w:val="620"/>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6" w14:textId="77777777" w:rsidR="00280A1A" w:rsidRDefault="00280A1A">
            <w:pPr>
              <w:rPr>
                <w:b/>
                <w:lang w:val="en-CA"/>
              </w:rPr>
            </w:pPr>
            <w:r>
              <w:rPr>
                <w:b/>
                <w:lang w:val="en-CA"/>
              </w:rPr>
              <w:t>Backend service/API triggered</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7" w14:textId="77777777" w:rsidR="00280A1A" w:rsidRDefault="00280A1A">
            <w:pPr>
              <w:widowControl/>
              <w:spacing w:before="120" w:after="120" w:line="240" w:lineRule="auto"/>
              <w:rPr>
                <w:lang w:val="en-CA"/>
              </w:rPr>
            </w:pPr>
            <w:r>
              <w:rPr>
                <w:lang w:val="en-CA"/>
              </w:rPr>
              <w:t>DTS-ESB GPSOnlineProxy Web Service</w:t>
            </w:r>
          </w:p>
        </w:tc>
      </w:tr>
      <w:tr w:rsidR="00280A1A" w14:paraId="7501D21B" w14:textId="77777777" w:rsidTr="00280A1A">
        <w:trPr>
          <w:trHeight w:val="288"/>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9" w14:textId="77777777" w:rsidR="00280A1A" w:rsidRDefault="00280A1A">
            <w:pPr>
              <w:rPr>
                <w:b/>
                <w:lang w:val="en-CA"/>
              </w:rPr>
            </w:pPr>
            <w:r>
              <w:rPr>
                <w:b/>
                <w:lang w:val="en-CA"/>
              </w:rPr>
              <w:t>Accessed by</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A" w14:textId="77777777" w:rsidR="00280A1A" w:rsidRDefault="00280A1A">
            <w:pPr>
              <w:widowControl/>
              <w:spacing w:before="120" w:after="120" w:line="240" w:lineRule="auto"/>
              <w:rPr>
                <w:lang w:val="en-CA"/>
              </w:rPr>
            </w:pPr>
            <w:r>
              <w:rPr>
                <w:lang w:val="en-CA"/>
              </w:rPr>
              <w:t>GPSOnlineProcessing Proxy Service</w:t>
            </w:r>
          </w:p>
        </w:tc>
      </w:tr>
      <w:tr w:rsidR="00280A1A" w14:paraId="7501D21E" w14:textId="77777777" w:rsidTr="00280A1A">
        <w:trPr>
          <w:trHeight w:val="845"/>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C" w14:textId="77777777" w:rsidR="00280A1A" w:rsidRDefault="00280A1A">
            <w:pPr>
              <w:rPr>
                <w:b/>
                <w:lang w:val="en-CA"/>
              </w:rPr>
            </w:pPr>
            <w:r>
              <w:rPr>
                <w:b/>
                <w:lang w:val="en-CA"/>
              </w:rPr>
              <w:t>Functionalities</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D" w14:textId="4F732104" w:rsidR="00280A1A" w:rsidRDefault="00280A1A">
            <w:pPr>
              <w:rPr>
                <w:lang w:val="en-CA"/>
              </w:rPr>
            </w:pPr>
            <w:r>
              <w:rPr>
                <w:lang w:val="en-CA"/>
              </w:rPr>
              <w:t>The new business service is consumed by GPSOnlineProcessing Proxy service to send credit card transaction to the DTS-ESB GPS Online Proxy Service for de</w:t>
            </w:r>
            <w:r w:rsidR="00D9444F">
              <w:rPr>
                <w:lang w:val="en-CA"/>
              </w:rPr>
              <w:t>-</w:t>
            </w:r>
            <w:r>
              <w:rPr>
                <w:lang w:val="en-CA"/>
              </w:rPr>
              <w:t>tokenisation .the DTS-ESB GPS Online Proxy Service forwards credit card transactions to different Payment Processors</w:t>
            </w:r>
          </w:p>
        </w:tc>
      </w:tr>
    </w:tbl>
    <w:p w14:paraId="7501D21F" w14:textId="77777777" w:rsidR="00280A1A" w:rsidRDefault="00280A1A" w:rsidP="00280A1A">
      <w:pPr>
        <w:rPr>
          <w:lang w:val="en-CA"/>
        </w:rPr>
      </w:pPr>
    </w:p>
    <w:p w14:paraId="7501D220" w14:textId="364EEA39" w:rsidR="00280A1A" w:rsidRDefault="00280A1A" w:rsidP="00280A1A">
      <w:pPr>
        <w:rPr>
          <w:rFonts w:ascii="Arial" w:hAnsi="Arial" w:cs="Arial"/>
          <w:lang w:val="en-CA"/>
        </w:rPr>
      </w:pPr>
      <w:r>
        <w:rPr>
          <w:rFonts w:ascii="Arial" w:hAnsi="Arial" w:cs="Arial"/>
          <w:b/>
          <w:sz w:val="18"/>
          <w:szCs w:val="18"/>
          <w:lang w:val="en-CA"/>
        </w:rPr>
        <w:t>Project and directory structure</w:t>
      </w:r>
      <w:r w:rsidR="00D9444F">
        <w:rPr>
          <w:rFonts w:ascii="Arial" w:hAnsi="Arial" w:cs="Arial"/>
          <w:b/>
          <w:sz w:val="18"/>
          <w:szCs w:val="18"/>
          <w:lang w:val="en-CA"/>
        </w:rPr>
        <w:t>:</w:t>
      </w:r>
      <w:r w:rsidR="00D9444F">
        <w:rPr>
          <w:rFonts w:ascii="Arial" w:hAnsi="Arial" w:cs="Arial"/>
          <w:lang w:val="en-CA"/>
        </w:rPr>
        <w:t xml:space="preserve"> This</w:t>
      </w:r>
      <w:r>
        <w:rPr>
          <w:rFonts w:ascii="Arial" w:hAnsi="Arial" w:cs="Arial"/>
          <w:lang w:val="en-CA"/>
        </w:rPr>
        <w:t xml:space="preserve"> service is created under OSB in the following directory: </w:t>
      </w:r>
    </w:p>
    <w:p w14:paraId="7501D221" w14:textId="77777777" w:rsidR="00280A1A" w:rsidRDefault="00280A1A" w:rsidP="00280A1A">
      <w:pPr>
        <w:rPr>
          <w:rFonts w:ascii="Arial" w:hAnsi="Arial" w:cs="Arial"/>
          <w:lang w:val="en-CA"/>
        </w:rPr>
      </w:pPr>
    </w:p>
    <w:p w14:paraId="7501D222" w14:textId="77777777" w:rsidR="00280A1A" w:rsidRDefault="00280A1A" w:rsidP="00280A1A">
      <w:pPr>
        <w:rPr>
          <w:rFonts w:ascii="Arial" w:hAnsi="Arial" w:cs="Arial"/>
          <w:lang w:val="en-CA"/>
        </w:rPr>
      </w:pPr>
      <w:r>
        <w:rPr>
          <w:rFonts w:ascii="Arial" w:hAnsi="Arial" w:cs="Arial"/>
          <w:lang w:val="en-CA"/>
        </w:rPr>
        <w:t>GPSOnline/BusinessService</w:t>
      </w:r>
    </w:p>
    <w:p w14:paraId="7501D223" w14:textId="77777777" w:rsidR="00280A1A" w:rsidRDefault="00280A1A" w:rsidP="00280A1A">
      <w:pPr>
        <w:rPr>
          <w:rFonts w:ascii="Arial" w:hAnsi="Arial" w:cs="Arial"/>
          <w:lang w:val="en-CA"/>
        </w:rPr>
      </w:pPr>
    </w:p>
    <w:p w14:paraId="7501D224" w14:textId="77777777" w:rsidR="00280A1A" w:rsidRDefault="00280A1A" w:rsidP="00280A1A">
      <w:pPr>
        <w:rPr>
          <w:rFonts w:ascii="Arial" w:hAnsi="Arial" w:cs="Arial"/>
          <w:sz w:val="18"/>
          <w:szCs w:val="18"/>
          <w:lang w:val="en-CA"/>
        </w:rPr>
      </w:pPr>
      <w:r>
        <w:rPr>
          <w:rFonts w:ascii="Arial" w:hAnsi="Arial" w:cs="Arial"/>
          <w:b/>
          <w:sz w:val="18"/>
          <w:szCs w:val="18"/>
          <w:lang w:val="en-CA"/>
        </w:rPr>
        <w:t>Configuration Details:</w:t>
      </w:r>
    </w:p>
    <w:p w14:paraId="7501D225" w14:textId="77777777" w:rsidR="00280A1A" w:rsidRDefault="00280A1A" w:rsidP="00280A1A">
      <w:pPr>
        <w:rPr>
          <w:rFonts w:ascii="Arial" w:hAnsi="Arial" w:cs="Arial"/>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670"/>
      </w:tblGrid>
      <w:tr w:rsidR="00280A1A" w14:paraId="7501D227" w14:textId="77777777" w:rsidTr="00280A1A">
        <w:trPr>
          <w:trHeight w:val="505"/>
        </w:trPr>
        <w:tc>
          <w:tcPr>
            <w:tcW w:w="8028"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226" w14:textId="77777777" w:rsidR="00280A1A" w:rsidRDefault="00280A1A">
            <w:pPr>
              <w:jc w:val="center"/>
              <w:rPr>
                <w:rFonts w:ascii="Cambria" w:hAnsi="Cambria" w:cs="Arial"/>
                <w:b/>
                <w:lang w:val="en-CA"/>
              </w:rPr>
            </w:pPr>
            <w:r>
              <w:rPr>
                <w:rFonts w:ascii="Cambria" w:hAnsi="Cambria" w:cs="Tahoma"/>
                <w:b/>
                <w:bCs/>
                <w:sz w:val="21"/>
                <w:szCs w:val="21"/>
                <w:lang w:val="en-CA"/>
              </w:rPr>
              <w:t>Business Service Configuration (GPSOnline/BusinessService/GPSOnlineProxy)</w:t>
            </w:r>
          </w:p>
        </w:tc>
      </w:tr>
      <w:tr w:rsidR="00280A1A" w14:paraId="7501D229"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228"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22C" w14:textId="77777777" w:rsidTr="00280A1A">
        <w:trPr>
          <w:trHeight w:val="548"/>
        </w:trPr>
        <w:tc>
          <w:tcPr>
            <w:tcW w:w="2358" w:type="dxa"/>
            <w:tcBorders>
              <w:top w:val="single" w:sz="4" w:space="0" w:color="auto"/>
              <w:left w:val="single" w:sz="4" w:space="0" w:color="auto"/>
              <w:bottom w:val="single" w:sz="4" w:space="0" w:color="auto"/>
              <w:right w:val="single" w:sz="4" w:space="0" w:color="auto"/>
            </w:tcBorders>
            <w:vAlign w:val="center"/>
            <w:hideMark/>
          </w:tcPr>
          <w:p w14:paraId="7501D22A"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2B" w14:textId="77777777" w:rsidR="00280A1A" w:rsidRDefault="00280A1A">
            <w:pPr>
              <w:rPr>
                <w:rFonts w:ascii="Tahoma" w:hAnsi="Tahoma" w:cs="Tahoma"/>
                <w:sz w:val="18"/>
                <w:szCs w:val="18"/>
                <w:lang w:val="en-CA"/>
              </w:rPr>
            </w:pPr>
            <w:r>
              <w:rPr>
                <w:rFonts w:ascii="Tahoma" w:hAnsi="Tahoma" w:cs="Tahoma"/>
                <w:sz w:val="18"/>
                <w:szCs w:val="18"/>
                <w:lang w:val="en-CA"/>
              </w:rPr>
              <w:t>Web Service - SOAP 1.1 (WSDL:GPSOnlineProxy/Interface/GPSTransCC, port="GPSServicePort")</w:t>
            </w:r>
          </w:p>
        </w:tc>
      </w:tr>
      <w:tr w:rsidR="00280A1A" w14:paraId="7501D22E"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2D"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23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2F"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0" w14:textId="77777777" w:rsidR="00280A1A" w:rsidRDefault="00280A1A">
            <w:pPr>
              <w:rPr>
                <w:rFonts w:ascii="Arial" w:hAnsi="Arial" w:cs="Arial"/>
                <w:sz w:val="18"/>
                <w:szCs w:val="18"/>
                <w:lang w:val="en-CA"/>
              </w:rPr>
            </w:pPr>
            <w:r>
              <w:rPr>
                <w:rFonts w:ascii="Arial" w:hAnsi="Arial" w:cs="Arial"/>
                <w:sz w:val="18"/>
                <w:szCs w:val="18"/>
                <w:lang w:val="en-CA"/>
              </w:rPr>
              <w:t>http</w:t>
            </w:r>
          </w:p>
        </w:tc>
      </w:tr>
      <w:tr w:rsidR="00280A1A" w14:paraId="7501D23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2" w14:textId="77777777" w:rsidR="00280A1A" w:rsidRDefault="00280A1A">
            <w:pPr>
              <w:rPr>
                <w:rFonts w:ascii="Arial" w:hAnsi="Arial" w:cs="Arial"/>
                <w:sz w:val="18"/>
                <w:szCs w:val="18"/>
                <w:lang w:val="en-CA"/>
              </w:rPr>
            </w:pPr>
            <w:r>
              <w:rPr>
                <w:rFonts w:ascii="Arial" w:hAnsi="Arial" w:cs="Arial"/>
                <w:sz w:val="18"/>
                <w:szCs w:val="18"/>
                <w:lang w:val="en-CA"/>
              </w:rPr>
              <w:t>Load Balancing Algorithm</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3" w14:textId="77777777" w:rsidR="00280A1A" w:rsidRDefault="00280A1A">
            <w:pPr>
              <w:rPr>
                <w:rFonts w:ascii="Arial" w:hAnsi="Arial" w:cs="Arial"/>
                <w:sz w:val="18"/>
                <w:szCs w:val="18"/>
                <w:lang w:val="en-CA"/>
              </w:rPr>
            </w:pPr>
            <w:r>
              <w:rPr>
                <w:rFonts w:ascii="Arial" w:hAnsi="Arial" w:cs="Arial"/>
                <w:sz w:val="18"/>
                <w:szCs w:val="18"/>
                <w:lang w:val="en-CA"/>
              </w:rPr>
              <w:t>none</w:t>
            </w:r>
          </w:p>
        </w:tc>
      </w:tr>
      <w:tr w:rsidR="00280A1A" w14:paraId="7501D23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5"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6" w14:textId="77777777" w:rsidR="00280A1A" w:rsidRDefault="001D2AB2">
            <w:pPr>
              <w:rPr>
                <w:rFonts w:ascii="Arial" w:hAnsi="Arial" w:cs="Arial"/>
                <w:color w:val="000000"/>
                <w:sz w:val="18"/>
                <w:szCs w:val="18"/>
                <w:lang w:val="en-CA"/>
              </w:rPr>
            </w:pPr>
            <w:hyperlink r:id="rId175" w:history="1">
              <w:r w:rsidR="00280A1A">
                <w:rPr>
                  <w:rStyle w:val="Hyperlink"/>
                  <w:rFonts w:ascii="Arial" w:hAnsi="Arial" w:cs="Arial"/>
                  <w:sz w:val="18"/>
                  <w:szCs w:val="18"/>
                  <w:lang w:val="en-CA"/>
                </w:rPr>
                <w:t>https://pcidts-qa.int.bell.ca:1446/PCI/GPSOnlineProxy</w:t>
              </w:r>
            </w:hyperlink>
            <w:r w:rsidR="00280A1A">
              <w:rPr>
                <w:rFonts w:ascii="Arial" w:hAnsi="Arial" w:cs="Arial"/>
                <w:color w:val="000000"/>
                <w:sz w:val="18"/>
                <w:szCs w:val="18"/>
                <w:lang w:val="en-CA"/>
              </w:rPr>
              <w:t>(UAT)</w:t>
            </w:r>
          </w:p>
        </w:tc>
      </w:tr>
      <w:tr w:rsidR="00280A1A" w14:paraId="7501D23A"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8" w14:textId="77777777" w:rsidR="00280A1A" w:rsidRDefault="00280A1A">
            <w:pPr>
              <w:rPr>
                <w:rFonts w:ascii="Arial" w:hAnsi="Arial" w:cs="Arial"/>
                <w:sz w:val="18"/>
                <w:szCs w:val="18"/>
                <w:lang w:val="en-CA"/>
              </w:rPr>
            </w:pPr>
            <w:r>
              <w:rPr>
                <w:rFonts w:ascii="Arial" w:hAnsi="Arial" w:cs="Arial"/>
                <w:sz w:val="18"/>
                <w:szCs w:val="18"/>
                <w:lang w:val="en-CA"/>
              </w:rPr>
              <w:t>Retry Count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9"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23D"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B" w14:textId="77777777" w:rsidR="00280A1A" w:rsidRDefault="00280A1A">
            <w:pPr>
              <w:rPr>
                <w:rFonts w:ascii="Arial" w:hAnsi="Arial" w:cs="Arial"/>
                <w:sz w:val="18"/>
                <w:szCs w:val="18"/>
                <w:lang w:val="en-CA"/>
              </w:rPr>
            </w:pPr>
            <w:r>
              <w:rPr>
                <w:rFonts w:ascii="Arial" w:hAnsi="Arial" w:cs="Arial"/>
                <w:sz w:val="18"/>
                <w:szCs w:val="18"/>
                <w:lang w:val="en-CA"/>
              </w:rPr>
              <w:t>Retry Iteration Interval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C"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24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E" w14:textId="77777777" w:rsidR="00280A1A" w:rsidRDefault="00280A1A">
            <w:pPr>
              <w:rPr>
                <w:rFonts w:ascii="Arial" w:hAnsi="Arial" w:cs="Arial"/>
                <w:sz w:val="18"/>
                <w:szCs w:val="18"/>
                <w:lang w:val="en-CA"/>
              </w:rPr>
            </w:pPr>
            <w:r>
              <w:rPr>
                <w:rFonts w:ascii="Arial" w:hAnsi="Arial" w:cs="Arial"/>
                <w:sz w:val="18"/>
                <w:szCs w:val="18"/>
                <w:lang w:val="en-CA"/>
              </w:rPr>
              <w:t>Retry Application Errors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F"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42"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41"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HTTP Transport Configuration</w:t>
            </w:r>
          </w:p>
        </w:tc>
      </w:tr>
      <w:tr w:rsidR="00280A1A" w14:paraId="7501D245"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3" w14:textId="77777777" w:rsidR="00280A1A" w:rsidRDefault="00280A1A">
            <w:pPr>
              <w:rPr>
                <w:rFonts w:ascii="Arial" w:hAnsi="Arial" w:cs="Arial"/>
                <w:sz w:val="18"/>
                <w:szCs w:val="18"/>
                <w:lang w:val="en-CA"/>
              </w:rPr>
            </w:pPr>
            <w:r>
              <w:rPr>
                <w:rFonts w:ascii="Arial" w:hAnsi="Arial" w:cs="Arial"/>
                <w:sz w:val="18"/>
                <w:szCs w:val="18"/>
                <w:lang w:val="en-CA"/>
              </w:rPr>
              <w:t>Read Timeout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4" w14:textId="66CFB279" w:rsidR="00280A1A" w:rsidRPr="0016745D" w:rsidRDefault="0016745D">
            <w:pPr>
              <w:rPr>
                <w:rFonts w:ascii="Arial" w:hAnsi="Arial" w:cs="Arial"/>
                <w:sz w:val="18"/>
                <w:szCs w:val="18"/>
                <w:lang w:val="en-CA"/>
              </w:rPr>
            </w:pPr>
            <w:r w:rsidRPr="0016745D">
              <w:rPr>
                <w:rFonts w:ascii="Arial" w:hAnsi="Arial" w:cs="Arial"/>
                <w:sz w:val="18"/>
                <w:szCs w:val="18"/>
                <w:lang w:val="en-CA"/>
              </w:rPr>
              <w:t>18</w:t>
            </w:r>
          </w:p>
        </w:tc>
      </w:tr>
      <w:tr w:rsidR="00280A1A" w14:paraId="7501D24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6" w14:textId="77777777" w:rsidR="00280A1A" w:rsidRDefault="00280A1A">
            <w:pPr>
              <w:rPr>
                <w:rFonts w:ascii="Arial" w:hAnsi="Arial" w:cs="Arial"/>
                <w:sz w:val="18"/>
                <w:szCs w:val="18"/>
                <w:lang w:val="en-CA"/>
              </w:rPr>
            </w:pPr>
            <w:r>
              <w:rPr>
                <w:rFonts w:ascii="Arial" w:hAnsi="Arial" w:cs="Arial"/>
                <w:sz w:val="18"/>
                <w:szCs w:val="18"/>
                <w:lang w:val="en-CA"/>
              </w:rPr>
              <w:t>Connection Timeout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7" w14:textId="48FEAA37" w:rsidR="00280A1A" w:rsidRPr="0016745D" w:rsidRDefault="0016745D">
            <w:pPr>
              <w:rPr>
                <w:rFonts w:ascii="Arial" w:hAnsi="Arial" w:cs="Arial"/>
                <w:sz w:val="18"/>
                <w:szCs w:val="18"/>
                <w:lang w:val="en-CA"/>
              </w:rPr>
            </w:pPr>
            <w:r w:rsidRPr="0016745D">
              <w:rPr>
                <w:rFonts w:ascii="Arial" w:hAnsi="Arial" w:cs="Arial"/>
                <w:sz w:val="18"/>
                <w:szCs w:val="18"/>
                <w:lang w:val="en-CA"/>
              </w:rPr>
              <w:t>18</w:t>
            </w:r>
          </w:p>
        </w:tc>
      </w:tr>
      <w:tr w:rsidR="00280A1A" w14:paraId="7501D24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9" w14:textId="77777777" w:rsidR="00280A1A" w:rsidRDefault="00280A1A">
            <w:pPr>
              <w:rPr>
                <w:rFonts w:ascii="Arial" w:hAnsi="Arial" w:cs="Arial"/>
                <w:sz w:val="18"/>
                <w:szCs w:val="18"/>
                <w:lang w:val="en-CA"/>
              </w:rPr>
            </w:pPr>
            <w:r>
              <w:rPr>
                <w:rFonts w:ascii="Arial" w:hAnsi="Arial" w:cs="Arial"/>
                <w:sz w:val="18"/>
                <w:szCs w:val="18"/>
                <w:lang w:val="en-CA"/>
              </w:rPr>
              <w:lastRenderedPageBreak/>
              <w:t>HTTP Request Method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A" w14:textId="77777777" w:rsidR="00280A1A" w:rsidRDefault="00280A1A">
            <w:pPr>
              <w:rPr>
                <w:rFonts w:ascii="Arial" w:hAnsi="Arial" w:cs="Arial"/>
                <w:sz w:val="18"/>
                <w:szCs w:val="18"/>
                <w:lang w:val="en-CA"/>
              </w:rPr>
            </w:pPr>
            <w:r>
              <w:rPr>
                <w:rFonts w:ascii="Arial" w:hAnsi="Arial" w:cs="Arial"/>
                <w:sz w:val="18"/>
                <w:szCs w:val="18"/>
                <w:lang w:val="en-CA"/>
              </w:rPr>
              <w:t>POST</w:t>
            </w:r>
          </w:p>
        </w:tc>
      </w:tr>
      <w:tr w:rsidR="00280A1A" w14:paraId="7501D24E"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C" w14:textId="77777777" w:rsidR="00280A1A" w:rsidRDefault="00280A1A">
            <w:pPr>
              <w:rPr>
                <w:rFonts w:ascii="Arial" w:hAnsi="Arial" w:cs="Arial"/>
                <w:sz w:val="18"/>
                <w:szCs w:val="18"/>
                <w:lang w:val="en-CA"/>
              </w:rPr>
            </w:pPr>
            <w:r>
              <w:rPr>
                <w:rFonts w:ascii="Arial" w:hAnsi="Arial" w:cs="Arial"/>
                <w:sz w:val="18"/>
                <w:szCs w:val="18"/>
                <w:lang w:val="en-CA"/>
              </w:rPr>
              <w:t>Authentication</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D" w14:textId="77777777" w:rsidR="00280A1A" w:rsidRDefault="00280A1A">
            <w:pPr>
              <w:rPr>
                <w:rFonts w:ascii="Arial" w:hAnsi="Arial" w:cs="Arial"/>
                <w:sz w:val="18"/>
                <w:szCs w:val="18"/>
                <w:lang w:val="en-CA"/>
              </w:rPr>
            </w:pPr>
            <w:r w:rsidRPr="0016745D">
              <w:rPr>
                <w:rFonts w:ascii="Arial" w:hAnsi="Arial" w:cs="Arial"/>
                <w:sz w:val="18"/>
                <w:szCs w:val="18"/>
                <w:lang w:val="en-CA"/>
              </w:rPr>
              <w:t>None</w:t>
            </w:r>
          </w:p>
        </w:tc>
      </w:tr>
      <w:tr w:rsidR="00280A1A" w14:paraId="7501D25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F" w14:textId="77777777" w:rsidR="00280A1A" w:rsidRDefault="00280A1A">
            <w:pPr>
              <w:rPr>
                <w:rFonts w:ascii="Arial" w:hAnsi="Arial" w:cs="Arial"/>
                <w:sz w:val="18"/>
                <w:szCs w:val="18"/>
                <w:lang w:val="en-CA"/>
              </w:rPr>
            </w:pPr>
            <w:r>
              <w:rPr>
                <w:rFonts w:ascii="Arial" w:hAnsi="Arial" w:cs="Arial"/>
                <w:sz w:val="18"/>
                <w:szCs w:val="18"/>
                <w:lang w:val="en-CA"/>
              </w:rPr>
              <w:t>Proxy Server</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0" w14:textId="77777777" w:rsidR="00280A1A" w:rsidRDefault="00280A1A">
            <w:pPr>
              <w:rPr>
                <w:rFonts w:ascii="Arial" w:hAnsi="Arial" w:cs="Arial"/>
                <w:sz w:val="18"/>
                <w:szCs w:val="18"/>
                <w:lang w:val="en-CA"/>
              </w:rPr>
            </w:pPr>
            <w:r>
              <w:rPr>
                <w:rFonts w:ascii="Arial" w:hAnsi="Arial" w:cs="Arial"/>
                <w:sz w:val="18"/>
                <w:szCs w:val="18"/>
                <w:lang w:val="en-CA"/>
              </w:rPr>
              <w:t>N/A</w:t>
            </w:r>
          </w:p>
        </w:tc>
      </w:tr>
      <w:tr w:rsidR="00280A1A" w14:paraId="7501D25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2" w14:textId="77777777" w:rsidR="00280A1A" w:rsidRDefault="00280A1A">
            <w:pPr>
              <w:rPr>
                <w:rFonts w:ascii="Arial" w:hAnsi="Arial" w:cs="Arial"/>
                <w:sz w:val="18"/>
                <w:szCs w:val="18"/>
                <w:lang w:val="en-CA"/>
              </w:rPr>
            </w:pPr>
            <w:r>
              <w:rPr>
                <w:rFonts w:ascii="Arial" w:hAnsi="Arial" w:cs="Arial"/>
                <w:sz w:val="18"/>
                <w:szCs w:val="18"/>
                <w:lang w:val="en-CA"/>
              </w:rPr>
              <w:t xml:space="preserve">Follow HTTP redirects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3" w14:textId="77777777" w:rsidR="00280A1A" w:rsidRDefault="00280A1A">
            <w:pPr>
              <w:rPr>
                <w:rFonts w:ascii="Arial" w:hAnsi="Arial" w:cs="Arial"/>
                <w:sz w:val="18"/>
                <w:szCs w:val="18"/>
                <w:lang w:val="en-CA"/>
              </w:rPr>
            </w:pPr>
            <w:r>
              <w:rPr>
                <w:rFonts w:ascii="Arial" w:hAnsi="Arial" w:cs="Arial"/>
                <w:sz w:val="18"/>
                <w:szCs w:val="18"/>
                <w:lang w:val="en-CA"/>
              </w:rPr>
              <w:t>Enabled</w:t>
            </w:r>
          </w:p>
        </w:tc>
      </w:tr>
      <w:tr w:rsidR="00280A1A" w14:paraId="7501D25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5" w14:textId="77777777" w:rsidR="00280A1A" w:rsidRDefault="00280A1A">
            <w:pPr>
              <w:rPr>
                <w:rFonts w:ascii="Arial" w:hAnsi="Arial" w:cs="Arial"/>
                <w:sz w:val="18"/>
                <w:szCs w:val="18"/>
                <w:lang w:val="en-CA"/>
              </w:rPr>
            </w:pPr>
            <w:r>
              <w:rPr>
                <w:rFonts w:ascii="Arial" w:hAnsi="Arial" w:cs="Arial"/>
                <w:sz w:val="18"/>
                <w:szCs w:val="18"/>
                <w:lang w:val="en-CA"/>
              </w:rPr>
              <w:t>Use Chunked Streaming Mode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6"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59"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58" w14:textId="77777777" w:rsidR="00280A1A" w:rsidRDefault="00280A1A">
            <w:pPr>
              <w:rPr>
                <w:rFonts w:ascii="Cambria" w:hAnsi="Cambria" w:cs="Tahoma"/>
                <w:b/>
                <w:sz w:val="18"/>
                <w:szCs w:val="18"/>
                <w:lang w:val="en-CA"/>
              </w:rPr>
            </w:pPr>
            <w:r>
              <w:rPr>
                <w:rFonts w:ascii="Cambria" w:hAnsi="Cambria" w:cs="Tahoma"/>
                <w:b/>
                <w:sz w:val="18"/>
                <w:szCs w:val="18"/>
                <w:lang w:val="en-CA"/>
              </w:rPr>
              <w:t>SOAP Binding Configuration</w:t>
            </w:r>
          </w:p>
        </w:tc>
      </w:tr>
      <w:tr w:rsidR="00280A1A" w14:paraId="7501D25C"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A" w14:textId="77777777" w:rsidR="00280A1A" w:rsidRDefault="00280A1A">
            <w:pPr>
              <w:rPr>
                <w:rFonts w:ascii="Arial" w:hAnsi="Arial" w:cs="Arial"/>
                <w:sz w:val="18"/>
                <w:szCs w:val="18"/>
                <w:lang w:val="en-CA"/>
              </w:rPr>
            </w:pPr>
            <w:r>
              <w:rPr>
                <w:rFonts w:ascii="Arial" w:hAnsi="Arial" w:cs="Arial"/>
                <w:sz w:val="18"/>
                <w:szCs w:val="18"/>
                <w:lang w:val="en-CA"/>
              </w:rPr>
              <w:t>Enforce WS-I Compliance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B"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5E"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5D"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26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F" w14:textId="77777777" w:rsidR="00280A1A" w:rsidRDefault="00280A1A">
            <w:pPr>
              <w:rPr>
                <w:rFonts w:ascii="Arial" w:hAnsi="Arial" w:cs="Arial"/>
                <w:sz w:val="18"/>
                <w:szCs w:val="18"/>
                <w:lang w:val="en-CA"/>
              </w:rPr>
            </w:pPr>
            <w:r>
              <w:rPr>
                <w:rFonts w:ascii="Arial" w:hAnsi="Arial" w:cs="Arial"/>
                <w:sz w:val="18"/>
                <w:szCs w:val="18"/>
                <w:lang w:val="en-CA"/>
              </w:rPr>
              <w:t>XOP/MTOM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0"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6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62" w14:textId="77777777" w:rsidR="00280A1A" w:rsidRDefault="00280A1A">
            <w:pPr>
              <w:rPr>
                <w:rFonts w:ascii="Arial" w:hAnsi="Arial" w:cs="Arial"/>
                <w:sz w:val="18"/>
                <w:szCs w:val="18"/>
                <w:lang w:val="en-CA"/>
              </w:rPr>
            </w:pPr>
            <w:r>
              <w:rPr>
                <w:rFonts w:ascii="Arial" w:hAnsi="Arial" w:cs="Arial"/>
                <w:sz w:val="18"/>
                <w:szCs w:val="18"/>
                <w:lang w:val="en-CA"/>
              </w:rPr>
              <w:t>Page Attachments to Disk</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3"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6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65" w14:textId="77777777" w:rsidR="00280A1A" w:rsidRDefault="00280A1A">
            <w:pPr>
              <w:rPr>
                <w:rFonts w:ascii="Arial" w:hAnsi="Arial" w:cs="Arial"/>
                <w:sz w:val="18"/>
                <w:szCs w:val="18"/>
                <w:lang w:val="en-CA"/>
              </w:rPr>
            </w:pPr>
            <w:r>
              <w:rPr>
                <w:rFonts w:ascii="Arial" w:hAnsi="Arial" w:cs="Arial"/>
                <w:sz w:val="18"/>
                <w:szCs w:val="18"/>
                <w:lang w:val="en-CA"/>
              </w:rPr>
              <w:t>Result Caching</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6" w14:textId="77777777" w:rsidR="00280A1A" w:rsidRDefault="00280A1A">
            <w:pPr>
              <w:rPr>
                <w:rFonts w:ascii="Arial" w:hAnsi="Arial" w:cs="Arial"/>
                <w:sz w:val="18"/>
                <w:szCs w:val="18"/>
                <w:lang w:val="en-CA"/>
              </w:rPr>
            </w:pPr>
            <w:r>
              <w:rPr>
                <w:rFonts w:ascii="Arial" w:hAnsi="Arial" w:cs="Arial"/>
                <w:sz w:val="18"/>
                <w:szCs w:val="18"/>
                <w:lang w:val="en-CA"/>
              </w:rPr>
              <w:t>Not Supported</w:t>
            </w:r>
          </w:p>
        </w:tc>
      </w:tr>
    </w:tbl>
    <w:p w14:paraId="7501D268" w14:textId="77777777" w:rsidR="00280A1A" w:rsidRDefault="00280A1A" w:rsidP="00280A1A">
      <w:pPr>
        <w:rPr>
          <w:rFonts w:ascii="Arial" w:hAnsi="Arial" w:cs="Arial"/>
          <w:lang w:val="en-CA"/>
        </w:rPr>
      </w:pPr>
    </w:p>
    <w:p w14:paraId="7501D269" w14:textId="77777777" w:rsidR="00280A1A" w:rsidRDefault="00280A1A" w:rsidP="00280A1A">
      <w:pPr>
        <w:pStyle w:val="Heading3"/>
        <w:numPr>
          <w:ilvl w:val="2"/>
          <w:numId w:val="2"/>
        </w:numPr>
        <w:rPr>
          <w:lang w:val="en-CA"/>
        </w:rPr>
      </w:pPr>
      <w:bookmarkStart w:id="1702" w:name="_Toc370136718"/>
      <w:bookmarkStart w:id="1703" w:name="_Toc368685018"/>
      <w:bookmarkStart w:id="1704" w:name="_Toc367466809"/>
      <w:bookmarkStart w:id="1705" w:name="_Toc415569092"/>
      <w:r>
        <w:rPr>
          <w:lang w:val="en-CA"/>
        </w:rPr>
        <w:t>GPS Online WSDL</w:t>
      </w:r>
      <w:bookmarkEnd w:id="1702"/>
      <w:bookmarkEnd w:id="1703"/>
      <w:bookmarkEnd w:id="1704"/>
      <w:bookmarkEnd w:id="1705"/>
    </w:p>
    <w:p w14:paraId="7501D26A" w14:textId="77777777" w:rsidR="00280A1A" w:rsidRDefault="00280A1A" w:rsidP="00280A1A">
      <w:pPr>
        <w:rPr>
          <w:lang w:val="en-CA"/>
        </w:rPr>
      </w:pPr>
      <w:r>
        <w:rPr>
          <w:lang w:val="en-CA"/>
        </w:rPr>
        <w:t>GPS Online WSDL exposes a single operation called “</w:t>
      </w:r>
      <w:r>
        <w:rPr>
          <w:b/>
          <w:lang w:val="en-CA"/>
        </w:rPr>
        <w:t>ProcessCCTrans</w:t>
      </w:r>
      <w:r>
        <w:rPr>
          <w:lang w:val="en-CA"/>
        </w:rPr>
        <w:t>”.</w:t>
      </w:r>
    </w:p>
    <w:p w14:paraId="7501D26B" w14:textId="77777777" w:rsidR="00280A1A" w:rsidRDefault="00280A1A" w:rsidP="00280A1A">
      <w:pPr>
        <w:rPr>
          <w:lang w:val="en-CA"/>
        </w:rPr>
      </w:pPr>
    </w:p>
    <w:p w14:paraId="7501D26C" w14:textId="77777777" w:rsidR="00280A1A" w:rsidRDefault="00280A1A" w:rsidP="00280A1A">
      <w:pPr>
        <w:rPr>
          <w:lang w:val="en-CA"/>
        </w:rPr>
      </w:pPr>
      <w:r w:rsidRPr="007E3C18">
        <w:rPr>
          <w:lang w:val="en-CA"/>
        </w:rPr>
        <w:object w:dxaOrig="1530" w:dyaOrig="1005" w14:anchorId="7501E3B7">
          <v:shape id="_x0000_i1089" type="#_x0000_t75" style="width:76.5pt;height:49.5pt" o:ole="">
            <v:imagedata r:id="rId176" o:title=""/>
          </v:shape>
          <o:OLEObject Type="Embed" ProgID="Package" ShapeID="_x0000_i1089" DrawAspect="Icon" ObjectID="_1489316711" r:id="rId177"/>
        </w:object>
      </w:r>
    </w:p>
    <w:p w14:paraId="7501D26D" w14:textId="77777777" w:rsidR="00280A1A" w:rsidRDefault="00280A1A" w:rsidP="00280A1A">
      <w:pPr>
        <w:rPr>
          <w:lang w:val="en-CA"/>
        </w:rPr>
      </w:pPr>
    </w:p>
    <w:p w14:paraId="7501D26E" w14:textId="77777777" w:rsidR="00280A1A" w:rsidRDefault="00280A1A" w:rsidP="00280A1A">
      <w:pPr>
        <w:rPr>
          <w:lang w:val="en-CA"/>
        </w:rPr>
      </w:pPr>
    </w:p>
    <w:p w14:paraId="7501D26F" w14:textId="77777777" w:rsidR="00280A1A" w:rsidRDefault="00280A1A" w:rsidP="00280A1A">
      <w:pPr>
        <w:rPr>
          <w:lang w:val="en-CA"/>
        </w:rPr>
      </w:pPr>
    </w:p>
    <w:p w14:paraId="7501D270" w14:textId="77777777" w:rsidR="00280A1A" w:rsidRDefault="00280A1A" w:rsidP="00280A1A">
      <w:pPr>
        <w:rPr>
          <w:lang w:val="en-CA"/>
        </w:rPr>
      </w:pPr>
    </w:p>
    <w:p w14:paraId="7501D271" w14:textId="77777777" w:rsidR="00280A1A" w:rsidRDefault="00280A1A" w:rsidP="00280A1A">
      <w:pPr>
        <w:rPr>
          <w:lang w:val="en-CA"/>
        </w:rPr>
      </w:pPr>
    </w:p>
    <w:p w14:paraId="7501D272" w14:textId="77777777" w:rsidR="00280A1A" w:rsidRDefault="00280A1A" w:rsidP="00280A1A">
      <w:pPr>
        <w:rPr>
          <w:lang w:val="en-CA"/>
        </w:rPr>
      </w:pPr>
    </w:p>
    <w:p w14:paraId="7501D273" w14:textId="77777777" w:rsidR="00280A1A" w:rsidRDefault="00280A1A" w:rsidP="00280A1A">
      <w:pPr>
        <w:rPr>
          <w:lang w:val="en-CA"/>
        </w:rPr>
      </w:pPr>
    </w:p>
    <w:p w14:paraId="7501D274" w14:textId="77777777" w:rsidR="00280A1A" w:rsidRDefault="00280A1A" w:rsidP="00280A1A">
      <w:pPr>
        <w:rPr>
          <w:lang w:val="en-CA"/>
        </w:rPr>
      </w:pPr>
    </w:p>
    <w:p w14:paraId="7501D275" w14:textId="77777777" w:rsidR="00280A1A" w:rsidRDefault="00280A1A" w:rsidP="00280A1A">
      <w:pPr>
        <w:rPr>
          <w:lang w:val="en-CA"/>
        </w:rPr>
      </w:pPr>
    </w:p>
    <w:p w14:paraId="7501D276" w14:textId="77777777" w:rsidR="00280A1A" w:rsidRDefault="00280A1A" w:rsidP="00280A1A">
      <w:pPr>
        <w:rPr>
          <w:lang w:val="en-CA"/>
        </w:rPr>
      </w:pPr>
    </w:p>
    <w:p w14:paraId="7501D277" w14:textId="77777777" w:rsidR="00280A1A" w:rsidRDefault="00280A1A" w:rsidP="00280A1A">
      <w:pPr>
        <w:rPr>
          <w:lang w:val="en-CA"/>
        </w:rPr>
      </w:pPr>
    </w:p>
    <w:p w14:paraId="7501D278" w14:textId="77777777" w:rsidR="00280A1A" w:rsidRDefault="00280A1A" w:rsidP="00280A1A">
      <w:pPr>
        <w:rPr>
          <w:lang w:val="en-CA"/>
        </w:rPr>
      </w:pPr>
    </w:p>
    <w:p w14:paraId="7501D279" w14:textId="77777777" w:rsidR="00280A1A" w:rsidRDefault="00280A1A" w:rsidP="00280A1A">
      <w:pPr>
        <w:rPr>
          <w:lang w:val="en-CA"/>
        </w:rPr>
      </w:pPr>
    </w:p>
    <w:p w14:paraId="7501D27A" w14:textId="77777777" w:rsidR="00280A1A" w:rsidRDefault="00280A1A" w:rsidP="00280A1A">
      <w:pPr>
        <w:rPr>
          <w:lang w:val="en-CA"/>
        </w:rPr>
      </w:pPr>
    </w:p>
    <w:p w14:paraId="7501D27B" w14:textId="77777777" w:rsidR="00280A1A" w:rsidRDefault="00280A1A" w:rsidP="00280A1A">
      <w:pPr>
        <w:rPr>
          <w:lang w:val="en-CA"/>
        </w:rPr>
      </w:pPr>
    </w:p>
    <w:p w14:paraId="7501D27C" w14:textId="77777777" w:rsidR="00280A1A" w:rsidRDefault="00280A1A" w:rsidP="00280A1A">
      <w:pPr>
        <w:rPr>
          <w:lang w:val="en-CA"/>
        </w:rPr>
      </w:pPr>
    </w:p>
    <w:p w14:paraId="7501D27D" w14:textId="77777777" w:rsidR="00280A1A" w:rsidRDefault="00280A1A" w:rsidP="00280A1A">
      <w:pPr>
        <w:rPr>
          <w:lang w:val="en-CA"/>
        </w:rPr>
      </w:pPr>
    </w:p>
    <w:p w14:paraId="7501D27E" w14:textId="77777777" w:rsidR="00280A1A" w:rsidRDefault="00280A1A" w:rsidP="00280A1A">
      <w:pPr>
        <w:rPr>
          <w:lang w:val="en-CA"/>
        </w:rPr>
      </w:pPr>
    </w:p>
    <w:p w14:paraId="7501D27F" w14:textId="77777777" w:rsidR="00280A1A" w:rsidRDefault="00280A1A" w:rsidP="00280A1A">
      <w:pPr>
        <w:rPr>
          <w:lang w:val="en-CA"/>
        </w:rPr>
      </w:pPr>
    </w:p>
    <w:p w14:paraId="7501D280" w14:textId="77777777" w:rsidR="00280A1A" w:rsidRDefault="00280A1A" w:rsidP="00280A1A">
      <w:pPr>
        <w:rPr>
          <w:lang w:val="en-CA"/>
        </w:rPr>
      </w:pPr>
    </w:p>
    <w:p w14:paraId="7501D281" w14:textId="77777777" w:rsidR="00280A1A" w:rsidRDefault="00280A1A" w:rsidP="00280A1A">
      <w:pPr>
        <w:rPr>
          <w:lang w:val="en-CA"/>
        </w:rPr>
      </w:pPr>
    </w:p>
    <w:p w14:paraId="7501D282" w14:textId="77777777" w:rsidR="00280A1A" w:rsidRDefault="00280A1A" w:rsidP="00280A1A">
      <w:pPr>
        <w:rPr>
          <w:lang w:val="en-CA"/>
        </w:rPr>
      </w:pPr>
    </w:p>
    <w:p w14:paraId="7501D283" w14:textId="77777777" w:rsidR="00280A1A" w:rsidRDefault="00280A1A" w:rsidP="00280A1A">
      <w:pPr>
        <w:rPr>
          <w:lang w:val="en-CA"/>
        </w:rPr>
      </w:pPr>
    </w:p>
    <w:p w14:paraId="7501D284" w14:textId="77777777" w:rsidR="00280A1A" w:rsidRDefault="00280A1A" w:rsidP="00280A1A">
      <w:pPr>
        <w:rPr>
          <w:lang w:val="en-CA"/>
        </w:rPr>
      </w:pPr>
    </w:p>
    <w:p w14:paraId="7501D285" w14:textId="77777777" w:rsidR="00280A1A" w:rsidRDefault="00280A1A" w:rsidP="00280A1A">
      <w:pPr>
        <w:rPr>
          <w:lang w:val="en-CA"/>
        </w:rPr>
      </w:pPr>
    </w:p>
    <w:p w14:paraId="7501D286" w14:textId="77777777" w:rsidR="00280A1A" w:rsidRDefault="00280A1A" w:rsidP="00280A1A">
      <w:pPr>
        <w:rPr>
          <w:lang w:val="en-CA"/>
        </w:rPr>
      </w:pPr>
    </w:p>
    <w:p w14:paraId="7501D287" w14:textId="77777777" w:rsidR="00280A1A" w:rsidRDefault="00280A1A" w:rsidP="00280A1A">
      <w:pPr>
        <w:pStyle w:val="Heading2"/>
        <w:numPr>
          <w:ilvl w:val="1"/>
          <w:numId w:val="2"/>
        </w:numPr>
        <w:rPr>
          <w:lang w:val="en-CA"/>
        </w:rPr>
      </w:pPr>
      <w:bookmarkStart w:id="1706" w:name="_Toc370136719"/>
      <w:bookmarkStart w:id="1707" w:name="_Toc368685017"/>
      <w:bookmarkStart w:id="1708" w:name="_Toc367466810"/>
      <w:bookmarkStart w:id="1709" w:name="_Toc415569093"/>
      <w:r>
        <w:rPr>
          <w:b w:val="0"/>
          <w:lang w:val="en-CA"/>
        </w:rPr>
        <w:lastRenderedPageBreak/>
        <w:t>GPS Online Interface</w:t>
      </w:r>
      <w:bookmarkEnd w:id="1706"/>
      <w:bookmarkEnd w:id="1707"/>
      <w:bookmarkEnd w:id="1708"/>
      <w:bookmarkEnd w:id="1709"/>
    </w:p>
    <w:p w14:paraId="7501D288" w14:textId="77777777" w:rsidR="00280A1A" w:rsidRDefault="00280A1A" w:rsidP="00280A1A">
      <w:pPr>
        <w:pStyle w:val="Heading3"/>
        <w:numPr>
          <w:ilvl w:val="2"/>
          <w:numId w:val="2"/>
        </w:numPr>
        <w:rPr>
          <w:i w:val="0"/>
          <w:lang w:val="en-CA"/>
        </w:rPr>
      </w:pPr>
      <w:bookmarkStart w:id="1710" w:name="_Toc370136720"/>
      <w:bookmarkStart w:id="1711" w:name="_Toc368685019"/>
      <w:bookmarkStart w:id="1712" w:name="_Toc367466811"/>
      <w:bookmarkStart w:id="1713" w:name="_Toc415569094"/>
      <w:r>
        <w:rPr>
          <w:i w:val="0"/>
          <w:lang w:val="en-CA"/>
        </w:rPr>
        <w:t>GPSOnline Service Request</w:t>
      </w:r>
      <w:bookmarkEnd w:id="1710"/>
      <w:bookmarkEnd w:id="1711"/>
      <w:bookmarkEnd w:id="1712"/>
      <w:bookmarkEnd w:id="1713"/>
    </w:p>
    <w:p w14:paraId="7501D289" w14:textId="77777777" w:rsidR="00280A1A" w:rsidRDefault="00280A1A" w:rsidP="00280A1A">
      <w:pPr>
        <w:rPr>
          <w:lang w:val="en-CA"/>
        </w:rPr>
      </w:pPr>
    </w:p>
    <w:p w14:paraId="7501D28A" w14:textId="77777777" w:rsidR="00280A1A" w:rsidRDefault="00280A1A" w:rsidP="00280A1A">
      <w:pPr>
        <w:rPr>
          <w:lang w:val="en-CA"/>
        </w:rPr>
      </w:pPr>
      <w:r>
        <w:rPr>
          <w:noProof/>
          <w:lang w:val="en-IN" w:eastAsia="en-IN"/>
        </w:rPr>
        <w:drawing>
          <wp:inline distT="0" distB="0" distL="0" distR="0" wp14:anchorId="7501E3B8" wp14:editId="7501E3B9">
            <wp:extent cx="6200140" cy="6353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200140" cy="6353175"/>
                    </a:xfrm>
                    <a:prstGeom prst="rect">
                      <a:avLst/>
                    </a:prstGeom>
                    <a:noFill/>
                    <a:ln>
                      <a:noFill/>
                    </a:ln>
                  </pic:spPr>
                </pic:pic>
              </a:graphicData>
            </a:graphic>
          </wp:inline>
        </w:drawing>
      </w:r>
    </w:p>
    <w:p w14:paraId="7501D28B" w14:textId="77777777" w:rsidR="00280A1A" w:rsidRDefault="00280A1A" w:rsidP="00280A1A">
      <w:pPr>
        <w:rPr>
          <w:lang w:val="en-CA"/>
        </w:rPr>
      </w:pPr>
    </w:p>
    <w:p w14:paraId="7501D28C" w14:textId="77777777" w:rsidR="00280A1A" w:rsidRDefault="00280A1A" w:rsidP="00280A1A">
      <w:pPr>
        <w:rPr>
          <w:lang w:val="en-CA"/>
        </w:rPr>
      </w:pPr>
      <w:r>
        <w:rPr>
          <w:lang w:val="en-CA"/>
        </w:rPr>
        <w:t>The following table contains sample request structure for the GPSOnline.</w:t>
      </w:r>
    </w:p>
    <w:p w14:paraId="7501D28D" w14:textId="77777777" w:rsidR="00280A1A" w:rsidRDefault="00280A1A" w:rsidP="00280A1A">
      <w:pPr>
        <w:rPr>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280A1A" w14:paraId="7501D2C4" w14:textId="77777777" w:rsidTr="00280A1A">
        <w:trPr>
          <w:trHeight w:val="744"/>
        </w:trPr>
        <w:tc>
          <w:tcPr>
            <w:tcW w:w="9760" w:type="dxa"/>
            <w:tcBorders>
              <w:top w:val="single" w:sz="4" w:space="0" w:color="auto"/>
              <w:left w:val="single" w:sz="4" w:space="0" w:color="auto"/>
              <w:bottom w:val="single" w:sz="4" w:space="0" w:color="auto"/>
              <w:right w:val="single" w:sz="4" w:space="0" w:color="auto"/>
            </w:tcBorders>
          </w:tcPr>
          <w:p w14:paraId="7501D28E" w14:textId="77777777" w:rsidR="00280A1A" w:rsidRDefault="00280A1A">
            <w:pPr>
              <w:rPr>
                <w:color w:val="984806"/>
                <w:lang w:val="en-CA"/>
              </w:rPr>
            </w:pPr>
          </w:p>
          <w:p w14:paraId="7501D28F" w14:textId="77777777" w:rsidR="00280A1A" w:rsidRDefault="00280A1A">
            <w:pPr>
              <w:rPr>
                <w:lang w:val="en-CA"/>
              </w:rPr>
            </w:pPr>
            <w:r>
              <w:rPr>
                <w:lang w:val="en-CA"/>
              </w:rPr>
              <w:t>&lt;soapenv:Envelope xmlns:soapenv="http://schemas.xmlsoap.org/soap/envelope/" xmlns:mes="http://ESB.int.bell.ca/GPS/messages" xmlns:types="http://ESB.int.bell.ca/GPS/types"&gt;</w:t>
            </w:r>
          </w:p>
          <w:p w14:paraId="7501D290" w14:textId="77777777" w:rsidR="00280A1A" w:rsidRDefault="00280A1A">
            <w:pPr>
              <w:rPr>
                <w:lang w:val="en-CA"/>
              </w:rPr>
            </w:pPr>
            <w:r>
              <w:rPr>
                <w:lang w:val="en-CA"/>
              </w:rPr>
              <w:t>&lt;soapenv:Header/&gt;</w:t>
            </w:r>
          </w:p>
          <w:p w14:paraId="7501D291" w14:textId="77777777" w:rsidR="00280A1A" w:rsidRDefault="00280A1A">
            <w:pPr>
              <w:rPr>
                <w:lang w:val="en-CA"/>
              </w:rPr>
            </w:pPr>
            <w:r>
              <w:rPr>
                <w:lang w:val="en-CA"/>
              </w:rPr>
              <w:t>&lt;soapenv:Body&gt;</w:t>
            </w:r>
          </w:p>
          <w:p w14:paraId="7501D292" w14:textId="77777777" w:rsidR="00280A1A" w:rsidRDefault="00280A1A">
            <w:pPr>
              <w:rPr>
                <w:lang w:val="en-CA"/>
              </w:rPr>
            </w:pPr>
            <w:r>
              <w:rPr>
                <w:lang w:val="en-CA"/>
              </w:rPr>
              <w:lastRenderedPageBreak/>
              <w:t>&lt;mes:GPSRequest&gt;</w:t>
            </w:r>
          </w:p>
          <w:p w14:paraId="7501D293" w14:textId="77777777" w:rsidR="00280A1A" w:rsidRDefault="00280A1A">
            <w:pPr>
              <w:rPr>
                <w:lang w:val="en-CA"/>
              </w:rPr>
            </w:pPr>
            <w:r>
              <w:rPr>
                <w:lang w:val="en-CA"/>
              </w:rPr>
              <w:t>&lt;mes:RequestHeader&gt;</w:t>
            </w:r>
          </w:p>
          <w:p w14:paraId="7501D294" w14:textId="77777777" w:rsidR="00280A1A" w:rsidRDefault="00280A1A">
            <w:pPr>
              <w:rPr>
                <w:lang w:val="en-CA"/>
              </w:rPr>
            </w:pPr>
            <w:r>
              <w:rPr>
                <w:lang w:val="en-CA"/>
              </w:rPr>
              <w:t>&lt;types:BSSID&gt;VIRGIN&lt;/types:BSSID&gt;</w:t>
            </w:r>
          </w:p>
          <w:p w14:paraId="7501D295" w14:textId="77777777" w:rsidR="00280A1A" w:rsidRPr="005467D5" w:rsidRDefault="00280A1A">
            <w:pPr>
              <w:rPr>
                <w:lang w:val="en-CA"/>
              </w:rPr>
            </w:pPr>
            <w:r>
              <w:rPr>
                <w:lang w:val="en-CA"/>
              </w:rPr>
              <w:tab/>
            </w:r>
            <w:r w:rsidRPr="005467D5">
              <w:rPr>
                <w:lang w:val="en-CA"/>
              </w:rPr>
              <w:t>&lt;types:BSSTransID&gt;123456788&lt;/types:BSSTransID&gt;</w:t>
            </w:r>
          </w:p>
          <w:p w14:paraId="7501D296" w14:textId="77777777" w:rsidR="00280A1A" w:rsidRPr="005467D5" w:rsidRDefault="00280A1A">
            <w:pPr>
              <w:rPr>
                <w:lang w:val="en-CA"/>
              </w:rPr>
            </w:pPr>
            <w:r w:rsidRPr="005467D5">
              <w:rPr>
                <w:lang w:val="en-CA"/>
              </w:rPr>
              <w:t>&lt;/mes:RequestHeader&gt;</w:t>
            </w:r>
          </w:p>
          <w:p w14:paraId="7501D297" w14:textId="77777777" w:rsidR="00280A1A" w:rsidRPr="005467D5" w:rsidRDefault="00280A1A">
            <w:pPr>
              <w:rPr>
                <w:lang w:val="en-CA"/>
              </w:rPr>
            </w:pPr>
            <w:r w:rsidRPr="005467D5">
              <w:rPr>
                <w:lang w:val="en-CA"/>
              </w:rPr>
              <w:t>&lt;mes:TransInfo&gt;</w:t>
            </w:r>
          </w:p>
          <w:p w14:paraId="7501D298" w14:textId="77777777" w:rsidR="00280A1A" w:rsidRDefault="00280A1A">
            <w:pPr>
              <w:rPr>
                <w:lang w:val="en-CA"/>
              </w:rPr>
            </w:pPr>
            <w:r w:rsidRPr="005467D5">
              <w:rPr>
                <w:lang w:val="en-CA"/>
              </w:rPr>
              <w:tab/>
            </w:r>
            <w:r>
              <w:rPr>
                <w:lang w:val="en-CA"/>
              </w:rPr>
              <w:t>&lt;types:GPSTRN&gt;123456789&lt;/types:GPSTRN&gt;</w:t>
            </w:r>
          </w:p>
          <w:p w14:paraId="7501D299" w14:textId="77777777" w:rsidR="00280A1A" w:rsidRDefault="00280A1A">
            <w:pPr>
              <w:rPr>
                <w:lang w:val="en-CA"/>
              </w:rPr>
            </w:pPr>
            <w:r>
              <w:rPr>
                <w:lang w:val="en-CA"/>
              </w:rPr>
              <w:tab/>
            </w:r>
            <w:r>
              <w:rPr>
                <w:lang w:val="en-CA"/>
              </w:rPr>
              <w:tab/>
              <w:t>&lt;types:AccountNum&gt;12345678901234576&lt;/types:AccountNum&gt;</w:t>
            </w:r>
          </w:p>
          <w:p w14:paraId="7501D29A" w14:textId="77777777" w:rsidR="00280A1A" w:rsidRDefault="00280A1A">
            <w:pPr>
              <w:rPr>
                <w:lang w:val="en-CA"/>
              </w:rPr>
            </w:pPr>
            <w:r>
              <w:rPr>
                <w:lang w:val="en-CA"/>
              </w:rPr>
              <w:tab/>
            </w:r>
            <w:r>
              <w:rPr>
                <w:lang w:val="en-CA"/>
              </w:rPr>
              <w:tab/>
              <w:t>&lt;types:TransType&gt;PURC&lt;/types:TransType&gt;</w:t>
            </w:r>
          </w:p>
          <w:p w14:paraId="7501D29B" w14:textId="77777777" w:rsidR="00280A1A" w:rsidRDefault="00280A1A">
            <w:pPr>
              <w:rPr>
                <w:lang w:val="en-CA"/>
              </w:rPr>
            </w:pPr>
            <w:r>
              <w:rPr>
                <w:lang w:val="en-CA"/>
              </w:rPr>
              <w:tab/>
            </w:r>
            <w:r>
              <w:rPr>
                <w:lang w:val="en-CA"/>
              </w:rPr>
              <w:tab/>
              <w:t>&lt;types:TransAmount&gt;1234567.12&lt;/types:TransAmount&gt;</w:t>
            </w:r>
          </w:p>
          <w:p w14:paraId="7501D29C" w14:textId="77777777" w:rsidR="00280A1A" w:rsidRDefault="00280A1A">
            <w:pPr>
              <w:rPr>
                <w:lang w:val="en-CA"/>
              </w:rPr>
            </w:pPr>
            <w:r>
              <w:rPr>
                <w:lang w:val="en-CA"/>
              </w:rPr>
              <w:tab/>
            </w:r>
            <w:r>
              <w:rPr>
                <w:lang w:val="en-CA"/>
              </w:rPr>
              <w:tab/>
              <w:t>&lt;types:AuthCode&gt;0&lt;/types:AuthCode&gt;</w:t>
            </w:r>
          </w:p>
          <w:p w14:paraId="7501D29D" w14:textId="77777777" w:rsidR="00280A1A" w:rsidRDefault="00280A1A">
            <w:pPr>
              <w:rPr>
                <w:lang w:val="en-CA"/>
              </w:rPr>
            </w:pPr>
            <w:r>
              <w:rPr>
                <w:lang w:val="en-CA"/>
              </w:rPr>
              <w:tab/>
            </w:r>
            <w:r>
              <w:rPr>
                <w:lang w:val="en-CA"/>
              </w:rPr>
              <w:tab/>
              <w:t>&lt;types:AdditionalParameters&gt;</w:t>
            </w:r>
          </w:p>
          <w:p w14:paraId="7501D29E" w14:textId="77777777" w:rsidR="00280A1A" w:rsidRDefault="00280A1A">
            <w:pPr>
              <w:rPr>
                <w:lang w:val="en-CA"/>
              </w:rPr>
            </w:pPr>
            <w:r>
              <w:rPr>
                <w:lang w:val="en-CA"/>
              </w:rPr>
              <w:tab/>
            </w:r>
            <w:r>
              <w:rPr>
                <w:lang w:val="en-CA"/>
              </w:rPr>
              <w:tab/>
            </w:r>
            <w:r>
              <w:rPr>
                <w:lang w:val="en-CA"/>
              </w:rPr>
              <w:tab/>
              <w:t>&lt;types:Parameter&gt;</w:t>
            </w:r>
          </w:p>
          <w:p w14:paraId="7501D29F" w14:textId="77777777" w:rsidR="00280A1A" w:rsidRDefault="00280A1A">
            <w:pPr>
              <w:rPr>
                <w:lang w:val="en-CA"/>
              </w:rPr>
            </w:pPr>
            <w:r>
              <w:rPr>
                <w:lang w:val="en-CA"/>
              </w:rPr>
              <w:tab/>
            </w:r>
            <w:r>
              <w:rPr>
                <w:lang w:val="en-CA"/>
              </w:rPr>
              <w:tab/>
            </w:r>
            <w:r>
              <w:rPr>
                <w:lang w:val="en-CA"/>
              </w:rPr>
              <w:tab/>
            </w:r>
            <w:r>
              <w:rPr>
                <w:lang w:val="en-CA"/>
              </w:rPr>
              <w:tab/>
              <w:t>&lt;types:Name&gt;aaaaaaaaaaaaa&lt;/types:Name&gt;</w:t>
            </w:r>
          </w:p>
          <w:p w14:paraId="7501D2A0" w14:textId="77777777" w:rsidR="00280A1A" w:rsidRDefault="00280A1A">
            <w:pPr>
              <w:rPr>
                <w:lang w:val="en-CA"/>
              </w:rPr>
            </w:pPr>
            <w:r>
              <w:rPr>
                <w:lang w:val="en-CA"/>
              </w:rPr>
              <w:tab/>
            </w:r>
            <w:r>
              <w:rPr>
                <w:lang w:val="en-CA"/>
              </w:rPr>
              <w:tab/>
            </w:r>
            <w:r>
              <w:rPr>
                <w:lang w:val="en-CA"/>
              </w:rPr>
              <w:tab/>
            </w:r>
            <w:r>
              <w:rPr>
                <w:lang w:val="en-CA"/>
              </w:rPr>
              <w:tab/>
              <w:t>&lt;types:Value&gt;aaaaaaaaaaaa&lt;/types:Value&gt;</w:t>
            </w:r>
          </w:p>
          <w:p w14:paraId="7501D2A1" w14:textId="77777777" w:rsidR="00280A1A" w:rsidRDefault="00280A1A">
            <w:pPr>
              <w:rPr>
                <w:lang w:val="en-CA"/>
              </w:rPr>
            </w:pPr>
            <w:r>
              <w:rPr>
                <w:lang w:val="en-CA"/>
              </w:rPr>
              <w:tab/>
            </w:r>
            <w:r>
              <w:rPr>
                <w:lang w:val="en-CA"/>
              </w:rPr>
              <w:tab/>
            </w:r>
            <w:r>
              <w:rPr>
                <w:lang w:val="en-CA"/>
              </w:rPr>
              <w:tab/>
              <w:t>&lt;/types:Parameter&gt;</w:t>
            </w:r>
          </w:p>
          <w:p w14:paraId="7501D2A2" w14:textId="77777777" w:rsidR="00280A1A" w:rsidRDefault="00280A1A">
            <w:pPr>
              <w:rPr>
                <w:lang w:val="en-CA"/>
              </w:rPr>
            </w:pPr>
            <w:r>
              <w:rPr>
                <w:lang w:val="en-CA"/>
              </w:rPr>
              <w:tab/>
            </w:r>
            <w:r>
              <w:rPr>
                <w:lang w:val="en-CA"/>
              </w:rPr>
              <w:tab/>
              <w:t>&lt;/types:AdditionalParameters&gt;</w:t>
            </w:r>
          </w:p>
          <w:p w14:paraId="7501D2A3" w14:textId="77777777" w:rsidR="00280A1A" w:rsidRDefault="00280A1A">
            <w:pPr>
              <w:rPr>
                <w:lang w:val="en-CA"/>
              </w:rPr>
            </w:pPr>
            <w:r>
              <w:rPr>
                <w:lang w:val="en-CA"/>
              </w:rPr>
              <w:t>&lt;/mes:TransInfo&gt;</w:t>
            </w:r>
          </w:p>
          <w:p w14:paraId="7501D2A4" w14:textId="77777777" w:rsidR="00280A1A" w:rsidRDefault="00280A1A">
            <w:pPr>
              <w:rPr>
                <w:lang w:val="en-CA"/>
              </w:rPr>
            </w:pPr>
            <w:r>
              <w:rPr>
                <w:lang w:val="en-CA"/>
              </w:rPr>
              <w:t>&lt;mes:CardInfo&gt;</w:t>
            </w:r>
          </w:p>
          <w:p w14:paraId="7501D2A5" w14:textId="77777777" w:rsidR="00280A1A" w:rsidRDefault="00280A1A">
            <w:pPr>
              <w:rPr>
                <w:lang w:val="en-CA"/>
              </w:rPr>
            </w:pPr>
            <w:r>
              <w:rPr>
                <w:lang w:val="en-CA"/>
              </w:rPr>
              <w:t>&lt;types:Token&gt;12345678912345678912&lt;/types:Token&gt;</w:t>
            </w:r>
          </w:p>
          <w:p w14:paraId="7501D2A6" w14:textId="77777777" w:rsidR="00280A1A" w:rsidRDefault="00280A1A">
            <w:pPr>
              <w:rPr>
                <w:lang w:val="en-CA"/>
              </w:rPr>
            </w:pPr>
            <w:r>
              <w:rPr>
                <w:lang w:val="en-CA"/>
              </w:rPr>
              <w:tab/>
            </w:r>
            <w:r>
              <w:rPr>
                <w:lang w:val="en-CA"/>
              </w:rPr>
              <w:tab/>
              <w:t>&lt;types:ExpDate&gt;1310&lt;/types:ExpDate&gt;</w:t>
            </w:r>
          </w:p>
          <w:p w14:paraId="7501D2A7" w14:textId="77777777" w:rsidR="00280A1A" w:rsidRDefault="00280A1A">
            <w:pPr>
              <w:rPr>
                <w:lang w:val="en-CA"/>
              </w:rPr>
            </w:pPr>
            <w:r>
              <w:rPr>
                <w:lang w:val="en-CA"/>
              </w:rPr>
              <w:tab/>
            </w:r>
            <w:r>
              <w:rPr>
                <w:lang w:val="en-CA"/>
              </w:rPr>
              <w:tab/>
              <w:t>&lt;types:CVV&gt;</w:t>
            </w:r>
          </w:p>
          <w:p w14:paraId="7501D2A8" w14:textId="77777777" w:rsidR="00280A1A" w:rsidRDefault="00280A1A">
            <w:pPr>
              <w:rPr>
                <w:lang w:val="en-CA"/>
              </w:rPr>
            </w:pPr>
            <w:r>
              <w:rPr>
                <w:lang w:val="en-CA"/>
              </w:rPr>
              <w:tab/>
            </w:r>
            <w:r>
              <w:rPr>
                <w:lang w:val="en-CA"/>
              </w:rPr>
              <w:tab/>
            </w:r>
            <w:r>
              <w:rPr>
                <w:lang w:val="en-CA"/>
              </w:rPr>
              <w:tab/>
              <w:t>&lt;types:CardSecurityCode&gt;0&lt;/types:CardSecurityCode&gt;</w:t>
            </w:r>
          </w:p>
          <w:p w14:paraId="7501D2A9" w14:textId="77777777" w:rsidR="00280A1A" w:rsidRDefault="00280A1A">
            <w:pPr>
              <w:rPr>
                <w:lang w:val="en-CA"/>
              </w:rPr>
            </w:pPr>
            <w:r>
              <w:rPr>
                <w:lang w:val="en-CA"/>
              </w:rPr>
              <w:tab/>
            </w:r>
            <w:r>
              <w:rPr>
                <w:lang w:val="en-CA"/>
              </w:rPr>
              <w:tab/>
            </w:r>
            <w:r>
              <w:rPr>
                <w:lang w:val="en-CA"/>
              </w:rPr>
              <w:tab/>
              <w:t>&lt;types:CardSecurityValue&gt;1234&lt;/types:CardSecurityValue&gt;</w:t>
            </w:r>
          </w:p>
          <w:p w14:paraId="7501D2AA" w14:textId="77777777" w:rsidR="00280A1A" w:rsidRDefault="00280A1A">
            <w:pPr>
              <w:rPr>
                <w:lang w:val="en-CA"/>
              </w:rPr>
            </w:pPr>
            <w:r>
              <w:rPr>
                <w:lang w:val="en-CA"/>
              </w:rPr>
              <w:tab/>
            </w:r>
            <w:r>
              <w:rPr>
                <w:lang w:val="en-CA"/>
              </w:rPr>
              <w:tab/>
              <w:t>&lt;/types:CVV&gt;</w:t>
            </w:r>
          </w:p>
          <w:p w14:paraId="7501D2AB" w14:textId="77777777" w:rsidR="00280A1A" w:rsidRDefault="00280A1A">
            <w:pPr>
              <w:rPr>
                <w:lang w:val="en-CA"/>
              </w:rPr>
            </w:pPr>
            <w:r>
              <w:rPr>
                <w:lang w:val="en-CA"/>
              </w:rPr>
              <w:tab/>
            </w:r>
            <w:r>
              <w:rPr>
                <w:lang w:val="en-CA"/>
              </w:rPr>
              <w:tab/>
              <w:t>&lt;types:AV&gt;</w:t>
            </w:r>
          </w:p>
          <w:p w14:paraId="7501D2AC" w14:textId="77777777" w:rsidR="00280A1A" w:rsidRDefault="00280A1A">
            <w:pPr>
              <w:rPr>
                <w:lang w:val="en-CA"/>
              </w:rPr>
            </w:pPr>
            <w:r>
              <w:rPr>
                <w:lang w:val="en-CA"/>
              </w:rPr>
              <w:tab/>
            </w:r>
            <w:r>
              <w:rPr>
                <w:lang w:val="en-CA"/>
              </w:rPr>
              <w:tab/>
            </w:r>
            <w:r>
              <w:rPr>
                <w:lang w:val="en-CA"/>
              </w:rPr>
              <w:tab/>
              <w:t>&lt;types:StreetNumName&gt;aaaaaaaaa&lt;/types:StreetNumName&gt;</w:t>
            </w:r>
          </w:p>
          <w:p w14:paraId="7501D2AD" w14:textId="77777777" w:rsidR="00280A1A" w:rsidRDefault="00280A1A">
            <w:pPr>
              <w:rPr>
                <w:lang w:val="fr-CA"/>
              </w:rPr>
            </w:pPr>
            <w:r>
              <w:rPr>
                <w:lang w:val="en-CA"/>
              </w:rPr>
              <w:tab/>
            </w:r>
            <w:r>
              <w:rPr>
                <w:lang w:val="en-CA"/>
              </w:rPr>
              <w:tab/>
            </w:r>
            <w:r>
              <w:rPr>
                <w:lang w:val="en-CA"/>
              </w:rPr>
              <w:tab/>
            </w:r>
            <w:r>
              <w:rPr>
                <w:lang w:val="fr-CA"/>
              </w:rPr>
              <w:t>&lt;types:PostalCode&gt;0&lt;/types:PostalCode&gt;</w:t>
            </w:r>
          </w:p>
          <w:p w14:paraId="7501D2AE" w14:textId="77777777" w:rsidR="00280A1A" w:rsidRDefault="00280A1A">
            <w:pPr>
              <w:rPr>
                <w:lang w:val="fr-CA"/>
              </w:rPr>
            </w:pPr>
            <w:r>
              <w:rPr>
                <w:lang w:val="fr-CA"/>
              </w:rPr>
              <w:tab/>
            </w:r>
            <w:r>
              <w:rPr>
                <w:lang w:val="fr-CA"/>
              </w:rPr>
              <w:tab/>
              <w:t>&lt;/types:AV&gt;</w:t>
            </w:r>
          </w:p>
          <w:p w14:paraId="7501D2AF" w14:textId="77777777" w:rsidR="00280A1A" w:rsidRDefault="00280A1A">
            <w:pPr>
              <w:rPr>
                <w:lang w:val="en-CA"/>
              </w:rPr>
            </w:pPr>
            <w:r>
              <w:rPr>
                <w:lang w:val="fr-CA"/>
              </w:rPr>
              <w:tab/>
            </w:r>
            <w:r>
              <w:rPr>
                <w:lang w:val="fr-CA"/>
              </w:rPr>
              <w:tab/>
            </w:r>
            <w:r>
              <w:rPr>
                <w:lang w:val="en-CA"/>
              </w:rPr>
              <w:t>&lt;types:CCHolderName&gt;aaaaaaaaa&lt;/types:CCHolderName&gt;</w:t>
            </w:r>
          </w:p>
          <w:p w14:paraId="7501D2B0" w14:textId="77777777" w:rsidR="00280A1A" w:rsidRDefault="00280A1A">
            <w:pPr>
              <w:rPr>
                <w:lang w:val="en-CA"/>
              </w:rPr>
            </w:pPr>
            <w:r>
              <w:rPr>
                <w:lang w:val="en-CA"/>
              </w:rPr>
              <w:tab/>
            </w:r>
            <w:r>
              <w:rPr>
                <w:lang w:val="en-CA"/>
              </w:rPr>
              <w:tab/>
              <w:t>&lt;types:AdditionalParameters&gt;</w:t>
            </w:r>
          </w:p>
          <w:p w14:paraId="7501D2B1" w14:textId="77777777" w:rsidR="00280A1A" w:rsidRDefault="00280A1A">
            <w:pPr>
              <w:rPr>
                <w:lang w:val="en-CA"/>
              </w:rPr>
            </w:pPr>
            <w:r>
              <w:rPr>
                <w:lang w:val="en-CA"/>
              </w:rPr>
              <w:tab/>
            </w:r>
            <w:r>
              <w:rPr>
                <w:lang w:val="en-CA"/>
              </w:rPr>
              <w:tab/>
            </w:r>
            <w:r>
              <w:rPr>
                <w:lang w:val="en-CA"/>
              </w:rPr>
              <w:tab/>
              <w:t>&lt;types:Parameter&gt;</w:t>
            </w:r>
          </w:p>
          <w:p w14:paraId="7501D2B2" w14:textId="77777777" w:rsidR="00280A1A" w:rsidRDefault="00280A1A">
            <w:pPr>
              <w:rPr>
                <w:lang w:val="en-CA"/>
              </w:rPr>
            </w:pPr>
            <w:r>
              <w:rPr>
                <w:lang w:val="en-CA"/>
              </w:rPr>
              <w:tab/>
            </w:r>
            <w:r>
              <w:rPr>
                <w:lang w:val="en-CA"/>
              </w:rPr>
              <w:tab/>
            </w:r>
            <w:r>
              <w:rPr>
                <w:lang w:val="en-CA"/>
              </w:rPr>
              <w:tab/>
            </w:r>
            <w:r>
              <w:rPr>
                <w:lang w:val="en-CA"/>
              </w:rPr>
              <w:tab/>
              <w:t>&lt;types:Name&gt;aaaaaaaaa&lt;/types:Name&gt;</w:t>
            </w:r>
          </w:p>
          <w:p w14:paraId="7501D2B3" w14:textId="77777777" w:rsidR="00280A1A" w:rsidRDefault="00280A1A">
            <w:pPr>
              <w:rPr>
                <w:lang w:val="en-CA"/>
              </w:rPr>
            </w:pPr>
            <w:r>
              <w:rPr>
                <w:lang w:val="en-CA"/>
              </w:rPr>
              <w:tab/>
            </w:r>
            <w:r>
              <w:rPr>
                <w:lang w:val="en-CA"/>
              </w:rPr>
              <w:tab/>
            </w:r>
            <w:r>
              <w:rPr>
                <w:lang w:val="en-CA"/>
              </w:rPr>
              <w:tab/>
            </w:r>
            <w:r>
              <w:rPr>
                <w:lang w:val="en-CA"/>
              </w:rPr>
              <w:tab/>
              <w:t>&lt;types:Value&gt;aaaaaaaa&lt;/types:Value&gt;</w:t>
            </w:r>
          </w:p>
          <w:p w14:paraId="7501D2B4" w14:textId="77777777" w:rsidR="00280A1A" w:rsidRDefault="00280A1A">
            <w:pPr>
              <w:rPr>
                <w:lang w:val="en-CA"/>
              </w:rPr>
            </w:pPr>
            <w:r>
              <w:rPr>
                <w:lang w:val="en-CA"/>
              </w:rPr>
              <w:tab/>
            </w:r>
            <w:r>
              <w:rPr>
                <w:lang w:val="en-CA"/>
              </w:rPr>
              <w:tab/>
            </w:r>
            <w:r>
              <w:rPr>
                <w:lang w:val="en-CA"/>
              </w:rPr>
              <w:tab/>
              <w:t>&lt;/types:Parameter&gt;</w:t>
            </w:r>
          </w:p>
          <w:p w14:paraId="7501D2B5" w14:textId="77777777" w:rsidR="00280A1A" w:rsidRDefault="00280A1A">
            <w:pPr>
              <w:rPr>
                <w:lang w:val="en-CA"/>
              </w:rPr>
            </w:pPr>
            <w:r>
              <w:rPr>
                <w:lang w:val="en-CA"/>
              </w:rPr>
              <w:tab/>
            </w:r>
            <w:r>
              <w:rPr>
                <w:lang w:val="en-CA"/>
              </w:rPr>
              <w:tab/>
              <w:t>&lt;/types:AdditionalParameters&gt;</w:t>
            </w:r>
          </w:p>
          <w:p w14:paraId="7501D2B6" w14:textId="77777777" w:rsidR="00280A1A" w:rsidRDefault="00280A1A">
            <w:pPr>
              <w:rPr>
                <w:lang w:val="en-CA"/>
              </w:rPr>
            </w:pPr>
            <w:r>
              <w:rPr>
                <w:lang w:val="en-CA"/>
              </w:rPr>
              <w:t>&lt;/mes:CardInfo&gt;</w:t>
            </w:r>
          </w:p>
          <w:p w14:paraId="7501D2B7" w14:textId="77777777" w:rsidR="00280A1A" w:rsidRDefault="00280A1A">
            <w:pPr>
              <w:rPr>
                <w:lang w:val="en-CA"/>
              </w:rPr>
            </w:pPr>
            <w:r>
              <w:rPr>
                <w:lang w:val="en-CA"/>
              </w:rPr>
              <w:t>&lt;mes:ContextAttributes&gt;</w:t>
            </w:r>
          </w:p>
          <w:p w14:paraId="7501D2B8" w14:textId="77777777" w:rsidR="00280A1A" w:rsidRDefault="00280A1A">
            <w:pPr>
              <w:rPr>
                <w:lang w:val="en-CA"/>
              </w:rPr>
            </w:pPr>
            <w:r>
              <w:rPr>
                <w:lang w:val="en-CA"/>
              </w:rPr>
              <w:t>&lt;!--You have a CHOICE of the next 2 items at this level--&gt;</w:t>
            </w:r>
          </w:p>
          <w:p w14:paraId="7501D2B9" w14:textId="77777777" w:rsidR="00280A1A" w:rsidRDefault="00280A1A">
            <w:pPr>
              <w:rPr>
                <w:lang w:val="en-CA"/>
              </w:rPr>
            </w:pPr>
            <w:r>
              <w:rPr>
                <w:lang w:val="en-CA"/>
              </w:rPr>
              <w:tab/>
              <w:t>&lt;types:TerminalID&gt;12345678&lt;/types:TerminalID&gt;</w:t>
            </w:r>
          </w:p>
          <w:p w14:paraId="7501D2BA" w14:textId="77777777" w:rsidR="00280A1A" w:rsidRDefault="00280A1A">
            <w:pPr>
              <w:rPr>
                <w:lang w:val="en-CA"/>
              </w:rPr>
            </w:pPr>
            <w:r>
              <w:rPr>
                <w:lang w:val="en-CA"/>
              </w:rPr>
              <w:tab/>
            </w:r>
            <w:r>
              <w:rPr>
                <w:lang w:val="en-CA"/>
              </w:rPr>
              <w:tab/>
              <w:t>&lt;types:AdditionalParameters&gt;</w:t>
            </w:r>
          </w:p>
          <w:p w14:paraId="7501D2BB" w14:textId="77777777" w:rsidR="00280A1A" w:rsidRDefault="00280A1A">
            <w:pPr>
              <w:rPr>
                <w:lang w:val="en-CA"/>
              </w:rPr>
            </w:pPr>
            <w:r>
              <w:rPr>
                <w:lang w:val="en-CA"/>
              </w:rPr>
              <w:tab/>
            </w:r>
            <w:r>
              <w:rPr>
                <w:lang w:val="en-CA"/>
              </w:rPr>
              <w:tab/>
            </w:r>
            <w:r>
              <w:rPr>
                <w:lang w:val="en-CA"/>
              </w:rPr>
              <w:tab/>
              <w:t>&lt;types:Parameter&gt;</w:t>
            </w:r>
          </w:p>
          <w:p w14:paraId="7501D2BC" w14:textId="77777777" w:rsidR="00280A1A" w:rsidRDefault="00280A1A">
            <w:pPr>
              <w:rPr>
                <w:lang w:val="en-CA"/>
              </w:rPr>
            </w:pPr>
            <w:r>
              <w:rPr>
                <w:lang w:val="en-CA"/>
              </w:rPr>
              <w:tab/>
            </w:r>
            <w:r>
              <w:rPr>
                <w:lang w:val="en-CA"/>
              </w:rPr>
              <w:tab/>
            </w:r>
            <w:r>
              <w:rPr>
                <w:lang w:val="en-CA"/>
              </w:rPr>
              <w:tab/>
            </w:r>
            <w:r>
              <w:rPr>
                <w:lang w:val="en-CA"/>
              </w:rPr>
              <w:tab/>
              <w:t>&lt;types:Name&gt;aaaaaaaaaaa&lt;/types:Name&gt;</w:t>
            </w:r>
          </w:p>
          <w:p w14:paraId="7501D2BD" w14:textId="77777777" w:rsidR="00280A1A" w:rsidRDefault="00280A1A">
            <w:pPr>
              <w:rPr>
                <w:lang w:val="en-CA"/>
              </w:rPr>
            </w:pPr>
            <w:r>
              <w:rPr>
                <w:lang w:val="en-CA"/>
              </w:rPr>
              <w:tab/>
            </w:r>
            <w:r>
              <w:rPr>
                <w:lang w:val="en-CA"/>
              </w:rPr>
              <w:tab/>
            </w:r>
            <w:r>
              <w:rPr>
                <w:lang w:val="en-CA"/>
              </w:rPr>
              <w:tab/>
            </w:r>
            <w:r>
              <w:rPr>
                <w:lang w:val="en-CA"/>
              </w:rPr>
              <w:tab/>
              <w:t>&lt;types:Value&gt;aaaaaaaaaa&lt;/types:Value&gt;</w:t>
            </w:r>
          </w:p>
          <w:p w14:paraId="7501D2BE" w14:textId="77777777" w:rsidR="00280A1A" w:rsidRDefault="00280A1A">
            <w:pPr>
              <w:rPr>
                <w:lang w:val="fr-CA"/>
              </w:rPr>
            </w:pPr>
            <w:r>
              <w:rPr>
                <w:lang w:val="en-CA"/>
              </w:rPr>
              <w:tab/>
            </w:r>
            <w:r>
              <w:rPr>
                <w:lang w:val="en-CA"/>
              </w:rPr>
              <w:tab/>
            </w:r>
            <w:r>
              <w:rPr>
                <w:lang w:val="en-CA"/>
              </w:rPr>
              <w:tab/>
            </w:r>
            <w:r>
              <w:rPr>
                <w:lang w:val="fr-CA"/>
              </w:rPr>
              <w:t>&lt;/types:Parameter&gt;</w:t>
            </w:r>
          </w:p>
          <w:p w14:paraId="7501D2BF" w14:textId="77777777" w:rsidR="00280A1A" w:rsidRDefault="00280A1A">
            <w:pPr>
              <w:rPr>
                <w:lang w:val="fr-CA"/>
              </w:rPr>
            </w:pPr>
            <w:r>
              <w:rPr>
                <w:lang w:val="fr-CA"/>
              </w:rPr>
              <w:tab/>
            </w:r>
            <w:r>
              <w:rPr>
                <w:lang w:val="fr-CA"/>
              </w:rPr>
              <w:tab/>
              <w:t>&lt;/types:AdditionalParameters&gt;</w:t>
            </w:r>
          </w:p>
          <w:p w14:paraId="7501D2C0" w14:textId="77777777" w:rsidR="00280A1A" w:rsidRDefault="00280A1A">
            <w:pPr>
              <w:rPr>
                <w:lang w:val="fr-CA"/>
              </w:rPr>
            </w:pPr>
            <w:r>
              <w:rPr>
                <w:lang w:val="fr-CA"/>
              </w:rPr>
              <w:t>&lt;/mes:ContextAttributes&gt;</w:t>
            </w:r>
          </w:p>
          <w:p w14:paraId="7501D2C1" w14:textId="77777777" w:rsidR="00280A1A" w:rsidRDefault="00280A1A">
            <w:pPr>
              <w:rPr>
                <w:lang w:val="fr-CA"/>
              </w:rPr>
            </w:pPr>
            <w:r>
              <w:rPr>
                <w:lang w:val="fr-CA"/>
              </w:rPr>
              <w:t>&lt;/mes:GPSRequest&gt;</w:t>
            </w:r>
          </w:p>
          <w:p w14:paraId="7501D2C2" w14:textId="77777777" w:rsidR="00280A1A" w:rsidRDefault="00280A1A">
            <w:pPr>
              <w:rPr>
                <w:lang w:val="en-CA"/>
              </w:rPr>
            </w:pPr>
            <w:r>
              <w:rPr>
                <w:lang w:val="en-CA"/>
              </w:rPr>
              <w:t>&lt;/soapenv:Body&gt;</w:t>
            </w:r>
          </w:p>
          <w:p w14:paraId="7501D2C3" w14:textId="77777777" w:rsidR="00280A1A" w:rsidRDefault="00280A1A">
            <w:pPr>
              <w:rPr>
                <w:lang w:val="en-CA"/>
              </w:rPr>
            </w:pPr>
            <w:r>
              <w:rPr>
                <w:lang w:val="en-CA"/>
              </w:rPr>
              <w:t>&lt;/soapenv:Envelope&gt;</w:t>
            </w:r>
          </w:p>
        </w:tc>
      </w:tr>
    </w:tbl>
    <w:p w14:paraId="7501D2C5" w14:textId="77777777" w:rsidR="00280A1A" w:rsidRDefault="00280A1A" w:rsidP="00280A1A">
      <w:pPr>
        <w:rPr>
          <w:lang w:val="en-CA"/>
        </w:rPr>
      </w:pPr>
    </w:p>
    <w:p w14:paraId="7501D2C6" w14:textId="77777777" w:rsidR="00280A1A" w:rsidRDefault="00280A1A" w:rsidP="00280A1A">
      <w:pPr>
        <w:rPr>
          <w:lang w:val="en-CA"/>
        </w:rPr>
      </w:pPr>
    </w:p>
    <w:p w14:paraId="7501D2C7" w14:textId="77777777" w:rsidR="00280A1A" w:rsidRDefault="00280A1A" w:rsidP="00280A1A">
      <w:pPr>
        <w:rPr>
          <w:lang w:val="en-CA"/>
        </w:rPr>
      </w:pPr>
    </w:p>
    <w:p w14:paraId="7501D2C8" w14:textId="77777777" w:rsidR="00280A1A" w:rsidRDefault="00280A1A" w:rsidP="00280A1A">
      <w:pPr>
        <w:pStyle w:val="Heading3"/>
        <w:numPr>
          <w:ilvl w:val="2"/>
          <w:numId w:val="2"/>
        </w:numPr>
        <w:rPr>
          <w:lang w:val="en-CA"/>
        </w:rPr>
      </w:pPr>
      <w:bookmarkStart w:id="1714" w:name="_Toc370136721"/>
      <w:bookmarkStart w:id="1715" w:name="_Toc368685020"/>
      <w:bookmarkStart w:id="1716" w:name="_Toc367466812"/>
      <w:bookmarkStart w:id="1717" w:name="_Toc415569095"/>
      <w:r>
        <w:rPr>
          <w:lang w:val="en-CA"/>
        </w:rPr>
        <w:lastRenderedPageBreak/>
        <w:t>GPS Online Response</w:t>
      </w:r>
      <w:bookmarkEnd w:id="1714"/>
      <w:bookmarkEnd w:id="1715"/>
      <w:bookmarkEnd w:id="1716"/>
      <w:bookmarkEnd w:id="1717"/>
    </w:p>
    <w:p w14:paraId="7501D2C9" w14:textId="77777777" w:rsidR="00280A1A" w:rsidRDefault="00280A1A" w:rsidP="00280A1A">
      <w:pPr>
        <w:rPr>
          <w:lang w:val="en-CA"/>
        </w:rPr>
      </w:pPr>
      <w:r>
        <w:rPr>
          <w:noProof/>
          <w:lang w:val="en-IN" w:eastAsia="en-IN"/>
        </w:rPr>
        <w:drawing>
          <wp:inline distT="0" distB="0" distL="0" distR="0" wp14:anchorId="7501E3BA" wp14:editId="7501E3BB">
            <wp:extent cx="5946140" cy="5317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6140" cy="5317490"/>
                    </a:xfrm>
                    <a:prstGeom prst="rect">
                      <a:avLst/>
                    </a:prstGeom>
                    <a:noFill/>
                    <a:ln>
                      <a:noFill/>
                    </a:ln>
                  </pic:spPr>
                </pic:pic>
              </a:graphicData>
            </a:graphic>
          </wp:inline>
        </w:drawing>
      </w:r>
    </w:p>
    <w:p w14:paraId="7501D2CA" w14:textId="77777777" w:rsidR="00280A1A" w:rsidRDefault="00280A1A" w:rsidP="00280A1A">
      <w:pPr>
        <w:rPr>
          <w:lang w:val="en-CA"/>
        </w:rPr>
      </w:pPr>
    </w:p>
    <w:p w14:paraId="7501D2CB" w14:textId="77777777" w:rsidR="00280A1A" w:rsidRDefault="00280A1A" w:rsidP="00280A1A">
      <w:pPr>
        <w:rPr>
          <w:lang w:val="en-CA"/>
        </w:rPr>
      </w:pPr>
    </w:p>
    <w:p w14:paraId="7501D2CC" w14:textId="77777777" w:rsidR="00280A1A" w:rsidRDefault="00280A1A" w:rsidP="00280A1A">
      <w:pPr>
        <w:rPr>
          <w:lang w:val="en-CA"/>
        </w:rPr>
      </w:pPr>
      <w:r>
        <w:rPr>
          <w:lang w:val="en-CA"/>
        </w:rPr>
        <w:t>The following table contains sample response structure for the GPS Online Proxy.</w:t>
      </w:r>
    </w:p>
    <w:p w14:paraId="7501D2CD" w14:textId="77777777" w:rsidR="00280A1A" w:rsidRDefault="00280A1A" w:rsidP="00280A1A">
      <w:pPr>
        <w:rPr>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280A1A" w14:paraId="7501D30F" w14:textId="77777777" w:rsidTr="00280A1A">
        <w:trPr>
          <w:trHeight w:val="744"/>
        </w:trPr>
        <w:tc>
          <w:tcPr>
            <w:tcW w:w="9760" w:type="dxa"/>
            <w:tcBorders>
              <w:top w:val="single" w:sz="4" w:space="0" w:color="auto"/>
              <w:left w:val="single" w:sz="4" w:space="0" w:color="auto"/>
              <w:bottom w:val="single" w:sz="4" w:space="0" w:color="auto"/>
              <w:right w:val="single" w:sz="4" w:space="0" w:color="auto"/>
            </w:tcBorders>
          </w:tcPr>
          <w:p w14:paraId="7501D2CE" w14:textId="77777777" w:rsidR="00280A1A" w:rsidRDefault="00280A1A">
            <w:pPr>
              <w:rPr>
                <w:lang w:val="en-CA"/>
              </w:rPr>
            </w:pPr>
          </w:p>
          <w:p w14:paraId="7501D2CF" w14:textId="77777777" w:rsidR="00280A1A" w:rsidRDefault="00280A1A">
            <w:pPr>
              <w:rPr>
                <w:lang w:val="en-CA"/>
              </w:rPr>
            </w:pPr>
            <w:r>
              <w:rPr>
                <w:lang w:val="en-CA"/>
              </w:rPr>
              <w:t>&lt;soapenv:Envelope xmlns:soapenv="http://schemas.xmlsoap.org/soap/envelope/" xmlns:mes="http://ESB.int.bell.ca/GPS/messages" xmlns:types="http://ESB.int.bell.ca/GPS/types"&gt;</w:t>
            </w:r>
          </w:p>
          <w:p w14:paraId="7501D2D0" w14:textId="77777777" w:rsidR="00280A1A" w:rsidRDefault="00280A1A">
            <w:pPr>
              <w:rPr>
                <w:lang w:val="en-CA"/>
              </w:rPr>
            </w:pPr>
            <w:r>
              <w:rPr>
                <w:lang w:val="en-CA"/>
              </w:rPr>
              <w:t>&lt;soapenv:Header/&gt;</w:t>
            </w:r>
          </w:p>
          <w:p w14:paraId="7501D2D1" w14:textId="77777777" w:rsidR="00280A1A" w:rsidRDefault="00280A1A">
            <w:pPr>
              <w:rPr>
                <w:lang w:val="en-CA"/>
              </w:rPr>
            </w:pPr>
            <w:r>
              <w:rPr>
                <w:lang w:val="en-CA"/>
              </w:rPr>
              <w:t>&lt;soapenv:Body&gt;</w:t>
            </w:r>
          </w:p>
          <w:p w14:paraId="7501D2D2" w14:textId="77777777" w:rsidR="00280A1A" w:rsidRDefault="00280A1A">
            <w:pPr>
              <w:rPr>
                <w:lang w:val="en-CA"/>
              </w:rPr>
            </w:pPr>
            <w:r>
              <w:rPr>
                <w:lang w:val="en-CA"/>
              </w:rPr>
              <w:t>&lt;mes:GPSResponse&gt;</w:t>
            </w:r>
          </w:p>
          <w:p w14:paraId="7501D2D3" w14:textId="77777777" w:rsidR="00280A1A" w:rsidRDefault="00280A1A">
            <w:pPr>
              <w:rPr>
                <w:lang w:val="en-CA"/>
              </w:rPr>
            </w:pPr>
            <w:r>
              <w:rPr>
                <w:lang w:val="en-CA"/>
              </w:rPr>
              <w:t>&lt;mes:ReturnResult&gt;</w:t>
            </w:r>
          </w:p>
          <w:p w14:paraId="7501D2D4" w14:textId="77777777" w:rsidR="00280A1A" w:rsidRDefault="00280A1A">
            <w:pPr>
              <w:rPr>
                <w:lang w:val="en-CA"/>
              </w:rPr>
            </w:pPr>
            <w:r>
              <w:rPr>
                <w:lang w:val="en-CA"/>
              </w:rPr>
              <w:t>&lt;types:BSSTransID&gt;123456788&lt;/types:BSSTransID&gt;</w:t>
            </w:r>
          </w:p>
          <w:p w14:paraId="7501D2D5" w14:textId="77777777" w:rsidR="00280A1A" w:rsidRDefault="00280A1A">
            <w:pPr>
              <w:rPr>
                <w:lang w:val="en-CA"/>
              </w:rPr>
            </w:pPr>
            <w:r>
              <w:rPr>
                <w:lang w:val="en-CA"/>
              </w:rPr>
              <w:tab/>
            </w:r>
            <w:r>
              <w:rPr>
                <w:lang w:val="en-CA"/>
              </w:rPr>
              <w:tab/>
              <w:t>&lt;types:GPSTRN&gt;123456789&lt;/types:GPSTRN&gt;</w:t>
            </w:r>
          </w:p>
          <w:p w14:paraId="7501D2D6" w14:textId="77777777" w:rsidR="00280A1A" w:rsidRDefault="00280A1A">
            <w:pPr>
              <w:rPr>
                <w:lang w:val="en-CA"/>
              </w:rPr>
            </w:pPr>
            <w:r>
              <w:rPr>
                <w:lang w:val="en-CA"/>
              </w:rPr>
              <w:tab/>
            </w:r>
            <w:r>
              <w:rPr>
                <w:lang w:val="en-CA"/>
              </w:rPr>
              <w:tab/>
              <w:t>&lt;types:GPSCode&gt;0000&lt;/types:GPSCode&gt;</w:t>
            </w:r>
          </w:p>
          <w:p w14:paraId="7501D2D7" w14:textId="77777777" w:rsidR="00280A1A" w:rsidRDefault="00280A1A">
            <w:pPr>
              <w:rPr>
                <w:lang w:val="en-CA"/>
              </w:rPr>
            </w:pPr>
            <w:r>
              <w:rPr>
                <w:lang w:val="en-CA"/>
              </w:rPr>
              <w:tab/>
            </w:r>
            <w:r>
              <w:rPr>
                <w:lang w:val="en-CA"/>
              </w:rPr>
              <w:tab/>
              <w:t>&lt;types:GPSMessage&gt;</w:t>
            </w:r>
          </w:p>
          <w:p w14:paraId="7501D2D8" w14:textId="77777777" w:rsidR="00280A1A" w:rsidRDefault="00280A1A">
            <w:pPr>
              <w:rPr>
                <w:lang w:val="en-CA"/>
              </w:rPr>
            </w:pPr>
            <w:r>
              <w:rPr>
                <w:lang w:val="en-CA"/>
              </w:rPr>
              <w:tab/>
            </w:r>
            <w:r>
              <w:rPr>
                <w:lang w:val="en-CA"/>
              </w:rPr>
              <w:tab/>
            </w:r>
            <w:r>
              <w:rPr>
                <w:lang w:val="en-CA"/>
              </w:rPr>
              <w:tab/>
              <w:t>&lt;types:MessageEn&gt;</w:t>
            </w:r>
            <w:r>
              <w:rPr>
                <w:rFonts w:ascii="Arial" w:hAnsi="Arial" w:cs="Arial"/>
                <w:color w:val="000000"/>
                <w:lang w:eastAsia="en-CA"/>
              </w:rPr>
              <w:t xml:space="preserve"> APPROVED TRANSACTION</w:t>
            </w:r>
            <w:r>
              <w:rPr>
                <w:lang w:val="en-CA"/>
              </w:rPr>
              <w:t>&lt;/types:MessageEn&gt;</w:t>
            </w:r>
          </w:p>
          <w:p w14:paraId="7501D2D9" w14:textId="77777777" w:rsidR="00280A1A" w:rsidRDefault="00280A1A">
            <w:pPr>
              <w:rPr>
                <w:lang w:val="en-CA"/>
              </w:rPr>
            </w:pPr>
            <w:r>
              <w:rPr>
                <w:lang w:val="en-CA"/>
              </w:rPr>
              <w:tab/>
            </w:r>
            <w:r>
              <w:rPr>
                <w:lang w:val="en-CA"/>
              </w:rPr>
              <w:tab/>
            </w:r>
            <w:r>
              <w:rPr>
                <w:lang w:val="en-CA"/>
              </w:rPr>
              <w:tab/>
            </w:r>
          </w:p>
          <w:p w14:paraId="7501D2DA" w14:textId="77777777" w:rsidR="00280A1A" w:rsidRDefault="00280A1A">
            <w:pPr>
              <w:rPr>
                <w:lang w:val="fr-CA"/>
              </w:rPr>
            </w:pPr>
            <w:r>
              <w:rPr>
                <w:lang w:val="en-CA"/>
              </w:rPr>
              <w:lastRenderedPageBreak/>
              <w:tab/>
            </w:r>
            <w:r>
              <w:rPr>
                <w:lang w:val="en-CA"/>
              </w:rPr>
              <w:tab/>
            </w:r>
            <w:r>
              <w:rPr>
                <w:lang w:val="fr-CA"/>
              </w:rPr>
              <w:t>&lt;/types:GPSMessage&gt;</w:t>
            </w:r>
          </w:p>
          <w:p w14:paraId="7501D2DB" w14:textId="77777777" w:rsidR="00280A1A" w:rsidRDefault="00280A1A">
            <w:pPr>
              <w:rPr>
                <w:lang w:val="fr-CA"/>
              </w:rPr>
            </w:pPr>
            <w:r>
              <w:rPr>
                <w:lang w:val="fr-CA"/>
              </w:rPr>
              <w:t>&lt;!--Optional:--&gt;</w:t>
            </w:r>
          </w:p>
          <w:p w14:paraId="7501D2DC" w14:textId="77777777" w:rsidR="00280A1A" w:rsidRDefault="00280A1A">
            <w:pPr>
              <w:rPr>
                <w:lang w:val="fr-CA"/>
              </w:rPr>
            </w:pPr>
            <w:r>
              <w:rPr>
                <w:lang w:val="fr-CA"/>
              </w:rPr>
              <w:t>&lt;types:Messages&gt;</w:t>
            </w:r>
          </w:p>
          <w:p w14:paraId="7501D2DD" w14:textId="77777777" w:rsidR="00280A1A" w:rsidRDefault="00280A1A">
            <w:pPr>
              <w:rPr>
                <w:lang w:val="fr-CA"/>
              </w:rPr>
            </w:pPr>
            <w:r>
              <w:rPr>
                <w:lang w:val="fr-CA"/>
              </w:rPr>
              <w:t>&lt;!--1 or more repetitions:--&gt;</w:t>
            </w:r>
          </w:p>
          <w:p w14:paraId="7501D2DE" w14:textId="77777777" w:rsidR="00280A1A" w:rsidRDefault="00280A1A">
            <w:pPr>
              <w:rPr>
                <w:lang w:val="fr-CA"/>
              </w:rPr>
            </w:pPr>
            <w:r>
              <w:rPr>
                <w:lang w:val="fr-CA"/>
              </w:rPr>
              <w:t>&lt;types:Message&gt;</w:t>
            </w:r>
          </w:p>
          <w:p w14:paraId="7501D2DF" w14:textId="77777777" w:rsidR="00280A1A" w:rsidRDefault="00280A1A">
            <w:pPr>
              <w:rPr>
                <w:lang w:val="fr-CA"/>
              </w:rPr>
            </w:pPr>
            <w:r>
              <w:rPr>
                <w:lang w:val="fr-CA"/>
              </w:rPr>
              <w:t>&lt;types:Code&gt;GPSO-0000&lt;/types:Code&gt;</w:t>
            </w:r>
          </w:p>
          <w:p w14:paraId="7501D2E0" w14:textId="77777777" w:rsidR="00280A1A" w:rsidRDefault="00280A1A">
            <w:pPr>
              <w:rPr>
                <w:lang w:val="fr-CA"/>
              </w:rPr>
            </w:pPr>
            <w:r>
              <w:rPr>
                <w:lang w:val="fr-CA"/>
              </w:rPr>
              <w:t>&lt;!--Optional:--&gt;</w:t>
            </w:r>
          </w:p>
          <w:p w14:paraId="7501D2E1" w14:textId="77777777" w:rsidR="00280A1A" w:rsidRDefault="00280A1A">
            <w:pPr>
              <w:rPr>
                <w:lang w:val="fr-CA"/>
              </w:rPr>
            </w:pPr>
            <w:r>
              <w:rPr>
                <w:lang w:val="fr-CA"/>
              </w:rPr>
              <w:t>&lt;types:Description&gt;Success&lt;/types:Description&gt;</w:t>
            </w:r>
          </w:p>
          <w:p w14:paraId="7501D2E2" w14:textId="77777777" w:rsidR="00280A1A" w:rsidRDefault="00280A1A">
            <w:pPr>
              <w:rPr>
                <w:lang w:val="fr-CA"/>
              </w:rPr>
            </w:pPr>
            <w:r>
              <w:rPr>
                <w:lang w:val="fr-CA"/>
              </w:rPr>
              <w:t>&lt;/types:Message&gt;</w:t>
            </w:r>
          </w:p>
          <w:p w14:paraId="7501D2E3" w14:textId="77777777" w:rsidR="00280A1A" w:rsidRDefault="00280A1A">
            <w:pPr>
              <w:rPr>
                <w:lang w:val="fr-CA"/>
              </w:rPr>
            </w:pPr>
            <w:r>
              <w:rPr>
                <w:lang w:val="fr-CA"/>
              </w:rPr>
              <w:t>&lt;types:Message&gt;</w:t>
            </w:r>
          </w:p>
          <w:p w14:paraId="7501D2E4" w14:textId="77777777" w:rsidR="00280A1A" w:rsidRDefault="00280A1A">
            <w:pPr>
              <w:rPr>
                <w:lang w:val="fr-CA"/>
              </w:rPr>
            </w:pPr>
            <w:r>
              <w:rPr>
                <w:lang w:val="fr-CA"/>
              </w:rPr>
              <w:t>&lt;types:Code&gt;000&lt;/types:Code&gt;</w:t>
            </w:r>
          </w:p>
          <w:p w14:paraId="7501D2E5" w14:textId="77777777" w:rsidR="00280A1A" w:rsidRDefault="00280A1A">
            <w:pPr>
              <w:rPr>
                <w:lang w:val="fr-CA"/>
              </w:rPr>
            </w:pPr>
            <w:r>
              <w:rPr>
                <w:lang w:val="fr-CA"/>
              </w:rPr>
              <w:t>&lt;!--Optional:--&gt;</w:t>
            </w:r>
          </w:p>
          <w:p w14:paraId="7501D2E6" w14:textId="77777777" w:rsidR="00280A1A" w:rsidRDefault="00280A1A">
            <w:pPr>
              <w:rPr>
                <w:lang w:val="fr-CA"/>
              </w:rPr>
            </w:pPr>
            <w:r>
              <w:rPr>
                <w:lang w:val="fr-CA"/>
              </w:rPr>
              <w:t>&lt;types:Description&gt;APPROVED&lt;/types:Description&gt;</w:t>
            </w:r>
          </w:p>
          <w:p w14:paraId="7501D2E7" w14:textId="77777777" w:rsidR="00280A1A" w:rsidRDefault="00280A1A">
            <w:pPr>
              <w:rPr>
                <w:lang w:val="fr-CA"/>
              </w:rPr>
            </w:pPr>
            <w:r>
              <w:rPr>
                <w:lang w:val="fr-CA"/>
              </w:rPr>
              <w:t>&lt;/types:Message&gt;</w:t>
            </w:r>
          </w:p>
          <w:p w14:paraId="7501D2E8" w14:textId="77777777" w:rsidR="00280A1A" w:rsidRDefault="00280A1A">
            <w:pPr>
              <w:rPr>
                <w:lang w:val="fr-CA"/>
              </w:rPr>
            </w:pPr>
            <w:r>
              <w:rPr>
                <w:lang w:val="fr-CA"/>
              </w:rPr>
              <w:t>&lt;types:Message&gt;</w:t>
            </w:r>
          </w:p>
          <w:p w14:paraId="7501D2E9" w14:textId="77777777" w:rsidR="00280A1A" w:rsidRDefault="00280A1A">
            <w:pPr>
              <w:rPr>
                <w:lang w:val="fr-CA"/>
              </w:rPr>
            </w:pPr>
            <w:r>
              <w:rPr>
                <w:lang w:val="fr-CA"/>
              </w:rPr>
              <w:t>&lt;types:Code&gt;AVS-A&lt;/types:Code&gt;</w:t>
            </w:r>
          </w:p>
          <w:p w14:paraId="7501D2EA" w14:textId="77777777" w:rsidR="00280A1A" w:rsidRDefault="00280A1A">
            <w:pPr>
              <w:rPr>
                <w:lang w:val="fr-CA"/>
              </w:rPr>
            </w:pPr>
            <w:r>
              <w:rPr>
                <w:lang w:val="fr-CA"/>
              </w:rPr>
              <w:t>&lt;/types:Message&gt;</w:t>
            </w:r>
          </w:p>
          <w:p w14:paraId="7501D2EB" w14:textId="77777777" w:rsidR="00280A1A" w:rsidRDefault="00280A1A">
            <w:pPr>
              <w:rPr>
                <w:lang w:val="fr-CA"/>
              </w:rPr>
            </w:pPr>
            <w:r>
              <w:rPr>
                <w:lang w:val="fr-CA"/>
              </w:rPr>
              <w:t>&lt;types:Message&gt;</w:t>
            </w:r>
          </w:p>
          <w:p w14:paraId="7501D2EC" w14:textId="77777777" w:rsidR="00280A1A" w:rsidRDefault="00280A1A">
            <w:pPr>
              <w:rPr>
                <w:lang w:val="fr-CA"/>
              </w:rPr>
            </w:pPr>
            <w:r>
              <w:rPr>
                <w:lang w:val="fr-CA"/>
              </w:rPr>
              <w:t>&lt;types:Code&gt;CVD-M&lt;/types:Code&gt;</w:t>
            </w:r>
          </w:p>
          <w:p w14:paraId="7501D2ED" w14:textId="77777777" w:rsidR="00280A1A" w:rsidRDefault="00280A1A">
            <w:pPr>
              <w:rPr>
                <w:lang w:val="fr-CA"/>
              </w:rPr>
            </w:pPr>
            <w:r>
              <w:rPr>
                <w:lang w:val="fr-CA"/>
              </w:rPr>
              <w:t>&lt;/types:Message&gt;</w:t>
            </w:r>
          </w:p>
          <w:p w14:paraId="7501D2EE" w14:textId="77777777" w:rsidR="00280A1A" w:rsidRDefault="00280A1A">
            <w:pPr>
              <w:rPr>
                <w:lang w:val="fr-CA"/>
              </w:rPr>
            </w:pPr>
          </w:p>
          <w:p w14:paraId="7501D2EF" w14:textId="77777777" w:rsidR="00280A1A" w:rsidRDefault="00280A1A">
            <w:pPr>
              <w:rPr>
                <w:lang w:val="fr-CA"/>
              </w:rPr>
            </w:pPr>
          </w:p>
          <w:p w14:paraId="7501D2F0" w14:textId="77777777" w:rsidR="00280A1A" w:rsidRDefault="00280A1A">
            <w:pPr>
              <w:rPr>
                <w:lang w:val="fr-CA"/>
              </w:rPr>
            </w:pPr>
            <w:r>
              <w:rPr>
                <w:lang w:val="fr-CA"/>
              </w:rPr>
              <w:t>&lt;/types:Messages&gt;</w:t>
            </w:r>
          </w:p>
          <w:p w14:paraId="7501D2F1" w14:textId="77777777" w:rsidR="00280A1A" w:rsidRDefault="00280A1A">
            <w:pPr>
              <w:rPr>
                <w:lang w:val="fr-CA"/>
              </w:rPr>
            </w:pPr>
            <w:r>
              <w:rPr>
                <w:lang w:val="fr-CA"/>
              </w:rPr>
              <w:t>&lt;types:ContextAttributesResponse&gt;</w:t>
            </w:r>
          </w:p>
          <w:p w14:paraId="7501D2F2" w14:textId="77777777" w:rsidR="00280A1A" w:rsidRDefault="00280A1A">
            <w:pPr>
              <w:rPr>
                <w:lang w:val="en-CA"/>
              </w:rPr>
            </w:pPr>
            <w:r>
              <w:rPr>
                <w:lang w:val="fr-CA"/>
              </w:rPr>
              <w:tab/>
            </w:r>
            <w:r>
              <w:rPr>
                <w:lang w:val="fr-CA"/>
              </w:rPr>
              <w:tab/>
            </w:r>
            <w:r>
              <w:rPr>
                <w:lang w:val="en-CA"/>
              </w:rPr>
              <w:t>&lt;types:TerminalID&gt;12345678&lt;/types:TerminalID&gt;</w:t>
            </w:r>
          </w:p>
          <w:p w14:paraId="7501D2F3" w14:textId="77777777" w:rsidR="00280A1A" w:rsidRDefault="00280A1A">
            <w:pPr>
              <w:rPr>
                <w:lang w:val="en-CA"/>
              </w:rPr>
            </w:pPr>
            <w:r>
              <w:rPr>
                <w:lang w:val="en-CA"/>
              </w:rPr>
              <w:tab/>
            </w:r>
            <w:r>
              <w:rPr>
                <w:lang w:val="en-CA"/>
              </w:rPr>
              <w:tab/>
            </w:r>
            <w:r>
              <w:rPr>
                <w:lang w:val="en-CA"/>
              </w:rPr>
              <w:tab/>
              <w:t>&lt;types:AdditionalParametersResponse&gt;</w:t>
            </w:r>
          </w:p>
          <w:p w14:paraId="7501D2F4" w14:textId="77777777" w:rsidR="00280A1A" w:rsidRDefault="00280A1A">
            <w:pPr>
              <w:rPr>
                <w:lang w:val="en-CA"/>
              </w:rPr>
            </w:pPr>
            <w:r>
              <w:rPr>
                <w:lang w:val="en-CA"/>
              </w:rPr>
              <w:tab/>
            </w:r>
            <w:r>
              <w:rPr>
                <w:lang w:val="en-CA"/>
              </w:rPr>
              <w:tab/>
            </w:r>
            <w:r>
              <w:rPr>
                <w:lang w:val="en-CA"/>
              </w:rPr>
              <w:tab/>
            </w:r>
            <w:r>
              <w:rPr>
                <w:lang w:val="en-CA"/>
              </w:rPr>
              <w:tab/>
              <w:t>&lt;types:Parameter&gt;</w:t>
            </w:r>
          </w:p>
          <w:p w14:paraId="7501D2F5" w14:textId="77777777" w:rsidR="00280A1A" w:rsidRDefault="00280A1A">
            <w:pPr>
              <w:rPr>
                <w:lang w:val="en-CA"/>
              </w:rPr>
            </w:pPr>
            <w:r>
              <w:rPr>
                <w:lang w:val="en-CA"/>
              </w:rPr>
              <w:tab/>
            </w:r>
            <w:r>
              <w:rPr>
                <w:lang w:val="en-CA"/>
              </w:rPr>
              <w:tab/>
            </w:r>
            <w:r>
              <w:rPr>
                <w:lang w:val="en-CA"/>
              </w:rPr>
              <w:tab/>
            </w:r>
            <w:r>
              <w:rPr>
                <w:lang w:val="en-CA"/>
              </w:rPr>
              <w:tab/>
            </w:r>
            <w:r>
              <w:rPr>
                <w:lang w:val="en-CA"/>
              </w:rPr>
              <w:tab/>
              <w:t>&lt;types:Name&gt;aaaaaaaaaaa&lt;/types:Name&gt;</w:t>
            </w:r>
          </w:p>
          <w:p w14:paraId="7501D2F6" w14:textId="77777777" w:rsidR="00280A1A" w:rsidRDefault="00280A1A">
            <w:pPr>
              <w:rPr>
                <w:lang w:val="en-CA"/>
              </w:rPr>
            </w:pPr>
            <w:r>
              <w:rPr>
                <w:lang w:val="en-CA"/>
              </w:rPr>
              <w:tab/>
            </w:r>
            <w:r>
              <w:rPr>
                <w:lang w:val="en-CA"/>
              </w:rPr>
              <w:tab/>
            </w:r>
            <w:r>
              <w:rPr>
                <w:lang w:val="en-CA"/>
              </w:rPr>
              <w:tab/>
            </w:r>
            <w:r>
              <w:rPr>
                <w:lang w:val="en-CA"/>
              </w:rPr>
              <w:tab/>
            </w:r>
            <w:r>
              <w:rPr>
                <w:lang w:val="en-CA"/>
              </w:rPr>
              <w:tab/>
              <w:t>&lt;types:Value&gt;aaaaaaaaaaa&lt;/types:Value&gt;</w:t>
            </w:r>
          </w:p>
          <w:p w14:paraId="7501D2F7" w14:textId="77777777" w:rsidR="00280A1A" w:rsidRDefault="00280A1A">
            <w:pPr>
              <w:rPr>
                <w:lang w:val="en-CA"/>
              </w:rPr>
            </w:pPr>
            <w:r>
              <w:rPr>
                <w:lang w:val="en-CA"/>
              </w:rPr>
              <w:tab/>
            </w:r>
            <w:r>
              <w:rPr>
                <w:lang w:val="en-CA"/>
              </w:rPr>
              <w:tab/>
            </w:r>
            <w:r>
              <w:rPr>
                <w:lang w:val="en-CA"/>
              </w:rPr>
              <w:tab/>
            </w:r>
            <w:r>
              <w:rPr>
                <w:lang w:val="en-CA"/>
              </w:rPr>
              <w:tab/>
              <w:t>&lt;/types:Parameter&gt;</w:t>
            </w:r>
          </w:p>
          <w:p w14:paraId="7501D2F8" w14:textId="77777777" w:rsidR="00280A1A" w:rsidRDefault="00280A1A">
            <w:pPr>
              <w:rPr>
                <w:lang w:val="en-CA"/>
              </w:rPr>
            </w:pPr>
            <w:r>
              <w:rPr>
                <w:lang w:val="en-CA"/>
              </w:rPr>
              <w:tab/>
            </w:r>
            <w:r>
              <w:rPr>
                <w:lang w:val="en-CA"/>
              </w:rPr>
              <w:tab/>
            </w:r>
            <w:r>
              <w:rPr>
                <w:lang w:val="en-CA"/>
              </w:rPr>
              <w:tab/>
              <w:t>&lt;/types:AdditionalParametersResponse&gt;</w:t>
            </w:r>
          </w:p>
          <w:p w14:paraId="7501D2F9" w14:textId="77777777" w:rsidR="00280A1A" w:rsidRDefault="00280A1A">
            <w:pPr>
              <w:rPr>
                <w:lang w:val="en-CA"/>
              </w:rPr>
            </w:pPr>
            <w:r>
              <w:rPr>
                <w:lang w:val="en-CA"/>
              </w:rPr>
              <w:t>&lt;/types:ContextAttributesResponse&gt;</w:t>
            </w:r>
          </w:p>
          <w:p w14:paraId="7501D2FA" w14:textId="77777777" w:rsidR="00280A1A" w:rsidRDefault="00280A1A">
            <w:pPr>
              <w:rPr>
                <w:lang w:val="en-CA"/>
              </w:rPr>
            </w:pPr>
            <w:r>
              <w:rPr>
                <w:lang w:val="en-CA"/>
              </w:rPr>
              <w:t>&lt;!--Optional:--&gt;</w:t>
            </w:r>
          </w:p>
          <w:p w14:paraId="7501D2FB" w14:textId="77777777" w:rsidR="00280A1A" w:rsidRDefault="00280A1A">
            <w:pPr>
              <w:rPr>
                <w:lang w:val="en-CA"/>
              </w:rPr>
            </w:pPr>
            <w:r>
              <w:rPr>
                <w:lang w:val="en-CA"/>
              </w:rPr>
              <w:t>&lt;types:ProcessorResponse&gt;</w:t>
            </w:r>
          </w:p>
          <w:p w14:paraId="7501D2FC" w14:textId="77777777" w:rsidR="00280A1A" w:rsidRDefault="00280A1A">
            <w:pPr>
              <w:rPr>
                <w:lang w:val="en-CA"/>
              </w:rPr>
            </w:pPr>
            <w:r>
              <w:rPr>
                <w:lang w:val="en-CA"/>
              </w:rPr>
              <w:tab/>
            </w:r>
            <w:r>
              <w:rPr>
                <w:lang w:val="en-CA"/>
              </w:rPr>
              <w:tab/>
            </w:r>
            <w:r>
              <w:rPr>
                <w:lang w:val="en-CA"/>
              </w:rPr>
              <w:tab/>
              <w:t>&lt;types:RefNum&gt;123456789012345678&lt;/types:RefNum&gt;</w:t>
            </w:r>
          </w:p>
          <w:p w14:paraId="7501D2FD" w14:textId="77777777" w:rsidR="00280A1A" w:rsidRDefault="00280A1A">
            <w:pPr>
              <w:rPr>
                <w:lang w:val="en-CA"/>
              </w:rPr>
            </w:pPr>
            <w:r>
              <w:rPr>
                <w:lang w:val="en-CA"/>
              </w:rPr>
              <w:tab/>
            </w:r>
            <w:r>
              <w:rPr>
                <w:lang w:val="en-CA"/>
              </w:rPr>
              <w:tab/>
            </w:r>
            <w:r>
              <w:rPr>
                <w:lang w:val="en-CA"/>
              </w:rPr>
              <w:tab/>
              <w:t>&lt;types:AuthCode&gt;1234&lt;/types:AuthCode&gt;</w:t>
            </w:r>
          </w:p>
          <w:p w14:paraId="7501D2FE" w14:textId="77777777" w:rsidR="00280A1A" w:rsidRDefault="00280A1A">
            <w:pPr>
              <w:rPr>
                <w:lang w:val="en-CA"/>
              </w:rPr>
            </w:pPr>
            <w:r>
              <w:rPr>
                <w:lang w:val="en-CA"/>
              </w:rPr>
              <w:tab/>
            </w:r>
            <w:r>
              <w:rPr>
                <w:lang w:val="en-CA"/>
              </w:rPr>
              <w:tab/>
            </w:r>
            <w:r>
              <w:rPr>
                <w:lang w:val="en-CA"/>
              </w:rPr>
              <w:tab/>
              <w:t>&lt;types:TransType&gt;PURC&lt;/types:TransType&gt;</w:t>
            </w:r>
          </w:p>
          <w:p w14:paraId="7501D2FF" w14:textId="77777777" w:rsidR="00280A1A" w:rsidRDefault="00280A1A">
            <w:pPr>
              <w:rPr>
                <w:lang w:val="en-CA"/>
              </w:rPr>
            </w:pPr>
            <w:r>
              <w:rPr>
                <w:lang w:val="en-CA"/>
              </w:rPr>
              <w:tab/>
            </w:r>
            <w:r>
              <w:rPr>
                <w:lang w:val="en-CA"/>
              </w:rPr>
              <w:tab/>
            </w:r>
            <w:r>
              <w:rPr>
                <w:lang w:val="en-CA"/>
              </w:rPr>
              <w:tab/>
              <w:t>&lt;types:TransAmount&gt;1234567.12&lt;/types:TransAmount&gt;</w:t>
            </w:r>
          </w:p>
          <w:p w14:paraId="7501D300" w14:textId="77777777" w:rsidR="00280A1A" w:rsidRDefault="00280A1A">
            <w:pPr>
              <w:rPr>
                <w:lang w:val="en-CA"/>
              </w:rPr>
            </w:pPr>
            <w:r>
              <w:rPr>
                <w:lang w:val="en-CA"/>
              </w:rPr>
              <w:tab/>
            </w:r>
            <w:r>
              <w:rPr>
                <w:lang w:val="en-CA"/>
              </w:rPr>
              <w:tab/>
            </w:r>
            <w:r>
              <w:rPr>
                <w:lang w:val="en-CA"/>
              </w:rPr>
              <w:tab/>
              <w:t>&lt;types:CardInfoResponse&gt;</w:t>
            </w:r>
          </w:p>
          <w:p w14:paraId="7501D301" w14:textId="77777777" w:rsidR="00280A1A" w:rsidRDefault="00280A1A">
            <w:pPr>
              <w:rPr>
                <w:lang w:val="fr-CA"/>
              </w:rPr>
            </w:pPr>
            <w:r>
              <w:rPr>
                <w:lang w:val="en-CA"/>
              </w:rPr>
              <w:tab/>
            </w:r>
            <w:r>
              <w:rPr>
                <w:lang w:val="en-CA"/>
              </w:rPr>
              <w:tab/>
            </w:r>
            <w:r>
              <w:rPr>
                <w:lang w:val="en-CA"/>
              </w:rPr>
              <w:tab/>
            </w:r>
            <w:r>
              <w:rPr>
                <w:lang w:val="en-CA"/>
              </w:rPr>
              <w:tab/>
            </w:r>
            <w:r>
              <w:rPr>
                <w:lang w:val="fr-CA"/>
              </w:rPr>
              <w:t>&lt;types:CCVResponseCode&gt;M&lt;/types:CCVResponseCode&gt;</w:t>
            </w:r>
            <w:r>
              <w:rPr>
                <w:lang w:val="fr-CA"/>
              </w:rPr>
              <w:tab/>
            </w:r>
            <w:r>
              <w:rPr>
                <w:lang w:val="fr-CA"/>
              </w:rPr>
              <w:tab/>
            </w:r>
            <w:r>
              <w:rPr>
                <w:lang w:val="fr-CA"/>
              </w:rPr>
              <w:tab/>
            </w:r>
            <w:r>
              <w:rPr>
                <w:lang w:val="fr-CA"/>
              </w:rPr>
              <w:tab/>
              <w:t>&lt;types:AVResponseCode&gt;A&lt;/types:AVResponseCode</w:t>
            </w:r>
          </w:p>
          <w:p w14:paraId="7501D302" w14:textId="77777777" w:rsidR="00280A1A" w:rsidRDefault="00280A1A">
            <w:pPr>
              <w:rPr>
                <w:lang w:val="en-CA"/>
              </w:rPr>
            </w:pPr>
            <w:r>
              <w:rPr>
                <w:lang w:val="fr-CA"/>
              </w:rPr>
              <w:tab/>
            </w:r>
            <w:r>
              <w:rPr>
                <w:lang w:val="fr-CA"/>
              </w:rPr>
              <w:tab/>
            </w:r>
            <w:r>
              <w:rPr>
                <w:lang w:val="fr-CA"/>
              </w:rPr>
              <w:tab/>
            </w:r>
            <w:r>
              <w:rPr>
                <w:lang w:val="en-CA"/>
              </w:rPr>
              <w:t>&lt;/types:CardInfoResponse&gt;</w:t>
            </w:r>
          </w:p>
          <w:p w14:paraId="7501D303" w14:textId="77777777" w:rsidR="00280A1A" w:rsidRDefault="00280A1A">
            <w:pPr>
              <w:rPr>
                <w:lang w:val="en-CA"/>
              </w:rPr>
            </w:pPr>
            <w:r>
              <w:rPr>
                <w:lang w:val="en-CA"/>
              </w:rPr>
              <w:tab/>
            </w:r>
            <w:r>
              <w:rPr>
                <w:lang w:val="en-CA"/>
              </w:rPr>
              <w:tab/>
            </w:r>
            <w:r>
              <w:rPr>
                <w:lang w:val="en-CA"/>
              </w:rPr>
              <w:tab/>
              <w:t>&lt;types:AdditionalParametersResponse&gt;</w:t>
            </w:r>
          </w:p>
          <w:p w14:paraId="7501D304" w14:textId="77777777" w:rsidR="00280A1A" w:rsidRDefault="00280A1A">
            <w:pPr>
              <w:rPr>
                <w:lang w:val="en-CA"/>
              </w:rPr>
            </w:pPr>
            <w:r>
              <w:rPr>
                <w:lang w:val="en-CA"/>
              </w:rPr>
              <w:tab/>
            </w:r>
            <w:r>
              <w:rPr>
                <w:lang w:val="en-CA"/>
              </w:rPr>
              <w:tab/>
            </w:r>
            <w:r>
              <w:rPr>
                <w:lang w:val="en-CA"/>
              </w:rPr>
              <w:tab/>
            </w:r>
            <w:r>
              <w:rPr>
                <w:lang w:val="en-CA"/>
              </w:rPr>
              <w:tab/>
              <w:t>&lt;types:Parameter&gt;</w:t>
            </w:r>
          </w:p>
          <w:p w14:paraId="7501D305" w14:textId="77777777" w:rsidR="00280A1A" w:rsidRDefault="00280A1A">
            <w:pPr>
              <w:rPr>
                <w:lang w:val="en-CA"/>
              </w:rPr>
            </w:pPr>
            <w:r>
              <w:rPr>
                <w:lang w:val="en-CA"/>
              </w:rPr>
              <w:tab/>
            </w:r>
            <w:r>
              <w:rPr>
                <w:lang w:val="en-CA"/>
              </w:rPr>
              <w:tab/>
            </w:r>
            <w:r>
              <w:rPr>
                <w:lang w:val="en-CA"/>
              </w:rPr>
              <w:tab/>
            </w:r>
            <w:r>
              <w:rPr>
                <w:lang w:val="en-CA"/>
              </w:rPr>
              <w:tab/>
            </w:r>
            <w:r>
              <w:rPr>
                <w:lang w:val="en-CA"/>
              </w:rPr>
              <w:tab/>
              <w:t>&lt;types:Name&gt;aaaaaaaaaaaa&lt;/types:Name&gt;</w:t>
            </w:r>
          </w:p>
          <w:p w14:paraId="7501D306" w14:textId="77777777" w:rsidR="00280A1A" w:rsidRDefault="00280A1A">
            <w:pPr>
              <w:rPr>
                <w:lang w:val="en-CA"/>
              </w:rPr>
            </w:pPr>
            <w:r>
              <w:rPr>
                <w:lang w:val="en-CA"/>
              </w:rPr>
              <w:tab/>
            </w:r>
            <w:r>
              <w:rPr>
                <w:lang w:val="en-CA"/>
              </w:rPr>
              <w:tab/>
            </w:r>
            <w:r>
              <w:rPr>
                <w:lang w:val="en-CA"/>
              </w:rPr>
              <w:tab/>
            </w:r>
            <w:r>
              <w:rPr>
                <w:lang w:val="en-CA"/>
              </w:rPr>
              <w:tab/>
            </w:r>
            <w:r>
              <w:rPr>
                <w:lang w:val="en-CA"/>
              </w:rPr>
              <w:tab/>
              <w:t>&lt;types:Value&gt;aaaaaaaaaa&lt;/types:Value&gt;</w:t>
            </w:r>
          </w:p>
          <w:p w14:paraId="7501D307" w14:textId="77777777" w:rsidR="00280A1A" w:rsidRDefault="00280A1A">
            <w:pPr>
              <w:rPr>
                <w:lang w:val="en-CA"/>
              </w:rPr>
            </w:pPr>
            <w:r>
              <w:rPr>
                <w:lang w:val="en-CA"/>
              </w:rPr>
              <w:tab/>
            </w:r>
            <w:r>
              <w:rPr>
                <w:lang w:val="en-CA"/>
              </w:rPr>
              <w:tab/>
            </w:r>
            <w:r>
              <w:rPr>
                <w:lang w:val="en-CA"/>
              </w:rPr>
              <w:tab/>
            </w:r>
            <w:r>
              <w:rPr>
                <w:lang w:val="en-CA"/>
              </w:rPr>
              <w:tab/>
              <w:t>&lt;/types:Parameter&gt;</w:t>
            </w:r>
          </w:p>
          <w:p w14:paraId="7501D308" w14:textId="77777777" w:rsidR="00280A1A" w:rsidRDefault="00280A1A">
            <w:pPr>
              <w:rPr>
                <w:lang w:val="en-CA"/>
              </w:rPr>
            </w:pPr>
            <w:r>
              <w:rPr>
                <w:lang w:val="en-CA"/>
              </w:rPr>
              <w:tab/>
            </w:r>
            <w:r>
              <w:rPr>
                <w:lang w:val="en-CA"/>
              </w:rPr>
              <w:tab/>
            </w:r>
            <w:r>
              <w:rPr>
                <w:lang w:val="en-CA"/>
              </w:rPr>
              <w:tab/>
              <w:t>&lt;/types:AdditionalParametersResponse&gt;</w:t>
            </w:r>
          </w:p>
          <w:p w14:paraId="7501D309" w14:textId="77777777" w:rsidR="00280A1A" w:rsidRDefault="00280A1A">
            <w:pPr>
              <w:rPr>
                <w:lang w:val="en-CA"/>
              </w:rPr>
            </w:pPr>
            <w:r>
              <w:rPr>
                <w:lang w:val="en-CA"/>
              </w:rPr>
              <w:tab/>
            </w:r>
            <w:r>
              <w:rPr>
                <w:lang w:val="en-CA"/>
              </w:rPr>
              <w:tab/>
              <w:t>&lt;/types:ProcessorResponse&gt;</w:t>
            </w:r>
          </w:p>
          <w:p w14:paraId="7501D30A" w14:textId="77777777" w:rsidR="00280A1A" w:rsidRDefault="00280A1A">
            <w:pPr>
              <w:rPr>
                <w:lang w:val="en-CA"/>
              </w:rPr>
            </w:pPr>
            <w:r>
              <w:rPr>
                <w:lang w:val="en-CA"/>
              </w:rPr>
              <w:tab/>
            </w:r>
            <w:r>
              <w:rPr>
                <w:lang w:val="en-CA"/>
              </w:rPr>
              <w:tab/>
              <w:t>&lt;types:BatchNumber&gt;12345678234&lt;/types:BatchNumber&gt;</w:t>
            </w:r>
          </w:p>
          <w:p w14:paraId="7501D30B" w14:textId="77777777" w:rsidR="00280A1A" w:rsidRDefault="00280A1A">
            <w:pPr>
              <w:rPr>
                <w:lang w:val="en-CA"/>
              </w:rPr>
            </w:pPr>
            <w:r>
              <w:rPr>
                <w:lang w:val="en-CA"/>
              </w:rPr>
              <w:t>&lt;/mes:ReturnResult&gt;</w:t>
            </w:r>
          </w:p>
          <w:p w14:paraId="7501D30C" w14:textId="77777777" w:rsidR="00280A1A" w:rsidRDefault="00280A1A">
            <w:pPr>
              <w:rPr>
                <w:lang w:val="en-CA"/>
              </w:rPr>
            </w:pPr>
            <w:r>
              <w:rPr>
                <w:lang w:val="en-CA"/>
              </w:rPr>
              <w:t>&lt;/mes:GPSResponse&gt;</w:t>
            </w:r>
          </w:p>
          <w:p w14:paraId="7501D30D" w14:textId="77777777" w:rsidR="00280A1A" w:rsidRDefault="00280A1A">
            <w:pPr>
              <w:rPr>
                <w:lang w:val="en-CA"/>
              </w:rPr>
            </w:pPr>
            <w:r>
              <w:rPr>
                <w:lang w:val="en-CA"/>
              </w:rPr>
              <w:t>&lt;/soapenv:Body&gt;</w:t>
            </w:r>
          </w:p>
          <w:p w14:paraId="7501D30E" w14:textId="77777777" w:rsidR="00280A1A" w:rsidRDefault="00280A1A">
            <w:pPr>
              <w:rPr>
                <w:lang w:val="en-CA"/>
              </w:rPr>
            </w:pPr>
            <w:r>
              <w:rPr>
                <w:lang w:val="en-CA"/>
              </w:rPr>
              <w:lastRenderedPageBreak/>
              <w:t>&lt;/soapenv:Envelope&gt;</w:t>
            </w:r>
          </w:p>
        </w:tc>
      </w:tr>
    </w:tbl>
    <w:p w14:paraId="7501D310" w14:textId="77777777" w:rsidR="00280A1A" w:rsidRDefault="00280A1A" w:rsidP="00280A1A">
      <w:pPr>
        <w:rPr>
          <w:lang w:val="en-CA"/>
        </w:rPr>
      </w:pPr>
    </w:p>
    <w:p w14:paraId="7501D311" w14:textId="77777777" w:rsidR="00280A1A" w:rsidRDefault="00280A1A" w:rsidP="00280A1A">
      <w:pPr>
        <w:pStyle w:val="Heading2"/>
        <w:numPr>
          <w:ilvl w:val="1"/>
          <w:numId w:val="2"/>
        </w:numPr>
        <w:rPr>
          <w:lang w:val="en-CA"/>
        </w:rPr>
      </w:pPr>
      <w:bookmarkStart w:id="1718" w:name="_Toc370136722"/>
      <w:bookmarkStart w:id="1719" w:name="_Toc415569096"/>
      <w:r>
        <w:rPr>
          <w:b w:val="0"/>
          <w:lang w:val="en-CA"/>
        </w:rPr>
        <w:t>SLAs config and timeouts handling</w:t>
      </w:r>
      <w:bookmarkEnd w:id="1718"/>
      <w:bookmarkEnd w:id="1719"/>
    </w:p>
    <w:p w14:paraId="7501D312" w14:textId="77777777" w:rsidR="00280A1A" w:rsidRDefault="00280A1A" w:rsidP="00280A1A">
      <w:pPr>
        <w:rPr>
          <w:lang w:val="en-CA"/>
        </w:rPr>
      </w:pPr>
      <w:r>
        <w:rPr>
          <w:lang w:val="en-CA"/>
        </w:rPr>
        <w:t xml:space="preserve"> SLA config and timeout will be decided during pre-prodcuction by co-ordinating with the client and MAS team.SLA alerts can be configured based on the type of requirement. </w:t>
      </w:r>
    </w:p>
    <w:p w14:paraId="7501D313" w14:textId="77777777" w:rsidR="00280A1A" w:rsidRDefault="00280A1A" w:rsidP="00996F09">
      <w:pPr>
        <w:numPr>
          <w:ilvl w:val="0"/>
          <w:numId w:val="110"/>
        </w:numPr>
        <w:rPr>
          <w:lang w:val="en-CA"/>
        </w:rPr>
      </w:pPr>
      <w:r>
        <w:rPr>
          <w:lang w:val="en-CA"/>
        </w:rPr>
        <w:t xml:space="preserve">SLA alert triggered/sent on each timeout failure </w:t>
      </w:r>
    </w:p>
    <w:p w14:paraId="7501D314" w14:textId="77777777" w:rsidR="00280A1A" w:rsidRDefault="00280A1A" w:rsidP="00996F09">
      <w:pPr>
        <w:numPr>
          <w:ilvl w:val="0"/>
          <w:numId w:val="110"/>
        </w:numPr>
        <w:rPr>
          <w:lang w:val="en-CA"/>
        </w:rPr>
      </w:pPr>
      <w:r>
        <w:rPr>
          <w:lang w:val="en-CA"/>
        </w:rPr>
        <w:t>SLA alert can be configured based on the failure ratio (Warning and critical)</w:t>
      </w:r>
    </w:p>
    <w:p w14:paraId="7501D315" w14:textId="77777777" w:rsidR="00280A1A" w:rsidRDefault="00280A1A" w:rsidP="00280A1A">
      <w:pPr>
        <w:ind w:left="720"/>
        <w:rPr>
          <w:lang w:val="en-CA"/>
        </w:rPr>
      </w:pPr>
    </w:p>
    <w:p w14:paraId="7501D316" w14:textId="77777777" w:rsidR="00280A1A" w:rsidRDefault="00280A1A" w:rsidP="00280A1A">
      <w:pPr>
        <w:rPr>
          <w:b/>
          <w:sz w:val="16"/>
          <w:szCs w:val="16"/>
          <w:lang w:val="en-CA"/>
        </w:rPr>
      </w:pPr>
      <w:r>
        <w:rPr>
          <w:b/>
          <w:sz w:val="16"/>
          <w:szCs w:val="16"/>
          <w:lang w:val="en-CA"/>
        </w:rPr>
        <w:t>Below alert setting throws an alert for every timeout</w:t>
      </w:r>
    </w:p>
    <w:p w14:paraId="7501D317" w14:textId="77777777" w:rsidR="00280A1A" w:rsidRDefault="00280A1A" w:rsidP="00280A1A">
      <w:pPr>
        <w:rPr>
          <w:b/>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1A"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18"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19" w14:textId="77777777" w:rsidR="00280A1A" w:rsidRDefault="00280A1A">
            <w:pPr>
              <w:rPr>
                <w:sz w:val="16"/>
                <w:szCs w:val="16"/>
                <w:lang w:val="en-CA"/>
              </w:rPr>
            </w:pPr>
            <w:r>
              <w:rPr>
                <w:sz w:val="16"/>
                <w:szCs w:val="16"/>
                <w:lang w:val="en-CA"/>
              </w:rPr>
              <w:t>Procedure</w:t>
            </w:r>
          </w:p>
        </w:tc>
      </w:tr>
      <w:tr w:rsidR="00280A1A" w14:paraId="7501D324"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1B" w14:textId="77777777" w:rsidR="00280A1A" w:rsidRDefault="00280A1A">
            <w:pPr>
              <w:rPr>
                <w:sz w:val="16"/>
                <w:szCs w:val="16"/>
                <w:lang w:val="en-CA"/>
              </w:rPr>
            </w:pPr>
            <w:r>
              <w:rPr>
                <w:sz w:val="16"/>
                <w:szCs w:val="16"/>
                <w:lang w:val="en-CA"/>
              </w:rPr>
              <w:t>1</w:t>
            </w:r>
          </w:p>
        </w:tc>
        <w:tc>
          <w:tcPr>
            <w:tcW w:w="8028" w:type="dxa"/>
            <w:tcBorders>
              <w:top w:val="single" w:sz="4" w:space="0" w:color="auto"/>
              <w:left w:val="single" w:sz="4" w:space="0" w:color="auto"/>
              <w:bottom w:val="single" w:sz="4" w:space="0" w:color="auto"/>
              <w:right w:val="single" w:sz="4" w:space="0" w:color="auto"/>
            </w:tcBorders>
            <w:hideMark/>
          </w:tcPr>
          <w:p w14:paraId="7501D31C" w14:textId="77777777" w:rsidR="00280A1A" w:rsidRDefault="00280A1A">
            <w:pPr>
              <w:rPr>
                <w:sz w:val="16"/>
                <w:szCs w:val="16"/>
                <w:lang w:val="en-CA"/>
              </w:rPr>
            </w:pPr>
            <w:r>
              <w:rPr>
                <w:sz w:val="16"/>
                <w:szCs w:val="16"/>
                <w:lang w:val="en-CA"/>
              </w:rPr>
              <w:t xml:space="preserve">Goto </w:t>
            </w:r>
            <w:r>
              <w:rPr>
                <w:rStyle w:val="help"/>
                <w:sz w:val="16"/>
                <w:szCs w:val="16"/>
                <w:lang w:val="en-CA"/>
              </w:rPr>
              <w:t>$BusinessService/Operational Settings and set following:</w:t>
            </w:r>
          </w:p>
          <w:p w14:paraId="7501D31D" w14:textId="77777777" w:rsidR="00280A1A" w:rsidRDefault="00280A1A">
            <w:pPr>
              <w:rPr>
                <w:sz w:val="16"/>
                <w:szCs w:val="16"/>
                <w:lang w:val="en-CA"/>
              </w:rPr>
            </w:pPr>
            <w:r>
              <w:rPr>
                <w:sz w:val="16"/>
                <w:szCs w:val="16"/>
                <w:lang w:val="en-CA"/>
              </w:rPr>
              <w:t xml:space="preserve">Monitoring: Enabled   </w:t>
            </w:r>
          </w:p>
          <w:p w14:paraId="7501D31E" w14:textId="77777777" w:rsidR="00280A1A" w:rsidRDefault="00280A1A">
            <w:pPr>
              <w:rPr>
                <w:sz w:val="16"/>
                <w:szCs w:val="16"/>
                <w:lang w:val="en-CA"/>
              </w:rPr>
            </w:pPr>
            <w:r>
              <w:rPr>
                <w:sz w:val="16"/>
                <w:szCs w:val="16"/>
                <w:lang w:val="en-CA"/>
              </w:rPr>
              <w:t xml:space="preserve">Aggregation Interval: 00 hours 10 mins   </w:t>
            </w:r>
          </w:p>
          <w:p w14:paraId="7501D31F" w14:textId="77777777" w:rsidR="00280A1A" w:rsidRDefault="00280A1A">
            <w:pPr>
              <w:rPr>
                <w:sz w:val="16"/>
                <w:szCs w:val="16"/>
                <w:lang w:val="en-CA"/>
              </w:rPr>
            </w:pPr>
            <w:r>
              <w:rPr>
                <w:sz w:val="16"/>
                <w:szCs w:val="16"/>
                <w:lang w:val="en-CA"/>
              </w:rPr>
              <w:t xml:space="preserve">SLA Alerting: Enable Alerting at "Normal level or above"   </w:t>
            </w:r>
          </w:p>
          <w:p w14:paraId="7501D320" w14:textId="77777777" w:rsidR="00280A1A" w:rsidRDefault="00280A1A">
            <w:pPr>
              <w:rPr>
                <w:sz w:val="16"/>
                <w:szCs w:val="16"/>
                <w:lang w:val="en-CA"/>
              </w:rPr>
            </w:pPr>
            <w:r>
              <w:rPr>
                <w:sz w:val="16"/>
                <w:szCs w:val="16"/>
                <w:lang w:val="en-CA"/>
              </w:rPr>
              <w:t xml:space="preserve">Pipeline Alerting: Enable Alerting at "Normal level or above"   </w:t>
            </w:r>
          </w:p>
          <w:p w14:paraId="7501D321" w14:textId="77777777" w:rsidR="00280A1A" w:rsidRDefault="00280A1A">
            <w:pPr>
              <w:rPr>
                <w:sz w:val="16"/>
                <w:szCs w:val="16"/>
                <w:lang w:val="en-CA"/>
              </w:rPr>
            </w:pPr>
            <w:r>
              <w:rPr>
                <w:sz w:val="16"/>
                <w:szCs w:val="16"/>
                <w:lang w:val="en-CA"/>
              </w:rPr>
              <w:t xml:space="preserve">Reporting: Enabled   </w:t>
            </w:r>
          </w:p>
          <w:p w14:paraId="7501D322" w14:textId="77777777" w:rsidR="00280A1A" w:rsidRDefault="00280A1A">
            <w:pPr>
              <w:rPr>
                <w:sz w:val="16"/>
                <w:szCs w:val="16"/>
                <w:lang w:val="en-CA"/>
              </w:rPr>
            </w:pPr>
            <w:r>
              <w:rPr>
                <w:sz w:val="16"/>
                <w:szCs w:val="16"/>
                <w:lang w:val="en-CA"/>
              </w:rPr>
              <w:t xml:space="preserve">Logging: Enable Logging at "Debug or Error"   </w:t>
            </w:r>
          </w:p>
          <w:p w14:paraId="7501D323" w14:textId="77777777" w:rsidR="00280A1A" w:rsidRDefault="00280A1A">
            <w:pPr>
              <w:rPr>
                <w:sz w:val="16"/>
                <w:szCs w:val="16"/>
                <w:lang w:val="en-CA"/>
              </w:rPr>
            </w:pPr>
            <w:r>
              <w:rPr>
                <w:sz w:val="16"/>
                <w:szCs w:val="16"/>
                <w:lang w:val="en-CA"/>
              </w:rPr>
              <w:t xml:space="preserve">Tracing: Enabled   </w:t>
            </w:r>
          </w:p>
        </w:tc>
      </w:tr>
      <w:tr w:rsidR="00280A1A" w14:paraId="7501D336"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25" w14:textId="77777777" w:rsidR="00280A1A" w:rsidRDefault="00280A1A">
            <w:pPr>
              <w:rPr>
                <w:sz w:val="16"/>
                <w:szCs w:val="16"/>
                <w:lang w:val="en-CA"/>
              </w:rPr>
            </w:pPr>
            <w:r>
              <w:rPr>
                <w:sz w:val="16"/>
                <w:szCs w:val="16"/>
                <w:lang w:val="en-CA"/>
              </w:rPr>
              <w:t>2</w:t>
            </w:r>
          </w:p>
        </w:tc>
        <w:tc>
          <w:tcPr>
            <w:tcW w:w="8028" w:type="dxa"/>
            <w:tcBorders>
              <w:top w:val="single" w:sz="4" w:space="0" w:color="auto"/>
              <w:left w:val="single" w:sz="4" w:space="0" w:color="auto"/>
              <w:bottom w:val="single" w:sz="4" w:space="0" w:color="auto"/>
              <w:right w:val="single" w:sz="4" w:space="0" w:color="auto"/>
            </w:tcBorders>
          </w:tcPr>
          <w:p w14:paraId="7501D326"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27" w14:textId="77777777" w:rsidR="00280A1A" w:rsidRDefault="00280A1A">
            <w:r>
              <w:rPr>
                <w:sz w:val="16"/>
                <w:szCs w:val="16"/>
                <w:lang w:val="en-CA"/>
              </w:rPr>
              <w:t xml:space="preserve">Rule Name: “ServiceName” Max Response timeout alert </w:t>
            </w:r>
          </w:p>
          <w:p w14:paraId="7501D328" w14:textId="77777777" w:rsidR="00280A1A" w:rsidRDefault="00280A1A">
            <w:pPr>
              <w:rPr>
                <w:sz w:val="16"/>
                <w:szCs w:val="16"/>
                <w:lang w:val="en-CA"/>
              </w:rPr>
            </w:pPr>
            <w:r>
              <w:rPr>
                <w:sz w:val="16"/>
                <w:szCs w:val="16"/>
                <w:lang w:val="en-CA"/>
              </w:rPr>
              <w:t xml:space="preserve">Rule Description: Business Service has a Response time of greater than 10 seconds </w:t>
            </w:r>
          </w:p>
          <w:p w14:paraId="7501D329" w14:textId="77777777" w:rsidR="00280A1A" w:rsidRDefault="00280A1A">
            <w:pPr>
              <w:rPr>
                <w:sz w:val="16"/>
                <w:szCs w:val="16"/>
                <w:lang w:val="en-CA"/>
              </w:rPr>
            </w:pPr>
            <w:r>
              <w:rPr>
                <w:sz w:val="16"/>
                <w:szCs w:val="16"/>
                <w:lang w:val="en-CA"/>
              </w:rPr>
              <w:t xml:space="preserve">Alert Summary: Business Service Max Response timeout alert </w:t>
            </w:r>
          </w:p>
          <w:p w14:paraId="7501D32A" w14:textId="77777777" w:rsidR="00280A1A" w:rsidRDefault="00280A1A">
            <w:pPr>
              <w:rPr>
                <w:sz w:val="16"/>
                <w:szCs w:val="16"/>
                <w:lang w:val="en-CA"/>
              </w:rPr>
            </w:pPr>
            <w:r>
              <w:rPr>
                <w:sz w:val="16"/>
                <w:szCs w:val="16"/>
                <w:lang w:val="en-CA"/>
              </w:rPr>
              <w:t>Alert Destination: Alert Destination</w:t>
            </w:r>
          </w:p>
          <w:p w14:paraId="7501D32B" w14:textId="77777777" w:rsidR="00280A1A" w:rsidRDefault="00280A1A">
            <w:pPr>
              <w:rPr>
                <w:sz w:val="16"/>
                <w:szCs w:val="16"/>
                <w:lang w:val="en-CA"/>
              </w:rPr>
            </w:pPr>
            <w:r>
              <w:rPr>
                <w:sz w:val="16"/>
                <w:szCs w:val="16"/>
                <w:lang w:val="en-CA"/>
              </w:rPr>
              <w:t xml:space="preserve">Start Time (HH:MM):     </w:t>
            </w:r>
          </w:p>
          <w:p w14:paraId="7501D32C" w14:textId="77777777" w:rsidR="00280A1A" w:rsidRDefault="00280A1A">
            <w:pPr>
              <w:rPr>
                <w:sz w:val="16"/>
                <w:szCs w:val="16"/>
                <w:lang w:val="en-CA"/>
              </w:rPr>
            </w:pPr>
            <w:r>
              <w:rPr>
                <w:sz w:val="16"/>
                <w:szCs w:val="16"/>
                <w:lang w:val="en-CA"/>
              </w:rPr>
              <w:t>End time (HH:MM):</w:t>
            </w:r>
          </w:p>
          <w:p w14:paraId="7501D32D" w14:textId="77777777" w:rsidR="00280A1A" w:rsidRDefault="00280A1A">
            <w:pPr>
              <w:rPr>
                <w:sz w:val="16"/>
                <w:szCs w:val="16"/>
                <w:lang w:val="en-CA"/>
              </w:rPr>
            </w:pPr>
            <w:r>
              <w:rPr>
                <w:sz w:val="16"/>
                <w:szCs w:val="16"/>
                <w:lang w:val="en-CA"/>
              </w:rPr>
              <w:t xml:space="preserve">Rule Expiration Date (MM/DD/YYYY):   </w:t>
            </w:r>
          </w:p>
          <w:p w14:paraId="7501D32E" w14:textId="77777777" w:rsidR="00280A1A" w:rsidRDefault="00280A1A">
            <w:pPr>
              <w:rPr>
                <w:sz w:val="16"/>
                <w:szCs w:val="16"/>
                <w:lang w:val="en-CA"/>
              </w:rPr>
            </w:pPr>
            <w:r>
              <w:rPr>
                <w:sz w:val="16"/>
                <w:szCs w:val="16"/>
                <w:lang w:val="en-CA"/>
              </w:rPr>
              <w:t xml:space="preserve">Rule Enabled:   true </w:t>
            </w:r>
          </w:p>
          <w:p w14:paraId="7501D32F" w14:textId="77777777" w:rsidR="00280A1A" w:rsidRDefault="00280A1A">
            <w:pPr>
              <w:rPr>
                <w:sz w:val="16"/>
                <w:szCs w:val="16"/>
                <w:lang w:val="en-CA"/>
              </w:rPr>
            </w:pPr>
            <w:r>
              <w:rPr>
                <w:sz w:val="16"/>
                <w:szCs w:val="16"/>
                <w:lang w:val="en-CA"/>
              </w:rPr>
              <w:t xml:space="preserve">Alert Severity:   Normal </w:t>
            </w:r>
          </w:p>
          <w:p w14:paraId="7501D330" w14:textId="77777777" w:rsidR="00280A1A" w:rsidRDefault="00280A1A">
            <w:pPr>
              <w:rPr>
                <w:sz w:val="16"/>
                <w:szCs w:val="16"/>
                <w:lang w:val="en-CA"/>
              </w:rPr>
            </w:pPr>
            <w:r>
              <w:rPr>
                <w:sz w:val="16"/>
                <w:szCs w:val="16"/>
                <w:lang w:val="en-CA"/>
              </w:rPr>
              <w:t xml:space="preserve">Alert Frequency:   Every Time </w:t>
            </w:r>
          </w:p>
          <w:p w14:paraId="7501D331" w14:textId="77777777" w:rsidR="00280A1A" w:rsidRDefault="00280A1A">
            <w:pPr>
              <w:rPr>
                <w:sz w:val="16"/>
                <w:szCs w:val="16"/>
                <w:lang w:val="en-CA"/>
              </w:rPr>
            </w:pPr>
            <w:r>
              <w:rPr>
                <w:sz w:val="16"/>
                <w:szCs w:val="16"/>
                <w:lang w:val="en-CA"/>
              </w:rPr>
              <w:t xml:space="preserve">Stop Processing More Rules:   false </w:t>
            </w:r>
          </w:p>
          <w:p w14:paraId="7501D332" w14:textId="77777777" w:rsidR="00280A1A" w:rsidRDefault="00280A1A">
            <w:pPr>
              <w:rPr>
                <w:sz w:val="16"/>
                <w:szCs w:val="16"/>
                <w:lang w:val="en-CA"/>
              </w:rPr>
            </w:pPr>
            <w:r>
              <w:rPr>
                <w:sz w:val="16"/>
                <w:szCs w:val="16"/>
                <w:lang w:val="en-CA"/>
              </w:rPr>
              <w:t xml:space="preserve">Conditions:   </w:t>
            </w:r>
          </w:p>
          <w:p w14:paraId="7501D333" w14:textId="77777777" w:rsidR="00280A1A" w:rsidRDefault="00280A1A">
            <w:pPr>
              <w:rPr>
                <w:sz w:val="16"/>
                <w:szCs w:val="16"/>
                <w:lang w:val="en-CA"/>
              </w:rPr>
            </w:pPr>
            <w:r>
              <w:rPr>
                <w:sz w:val="16"/>
                <w:szCs w:val="16"/>
                <w:lang w:val="en-CA"/>
              </w:rPr>
              <w:t xml:space="preserve">Condition Expression   Aggregation Interval 00 Hour(s) and 10 Minutes </w:t>
            </w:r>
          </w:p>
          <w:p w14:paraId="7501D334" w14:textId="77777777" w:rsidR="00280A1A" w:rsidRDefault="00280A1A">
            <w:pPr>
              <w:rPr>
                <w:sz w:val="16"/>
                <w:szCs w:val="16"/>
                <w:lang w:val="en-CA"/>
              </w:rPr>
            </w:pPr>
            <w:r>
              <w:rPr>
                <w:sz w:val="16"/>
                <w:szCs w:val="16"/>
                <w:lang w:val="en-CA"/>
              </w:rPr>
              <w:t>max Response Time &gt; 10000 msecs</w:t>
            </w:r>
          </w:p>
          <w:p w14:paraId="7501D335" w14:textId="77777777" w:rsidR="00280A1A" w:rsidRDefault="00280A1A">
            <w:pPr>
              <w:rPr>
                <w:sz w:val="16"/>
                <w:szCs w:val="16"/>
                <w:lang w:val="en-CA"/>
              </w:rPr>
            </w:pPr>
          </w:p>
        </w:tc>
      </w:tr>
    </w:tbl>
    <w:p w14:paraId="7501D337" w14:textId="77777777" w:rsidR="00280A1A" w:rsidRDefault="00280A1A" w:rsidP="00280A1A">
      <w:pPr>
        <w:rPr>
          <w:sz w:val="16"/>
          <w:szCs w:val="16"/>
          <w:lang w:val="en-CA"/>
        </w:rPr>
      </w:pPr>
    </w:p>
    <w:p w14:paraId="7501D338" w14:textId="77777777" w:rsidR="00280A1A" w:rsidRDefault="00280A1A" w:rsidP="00280A1A">
      <w:pPr>
        <w:rPr>
          <w:b/>
          <w:sz w:val="16"/>
          <w:szCs w:val="16"/>
          <w:lang w:val="en-CA"/>
        </w:rPr>
      </w:pPr>
      <w:r>
        <w:rPr>
          <w:b/>
          <w:sz w:val="16"/>
          <w:szCs w:val="16"/>
          <w:lang w:val="en-CA"/>
        </w:rPr>
        <w:t>Below alert setting throws an alert for the percentage of failures at Warning level</w:t>
      </w:r>
    </w:p>
    <w:p w14:paraId="7501D339" w14:textId="77777777" w:rsidR="00280A1A" w:rsidRDefault="00280A1A" w:rsidP="00280A1A">
      <w:pPr>
        <w:rPr>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3C"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3A"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3B" w14:textId="77777777" w:rsidR="00280A1A" w:rsidRDefault="00280A1A">
            <w:pPr>
              <w:rPr>
                <w:sz w:val="16"/>
                <w:szCs w:val="16"/>
                <w:lang w:val="en-CA"/>
              </w:rPr>
            </w:pPr>
            <w:r>
              <w:rPr>
                <w:sz w:val="16"/>
                <w:szCs w:val="16"/>
                <w:lang w:val="en-CA"/>
              </w:rPr>
              <w:t>Procedure</w:t>
            </w:r>
          </w:p>
        </w:tc>
      </w:tr>
      <w:tr w:rsidR="00280A1A" w14:paraId="7501D350"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3D" w14:textId="77777777" w:rsidR="00280A1A" w:rsidRDefault="00280A1A">
            <w:pPr>
              <w:rPr>
                <w:sz w:val="16"/>
                <w:szCs w:val="16"/>
                <w:lang w:val="en-CA"/>
              </w:rPr>
            </w:pPr>
            <w:r>
              <w:rPr>
                <w:sz w:val="16"/>
                <w:szCs w:val="16"/>
                <w:lang w:val="en-CA"/>
              </w:rPr>
              <w:t>1</w:t>
            </w:r>
          </w:p>
        </w:tc>
        <w:tc>
          <w:tcPr>
            <w:tcW w:w="8028" w:type="dxa"/>
            <w:tcBorders>
              <w:top w:val="single" w:sz="4" w:space="0" w:color="auto"/>
              <w:left w:val="single" w:sz="4" w:space="0" w:color="auto"/>
              <w:bottom w:val="single" w:sz="4" w:space="0" w:color="auto"/>
              <w:right w:val="single" w:sz="4" w:space="0" w:color="auto"/>
            </w:tcBorders>
            <w:hideMark/>
          </w:tcPr>
          <w:p w14:paraId="7501D33E"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3F" w14:textId="77777777" w:rsidR="00280A1A" w:rsidRDefault="00280A1A">
            <w:r>
              <w:rPr>
                <w:sz w:val="16"/>
                <w:szCs w:val="16"/>
                <w:lang w:val="en-CA"/>
              </w:rPr>
              <w:t xml:space="preserve">Rule Name: “ServiceName” Max Response timeout alert </w:t>
            </w:r>
          </w:p>
          <w:p w14:paraId="7501D340" w14:textId="77777777" w:rsidR="00280A1A" w:rsidRDefault="00280A1A">
            <w:pPr>
              <w:rPr>
                <w:sz w:val="16"/>
                <w:szCs w:val="16"/>
                <w:lang w:val="en-CA"/>
              </w:rPr>
            </w:pPr>
            <w:r>
              <w:rPr>
                <w:sz w:val="16"/>
                <w:szCs w:val="16"/>
                <w:lang w:val="en-CA"/>
              </w:rPr>
              <w:t>Rule Description: Business Service is failing at Warning level</w:t>
            </w:r>
          </w:p>
          <w:p w14:paraId="7501D341" w14:textId="77777777" w:rsidR="00280A1A" w:rsidRDefault="00280A1A">
            <w:pPr>
              <w:rPr>
                <w:sz w:val="16"/>
                <w:szCs w:val="16"/>
                <w:lang w:val="en-CA"/>
              </w:rPr>
            </w:pPr>
            <w:r>
              <w:rPr>
                <w:sz w:val="16"/>
                <w:szCs w:val="16"/>
                <w:lang w:val="en-CA"/>
              </w:rPr>
              <w:t>Alert Summary: Business Service is failing at Warning level</w:t>
            </w:r>
          </w:p>
          <w:p w14:paraId="7501D342" w14:textId="77777777" w:rsidR="00280A1A" w:rsidRDefault="00280A1A">
            <w:pPr>
              <w:rPr>
                <w:sz w:val="16"/>
                <w:szCs w:val="16"/>
                <w:lang w:val="en-CA"/>
              </w:rPr>
            </w:pPr>
            <w:r>
              <w:rPr>
                <w:sz w:val="16"/>
                <w:szCs w:val="16"/>
                <w:lang w:val="en-CA"/>
              </w:rPr>
              <w:t>Alert Destination: Alert Destination</w:t>
            </w:r>
          </w:p>
          <w:p w14:paraId="7501D343" w14:textId="77777777" w:rsidR="00280A1A" w:rsidRDefault="00280A1A">
            <w:pPr>
              <w:rPr>
                <w:sz w:val="16"/>
                <w:szCs w:val="16"/>
                <w:lang w:val="en-CA"/>
              </w:rPr>
            </w:pPr>
            <w:r>
              <w:rPr>
                <w:sz w:val="16"/>
                <w:szCs w:val="16"/>
                <w:lang w:val="en-CA"/>
              </w:rPr>
              <w:t xml:space="preserve">Start Time (HH:MM):     </w:t>
            </w:r>
          </w:p>
          <w:p w14:paraId="7501D344" w14:textId="77777777" w:rsidR="00280A1A" w:rsidRDefault="00280A1A">
            <w:pPr>
              <w:rPr>
                <w:sz w:val="16"/>
                <w:szCs w:val="16"/>
                <w:lang w:val="en-CA"/>
              </w:rPr>
            </w:pPr>
            <w:r>
              <w:rPr>
                <w:sz w:val="16"/>
                <w:szCs w:val="16"/>
                <w:lang w:val="en-CA"/>
              </w:rPr>
              <w:t>End time (HH:MM):</w:t>
            </w:r>
          </w:p>
          <w:p w14:paraId="7501D345" w14:textId="77777777" w:rsidR="00280A1A" w:rsidRDefault="00280A1A">
            <w:pPr>
              <w:rPr>
                <w:sz w:val="16"/>
                <w:szCs w:val="16"/>
                <w:lang w:val="en-CA"/>
              </w:rPr>
            </w:pPr>
            <w:r>
              <w:rPr>
                <w:sz w:val="16"/>
                <w:szCs w:val="16"/>
                <w:lang w:val="en-CA"/>
              </w:rPr>
              <w:t xml:space="preserve">Rule Expiration Date (MM/DD/YYYY):   </w:t>
            </w:r>
          </w:p>
          <w:p w14:paraId="7501D346" w14:textId="77777777" w:rsidR="00280A1A" w:rsidRDefault="00280A1A">
            <w:pPr>
              <w:rPr>
                <w:sz w:val="16"/>
                <w:szCs w:val="16"/>
                <w:lang w:val="en-CA"/>
              </w:rPr>
            </w:pPr>
            <w:r>
              <w:rPr>
                <w:sz w:val="16"/>
                <w:szCs w:val="16"/>
                <w:lang w:val="en-CA"/>
              </w:rPr>
              <w:t xml:space="preserve">Rule Enabled:   true </w:t>
            </w:r>
          </w:p>
          <w:p w14:paraId="7501D347" w14:textId="77777777" w:rsidR="00280A1A" w:rsidRDefault="00280A1A">
            <w:pPr>
              <w:rPr>
                <w:sz w:val="16"/>
                <w:szCs w:val="16"/>
                <w:lang w:val="en-CA"/>
              </w:rPr>
            </w:pPr>
            <w:r>
              <w:rPr>
                <w:sz w:val="16"/>
                <w:szCs w:val="16"/>
                <w:lang w:val="en-CA"/>
              </w:rPr>
              <w:t xml:space="preserve">Alert Severity:   Warning </w:t>
            </w:r>
          </w:p>
          <w:p w14:paraId="7501D348" w14:textId="77777777" w:rsidR="00280A1A" w:rsidRDefault="00280A1A">
            <w:pPr>
              <w:rPr>
                <w:sz w:val="16"/>
                <w:szCs w:val="16"/>
                <w:lang w:val="en-CA"/>
              </w:rPr>
            </w:pPr>
            <w:r>
              <w:rPr>
                <w:sz w:val="16"/>
                <w:szCs w:val="16"/>
                <w:lang w:val="en-CA"/>
              </w:rPr>
              <w:t xml:space="preserve">Alert Frequency:   Every Time </w:t>
            </w:r>
          </w:p>
          <w:p w14:paraId="7501D349" w14:textId="77777777" w:rsidR="00280A1A" w:rsidRDefault="00280A1A">
            <w:pPr>
              <w:rPr>
                <w:sz w:val="16"/>
                <w:szCs w:val="16"/>
                <w:lang w:val="en-CA"/>
              </w:rPr>
            </w:pPr>
            <w:r>
              <w:rPr>
                <w:sz w:val="16"/>
                <w:szCs w:val="16"/>
                <w:lang w:val="en-CA"/>
              </w:rPr>
              <w:lastRenderedPageBreak/>
              <w:t xml:space="preserve">Stop Processing More Rules:   false </w:t>
            </w:r>
          </w:p>
          <w:p w14:paraId="7501D34A" w14:textId="77777777" w:rsidR="00280A1A" w:rsidRDefault="00280A1A">
            <w:pPr>
              <w:rPr>
                <w:sz w:val="16"/>
                <w:szCs w:val="16"/>
                <w:lang w:val="en-CA"/>
              </w:rPr>
            </w:pPr>
            <w:r>
              <w:rPr>
                <w:sz w:val="16"/>
                <w:szCs w:val="16"/>
                <w:lang w:val="en-CA"/>
              </w:rPr>
              <w:t xml:space="preserve">Conditions:   </w:t>
            </w:r>
          </w:p>
          <w:tbl>
            <w:tblPr>
              <w:tblW w:w="0" w:type="auto"/>
              <w:tblCellSpacing w:w="0" w:type="dxa"/>
              <w:tblLayout w:type="fixed"/>
              <w:tblCellMar>
                <w:left w:w="0" w:type="dxa"/>
                <w:right w:w="0" w:type="dxa"/>
              </w:tblCellMar>
              <w:tblLook w:val="04A0" w:firstRow="1" w:lastRow="0" w:firstColumn="1" w:lastColumn="0" w:noHBand="0" w:noVBand="1"/>
            </w:tblPr>
            <w:tblGrid>
              <w:gridCol w:w="4784"/>
            </w:tblGrid>
            <w:tr w:rsidR="00280A1A" w14:paraId="7501D34C" w14:textId="77777777">
              <w:trPr>
                <w:tblCellSpacing w:w="0" w:type="dxa"/>
              </w:trPr>
              <w:tc>
                <w:tcPr>
                  <w:tcW w:w="4784" w:type="dxa"/>
                  <w:vAlign w:val="center"/>
                  <w:hideMark/>
                </w:tcPr>
                <w:p w14:paraId="7501D34B" w14:textId="77777777" w:rsidR="00280A1A" w:rsidRDefault="00280A1A">
                  <w:pPr>
                    <w:rPr>
                      <w:sz w:val="16"/>
                      <w:szCs w:val="16"/>
                      <w:lang w:val="en-CA"/>
                    </w:rPr>
                  </w:pPr>
                  <w:r>
                    <w:rPr>
                      <w:sz w:val="16"/>
                      <w:szCs w:val="16"/>
                      <w:lang w:val="en-CA"/>
                    </w:rPr>
                    <w:t>Aggregation Interval 0 Hour(s) and 10 Minutes</w:t>
                  </w:r>
                </w:p>
              </w:tc>
            </w:tr>
            <w:tr w:rsidR="00280A1A" w14:paraId="7501D34E" w14:textId="77777777">
              <w:trPr>
                <w:tblCellSpacing w:w="0" w:type="dxa"/>
              </w:trPr>
              <w:tc>
                <w:tcPr>
                  <w:tcW w:w="4784" w:type="dxa"/>
                  <w:vAlign w:val="center"/>
                  <w:hideMark/>
                </w:tcPr>
                <w:p w14:paraId="7501D34D" w14:textId="77777777" w:rsidR="00280A1A" w:rsidRDefault="00280A1A">
                  <w:pPr>
                    <w:rPr>
                      <w:sz w:val="16"/>
                      <w:szCs w:val="16"/>
                      <w:lang w:val="en-CA"/>
                    </w:rPr>
                  </w:pPr>
                  <w:r>
                    <w:rPr>
                      <w:sz w:val="16"/>
                      <w:szCs w:val="16"/>
                      <w:lang w:val="en-CA"/>
                    </w:rPr>
                    <w:t>(Failure Ratio (%) &gt; 60 and Message Count &gt; 10)</w:t>
                  </w:r>
                </w:p>
              </w:tc>
            </w:tr>
          </w:tbl>
          <w:p w14:paraId="7501D34F" w14:textId="77777777" w:rsidR="00280A1A" w:rsidRDefault="00280A1A">
            <w:pPr>
              <w:rPr>
                <w:sz w:val="16"/>
                <w:szCs w:val="16"/>
                <w:lang w:val="en-CA"/>
              </w:rPr>
            </w:pPr>
          </w:p>
        </w:tc>
      </w:tr>
    </w:tbl>
    <w:p w14:paraId="7501D351" w14:textId="77777777" w:rsidR="00280A1A" w:rsidRDefault="00280A1A" w:rsidP="00280A1A">
      <w:pPr>
        <w:rPr>
          <w:sz w:val="16"/>
          <w:szCs w:val="16"/>
          <w:lang w:val="en-CA"/>
        </w:rPr>
      </w:pPr>
    </w:p>
    <w:p w14:paraId="7501D352" w14:textId="77777777" w:rsidR="00280A1A" w:rsidRDefault="00280A1A" w:rsidP="00280A1A">
      <w:pPr>
        <w:rPr>
          <w:b/>
          <w:sz w:val="16"/>
          <w:szCs w:val="16"/>
          <w:lang w:val="en-CA"/>
        </w:rPr>
      </w:pPr>
      <w:r>
        <w:rPr>
          <w:b/>
          <w:sz w:val="16"/>
          <w:szCs w:val="16"/>
          <w:lang w:val="en-CA"/>
        </w:rPr>
        <w:t>Below alert setting throws an alert for the percentage of failures at Critical level</w:t>
      </w:r>
    </w:p>
    <w:p w14:paraId="7501D353" w14:textId="77777777" w:rsidR="00280A1A" w:rsidRDefault="00280A1A" w:rsidP="00280A1A">
      <w:pPr>
        <w:rPr>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56"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54"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55" w14:textId="77777777" w:rsidR="00280A1A" w:rsidRDefault="00280A1A">
            <w:pPr>
              <w:rPr>
                <w:sz w:val="16"/>
                <w:szCs w:val="16"/>
                <w:lang w:val="en-CA"/>
              </w:rPr>
            </w:pPr>
            <w:r>
              <w:rPr>
                <w:sz w:val="16"/>
                <w:szCs w:val="16"/>
                <w:lang w:val="en-CA"/>
              </w:rPr>
              <w:t>Procedure</w:t>
            </w:r>
          </w:p>
        </w:tc>
      </w:tr>
      <w:tr w:rsidR="00280A1A" w14:paraId="7501D36A"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57" w14:textId="77777777" w:rsidR="00280A1A" w:rsidRDefault="00280A1A">
            <w:pPr>
              <w:rPr>
                <w:sz w:val="16"/>
                <w:szCs w:val="16"/>
                <w:lang w:val="en-CA"/>
              </w:rPr>
            </w:pPr>
            <w:r>
              <w:rPr>
                <w:sz w:val="16"/>
                <w:szCs w:val="16"/>
                <w:lang w:val="en-CA"/>
              </w:rPr>
              <w:t>2</w:t>
            </w:r>
          </w:p>
        </w:tc>
        <w:tc>
          <w:tcPr>
            <w:tcW w:w="8028" w:type="dxa"/>
            <w:tcBorders>
              <w:top w:val="single" w:sz="4" w:space="0" w:color="auto"/>
              <w:left w:val="single" w:sz="4" w:space="0" w:color="auto"/>
              <w:bottom w:val="single" w:sz="4" w:space="0" w:color="auto"/>
              <w:right w:val="single" w:sz="4" w:space="0" w:color="auto"/>
            </w:tcBorders>
            <w:hideMark/>
          </w:tcPr>
          <w:p w14:paraId="7501D358"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59" w14:textId="77777777" w:rsidR="00280A1A" w:rsidRDefault="00280A1A">
            <w:r>
              <w:rPr>
                <w:sz w:val="16"/>
                <w:szCs w:val="16"/>
                <w:lang w:val="en-CA"/>
              </w:rPr>
              <w:t xml:space="preserve">Rule Name: “ServiceName” Max Response timeout alert </w:t>
            </w:r>
          </w:p>
          <w:p w14:paraId="7501D35A" w14:textId="77777777" w:rsidR="00280A1A" w:rsidRDefault="00280A1A">
            <w:pPr>
              <w:rPr>
                <w:sz w:val="16"/>
                <w:szCs w:val="16"/>
                <w:lang w:val="en-CA"/>
              </w:rPr>
            </w:pPr>
            <w:r>
              <w:rPr>
                <w:sz w:val="16"/>
                <w:szCs w:val="16"/>
                <w:lang w:val="en-CA"/>
              </w:rPr>
              <w:t>Rule Description: Business Service is failing at Critical level</w:t>
            </w:r>
          </w:p>
          <w:p w14:paraId="7501D35B" w14:textId="77777777" w:rsidR="00280A1A" w:rsidRDefault="00280A1A">
            <w:pPr>
              <w:rPr>
                <w:sz w:val="16"/>
                <w:szCs w:val="16"/>
                <w:lang w:val="en-CA"/>
              </w:rPr>
            </w:pPr>
            <w:r>
              <w:rPr>
                <w:sz w:val="16"/>
                <w:szCs w:val="16"/>
                <w:lang w:val="en-CA"/>
              </w:rPr>
              <w:t>Alert Summary: Business Service is failing at Critical level</w:t>
            </w:r>
          </w:p>
          <w:p w14:paraId="7501D35C" w14:textId="77777777" w:rsidR="00280A1A" w:rsidRDefault="00280A1A">
            <w:pPr>
              <w:rPr>
                <w:sz w:val="16"/>
                <w:szCs w:val="16"/>
                <w:lang w:val="en-CA"/>
              </w:rPr>
            </w:pPr>
            <w:r>
              <w:rPr>
                <w:sz w:val="16"/>
                <w:szCs w:val="16"/>
                <w:lang w:val="en-CA"/>
              </w:rPr>
              <w:t>Alert Destination: Alert Destination</w:t>
            </w:r>
          </w:p>
          <w:p w14:paraId="7501D35D" w14:textId="77777777" w:rsidR="00280A1A" w:rsidRDefault="00280A1A">
            <w:pPr>
              <w:rPr>
                <w:sz w:val="16"/>
                <w:szCs w:val="16"/>
                <w:lang w:val="en-CA"/>
              </w:rPr>
            </w:pPr>
            <w:r>
              <w:rPr>
                <w:sz w:val="16"/>
                <w:szCs w:val="16"/>
                <w:lang w:val="en-CA"/>
              </w:rPr>
              <w:t xml:space="preserve">Start Time (HH:MM):     </w:t>
            </w:r>
          </w:p>
          <w:p w14:paraId="7501D35E" w14:textId="77777777" w:rsidR="00280A1A" w:rsidRDefault="00280A1A">
            <w:pPr>
              <w:rPr>
                <w:sz w:val="16"/>
                <w:szCs w:val="16"/>
                <w:lang w:val="en-CA"/>
              </w:rPr>
            </w:pPr>
            <w:r>
              <w:rPr>
                <w:sz w:val="16"/>
                <w:szCs w:val="16"/>
                <w:lang w:val="en-CA"/>
              </w:rPr>
              <w:t>End time (HH:MM):</w:t>
            </w:r>
          </w:p>
          <w:p w14:paraId="7501D35F" w14:textId="77777777" w:rsidR="00280A1A" w:rsidRDefault="00280A1A">
            <w:pPr>
              <w:rPr>
                <w:sz w:val="16"/>
                <w:szCs w:val="16"/>
                <w:lang w:val="en-CA"/>
              </w:rPr>
            </w:pPr>
            <w:r>
              <w:rPr>
                <w:sz w:val="16"/>
                <w:szCs w:val="16"/>
                <w:lang w:val="en-CA"/>
              </w:rPr>
              <w:t xml:space="preserve">Rule Expiration Date (MM/DD/YYYY):   </w:t>
            </w:r>
          </w:p>
          <w:p w14:paraId="7501D360" w14:textId="77777777" w:rsidR="00280A1A" w:rsidRDefault="00280A1A">
            <w:pPr>
              <w:rPr>
                <w:sz w:val="16"/>
                <w:szCs w:val="16"/>
                <w:lang w:val="en-CA"/>
              </w:rPr>
            </w:pPr>
            <w:r>
              <w:rPr>
                <w:sz w:val="16"/>
                <w:szCs w:val="16"/>
                <w:lang w:val="en-CA"/>
              </w:rPr>
              <w:t xml:space="preserve">Rule Enabled:   true </w:t>
            </w:r>
          </w:p>
          <w:p w14:paraId="7501D361" w14:textId="77777777" w:rsidR="00280A1A" w:rsidRDefault="00280A1A">
            <w:pPr>
              <w:rPr>
                <w:sz w:val="16"/>
                <w:szCs w:val="16"/>
                <w:lang w:val="en-CA"/>
              </w:rPr>
            </w:pPr>
            <w:r>
              <w:rPr>
                <w:sz w:val="16"/>
                <w:szCs w:val="16"/>
                <w:lang w:val="en-CA"/>
              </w:rPr>
              <w:t xml:space="preserve">Alert Severity:   Critical </w:t>
            </w:r>
          </w:p>
          <w:p w14:paraId="7501D362" w14:textId="77777777" w:rsidR="00280A1A" w:rsidRDefault="00280A1A">
            <w:pPr>
              <w:rPr>
                <w:sz w:val="16"/>
                <w:szCs w:val="16"/>
                <w:lang w:val="en-CA"/>
              </w:rPr>
            </w:pPr>
            <w:r>
              <w:rPr>
                <w:sz w:val="16"/>
                <w:szCs w:val="16"/>
                <w:lang w:val="en-CA"/>
              </w:rPr>
              <w:t xml:space="preserve">Alert Frequency:   Every Time </w:t>
            </w:r>
          </w:p>
          <w:p w14:paraId="7501D363" w14:textId="77777777" w:rsidR="00280A1A" w:rsidRDefault="00280A1A">
            <w:pPr>
              <w:rPr>
                <w:sz w:val="16"/>
                <w:szCs w:val="16"/>
                <w:lang w:val="en-CA"/>
              </w:rPr>
            </w:pPr>
            <w:r>
              <w:rPr>
                <w:sz w:val="16"/>
                <w:szCs w:val="16"/>
                <w:lang w:val="en-CA"/>
              </w:rPr>
              <w:t xml:space="preserve">Stop Processing More Rules:   True </w:t>
            </w:r>
          </w:p>
          <w:p w14:paraId="7501D364" w14:textId="77777777" w:rsidR="00280A1A" w:rsidRDefault="00280A1A">
            <w:pPr>
              <w:rPr>
                <w:sz w:val="16"/>
                <w:szCs w:val="16"/>
                <w:lang w:val="en-CA"/>
              </w:rPr>
            </w:pPr>
            <w:r>
              <w:rPr>
                <w:sz w:val="16"/>
                <w:szCs w:val="16"/>
                <w:lang w:val="en-CA"/>
              </w:rPr>
              <w:t xml:space="preserve">Conditions:   </w:t>
            </w:r>
          </w:p>
          <w:tbl>
            <w:tblPr>
              <w:tblW w:w="0" w:type="auto"/>
              <w:tblCellSpacing w:w="0" w:type="dxa"/>
              <w:tblLayout w:type="fixed"/>
              <w:tblCellMar>
                <w:left w:w="0" w:type="dxa"/>
                <w:right w:w="0" w:type="dxa"/>
              </w:tblCellMar>
              <w:tblLook w:val="04A0" w:firstRow="1" w:lastRow="0" w:firstColumn="1" w:lastColumn="0" w:noHBand="0" w:noVBand="1"/>
            </w:tblPr>
            <w:tblGrid>
              <w:gridCol w:w="4784"/>
            </w:tblGrid>
            <w:tr w:rsidR="00280A1A" w14:paraId="7501D366" w14:textId="77777777">
              <w:trPr>
                <w:tblCellSpacing w:w="0" w:type="dxa"/>
              </w:trPr>
              <w:tc>
                <w:tcPr>
                  <w:tcW w:w="4784" w:type="dxa"/>
                  <w:vAlign w:val="center"/>
                  <w:hideMark/>
                </w:tcPr>
                <w:p w14:paraId="7501D365" w14:textId="77777777" w:rsidR="00280A1A" w:rsidRDefault="00280A1A">
                  <w:pPr>
                    <w:rPr>
                      <w:sz w:val="16"/>
                      <w:szCs w:val="16"/>
                      <w:lang w:val="en-CA"/>
                    </w:rPr>
                  </w:pPr>
                  <w:r>
                    <w:rPr>
                      <w:sz w:val="16"/>
                      <w:szCs w:val="16"/>
                      <w:lang w:val="en-CA"/>
                    </w:rPr>
                    <w:t>Aggregation Interval 0 Hour(s) and 10 Minutes</w:t>
                  </w:r>
                </w:p>
              </w:tc>
            </w:tr>
            <w:tr w:rsidR="00280A1A" w14:paraId="7501D368" w14:textId="77777777">
              <w:trPr>
                <w:tblCellSpacing w:w="0" w:type="dxa"/>
              </w:trPr>
              <w:tc>
                <w:tcPr>
                  <w:tcW w:w="4784" w:type="dxa"/>
                  <w:vAlign w:val="center"/>
                  <w:hideMark/>
                </w:tcPr>
                <w:p w14:paraId="7501D367" w14:textId="77777777" w:rsidR="00280A1A" w:rsidRDefault="00280A1A">
                  <w:pPr>
                    <w:rPr>
                      <w:sz w:val="16"/>
                      <w:szCs w:val="16"/>
                      <w:lang w:val="en-CA"/>
                    </w:rPr>
                  </w:pPr>
                  <w:r>
                    <w:rPr>
                      <w:sz w:val="16"/>
                      <w:szCs w:val="16"/>
                      <w:lang w:val="en-CA"/>
                    </w:rPr>
                    <w:t>(Failure Ratio (%) &gt; 80 and Message Count &gt; 10)</w:t>
                  </w:r>
                </w:p>
              </w:tc>
            </w:tr>
          </w:tbl>
          <w:p w14:paraId="7501D369" w14:textId="77777777" w:rsidR="00280A1A" w:rsidRDefault="00280A1A">
            <w:pPr>
              <w:rPr>
                <w:sz w:val="16"/>
                <w:szCs w:val="16"/>
                <w:lang w:val="en-CA"/>
              </w:rPr>
            </w:pPr>
          </w:p>
        </w:tc>
      </w:tr>
    </w:tbl>
    <w:p w14:paraId="7501D36B" w14:textId="77777777" w:rsidR="00280A1A" w:rsidRDefault="00280A1A" w:rsidP="00280A1A">
      <w:pPr>
        <w:ind w:left="720"/>
        <w:rPr>
          <w:lang w:val="en-CA"/>
        </w:rPr>
      </w:pPr>
    </w:p>
    <w:p w14:paraId="2DAF6482" w14:textId="77777777" w:rsidR="004F1BE7" w:rsidRDefault="004F1BE7" w:rsidP="00280A1A">
      <w:pPr>
        <w:ind w:left="720"/>
        <w:rPr>
          <w:lang w:val="en-CA"/>
        </w:rPr>
      </w:pPr>
    </w:p>
    <w:p w14:paraId="3CAF8BFE" w14:textId="77777777" w:rsidR="004F1BE7" w:rsidRDefault="004F1BE7" w:rsidP="00280A1A">
      <w:pPr>
        <w:ind w:left="720"/>
        <w:rPr>
          <w:lang w:val="en-CA"/>
        </w:rPr>
      </w:pPr>
    </w:p>
    <w:p w14:paraId="359A7507" w14:textId="77777777" w:rsidR="004F1BE7" w:rsidRDefault="004F1BE7" w:rsidP="00280A1A">
      <w:pPr>
        <w:ind w:left="720"/>
        <w:rPr>
          <w:lang w:val="en-CA"/>
        </w:rPr>
      </w:pPr>
    </w:p>
    <w:p w14:paraId="01885AA6" w14:textId="77777777" w:rsidR="004F1BE7" w:rsidRDefault="004F1BE7" w:rsidP="00280A1A">
      <w:pPr>
        <w:ind w:left="720"/>
        <w:rPr>
          <w:lang w:val="en-CA"/>
        </w:rPr>
      </w:pPr>
    </w:p>
    <w:p w14:paraId="670A4242" w14:textId="77777777" w:rsidR="004F1BE7" w:rsidRDefault="004F1BE7" w:rsidP="00280A1A">
      <w:pPr>
        <w:ind w:left="720"/>
        <w:rPr>
          <w:lang w:val="en-CA"/>
        </w:rPr>
      </w:pPr>
    </w:p>
    <w:p w14:paraId="0F9CC169" w14:textId="77777777" w:rsidR="004F1BE7" w:rsidRDefault="004F1BE7" w:rsidP="00280A1A">
      <w:pPr>
        <w:ind w:left="720"/>
        <w:rPr>
          <w:lang w:val="en-CA"/>
        </w:rPr>
      </w:pPr>
    </w:p>
    <w:p w14:paraId="0BB49983" w14:textId="77777777" w:rsidR="004F1BE7" w:rsidRDefault="004F1BE7" w:rsidP="00280A1A">
      <w:pPr>
        <w:ind w:left="720"/>
        <w:rPr>
          <w:lang w:val="en-CA"/>
        </w:rPr>
      </w:pPr>
    </w:p>
    <w:p w14:paraId="2A71EB31" w14:textId="77777777" w:rsidR="004F1BE7" w:rsidRDefault="004F1BE7" w:rsidP="00280A1A">
      <w:pPr>
        <w:ind w:left="720"/>
        <w:rPr>
          <w:lang w:val="en-CA"/>
        </w:rPr>
      </w:pPr>
    </w:p>
    <w:p w14:paraId="6F587DE8" w14:textId="77777777" w:rsidR="004F1BE7" w:rsidRDefault="004F1BE7" w:rsidP="00280A1A">
      <w:pPr>
        <w:ind w:left="720"/>
        <w:rPr>
          <w:lang w:val="en-CA"/>
        </w:rPr>
      </w:pPr>
    </w:p>
    <w:p w14:paraId="30E31595" w14:textId="77777777" w:rsidR="004F1BE7" w:rsidRDefault="004F1BE7" w:rsidP="00280A1A">
      <w:pPr>
        <w:ind w:left="720"/>
        <w:rPr>
          <w:lang w:val="en-CA"/>
        </w:rPr>
      </w:pPr>
    </w:p>
    <w:p w14:paraId="12BFC8FA" w14:textId="77777777" w:rsidR="004F1BE7" w:rsidRDefault="004F1BE7" w:rsidP="00280A1A">
      <w:pPr>
        <w:ind w:left="720"/>
        <w:rPr>
          <w:lang w:val="en-CA"/>
        </w:rPr>
      </w:pPr>
    </w:p>
    <w:p w14:paraId="628DDC1C" w14:textId="77777777" w:rsidR="004F1BE7" w:rsidRDefault="004F1BE7" w:rsidP="00280A1A">
      <w:pPr>
        <w:ind w:left="720"/>
        <w:rPr>
          <w:lang w:val="en-CA"/>
        </w:rPr>
      </w:pPr>
    </w:p>
    <w:p w14:paraId="77420E56" w14:textId="77777777" w:rsidR="004F1BE7" w:rsidRDefault="004F1BE7" w:rsidP="00280A1A">
      <w:pPr>
        <w:ind w:left="720"/>
        <w:rPr>
          <w:lang w:val="en-CA"/>
        </w:rPr>
      </w:pPr>
    </w:p>
    <w:p w14:paraId="3C2CF639" w14:textId="77777777" w:rsidR="004F1BE7" w:rsidRDefault="004F1BE7" w:rsidP="00280A1A">
      <w:pPr>
        <w:ind w:left="720"/>
        <w:rPr>
          <w:lang w:val="en-CA"/>
        </w:rPr>
      </w:pPr>
    </w:p>
    <w:p w14:paraId="23EEC1A6" w14:textId="77777777" w:rsidR="004F1BE7" w:rsidRDefault="004F1BE7" w:rsidP="00280A1A">
      <w:pPr>
        <w:ind w:left="720"/>
        <w:rPr>
          <w:lang w:val="en-CA"/>
        </w:rPr>
      </w:pPr>
    </w:p>
    <w:p w14:paraId="1987C816" w14:textId="77777777" w:rsidR="004F1BE7" w:rsidRDefault="004F1BE7" w:rsidP="00280A1A">
      <w:pPr>
        <w:ind w:left="720"/>
        <w:rPr>
          <w:lang w:val="en-CA"/>
        </w:rPr>
      </w:pPr>
    </w:p>
    <w:p w14:paraId="0913B21D" w14:textId="77777777" w:rsidR="004F1BE7" w:rsidRDefault="004F1BE7" w:rsidP="00280A1A">
      <w:pPr>
        <w:ind w:left="720"/>
        <w:rPr>
          <w:lang w:val="en-CA"/>
        </w:rPr>
      </w:pPr>
    </w:p>
    <w:p w14:paraId="53A4A5E7" w14:textId="77777777" w:rsidR="004F1BE7" w:rsidRDefault="004F1BE7" w:rsidP="00280A1A">
      <w:pPr>
        <w:ind w:left="720"/>
        <w:rPr>
          <w:lang w:val="en-CA"/>
        </w:rPr>
      </w:pPr>
    </w:p>
    <w:p w14:paraId="6E7D5E90" w14:textId="77777777" w:rsidR="004F1BE7" w:rsidRDefault="004F1BE7" w:rsidP="00280A1A">
      <w:pPr>
        <w:ind w:left="720"/>
        <w:rPr>
          <w:lang w:val="en-CA"/>
        </w:rPr>
      </w:pPr>
    </w:p>
    <w:p w14:paraId="5AA1BDBC" w14:textId="77777777" w:rsidR="004F1BE7" w:rsidRDefault="004F1BE7" w:rsidP="00280A1A">
      <w:pPr>
        <w:ind w:left="720"/>
        <w:rPr>
          <w:lang w:val="en-CA"/>
        </w:rPr>
      </w:pPr>
    </w:p>
    <w:p w14:paraId="09F8C611" w14:textId="77777777" w:rsidR="004F1BE7" w:rsidRDefault="004F1BE7" w:rsidP="00280A1A">
      <w:pPr>
        <w:ind w:left="720"/>
        <w:rPr>
          <w:lang w:val="en-CA"/>
        </w:rPr>
      </w:pPr>
    </w:p>
    <w:p w14:paraId="27D33BD1" w14:textId="77777777" w:rsidR="004F1BE7" w:rsidRDefault="004F1BE7" w:rsidP="00280A1A">
      <w:pPr>
        <w:ind w:left="720"/>
        <w:rPr>
          <w:lang w:val="en-CA"/>
        </w:rPr>
      </w:pPr>
    </w:p>
    <w:p w14:paraId="6DAA78E5" w14:textId="77777777" w:rsidR="004F1BE7" w:rsidRDefault="004F1BE7" w:rsidP="00280A1A">
      <w:pPr>
        <w:ind w:left="720"/>
        <w:rPr>
          <w:lang w:val="en-CA"/>
        </w:rPr>
      </w:pPr>
    </w:p>
    <w:p w14:paraId="3FECDD55" w14:textId="77777777" w:rsidR="004F1BE7" w:rsidRDefault="004F1BE7" w:rsidP="00280A1A">
      <w:pPr>
        <w:ind w:left="720"/>
        <w:rPr>
          <w:lang w:val="en-CA"/>
        </w:rPr>
      </w:pPr>
    </w:p>
    <w:p w14:paraId="7CF3CE2E" w14:textId="77777777" w:rsidR="004F1BE7" w:rsidRDefault="004F1BE7" w:rsidP="00280A1A">
      <w:pPr>
        <w:ind w:left="720"/>
        <w:rPr>
          <w:lang w:val="en-CA"/>
        </w:rPr>
      </w:pPr>
    </w:p>
    <w:p w14:paraId="3039C5C7" w14:textId="77777777" w:rsidR="004F1BE7" w:rsidRDefault="004F1BE7" w:rsidP="00280A1A">
      <w:pPr>
        <w:ind w:left="720"/>
        <w:rPr>
          <w:lang w:val="en-CA"/>
        </w:rPr>
      </w:pPr>
    </w:p>
    <w:p w14:paraId="7501D36C" w14:textId="77777777" w:rsidR="00280A1A" w:rsidRDefault="00280A1A" w:rsidP="00280A1A">
      <w:pPr>
        <w:rPr>
          <w:lang w:val="en-CA"/>
        </w:rPr>
      </w:pPr>
    </w:p>
    <w:p w14:paraId="7501D36D" w14:textId="77777777" w:rsidR="00280A1A" w:rsidRDefault="00280A1A" w:rsidP="00280A1A">
      <w:pPr>
        <w:pStyle w:val="Heading1"/>
        <w:numPr>
          <w:ilvl w:val="0"/>
          <w:numId w:val="2"/>
        </w:numPr>
        <w:rPr>
          <w:lang w:val="en-CA"/>
        </w:rPr>
      </w:pPr>
      <w:bookmarkStart w:id="1720" w:name="_Toc370136723"/>
      <w:bookmarkStart w:id="1721" w:name="_Toc242949070"/>
      <w:bookmarkStart w:id="1722" w:name="_Toc242932308"/>
      <w:bookmarkStart w:id="1723" w:name="_Ref286345432"/>
      <w:bookmarkStart w:id="1724" w:name="_Toc415569097"/>
      <w:r>
        <w:rPr>
          <w:b w:val="0"/>
          <w:lang w:val="en-CA"/>
        </w:rPr>
        <w:lastRenderedPageBreak/>
        <w:t>OSB - WebLogic Integration</w:t>
      </w:r>
      <w:bookmarkEnd w:id="1720"/>
      <w:bookmarkEnd w:id="1721"/>
      <w:bookmarkEnd w:id="1722"/>
      <w:bookmarkEnd w:id="1723"/>
      <w:bookmarkEnd w:id="1724"/>
    </w:p>
    <w:p w14:paraId="7501D36E" w14:textId="77777777" w:rsidR="00280A1A" w:rsidRDefault="00280A1A" w:rsidP="00280A1A">
      <w:pPr>
        <w:rPr>
          <w:lang w:val="en-CA"/>
        </w:rPr>
      </w:pPr>
    </w:p>
    <w:p w14:paraId="7501D36F" w14:textId="77777777" w:rsidR="00280A1A" w:rsidRDefault="00280A1A" w:rsidP="00280A1A">
      <w:pPr>
        <w:rPr>
          <w:lang w:val="en-CA"/>
        </w:rPr>
      </w:pPr>
      <w:r>
        <w:rPr>
          <w:lang w:val="en-CA"/>
        </w:rPr>
        <w:t>GPS Online in OSB communicates to GPS Core on the underlying WebLogic Application Server via EJB.</w:t>
      </w:r>
    </w:p>
    <w:p w14:paraId="7501D370" w14:textId="77777777" w:rsidR="00280A1A" w:rsidRDefault="00280A1A" w:rsidP="00280A1A">
      <w:pPr>
        <w:rPr>
          <w:lang w:val="en-CA"/>
        </w:rPr>
      </w:pPr>
      <w:r>
        <w:rPr>
          <w:lang w:val="en-CA"/>
        </w:rPr>
        <w:t xml:space="preserve">To make a call to the EJB backend, a new JNDI Provider will be created and configured in the transport configurations of the EJB Business service in OSB. The JNDI Provider will hold the address (t3 IP and port) of the EJB ear file deployed.  The business service will be created with service type as ‘Transport Typed Service’ with EJB protocol using the EJB Client jar provided under utils. </w:t>
      </w:r>
    </w:p>
    <w:p w14:paraId="7501D371" w14:textId="77777777" w:rsidR="00280A1A" w:rsidRDefault="00280A1A" w:rsidP="00280A1A">
      <w:pPr>
        <w:rPr>
          <w:lang w:val="en-CA"/>
        </w:rPr>
      </w:pPr>
    </w:p>
    <w:p w14:paraId="7501D372" w14:textId="77777777" w:rsidR="00280A1A" w:rsidRDefault="00280A1A" w:rsidP="00280A1A">
      <w:pPr>
        <w:rPr>
          <w:lang w:val="en-CA"/>
        </w:rPr>
      </w:pPr>
      <w:r>
        <w:rPr>
          <w:lang w:val="en-CA"/>
        </w:rPr>
        <w:t>Create a JNDI Provider with the below info:</w:t>
      </w:r>
    </w:p>
    <w:p w14:paraId="7501D373" w14:textId="77777777" w:rsidR="00280A1A" w:rsidRDefault="00280A1A" w:rsidP="00280A1A">
      <w:pPr>
        <w:rPr>
          <w:lang w:val="en-CA"/>
        </w:rPr>
      </w:pPr>
    </w:p>
    <w:tbl>
      <w:tblPr>
        <w:tblW w:w="0" w:type="auto"/>
        <w:tblInd w:w="10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0A0" w:firstRow="1" w:lastRow="0" w:firstColumn="1" w:lastColumn="0" w:noHBand="0" w:noVBand="0"/>
      </w:tblPr>
      <w:tblGrid>
        <w:gridCol w:w="2250"/>
        <w:gridCol w:w="4517"/>
      </w:tblGrid>
      <w:tr w:rsidR="00280A1A" w14:paraId="7501D375" w14:textId="77777777" w:rsidTr="00280A1A">
        <w:trPr>
          <w:trHeight w:val="333"/>
        </w:trPr>
        <w:tc>
          <w:tcPr>
            <w:tcW w:w="6767" w:type="dxa"/>
            <w:gridSpan w:val="2"/>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4" w14:textId="77777777" w:rsidR="00280A1A" w:rsidRDefault="00280A1A">
            <w:pPr>
              <w:spacing w:after="100" w:afterAutospacing="1"/>
              <w:contextualSpacing/>
              <w:rPr>
                <w:b/>
                <w:lang w:val="en-CA"/>
              </w:rPr>
            </w:pPr>
            <w:r>
              <w:rPr>
                <w:rStyle w:val="help"/>
                <w:b/>
                <w:lang w:val="en-CA"/>
              </w:rPr>
              <w:t>JNDI Provider Configuration (EJBJNDI)</w:t>
            </w:r>
          </w:p>
        </w:tc>
      </w:tr>
      <w:tr w:rsidR="00280A1A" w14:paraId="7501D378" w14:textId="77777777" w:rsidTr="00280A1A">
        <w:trPr>
          <w:trHeight w:val="333"/>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6" w14:textId="77777777" w:rsidR="00280A1A" w:rsidRDefault="00280A1A">
            <w:pPr>
              <w:rPr>
                <w:b/>
                <w:lang w:val="en-CA"/>
              </w:rPr>
            </w:pPr>
            <w:r>
              <w:rPr>
                <w:rStyle w:val="bea-portal-theme-taskcontent"/>
                <w:lang w:val="en-CA"/>
              </w:rPr>
              <w:t>JNDI Cache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7" w14:textId="77777777" w:rsidR="00280A1A" w:rsidRDefault="00280A1A">
            <w:pPr>
              <w:spacing w:after="100" w:afterAutospacing="1"/>
              <w:contextualSpacing/>
              <w:rPr>
                <w:lang w:val="en-CA"/>
              </w:rPr>
            </w:pPr>
            <w:r>
              <w:rPr>
                <w:rStyle w:val="bea-portal-theme-taskcontent"/>
                <w:lang w:val="en-CA"/>
              </w:rPr>
              <w:t>Enabled</w:t>
            </w:r>
          </w:p>
        </w:tc>
      </w:tr>
      <w:tr w:rsidR="00280A1A" w14:paraId="7501D37B" w14:textId="77777777" w:rsidTr="00280A1A">
        <w:trPr>
          <w:trHeight w:val="215"/>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9" w14:textId="77777777" w:rsidR="00280A1A" w:rsidRDefault="00280A1A">
            <w:pPr>
              <w:rPr>
                <w:b/>
                <w:lang w:val="en-CA"/>
              </w:rPr>
            </w:pPr>
            <w:r>
              <w:rPr>
                <w:rStyle w:val="bea-portal-theme-taskcontent"/>
                <w:lang w:val="en-CA"/>
              </w:rPr>
              <w:t>Provider URL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A" w14:textId="77777777" w:rsidR="00280A1A" w:rsidRDefault="00280A1A">
            <w:pPr>
              <w:widowControl/>
              <w:spacing w:after="100" w:afterAutospacing="1" w:line="240" w:lineRule="auto"/>
              <w:contextualSpacing/>
              <w:rPr>
                <w:lang w:val="en-CA"/>
              </w:rPr>
            </w:pPr>
            <w:r>
              <w:rPr>
                <w:rStyle w:val="bea-portal-theme-taskcontent"/>
                <w:lang w:val="en-CA"/>
              </w:rPr>
              <w:t>t3://127.0.0.1:7001(TBC)</w:t>
            </w:r>
          </w:p>
        </w:tc>
      </w:tr>
      <w:tr w:rsidR="00280A1A" w14:paraId="7501D37E" w14:textId="77777777" w:rsidTr="00280A1A">
        <w:trPr>
          <w:trHeight w:val="215"/>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C" w14:textId="77777777" w:rsidR="00280A1A" w:rsidRDefault="00280A1A">
            <w:pPr>
              <w:rPr>
                <w:b/>
                <w:lang w:val="en-CA"/>
              </w:rPr>
            </w:pPr>
            <w:r>
              <w:rPr>
                <w:rStyle w:val="bea-portal-theme-taskcontent"/>
                <w:lang w:val="en-CA"/>
              </w:rPr>
              <w:t>JNDI Request Timeout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D" w14:textId="77777777" w:rsidR="00280A1A" w:rsidRDefault="00280A1A">
            <w:pPr>
              <w:widowControl/>
              <w:spacing w:after="100" w:afterAutospacing="1" w:line="240" w:lineRule="auto"/>
              <w:contextualSpacing/>
              <w:rPr>
                <w:lang w:val="en-CA"/>
              </w:rPr>
            </w:pPr>
            <w:r>
              <w:rPr>
                <w:lang w:val="en-CA"/>
              </w:rPr>
              <w:t>1</w:t>
            </w:r>
          </w:p>
        </w:tc>
      </w:tr>
      <w:tr w:rsidR="00280A1A" w14:paraId="7501D381" w14:textId="77777777" w:rsidTr="00280A1A">
        <w:trPr>
          <w:trHeight w:val="410"/>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F" w14:textId="77777777" w:rsidR="00280A1A" w:rsidRDefault="00280A1A">
            <w:pPr>
              <w:rPr>
                <w:b/>
                <w:lang w:val="en-CA"/>
              </w:rPr>
            </w:pPr>
            <w:r>
              <w:rPr>
                <w:rStyle w:val="bea-portal-theme-taskcontent"/>
                <w:lang w:val="en-CA"/>
              </w:rPr>
              <w:t>User Name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80" w14:textId="77777777" w:rsidR="00280A1A" w:rsidRDefault="00280A1A">
            <w:pPr>
              <w:widowControl/>
              <w:spacing w:after="100" w:afterAutospacing="1" w:line="240" w:lineRule="auto"/>
              <w:rPr>
                <w:lang w:val="en-CA"/>
              </w:rPr>
            </w:pPr>
            <w:r>
              <w:rPr>
                <w:lang w:val="en-CA"/>
              </w:rPr>
              <w:t xml:space="preserve">weblogic  </w:t>
            </w:r>
          </w:p>
        </w:tc>
      </w:tr>
    </w:tbl>
    <w:p w14:paraId="7501D382" w14:textId="77777777" w:rsidR="00280A1A" w:rsidRDefault="00280A1A" w:rsidP="00280A1A">
      <w:pPr>
        <w:rPr>
          <w:lang w:val="en-CA"/>
        </w:rPr>
      </w:pPr>
    </w:p>
    <w:p w14:paraId="7501D383" w14:textId="77777777" w:rsidR="00280A1A" w:rsidRDefault="00280A1A" w:rsidP="00280A1A">
      <w:pPr>
        <w:rPr>
          <w:rStyle w:val="bea-portal-theme-taskcontent"/>
          <w:sz w:val="18"/>
          <w:szCs w:val="18"/>
        </w:rPr>
      </w:pPr>
      <w:r>
        <w:rPr>
          <w:sz w:val="18"/>
          <w:szCs w:val="18"/>
          <w:lang w:val="en-CA"/>
        </w:rPr>
        <w:t>Create a business service with the service type as ‘</w:t>
      </w:r>
      <w:r>
        <w:rPr>
          <w:rStyle w:val="bea-portal-theme-taskcontent"/>
          <w:sz w:val="18"/>
          <w:szCs w:val="18"/>
          <w:lang w:val="en-CA"/>
        </w:rPr>
        <w:t xml:space="preserve">Transport Typed Service’ using the EJBClient jar </w:t>
      </w:r>
    </w:p>
    <w:p w14:paraId="7501D384" w14:textId="77777777" w:rsidR="00280A1A" w:rsidRDefault="00280A1A" w:rsidP="00280A1A">
      <w:pPr>
        <w:rPr>
          <w:rStyle w:val="bea-portal-theme-taskcontent"/>
          <w:sz w:val="18"/>
          <w:szCs w:val="18"/>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7322"/>
      </w:tblGrid>
      <w:tr w:rsidR="00280A1A" w14:paraId="7501D386" w14:textId="77777777" w:rsidTr="00280A1A">
        <w:trPr>
          <w:trHeight w:val="505"/>
        </w:trPr>
        <w:tc>
          <w:tcPr>
            <w:tcW w:w="9576"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385" w14:textId="77777777" w:rsidR="00280A1A" w:rsidRDefault="00280A1A">
            <w:pPr>
              <w:jc w:val="center"/>
              <w:rPr>
                <w:rFonts w:ascii="Cambria" w:hAnsi="Cambria" w:cs="Arial"/>
                <w:b/>
                <w:lang w:val="en-CA"/>
              </w:rPr>
            </w:pPr>
            <w:r>
              <w:rPr>
                <w:rFonts w:ascii="Cambria" w:hAnsi="Cambria" w:cs="Tahoma"/>
                <w:b/>
                <w:bCs/>
                <w:sz w:val="21"/>
                <w:szCs w:val="21"/>
                <w:lang w:val="en-CA"/>
              </w:rPr>
              <w:t>Business Service Configuration (GPSOnline/BusinessService/GPSCore)</w:t>
            </w:r>
          </w:p>
        </w:tc>
      </w:tr>
      <w:tr w:rsidR="00280A1A" w14:paraId="7501D388"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387"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38B" w14:textId="77777777" w:rsidTr="00280A1A">
        <w:trPr>
          <w:trHeight w:val="548"/>
        </w:trPr>
        <w:tc>
          <w:tcPr>
            <w:tcW w:w="2254" w:type="dxa"/>
            <w:tcBorders>
              <w:top w:val="single" w:sz="4" w:space="0" w:color="auto"/>
              <w:left w:val="single" w:sz="4" w:space="0" w:color="auto"/>
              <w:bottom w:val="single" w:sz="4" w:space="0" w:color="auto"/>
              <w:right w:val="single" w:sz="4" w:space="0" w:color="auto"/>
            </w:tcBorders>
            <w:vAlign w:val="center"/>
            <w:hideMark/>
          </w:tcPr>
          <w:p w14:paraId="7501D389"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8A" w14:textId="77777777" w:rsidR="00280A1A" w:rsidRDefault="00280A1A">
            <w:pPr>
              <w:rPr>
                <w:rFonts w:ascii="Tahoma" w:hAnsi="Tahoma" w:cs="Tahoma"/>
                <w:sz w:val="18"/>
                <w:szCs w:val="18"/>
                <w:lang w:val="en-CA"/>
              </w:rPr>
            </w:pPr>
            <w:r>
              <w:rPr>
                <w:rStyle w:val="bea-portal-theme-taskcontent"/>
                <w:lang w:val="en-CA"/>
              </w:rPr>
              <w:t>Transport Typed Service</w:t>
            </w:r>
          </w:p>
        </w:tc>
      </w:tr>
      <w:tr w:rsidR="00280A1A" w14:paraId="7501D38D"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8C"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39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8E"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8F" w14:textId="77777777" w:rsidR="00280A1A" w:rsidRDefault="00280A1A">
            <w:pPr>
              <w:rPr>
                <w:rFonts w:ascii="Arial" w:hAnsi="Arial" w:cs="Arial"/>
                <w:sz w:val="18"/>
                <w:szCs w:val="18"/>
                <w:lang w:val="en-CA"/>
              </w:rPr>
            </w:pPr>
            <w:r>
              <w:rPr>
                <w:rFonts w:ascii="Arial" w:hAnsi="Arial" w:cs="Arial"/>
                <w:sz w:val="18"/>
                <w:szCs w:val="18"/>
                <w:lang w:val="en-CA"/>
              </w:rPr>
              <w:t>Ejb</w:t>
            </w:r>
          </w:p>
        </w:tc>
      </w:tr>
      <w:tr w:rsidR="00280A1A" w14:paraId="7501D393"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1" w14:textId="77777777" w:rsidR="00280A1A" w:rsidRDefault="00280A1A">
            <w:pPr>
              <w:rPr>
                <w:rFonts w:ascii="Arial" w:hAnsi="Arial" w:cs="Arial"/>
                <w:sz w:val="18"/>
                <w:szCs w:val="18"/>
                <w:lang w:val="en-CA"/>
              </w:rPr>
            </w:pPr>
            <w:r>
              <w:rPr>
                <w:rFonts w:ascii="Arial" w:hAnsi="Arial" w:cs="Arial"/>
                <w:sz w:val="18"/>
                <w:szCs w:val="18"/>
                <w:lang w:val="en-CA"/>
              </w:rPr>
              <w:t>Load Balancing Algorithm</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2" w14:textId="77777777" w:rsidR="00280A1A" w:rsidRDefault="00280A1A">
            <w:pPr>
              <w:rPr>
                <w:rFonts w:ascii="Arial" w:hAnsi="Arial" w:cs="Arial"/>
                <w:sz w:val="18"/>
                <w:szCs w:val="18"/>
                <w:lang w:val="en-CA"/>
              </w:rPr>
            </w:pPr>
            <w:r>
              <w:rPr>
                <w:rFonts w:ascii="Arial" w:hAnsi="Arial" w:cs="Arial"/>
                <w:sz w:val="18"/>
                <w:szCs w:val="18"/>
                <w:lang w:val="en-CA"/>
              </w:rPr>
              <w:t>None</w:t>
            </w:r>
          </w:p>
        </w:tc>
      </w:tr>
      <w:tr w:rsidR="00280A1A" w14:paraId="7501D396"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4"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5" w14:textId="77777777" w:rsidR="00280A1A" w:rsidRDefault="00280A1A">
            <w:pPr>
              <w:rPr>
                <w:rFonts w:ascii="Arial" w:hAnsi="Arial" w:cs="Arial"/>
                <w:sz w:val="18"/>
                <w:szCs w:val="18"/>
                <w:lang w:val="en-CA"/>
              </w:rPr>
            </w:pPr>
            <w:r>
              <w:rPr>
                <w:rStyle w:val="bea-portal-theme-taskcontent"/>
                <w:lang w:val="en-CA"/>
              </w:rPr>
              <w:t>ejb:EJBJNDI:GPSCoreEJBService #</w:t>
            </w:r>
            <w:r>
              <w:rPr>
                <w:lang w:val="en-CA"/>
              </w:rPr>
              <w:t>ca.bell.gps.core.ejb.</w:t>
            </w:r>
            <w:r>
              <w:rPr>
                <w:rStyle w:val="bea-portal-theme-taskcontent"/>
                <w:lang w:val="en-CA"/>
              </w:rPr>
              <w:t>GPSCoreBeanLocal</w:t>
            </w:r>
          </w:p>
        </w:tc>
      </w:tr>
      <w:tr w:rsidR="00280A1A" w14:paraId="7501D399"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7" w14:textId="77777777" w:rsidR="00280A1A" w:rsidRDefault="00280A1A">
            <w:pPr>
              <w:rPr>
                <w:rFonts w:ascii="Arial" w:hAnsi="Arial" w:cs="Arial"/>
                <w:sz w:val="18"/>
                <w:szCs w:val="18"/>
                <w:lang w:val="en-CA"/>
              </w:rPr>
            </w:pPr>
            <w:r>
              <w:rPr>
                <w:rFonts w:ascii="Arial" w:hAnsi="Arial" w:cs="Arial"/>
                <w:sz w:val="18"/>
                <w:szCs w:val="18"/>
                <w:lang w:val="en-CA"/>
              </w:rPr>
              <w:t>Retry Count</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8"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39C"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A" w14:textId="77777777" w:rsidR="00280A1A" w:rsidRDefault="00280A1A">
            <w:pPr>
              <w:rPr>
                <w:rFonts w:ascii="Arial" w:hAnsi="Arial" w:cs="Arial"/>
                <w:sz w:val="18"/>
                <w:szCs w:val="18"/>
                <w:lang w:val="en-CA"/>
              </w:rPr>
            </w:pPr>
            <w:r>
              <w:rPr>
                <w:rFonts w:ascii="Arial" w:hAnsi="Arial" w:cs="Arial"/>
                <w:sz w:val="18"/>
                <w:szCs w:val="18"/>
                <w:lang w:val="en-CA"/>
              </w:rPr>
              <w:t>Retry Iteration Interval</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B"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39F"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D" w14:textId="77777777" w:rsidR="00280A1A" w:rsidRDefault="00280A1A">
            <w:pPr>
              <w:rPr>
                <w:rFonts w:ascii="Arial" w:hAnsi="Arial" w:cs="Arial"/>
                <w:sz w:val="18"/>
                <w:szCs w:val="18"/>
                <w:lang w:val="en-CA"/>
              </w:rPr>
            </w:pPr>
            <w:r>
              <w:rPr>
                <w:rFonts w:ascii="Arial" w:hAnsi="Arial" w:cs="Arial"/>
                <w:sz w:val="18"/>
                <w:szCs w:val="18"/>
                <w:lang w:val="en-CA"/>
              </w:rPr>
              <w:t>Retry Application Errors</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E"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3A1"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A0"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EJB Transport Configuration</w:t>
            </w:r>
          </w:p>
        </w:tc>
      </w:tr>
      <w:tr w:rsidR="00280A1A" w14:paraId="7501D3A4"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2" w14:textId="77777777" w:rsidR="00280A1A" w:rsidRDefault="00280A1A">
            <w:pPr>
              <w:rPr>
                <w:sz w:val="24"/>
                <w:szCs w:val="24"/>
                <w:lang w:val="en-CA"/>
              </w:rPr>
            </w:pPr>
            <w:r>
              <w:rPr>
                <w:lang w:val="en-CA"/>
              </w:rPr>
              <w:t>Pass Caller's Subject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3" w14:textId="77777777" w:rsidR="00280A1A" w:rsidRDefault="00280A1A">
            <w:pPr>
              <w:rPr>
                <w:sz w:val="24"/>
                <w:szCs w:val="24"/>
                <w:lang w:val="en-CA"/>
              </w:rPr>
            </w:pPr>
            <w:r>
              <w:rPr>
                <w:lang w:val="en-CA"/>
              </w:rPr>
              <w:t>No</w:t>
            </w:r>
          </w:p>
        </w:tc>
      </w:tr>
      <w:tr w:rsidR="00280A1A" w14:paraId="7501D3A7"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5" w14:textId="77777777" w:rsidR="00280A1A" w:rsidRDefault="00280A1A">
            <w:pPr>
              <w:rPr>
                <w:sz w:val="24"/>
                <w:szCs w:val="24"/>
                <w:lang w:val="en-CA"/>
              </w:rPr>
            </w:pPr>
            <w:r>
              <w:rPr>
                <w:lang w:val="en-CA"/>
              </w:rPr>
              <w:t>Service Account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6" w14:textId="77777777" w:rsidR="00280A1A" w:rsidRDefault="00280A1A">
            <w:pPr>
              <w:rPr>
                <w:sz w:val="24"/>
                <w:szCs w:val="24"/>
                <w:lang w:val="en-CA"/>
              </w:rPr>
            </w:pPr>
            <w:r>
              <w:rPr>
                <w:lang w:val="en-CA"/>
              </w:rPr>
              <w:t> </w:t>
            </w:r>
          </w:p>
        </w:tc>
      </w:tr>
      <w:tr w:rsidR="00280A1A" w14:paraId="7501D3AA"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8" w14:textId="77777777" w:rsidR="00280A1A" w:rsidRDefault="00280A1A">
            <w:pPr>
              <w:rPr>
                <w:sz w:val="24"/>
                <w:szCs w:val="24"/>
                <w:lang w:val="en-CA"/>
              </w:rPr>
            </w:pPr>
            <w:r>
              <w:rPr>
                <w:lang w:val="en-CA"/>
              </w:rPr>
              <w:t>Supports Transaction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9" w14:textId="77777777" w:rsidR="00280A1A" w:rsidRDefault="00280A1A">
            <w:pPr>
              <w:rPr>
                <w:sz w:val="24"/>
                <w:szCs w:val="24"/>
                <w:lang w:val="en-CA"/>
              </w:rPr>
            </w:pPr>
            <w:r>
              <w:rPr>
                <w:lang w:val="en-CA"/>
              </w:rPr>
              <w:t>Yes</w:t>
            </w:r>
          </w:p>
        </w:tc>
      </w:tr>
      <w:tr w:rsidR="00280A1A" w14:paraId="7501D3AD"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B" w14:textId="77777777" w:rsidR="00280A1A" w:rsidRDefault="00280A1A">
            <w:pPr>
              <w:rPr>
                <w:sz w:val="24"/>
                <w:szCs w:val="24"/>
                <w:lang w:val="en-CA"/>
              </w:rPr>
            </w:pPr>
            <w:r>
              <w:rPr>
                <w:lang w:val="en-CA"/>
              </w:rPr>
              <w:t>EJB 3.0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C" w14:textId="77777777" w:rsidR="00280A1A" w:rsidRDefault="00280A1A">
            <w:pPr>
              <w:rPr>
                <w:sz w:val="24"/>
                <w:szCs w:val="24"/>
                <w:lang w:val="en-CA"/>
              </w:rPr>
            </w:pPr>
            <w:r>
              <w:rPr>
                <w:lang w:val="en-CA"/>
              </w:rPr>
              <w:t>Yes</w:t>
            </w:r>
          </w:p>
        </w:tc>
      </w:tr>
      <w:tr w:rsidR="00280A1A" w14:paraId="7501D3B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E" w14:textId="77777777" w:rsidR="00280A1A" w:rsidRDefault="00280A1A">
            <w:pPr>
              <w:rPr>
                <w:sz w:val="24"/>
                <w:szCs w:val="24"/>
                <w:lang w:val="en-CA"/>
              </w:rPr>
            </w:pPr>
            <w:r>
              <w:rPr>
                <w:lang w:val="en-CA"/>
              </w:rPr>
              <w:t>Client Jar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F" w14:textId="77777777" w:rsidR="00280A1A" w:rsidRDefault="00280A1A">
            <w:pPr>
              <w:rPr>
                <w:sz w:val="24"/>
                <w:szCs w:val="24"/>
                <w:lang w:val="en-CA"/>
              </w:rPr>
            </w:pPr>
            <w:r>
              <w:rPr>
                <w:lang w:val="en-CA"/>
              </w:rPr>
              <w:t>GPSOnline/Utility/GPSCoreEJBClient</w:t>
            </w:r>
          </w:p>
        </w:tc>
      </w:tr>
      <w:tr w:rsidR="00280A1A" w14:paraId="7501D3B3"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1" w14:textId="77777777" w:rsidR="00280A1A" w:rsidRDefault="00280A1A">
            <w:pPr>
              <w:rPr>
                <w:sz w:val="24"/>
                <w:szCs w:val="24"/>
                <w:lang w:val="en-CA"/>
              </w:rPr>
            </w:pPr>
            <w:r>
              <w:rPr>
                <w:lang w:val="en-CA"/>
              </w:rPr>
              <w:t>Converter Jar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2" w14:textId="77777777" w:rsidR="00280A1A" w:rsidRDefault="00280A1A">
            <w:pPr>
              <w:rPr>
                <w:sz w:val="24"/>
                <w:szCs w:val="24"/>
                <w:lang w:val="en-CA"/>
              </w:rPr>
            </w:pPr>
            <w:r>
              <w:rPr>
                <w:lang w:val="en-CA"/>
              </w:rPr>
              <w:t> </w:t>
            </w:r>
          </w:p>
        </w:tc>
      </w:tr>
      <w:tr w:rsidR="00280A1A" w14:paraId="7501D3B6"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4" w14:textId="77777777" w:rsidR="00280A1A" w:rsidRDefault="00280A1A">
            <w:pPr>
              <w:rPr>
                <w:sz w:val="24"/>
                <w:szCs w:val="24"/>
                <w:lang w:val="en-CA"/>
              </w:rPr>
            </w:pPr>
            <w:r>
              <w:rPr>
                <w:lang w:val="en-CA"/>
              </w:rPr>
              <w:t>Business Interface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5" w14:textId="77777777" w:rsidR="00280A1A" w:rsidRDefault="00280A1A">
            <w:pPr>
              <w:rPr>
                <w:sz w:val="24"/>
                <w:szCs w:val="24"/>
                <w:lang w:val="en-CA"/>
              </w:rPr>
            </w:pPr>
            <w:r>
              <w:rPr>
                <w:lang w:val="en-CA"/>
              </w:rPr>
              <w:t>ca.bell.gps.core.ejb.</w:t>
            </w:r>
            <w:r>
              <w:rPr>
                <w:rStyle w:val="bea-portal-theme-taskcontent"/>
                <w:lang w:val="en-CA"/>
              </w:rPr>
              <w:t>GPSCoreBeanLocal</w:t>
            </w:r>
          </w:p>
        </w:tc>
      </w:tr>
      <w:tr w:rsidR="00280A1A" w14:paraId="7501D3B8"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B7" w14:textId="77777777" w:rsidR="00280A1A" w:rsidRDefault="00280A1A">
            <w:pPr>
              <w:rPr>
                <w:sz w:val="24"/>
                <w:szCs w:val="24"/>
                <w:lang w:val="en-CA"/>
              </w:rPr>
            </w:pPr>
            <w:r>
              <w:rPr>
                <w:lang w:val="en-CA"/>
              </w:rPr>
              <w:t>TargetNamespace  </w:t>
            </w:r>
          </w:p>
        </w:tc>
      </w:tr>
      <w:tr w:rsidR="00280A1A" w14:paraId="7501D3BB"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9" w14:textId="77777777" w:rsidR="00280A1A" w:rsidRDefault="00280A1A">
            <w:pPr>
              <w:rPr>
                <w:sz w:val="24"/>
                <w:szCs w:val="24"/>
                <w:lang w:val="en-CA"/>
              </w:rPr>
            </w:pPr>
            <w:r>
              <w:rPr>
                <w:lang w:val="en-CA"/>
              </w:rPr>
              <w:t>Pass Caller's Subject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A" w14:textId="77777777" w:rsidR="00280A1A" w:rsidRDefault="00280A1A">
            <w:pPr>
              <w:rPr>
                <w:sz w:val="24"/>
                <w:szCs w:val="24"/>
                <w:lang w:val="en-CA"/>
              </w:rPr>
            </w:pPr>
            <w:r>
              <w:rPr>
                <w:lang w:val="en-CA"/>
              </w:rPr>
              <w:t>No</w:t>
            </w:r>
          </w:p>
        </w:tc>
      </w:tr>
      <w:tr w:rsidR="00280A1A" w14:paraId="7501D3BD"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BC"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3C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E" w14:textId="77777777" w:rsidR="00280A1A" w:rsidRDefault="00280A1A">
            <w:pPr>
              <w:rPr>
                <w:rFonts w:ascii="Arial" w:hAnsi="Arial" w:cs="Arial"/>
                <w:sz w:val="18"/>
                <w:szCs w:val="18"/>
                <w:lang w:val="en-CA"/>
              </w:rPr>
            </w:pPr>
            <w:r>
              <w:rPr>
                <w:rFonts w:ascii="Arial" w:hAnsi="Arial" w:cs="Arial"/>
                <w:sz w:val="18"/>
                <w:szCs w:val="18"/>
                <w:lang w:val="en-CA"/>
              </w:rPr>
              <w:t>Result Caching</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F" w14:textId="77777777" w:rsidR="00280A1A" w:rsidRDefault="00280A1A">
            <w:pPr>
              <w:rPr>
                <w:rFonts w:ascii="Arial" w:hAnsi="Arial" w:cs="Arial"/>
                <w:sz w:val="18"/>
                <w:szCs w:val="18"/>
                <w:lang w:val="en-CA"/>
              </w:rPr>
            </w:pPr>
            <w:r>
              <w:rPr>
                <w:rFonts w:ascii="Arial" w:hAnsi="Arial" w:cs="Arial"/>
                <w:sz w:val="18"/>
                <w:szCs w:val="18"/>
                <w:lang w:val="en-CA"/>
              </w:rPr>
              <w:t>Not Supported</w:t>
            </w:r>
          </w:p>
        </w:tc>
      </w:tr>
    </w:tbl>
    <w:p w14:paraId="7501D3C3" w14:textId="77777777" w:rsidR="00280A1A" w:rsidRDefault="00280A1A" w:rsidP="00280A1A">
      <w:pPr>
        <w:ind w:left="-709"/>
        <w:rPr>
          <w:lang w:val="en-CA"/>
        </w:rPr>
      </w:pPr>
    </w:p>
    <w:p w14:paraId="37A3E753" w14:textId="5519A562" w:rsidR="004F1BE7" w:rsidRPr="004F1BE7" w:rsidRDefault="00280A1A" w:rsidP="00280A1A">
      <w:pPr>
        <w:pStyle w:val="Heading1"/>
        <w:numPr>
          <w:ilvl w:val="0"/>
          <w:numId w:val="2"/>
        </w:numPr>
        <w:rPr>
          <w:lang w:val="en-CA"/>
        </w:rPr>
      </w:pPr>
      <w:bookmarkStart w:id="1725" w:name="_Toc415569098"/>
      <w:bookmarkStart w:id="1726" w:name="_Toc370136724"/>
      <w:bookmarkStart w:id="1727" w:name="_Toc242949071"/>
      <w:bookmarkStart w:id="1728" w:name="_Toc242932309"/>
      <w:r>
        <w:rPr>
          <w:b w:val="0"/>
          <w:lang w:val="en-CA"/>
        </w:rPr>
        <w:t xml:space="preserve">GPS </w:t>
      </w:r>
      <w:r w:rsidR="004F1BE7">
        <w:rPr>
          <w:b w:val="0"/>
          <w:lang w:val="en-CA"/>
        </w:rPr>
        <w:t>Online – Batch Commons</w:t>
      </w:r>
      <w:bookmarkEnd w:id="1725"/>
    </w:p>
    <w:p w14:paraId="7501D3C4" w14:textId="778AEBF6" w:rsidR="00280A1A" w:rsidRPr="004F1BE7" w:rsidRDefault="004F1BE7" w:rsidP="004F1BE7">
      <w:pPr>
        <w:pStyle w:val="Heading2"/>
        <w:numPr>
          <w:ilvl w:val="1"/>
          <w:numId w:val="2"/>
        </w:numPr>
        <w:rPr>
          <w:lang w:val="en-CA"/>
        </w:rPr>
      </w:pPr>
      <w:bookmarkStart w:id="1729" w:name="_Toc415569099"/>
      <w:r>
        <w:rPr>
          <w:b w:val="0"/>
          <w:lang w:val="en-CA"/>
        </w:rPr>
        <w:t xml:space="preserve">GPS </w:t>
      </w:r>
      <w:r w:rsidR="00280A1A" w:rsidRPr="004F1BE7">
        <w:rPr>
          <w:b w:val="0"/>
          <w:lang w:val="en-CA"/>
        </w:rPr>
        <w:t>Deployment</w:t>
      </w:r>
      <w:bookmarkEnd w:id="1726"/>
      <w:bookmarkEnd w:id="1727"/>
      <w:bookmarkEnd w:id="1728"/>
      <w:bookmarkEnd w:id="1729"/>
    </w:p>
    <w:p w14:paraId="5563E0B1" w14:textId="77777777" w:rsidR="003A642F" w:rsidRDefault="003A642F" w:rsidP="003A642F">
      <w:bookmarkStart w:id="1730" w:name="_Toc369800876"/>
      <w:bookmarkStart w:id="1731" w:name="_Toc369803535"/>
      <w:bookmarkStart w:id="1732" w:name="_Toc369804096"/>
      <w:bookmarkStart w:id="1733" w:name="_Toc369805223"/>
      <w:bookmarkStart w:id="1734" w:name="_Toc369805784"/>
      <w:bookmarkStart w:id="1735" w:name="_Toc369806344"/>
      <w:bookmarkStart w:id="1736" w:name="_Toc369806908"/>
      <w:bookmarkStart w:id="1737" w:name="_Toc369807466"/>
      <w:bookmarkStart w:id="1738" w:name="_Toc369808015"/>
      <w:bookmarkStart w:id="1739" w:name="_Toc369808558"/>
      <w:bookmarkStart w:id="1740" w:name="_Toc369809101"/>
      <w:bookmarkStart w:id="1741" w:name="_Toc370132065"/>
      <w:bookmarkStart w:id="1742" w:name="_Toc370132252"/>
      <w:bookmarkStart w:id="1743" w:name="_Toc370132612"/>
      <w:bookmarkStart w:id="1744" w:name="_Toc369800877"/>
      <w:bookmarkStart w:id="1745" w:name="_Toc369803536"/>
      <w:bookmarkStart w:id="1746" w:name="_Toc369804097"/>
      <w:bookmarkStart w:id="1747" w:name="_Toc369805224"/>
      <w:bookmarkStart w:id="1748" w:name="_Toc369805785"/>
      <w:bookmarkStart w:id="1749" w:name="_Toc369806345"/>
      <w:bookmarkStart w:id="1750" w:name="_Toc369806909"/>
      <w:bookmarkStart w:id="1751" w:name="_Toc369807467"/>
      <w:bookmarkStart w:id="1752" w:name="_Toc369808016"/>
      <w:bookmarkStart w:id="1753" w:name="_Toc369808559"/>
      <w:bookmarkStart w:id="1754" w:name="_Toc369809102"/>
      <w:bookmarkStart w:id="1755" w:name="_Toc370132066"/>
      <w:bookmarkStart w:id="1756" w:name="_Toc370132253"/>
      <w:bookmarkStart w:id="1757" w:name="_Toc370132613"/>
      <w:bookmarkStart w:id="1758" w:name="_Toc368679348"/>
      <w:bookmarkStart w:id="1759" w:name="_Toc368684993"/>
      <w:bookmarkStart w:id="1760" w:name="_Toc269198233"/>
      <w:bookmarkStart w:id="1761" w:name="_Toc269198234"/>
      <w:bookmarkStart w:id="1762" w:name="_Toc269198235"/>
      <w:bookmarkStart w:id="1763" w:name="_Toc269198239"/>
      <w:bookmarkStart w:id="1764" w:name="_Toc370837505"/>
      <w:bookmarkStart w:id="1765" w:name="_Toc269198241"/>
      <w:bookmarkStart w:id="1766" w:name="_Toc269198242"/>
      <w:bookmarkStart w:id="1767" w:name="_Toc269198244"/>
      <w:bookmarkStart w:id="1768" w:name="_Toc269198245"/>
      <w:bookmarkStart w:id="1769" w:name="_Toc269198246"/>
      <w:bookmarkStart w:id="1770" w:name="_Toc269198247"/>
      <w:bookmarkStart w:id="1771" w:name="_Toc269198248"/>
      <w:bookmarkStart w:id="1772" w:name="_Toc269198249"/>
      <w:bookmarkStart w:id="1773" w:name="_Toc269198251"/>
      <w:bookmarkStart w:id="1774" w:name="_Toc369800889"/>
      <w:bookmarkStart w:id="1775" w:name="_Toc369803548"/>
      <w:bookmarkStart w:id="1776" w:name="_Toc369804109"/>
      <w:bookmarkStart w:id="1777" w:name="_Toc369805236"/>
      <w:bookmarkStart w:id="1778" w:name="_Toc369805797"/>
      <w:bookmarkStart w:id="1779" w:name="_Toc369806357"/>
      <w:bookmarkStart w:id="1780" w:name="_Toc369806921"/>
      <w:bookmarkStart w:id="1781" w:name="_Toc369807479"/>
      <w:bookmarkStart w:id="1782" w:name="_Toc369808028"/>
      <w:bookmarkStart w:id="1783" w:name="_Toc369808571"/>
      <w:bookmarkStart w:id="1784" w:name="_Toc369809114"/>
      <w:bookmarkStart w:id="1785" w:name="_Toc370132078"/>
      <w:bookmarkStart w:id="1786" w:name="_Toc370132265"/>
      <w:bookmarkStart w:id="1787" w:name="_Toc370132625"/>
      <w:bookmarkStart w:id="1788" w:name="_Toc370837510"/>
      <w:bookmarkStart w:id="1789" w:name="_Toc369800890"/>
      <w:bookmarkStart w:id="1790" w:name="_Toc369803549"/>
      <w:bookmarkStart w:id="1791" w:name="_Toc369804110"/>
      <w:bookmarkStart w:id="1792" w:name="_Toc369805237"/>
      <w:bookmarkStart w:id="1793" w:name="_Toc369805798"/>
      <w:bookmarkStart w:id="1794" w:name="_Toc369806358"/>
      <w:bookmarkStart w:id="1795" w:name="_Toc369806922"/>
      <w:bookmarkStart w:id="1796" w:name="_Toc369807480"/>
      <w:bookmarkStart w:id="1797" w:name="_Toc369808029"/>
      <w:bookmarkStart w:id="1798" w:name="_Toc369808572"/>
      <w:bookmarkStart w:id="1799" w:name="_Toc369809115"/>
      <w:bookmarkStart w:id="1800" w:name="_Toc370132079"/>
      <w:bookmarkStart w:id="1801" w:name="_Toc370132266"/>
      <w:bookmarkStart w:id="1802" w:name="_Toc370132626"/>
      <w:bookmarkStart w:id="1803" w:name="_Toc370837511"/>
      <w:bookmarkStart w:id="1804" w:name="_Toc369800896"/>
      <w:bookmarkStart w:id="1805" w:name="_Toc369803555"/>
      <w:bookmarkStart w:id="1806" w:name="_Toc369804116"/>
      <w:bookmarkStart w:id="1807" w:name="_Toc369805243"/>
      <w:bookmarkStart w:id="1808" w:name="_Toc369805804"/>
      <w:bookmarkStart w:id="1809" w:name="_Toc369806364"/>
      <w:bookmarkStart w:id="1810" w:name="_Toc369806928"/>
      <w:bookmarkStart w:id="1811" w:name="_Toc369807486"/>
      <w:bookmarkStart w:id="1812" w:name="_Toc369808035"/>
      <w:bookmarkStart w:id="1813" w:name="_Toc369808578"/>
      <w:bookmarkStart w:id="1814" w:name="_Toc369809121"/>
      <w:bookmarkStart w:id="1815" w:name="_Toc370132085"/>
      <w:bookmarkStart w:id="1816" w:name="_Toc370132272"/>
      <w:bookmarkStart w:id="1817" w:name="_Toc370132632"/>
      <w:bookmarkStart w:id="1818" w:name="_Toc370837516"/>
      <w:bookmarkStart w:id="1819" w:name="_Toc370837518"/>
      <w:bookmarkStart w:id="1820" w:name="_Toc370837519"/>
      <w:bookmarkStart w:id="1821" w:name="_Toc370837520"/>
      <w:bookmarkStart w:id="1822" w:name="_Toc370837521"/>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r>
        <w:t xml:space="preserve">GPS Core is deployed as a J2EE Enterprise Application (ear) in all instances of Online. When gets deployed, it exposes the GPS Core services as EJB services. The GPS Online OSB services separately deployed on the same instances access these EJB services in order to fulfill the GPS online requests. </w:t>
      </w:r>
    </w:p>
    <w:p w14:paraId="73AFCAED" w14:textId="77777777" w:rsidR="003A642F" w:rsidRDefault="003A642F" w:rsidP="003A642F"/>
    <w:p w14:paraId="3A08E421" w14:textId="4123EC83" w:rsidR="003A642F" w:rsidRDefault="003A642F" w:rsidP="003A642F">
      <w:r>
        <w:t>GPS Batch is deployed as a J2EE Enterprise Application (ear) in all instances of Batch. It includes the GPS Core services in it. The GPS Batch services access the GPS core services through its façade layer in order to fulfill the GPS batch requests.</w:t>
      </w:r>
    </w:p>
    <w:p w14:paraId="04DCC3C7" w14:textId="77777777" w:rsidR="004F1BE7" w:rsidRDefault="004F1BE7" w:rsidP="003A642F"/>
    <w:p w14:paraId="7501D3CC" w14:textId="77777777" w:rsidR="00280A1A" w:rsidRDefault="00280A1A" w:rsidP="004F1BE7">
      <w:pPr>
        <w:pStyle w:val="Heading2"/>
        <w:numPr>
          <w:ilvl w:val="1"/>
          <w:numId w:val="2"/>
        </w:numPr>
        <w:rPr>
          <w:b w:val="0"/>
          <w:lang w:val="en-CA"/>
        </w:rPr>
      </w:pPr>
      <w:bookmarkStart w:id="1823" w:name="_Toc242949075"/>
      <w:bookmarkStart w:id="1824" w:name="_Toc242932313"/>
      <w:bookmarkStart w:id="1825" w:name="_Toc262568057"/>
      <w:bookmarkStart w:id="1826" w:name="_Toc415569100"/>
      <w:r w:rsidRPr="004F1BE7">
        <w:rPr>
          <w:b w:val="0"/>
          <w:lang w:val="en-CA"/>
        </w:rPr>
        <w:t>GPS Common Model</w:t>
      </w:r>
      <w:bookmarkEnd w:id="1823"/>
      <w:bookmarkEnd w:id="1824"/>
      <w:bookmarkEnd w:id="1825"/>
      <w:bookmarkEnd w:id="1826"/>
    </w:p>
    <w:p w14:paraId="7501D3CE" w14:textId="77777777" w:rsidR="00280A1A" w:rsidRDefault="00280A1A" w:rsidP="00280A1A">
      <w:pPr>
        <w:pStyle w:val="Heading3"/>
        <w:numPr>
          <w:ilvl w:val="2"/>
          <w:numId w:val="2"/>
        </w:numPr>
        <w:rPr>
          <w:lang w:val="en-CA"/>
        </w:rPr>
      </w:pPr>
      <w:bookmarkStart w:id="1827" w:name="_Toc242949077"/>
      <w:bookmarkStart w:id="1828" w:name="_Toc242932315"/>
      <w:bookmarkStart w:id="1829" w:name="_Ref264362515"/>
      <w:bookmarkStart w:id="1830" w:name="_Toc415569101"/>
      <w:r>
        <w:rPr>
          <w:lang w:val="en-CA"/>
        </w:rPr>
        <w:t>Logging Information</w:t>
      </w:r>
      <w:bookmarkEnd w:id="1827"/>
      <w:bookmarkEnd w:id="1828"/>
      <w:bookmarkEnd w:id="1829"/>
      <w:bookmarkEnd w:id="1830"/>
    </w:p>
    <w:p w14:paraId="7501D3CF" w14:textId="77777777" w:rsidR="00280A1A" w:rsidRDefault="00280A1A" w:rsidP="00280A1A">
      <w:pPr>
        <w:rPr>
          <w:lang w:val="en-CA"/>
        </w:rPr>
      </w:pPr>
      <w:r>
        <w:rPr>
          <w:lang w:val="en-CA"/>
        </w:rPr>
        <w:t xml:space="preserve">This section describes all the information needed for the logging purpose.  </w:t>
      </w:r>
    </w:p>
    <w:p w14:paraId="12AFA55D" w14:textId="77777777" w:rsidR="004F1BE7" w:rsidRDefault="004F1BE7" w:rsidP="00280A1A">
      <w:pPr>
        <w:rPr>
          <w:lang w:val="en-CA"/>
        </w:rPr>
      </w:pPr>
    </w:p>
    <w:p w14:paraId="7501D3D1" w14:textId="77777777" w:rsidR="00280A1A" w:rsidRDefault="00280A1A" w:rsidP="00280A1A">
      <w:pPr>
        <w:pStyle w:val="Heading3"/>
        <w:numPr>
          <w:ilvl w:val="2"/>
          <w:numId w:val="2"/>
        </w:numPr>
        <w:rPr>
          <w:lang w:val="en-CA"/>
        </w:rPr>
      </w:pPr>
      <w:bookmarkStart w:id="1831" w:name="_Toc242949078"/>
      <w:bookmarkStart w:id="1832" w:name="_Toc242932316"/>
      <w:bookmarkStart w:id="1833" w:name="_Toc415569102"/>
      <w:r>
        <w:rPr>
          <w:lang w:val="en-CA"/>
        </w:rPr>
        <w:t>GPS Core Logging Information</w:t>
      </w:r>
      <w:bookmarkEnd w:id="1831"/>
      <w:bookmarkEnd w:id="1832"/>
      <w:bookmarkEnd w:id="1833"/>
    </w:p>
    <w:p w14:paraId="7501D3D2" w14:textId="77777777" w:rsidR="00280A1A" w:rsidRDefault="00280A1A" w:rsidP="00280A1A">
      <w:pPr>
        <w:rPr>
          <w:lang w:val="en-CA"/>
        </w:rPr>
      </w:pPr>
      <w:r>
        <w:rPr>
          <w:lang w:val="en-CA"/>
        </w:rPr>
        <w:t>The logging configuration is done log4j.xml</w:t>
      </w:r>
    </w:p>
    <w:p w14:paraId="7501D3D3" w14:textId="77777777" w:rsidR="00280A1A" w:rsidRDefault="00280A1A" w:rsidP="00280A1A">
      <w:pPr>
        <w:ind w:left="720"/>
        <w:rPr>
          <w:lang w:val="en-CA"/>
        </w:rPr>
      </w:pPr>
      <w:r>
        <w:rPr>
          <w:lang w:val="en-CA"/>
        </w:rPr>
        <w:t>File Name: gpsCore.log</w:t>
      </w:r>
    </w:p>
    <w:p w14:paraId="7501D3D4" w14:textId="77777777" w:rsidR="00280A1A" w:rsidRDefault="00280A1A" w:rsidP="00280A1A">
      <w:pPr>
        <w:rPr>
          <w:lang w:val="en-CA"/>
        </w:rPr>
      </w:pPr>
      <w:r>
        <w:rPr>
          <w:lang w:val="en-CA"/>
        </w:rPr>
        <w:t>Rotation:</w:t>
      </w:r>
    </w:p>
    <w:p w14:paraId="7501D3D5" w14:textId="77777777" w:rsidR="00280A1A" w:rsidRDefault="00280A1A" w:rsidP="00280A1A">
      <w:pPr>
        <w:ind w:firstLine="720"/>
        <w:rPr>
          <w:lang w:val="en-CA"/>
        </w:rPr>
      </w:pPr>
      <w:r>
        <w:rPr>
          <w:lang w:val="en-CA"/>
        </w:rPr>
        <w:t>Rotation type: By Size</w:t>
      </w:r>
    </w:p>
    <w:p w14:paraId="7501D3D6" w14:textId="77777777" w:rsidR="00280A1A" w:rsidRDefault="00280A1A" w:rsidP="00280A1A">
      <w:pPr>
        <w:ind w:firstLine="720"/>
        <w:rPr>
          <w:lang w:val="en-CA"/>
        </w:rPr>
      </w:pPr>
      <w:r>
        <w:rPr>
          <w:lang w:val="en-CA"/>
        </w:rPr>
        <w:t>Rotation File Size:  500 MB</w:t>
      </w:r>
    </w:p>
    <w:p w14:paraId="7501D3D7" w14:textId="77777777" w:rsidR="00280A1A" w:rsidRDefault="00280A1A" w:rsidP="00280A1A">
      <w:pPr>
        <w:ind w:firstLine="720"/>
        <w:rPr>
          <w:lang w:val="en-CA"/>
        </w:rPr>
      </w:pPr>
      <w:r>
        <w:rPr>
          <w:lang w:val="en-CA"/>
        </w:rPr>
        <w:t>Files to retain: 50</w:t>
      </w:r>
    </w:p>
    <w:p w14:paraId="77678C3E" w14:textId="77777777" w:rsidR="004F1BE7" w:rsidRDefault="004F1BE7" w:rsidP="00280A1A">
      <w:pPr>
        <w:ind w:firstLine="720"/>
        <w:rPr>
          <w:lang w:val="en-CA"/>
        </w:rPr>
      </w:pPr>
    </w:p>
    <w:p w14:paraId="7501D3D9" w14:textId="77777777" w:rsidR="00280A1A" w:rsidRDefault="00280A1A" w:rsidP="00280A1A">
      <w:pPr>
        <w:pStyle w:val="Heading3"/>
        <w:numPr>
          <w:ilvl w:val="2"/>
          <w:numId w:val="2"/>
        </w:numPr>
        <w:rPr>
          <w:lang w:val="en-CA"/>
        </w:rPr>
      </w:pPr>
      <w:bookmarkStart w:id="1834" w:name="_Toc242949079"/>
      <w:bookmarkStart w:id="1835" w:name="_Toc242932317"/>
      <w:bookmarkStart w:id="1836" w:name="_Toc415569103"/>
      <w:r>
        <w:rPr>
          <w:lang w:val="en-CA"/>
        </w:rPr>
        <w:t>GPS Online Logging Information</w:t>
      </w:r>
      <w:bookmarkEnd w:id="1834"/>
      <w:bookmarkEnd w:id="1835"/>
      <w:bookmarkEnd w:id="1836"/>
    </w:p>
    <w:p w14:paraId="7501D3DA" w14:textId="77777777" w:rsidR="00280A1A" w:rsidRDefault="00280A1A" w:rsidP="00280A1A">
      <w:pPr>
        <w:rPr>
          <w:lang w:val="en-CA"/>
        </w:rPr>
      </w:pPr>
      <w:bookmarkStart w:id="1837" w:name="_Toc242949080"/>
      <w:bookmarkStart w:id="1838" w:name="_Toc242932318"/>
      <w:r>
        <w:rPr>
          <w:lang w:val="en-CA"/>
        </w:rPr>
        <w:t xml:space="preserve">Logging settings for GPSOnline will be done at Weblogic level under Logging </w:t>
      </w:r>
      <w:r>
        <w:rPr>
          <w:lang w:val="en-CA"/>
        </w:rPr>
        <w:sym w:font="Wingdings" w:char="F0E0"/>
      </w:r>
      <w:r>
        <w:rPr>
          <w:lang w:val="en-CA"/>
        </w:rPr>
        <w:t xml:space="preserve"> General. </w:t>
      </w:r>
    </w:p>
    <w:p w14:paraId="7501D3DB" w14:textId="77777777" w:rsidR="00280A1A" w:rsidRDefault="00280A1A" w:rsidP="00280A1A">
      <w:pPr>
        <w:rPr>
          <w:lang w:val="en-CA"/>
        </w:rPr>
      </w:pPr>
      <w:r>
        <w:rPr>
          <w:lang w:val="en-CA"/>
        </w:rPr>
        <w:t>File Name: gpsOnline.log</w:t>
      </w:r>
    </w:p>
    <w:p w14:paraId="7501D3DC" w14:textId="77777777" w:rsidR="00280A1A" w:rsidRDefault="00280A1A" w:rsidP="00280A1A">
      <w:pPr>
        <w:rPr>
          <w:lang w:val="en-CA"/>
        </w:rPr>
      </w:pPr>
      <w:r>
        <w:rPr>
          <w:lang w:val="en-CA"/>
        </w:rPr>
        <w:t>Rotation:</w:t>
      </w:r>
    </w:p>
    <w:p w14:paraId="7501D3DD" w14:textId="77777777" w:rsidR="00280A1A" w:rsidRDefault="00280A1A" w:rsidP="00280A1A">
      <w:pPr>
        <w:ind w:firstLine="720"/>
        <w:rPr>
          <w:lang w:val="en-CA"/>
        </w:rPr>
      </w:pPr>
      <w:r>
        <w:rPr>
          <w:lang w:val="en-CA"/>
        </w:rPr>
        <w:t>Rotation type: By Size</w:t>
      </w:r>
    </w:p>
    <w:p w14:paraId="7501D3DE" w14:textId="77777777" w:rsidR="00280A1A" w:rsidRDefault="00280A1A" w:rsidP="00280A1A">
      <w:pPr>
        <w:ind w:firstLine="720"/>
        <w:rPr>
          <w:lang w:val="en-CA"/>
        </w:rPr>
      </w:pPr>
      <w:r>
        <w:rPr>
          <w:lang w:val="en-CA"/>
        </w:rPr>
        <w:t>Rotation File Size: 500 MB</w:t>
      </w:r>
    </w:p>
    <w:p w14:paraId="7501D3DF" w14:textId="77777777" w:rsidR="00280A1A" w:rsidRDefault="00280A1A" w:rsidP="00280A1A">
      <w:pPr>
        <w:ind w:firstLine="720"/>
        <w:rPr>
          <w:lang w:val="en-CA"/>
        </w:rPr>
      </w:pPr>
      <w:r>
        <w:rPr>
          <w:lang w:val="en-CA"/>
        </w:rPr>
        <w:t>Files to retain: 50</w:t>
      </w:r>
    </w:p>
    <w:p w14:paraId="7501D3E0" w14:textId="77777777" w:rsidR="00280A1A" w:rsidRDefault="00280A1A" w:rsidP="00280A1A">
      <w:pPr>
        <w:rPr>
          <w:lang w:val="en-CA"/>
        </w:rPr>
      </w:pPr>
      <w:r>
        <w:rPr>
          <w:lang w:val="en-CA"/>
        </w:rPr>
        <w:t>The GPSOnline log will be maintained at each server instance.</w:t>
      </w:r>
    </w:p>
    <w:p w14:paraId="7501D3E1" w14:textId="77777777" w:rsidR="00280A1A" w:rsidRDefault="00280A1A" w:rsidP="00280A1A">
      <w:pPr>
        <w:rPr>
          <w:lang w:val="en-CA"/>
        </w:rPr>
      </w:pPr>
      <w:r>
        <w:rPr>
          <w:lang w:val="en-CA"/>
        </w:rPr>
        <w:t>In case of success, the request and response will be logged in debug mode.</w:t>
      </w:r>
    </w:p>
    <w:p w14:paraId="7501D3E2" w14:textId="77777777" w:rsidR="00280A1A" w:rsidRDefault="00280A1A" w:rsidP="00280A1A">
      <w:pPr>
        <w:rPr>
          <w:lang w:val="en-CA"/>
        </w:rPr>
      </w:pPr>
      <w:r>
        <w:rPr>
          <w:lang w:val="en-CA"/>
        </w:rPr>
        <w:t>In case of failure, the request and response will be logged in error mode.</w:t>
      </w:r>
    </w:p>
    <w:p w14:paraId="5A7C0DD9" w14:textId="77777777" w:rsidR="004F1BE7" w:rsidRDefault="004F1BE7" w:rsidP="00280A1A">
      <w:pPr>
        <w:rPr>
          <w:lang w:val="en-CA"/>
        </w:rPr>
      </w:pPr>
    </w:p>
    <w:p w14:paraId="7501D3E4" w14:textId="77777777" w:rsidR="00280A1A" w:rsidRDefault="00280A1A" w:rsidP="00280A1A">
      <w:pPr>
        <w:pStyle w:val="Heading3"/>
        <w:numPr>
          <w:ilvl w:val="2"/>
          <w:numId w:val="2"/>
        </w:numPr>
        <w:rPr>
          <w:lang w:val="en-CA"/>
        </w:rPr>
      </w:pPr>
      <w:bookmarkStart w:id="1839" w:name="_Toc415569104"/>
      <w:r>
        <w:rPr>
          <w:lang w:val="en-CA"/>
        </w:rPr>
        <w:t>GPS Batch Logging Information</w:t>
      </w:r>
      <w:bookmarkEnd w:id="1837"/>
      <w:bookmarkEnd w:id="1838"/>
      <w:bookmarkEnd w:id="1839"/>
    </w:p>
    <w:p w14:paraId="7501D3E5" w14:textId="77777777" w:rsidR="00280A1A" w:rsidRDefault="00280A1A" w:rsidP="00280A1A">
      <w:pPr>
        <w:rPr>
          <w:lang w:val="en-CA"/>
        </w:rPr>
      </w:pPr>
      <w:r>
        <w:rPr>
          <w:lang w:val="en-CA"/>
        </w:rPr>
        <w:t>The logging configuration is done log4j.xml</w:t>
      </w:r>
    </w:p>
    <w:p w14:paraId="7501D3E6" w14:textId="77777777" w:rsidR="00280A1A" w:rsidRDefault="00280A1A" w:rsidP="00280A1A">
      <w:pPr>
        <w:rPr>
          <w:lang w:val="en-CA"/>
        </w:rPr>
      </w:pPr>
      <w:r>
        <w:rPr>
          <w:lang w:val="en-CA"/>
        </w:rPr>
        <w:t>File Name: gpsBatch.log</w:t>
      </w:r>
    </w:p>
    <w:p w14:paraId="0239C440" w14:textId="77777777" w:rsidR="004F1BE7" w:rsidRDefault="004F1BE7" w:rsidP="00280A1A">
      <w:pPr>
        <w:rPr>
          <w:lang w:val="en-CA"/>
        </w:rPr>
      </w:pPr>
    </w:p>
    <w:p w14:paraId="7501D3E7" w14:textId="77777777" w:rsidR="00280A1A" w:rsidRDefault="00280A1A" w:rsidP="00280A1A">
      <w:pPr>
        <w:rPr>
          <w:lang w:val="en-CA"/>
        </w:rPr>
      </w:pPr>
      <w:r>
        <w:rPr>
          <w:lang w:val="en-CA"/>
        </w:rPr>
        <w:t>Rotation:</w:t>
      </w:r>
    </w:p>
    <w:p w14:paraId="7501D3E8" w14:textId="77777777" w:rsidR="00280A1A" w:rsidRDefault="00280A1A" w:rsidP="00280A1A">
      <w:pPr>
        <w:ind w:firstLine="720"/>
        <w:rPr>
          <w:lang w:val="en-CA"/>
        </w:rPr>
      </w:pPr>
      <w:r>
        <w:rPr>
          <w:lang w:val="en-CA"/>
        </w:rPr>
        <w:t>Rotation type: By Size</w:t>
      </w:r>
    </w:p>
    <w:p w14:paraId="7501D3E9" w14:textId="77777777" w:rsidR="00280A1A" w:rsidRDefault="00280A1A" w:rsidP="00280A1A">
      <w:pPr>
        <w:ind w:firstLine="720"/>
        <w:rPr>
          <w:lang w:val="en-CA"/>
        </w:rPr>
      </w:pPr>
      <w:r>
        <w:rPr>
          <w:lang w:val="en-CA"/>
        </w:rPr>
        <w:t>Rotation File Size: 500 MB</w:t>
      </w:r>
    </w:p>
    <w:p w14:paraId="7501D3EA" w14:textId="77777777" w:rsidR="00280A1A" w:rsidRDefault="00280A1A" w:rsidP="00280A1A">
      <w:pPr>
        <w:ind w:firstLine="720"/>
        <w:rPr>
          <w:lang w:val="en-CA"/>
        </w:rPr>
      </w:pPr>
      <w:r>
        <w:rPr>
          <w:lang w:val="en-CA"/>
        </w:rPr>
        <w:t>Files to retain: 50</w:t>
      </w:r>
    </w:p>
    <w:p w14:paraId="7D2A79A1" w14:textId="77777777" w:rsidR="004F1BE7" w:rsidRDefault="004F1BE7" w:rsidP="00280A1A">
      <w:bookmarkStart w:id="1840" w:name="_RP_Log_Files_Information"/>
      <w:bookmarkStart w:id="1841" w:name="_Toc373441729"/>
      <w:bookmarkEnd w:id="1840"/>
      <w:bookmarkEnd w:id="1841"/>
    </w:p>
    <w:p w14:paraId="7501D3EC" w14:textId="52E3C405" w:rsidR="00280A1A" w:rsidRDefault="00280A1A" w:rsidP="00280A1A">
      <w:r>
        <w:t xml:space="preserve">The transactions information </w:t>
      </w:r>
      <w:r w:rsidR="00D9444F">
        <w:t>is</w:t>
      </w:r>
      <w:r>
        <w:t xml:space="preserve"> logged for both successful and </w:t>
      </w:r>
      <w:r w:rsidR="00D9444F">
        <w:t>non-successful</w:t>
      </w:r>
      <w:r>
        <w:t xml:space="preserve"> transactions by using log4j framework in the appropriate files as follow:</w:t>
      </w:r>
    </w:p>
    <w:p w14:paraId="7501D3ED" w14:textId="77777777" w:rsidR="00280A1A" w:rsidRDefault="00280A1A" w:rsidP="00996F09">
      <w:pPr>
        <w:numPr>
          <w:ilvl w:val="0"/>
          <w:numId w:val="111"/>
        </w:numPr>
        <w:rPr>
          <w:iCs/>
        </w:rPr>
      </w:pPr>
      <w:r>
        <w:t>gpsBatch.log: t</w:t>
      </w:r>
      <w:r>
        <w:rPr>
          <w:iCs/>
        </w:rPr>
        <w:t xml:space="preserve">his file will contain all the logs related to batch transactions </w:t>
      </w:r>
    </w:p>
    <w:p w14:paraId="7501D3EE" w14:textId="77777777" w:rsidR="00280A1A" w:rsidRDefault="00280A1A" w:rsidP="00280A1A">
      <w:pPr>
        <w:rPr>
          <w:lang w:val="en-CA"/>
        </w:rPr>
      </w:pPr>
    </w:p>
    <w:p w14:paraId="7501D3F0" w14:textId="77777777" w:rsidR="00280A1A" w:rsidRPr="004F1BE7" w:rsidRDefault="00280A1A" w:rsidP="004F1BE7">
      <w:pPr>
        <w:pStyle w:val="Heading2"/>
        <w:numPr>
          <w:ilvl w:val="1"/>
          <w:numId w:val="2"/>
        </w:numPr>
        <w:rPr>
          <w:lang w:val="en-CA"/>
        </w:rPr>
      </w:pPr>
      <w:bookmarkStart w:id="1842" w:name="_Toc242949082"/>
      <w:bookmarkStart w:id="1843" w:name="_Toc242932320"/>
      <w:bookmarkStart w:id="1844" w:name="_Toc415569105"/>
      <w:bookmarkStart w:id="1845" w:name="_Toc262568066"/>
      <w:r w:rsidRPr="004F1BE7">
        <w:rPr>
          <w:b w:val="0"/>
          <w:lang w:val="en-CA"/>
        </w:rPr>
        <w:lastRenderedPageBreak/>
        <w:t>GPS Application Performance</w:t>
      </w:r>
      <w:bookmarkEnd w:id="1842"/>
      <w:bookmarkEnd w:id="1843"/>
      <w:bookmarkEnd w:id="1844"/>
    </w:p>
    <w:p w14:paraId="7501D3F1" w14:textId="6E9CFD73" w:rsidR="00280A1A" w:rsidRDefault="00280A1A" w:rsidP="00280A1A">
      <w:pPr>
        <w:rPr>
          <w:lang w:val="en-CA"/>
        </w:rPr>
      </w:pPr>
      <w:r>
        <w:rPr>
          <w:lang w:val="en-CA"/>
        </w:rPr>
        <w:t xml:space="preserve">Most of the requirements related to performance in the SRS are related to the Network and Physical Infrastructure environment. </w:t>
      </w:r>
      <w:r w:rsidR="005C15BA">
        <w:rPr>
          <w:lang w:val="en-CA"/>
        </w:rPr>
        <w:t xml:space="preserve">Performance Test cycles have been executed and GPS </w:t>
      </w:r>
      <w:r w:rsidR="00D9444F">
        <w:rPr>
          <w:lang w:val="en-CA"/>
        </w:rPr>
        <w:t>platform</w:t>
      </w:r>
      <w:r w:rsidR="005C15BA">
        <w:rPr>
          <w:lang w:val="en-CA"/>
        </w:rPr>
        <w:t xml:space="preserve"> is conform to the required performance.</w:t>
      </w:r>
    </w:p>
    <w:p w14:paraId="61890009" w14:textId="77777777" w:rsidR="004F1BE7" w:rsidRDefault="004F1BE7" w:rsidP="00280A1A">
      <w:pPr>
        <w:rPr>
          <w:lang w:val="en-CA"/>
        </w:rPr>
      </w:pPr>
    </w:p>
    <w:p w14:paraId="7501D3F3" w14:textId="16FED72B" w:rsidR="00280A1A" w:rsidRDefault="00280A1A" w:rsidP="00280A1A">
      <w:pPr>
        <w:rPr>
          <w:rStyle w:val="Hyperlink"/>
          <w:lang w:val="en-CA"/>
        </w:rPr>
      </w:pPr>
      <w:r>
        <w:rPr>
          <w:lang w:val="en-CA"/>
        </w:rPr>
        <w:t xml:space="preserve">Note that </w:t>
      </w:r>
      <w:r w:rsidR="005C15BA">
        <w:rPr>
          <w:lang w:val="en-CA"/>
        </w:rPr>
        <w:t>GP</w:t>
      </w:r>
      <w:r>
        <w:rPr>
          <w:lang w:val="en-CA"/>
        </w:rPr>
        <w:t xml:space="preserve">S follows the best practices performance mentioned in: </w:t>
      </w:r>
      <w:hyperlink r:id="rId180" w:tooltip="blocked::http://www.precisejava.com/" w:history="1">
        <w:r>
          <w:rPr>
            <w:rStyle w:val="Hyperlink"/>
            <w:lang w:val="en-CA"/>
          </w:rPr>
          <w:t>http://www.precisejava.com/</w:t>
        </w:r>
      </w:hyperlink>
    </w:p>
    <w:p w14:paraId="5FD35546" w14:textId="77777777" w:rsidR="004F1BE7" w:rsidRDefault="004F1BE7" w:rsidP="00280A1A">
      <w:pPr>
        <w:rPr>
          <w:lang w:val="en-CA"/>
        </w:rPr>
      </w:pPr>
    </w:p>
    <w:p w14:paraId="7501D3F4" w14:textId="77777777" w:rsidR="00280A1A" w:rsidRDefault="00280A1A" w:rsidP="004F1BE7">
      <w:pPr>
        <w:pStyle w:val="Heading2"/>
        <w:numPr>
          <w:ilvl w:val="1"/>
          <w:numId w:val="2"/>
        </w:numPr>
        <w:rPr>
          <w:b w:val="0"/>
          <w:lang w:val="en-CA"/>
        </w:rPr>
      </w:pPr>
      <w:bookmarkStart w:id="1846" w:name="_Toc369800930"/>
      <w:bookmarkStart w:id="1847" w:name="_Toc369803589"/>
      <w:bookmarkStart w:id="1848" w:name="_Toc369804150"/>
      <w:bookmarkStart w:id="1849" w:name="_Toc369805277"/>
      <w:bookmarkStart w:id="1850" w:name="_Toc369805838"/>
      <w:bookmarkStart w:id="1851" w:name="_Toc369806398"/>
      <w:bookmarkStart w:id="1852" w:name="_Toc369806962"/>
      <w:bookmarkStart w:id="1853" w:name="_Toc369807520"/>
      <w:bookmarkStart w:id="1854" w:name="_Toc369808069"/>
      <w:bookmarkStart w:id="1855" w:name="_Toc369808612"/>
      <w:bookmarkStart w:id="1856" w:name="_Toc369809150"/>
      <w:bookmarkStart w:id="1857" w:name="_Toc369800931"/>
      <w:bookmarkStart w:id="1858" w:name="_Toc369803590"/>
      <w:bookmarkStart w:id="1859" w:name="_Toc369804151"/>
      <w:bookmarkStart w:id="1860" w:name="_Toc369805278"/>
      <w:bookmarkStart w:id="1861" w:name="_Toc369805839"/>
      <w:bookmarkStart w:id="1862" w:name="_Toc369806399"/>
      <w:bookmarkStart w:id="1863" w:name="_Toc369806963"/>
      <w:bookmarkStart w:id="1864" w:name="_Toc369807521"/>
      <w:bookmarkStart w:id="1865" w:name="_Toc369808070"/>
      <w:bookmarkStart w:id="1866" w:name="_Toc369808613"/>
      <w:bookmarkStart w:id="1867" w:name="_Toc369809151"/>
      <w:bookmarkStart w:id="1868" w:name="_Toc369800967"/>
      <w:bookmarkStart w:id="1869" w:name="_Toc369803626"/>
      <w:bookmarkStart w:id="1870" w:name="_Toc369804187"/>
      <w:bookmarkStart w:id="1871" w:name="_Toc369805314"/>
      <w:bookmarkStart w:id="1872" w:name="_Toc369805875"/>
      <w:bookmarkStart w:id="1873" w:name="_Toc369806435"/>
      <w:bookmarkStart w:id="1874" w:name="_Toc369806999"/>
      <w:bookmarkStart w:id="1875" w:name="_Toc369807557"/>
      <w:bookmarkStart w:id="1876" w:name="_Toc369808106"/>
      <w:bookmarkStart w:id="1877" w:name="_Toc369808649"/>
      <w:bookmarkStart w:id="1878" w:name="_Toc369809187"/>
      <w:bookmarkStart w:id="1879" w:name="_Toc369800968"/>
      <w:bookmarkStart w:id="1880" w:name="_Toc369803627"/>
      <w:bookmarkStart w:id="1881" w:name="_Toc369804188"/>
      <w:bookmarkStart w:id="1882" w:name="_Toc369805315"/>
      <w:bookmarkStart w:id="1883" w:name="_Toc369805876"/>
      <w:bookmarkStart w:id="1884" w:name="_Toc369806436"/>
      <w:bookmarkStart w:id="1885" w:name="_Toc369807000"/>
      <w:bookmarkStart w:id="1886" w:name="_Toc369807558"/>
      <w:bookmarkStart w:id="1887" w:name="_Toc369808107"/>
      <w:bookmarkStart w:id="1888" w:name="_Toc369808650"/>
      <w:bookmarkStart w:id="1889" w:name="_Toc369809188"/>
      <w:bookmarkStart w:id="1890" w:name="_Toc369800970"/>
      <w:bookmarkStart w:id="1891" w:name="_Toc369803629"/>
      <w:bookmarkStart w:id="1892" w:name="_Toc369804190"/>
      <w:bookmarkStart w:id="1893" w:name="_Toc369805317"/>
      <w:bookmarkStart w:id="1894" w:name="_Toc369805878"/>
      <w:bookmarkStart w:id="1895" w:name="_Toc369806438"/>
      <w:bookmarkStart w:id="1896" w:name="_Toc369807002"/>
      <w:bookmarkStart w:id="1897" w:name="_Toc369807560"/>
      <w:bookmarkStart w:id="1898" w:name="_Toc369808109"/>
      <w:bookmarkStart w:id="1899" w:name="_Toc369808652"/>
      <w:bookmarkStart w:id="1900" w:name="_Toc369809190"/>
      <w:bookmarkStart w:id="1901" w:name="_Toc369800971"/>
      <w:bookmarkStart w:id="1902" w:name="_Toc369803630"/>
      <w:bookmarkStart w:id="1903" w:name="_Toc369804191"/>
      <w:bookmarkStart w:id="1904" w:name="_Toc369805318"/>
      <w:bookmarkStart w:id="1905" w:name="_Toc369805879"/>
      <w:bookmarkStart w:id="1906" w:name="_Toc369806439"/>
      <w:bookmarkStart w:id="1907" w:name="_Toc369807003"/>
      <w:bookmarkStart w:id="1908" w:name="_Toc369807561"/>
      <w:bookmarkStart w:id="1909" w:name="_Toc369808110"/>
      <w:bookmarkStart w:id="1910" w:name="_Toc369808653"/>
      <w:bookmarkStart w:id="1911" w:name="_Toc369809191"/>
      <w:bookmarkStart w:id="1912" w:name="_Toc369800972"/>
      <w:bookmarkStart w:id="1913" w:name="_Toc369803631"/>
      <w:bookmarkStart w:id="1914" w:name="_Toc369804192"/>
      <w:bookmarkStart w:id="1915" w:name="_Toc369805319"/>
      <w:bookmarkStart w:id="1916" w:name="_Toc369805880"/>
      <w:bookmarkStart w:id="1917" w:name="_Toc369806440"/>
      <w:bookmarkStart w:id="1918" w:name="_Toc369807004"/>
      <w:bookmarkStart w:id="1919" w:name="_Toc369807562"/>
      <w:bookmarkStart w:id="1920" w:name="_Toc369808111"/>
      <w:bookmarkStart w:id="1921" w:name="_Toc369808654"/>
      <w:bookmarkStart w:id="1922" w:name="_Toc369809192"/>
      <w:bookmarkStart w:id="1923" w:name="_Toc369800974"/>
      <w:bookmarkStart w:id="1924" w:name="_Toc369803633"/>
      <w:bookmarkStart w:id="1925" w:name="_Toc369804194"/>
      <w:bookmarkStart w:id="1926" w:name="_Toc369805321"/>
      <w:bookmarkStart w:id="1927" w:name="_Toc369805882"/>
      <w:bookmarkStart w:id="1928" w:name="_Toc369806442"/>
      <w:bookmarkStart w:id="1929" w:name="_Toc369807006"/>
      <w:bookmarkStart w:id="1930" w:name="_Toc369807564"/>
      <w:bookmarkStart w:id="1931" w:name="_Toc369808113"/>
      <w:bookmarkStart w:id="1932" w:name="_Toc369808656"/>
      <w:bookmarkStart w:id="1933" w:name="_Toc369809194"/>
      <w:bookmarkStart w:id="1934" w:name="_Toc369801003"/>
      <w:bookmarkStart w:id="1935" w:name="_Toc369803662"/>
      <w:bookmarkStart w:id="1936" w:name="_Toc369804223"/>
      <w:bookmarkStart w:id="1937" w:name="_Toc369805350"/>
      <w:bookmarkStart w:id="1938" w:name="_Toc369805911"/>
      <w:bookmarkStart w:id="1939" w:name="_Toc369806471"/>
      <w:bookmarkStart w:id="1940" w:name="_Toc369807035"/>
      <w:bookmarkStart w:id="1941" w:name="_Toc369807593"/>
      <w:bookmarkStart w:id="1942" w:name="_Toc369808142"/>
      <w:bookmarkStart w:id="1943" w:name="_Toc369808685"/>
      <w:bookmarkStart w:id="1944" w:name="_Toc369809223"/>
      <w:bookmarkStart w:id="1945" w:name="_Toc369801005"/>
      <w:bookmarkStart w:id="1946" w:name="_Toc369803664"/>
      <w:bookmarkStart w:id="1947" w:name="_Toc369804225"/>
      <w:bookmarkStart w:id="1948" w:name="_Toc369805352"/>
      <w:bookmarkStart w:id="1949" w:name="_Toc369805913"/>
      <w:bookmarkStart w:id="1950" w:name="_Toc369806473"/>
      <w:bookmarkStart w:id="1951" w:name="_Toc369807037"/>
      <w:bookmarkStart w:id="1952" w:name="_Toc369807595"/>
      <w:bookmarkStart w:id="1953" w:name="_Toc369808144"/>
      <w:bookmarkStart w:id="1954" w:name="_Toc369808687"/>
      <w:bookmarkStart w:id="1955" w:name="_Toc369809225"/>
      <w:bookmarkStart w:id="1956" w:name="_Toc369801006"/>
      <w:bookmarkStart w:id="1957" w:name="_Toc369803665"/>
      <w:bookmarkStart w:id="1958" w:name="_Toc369804226"/>
      <w:bookmarkStart w:id="1959" w:name="_Toc369805353"/>
      <w:bookmarkStart w:id="1960" w:name="_Toc369805914"/>
      <w:bookmarkStart w:id="1961" w:name="_Toc369806474"/>
      <w:bookmarkStart w:id="1962" w:name="_Toc369807038"/>
      <w:bookmarkStart w:id="1963" w:name="_Toc369807596"/>
      <w:bookmarkStart w:id="1964" w:name="_Toc369808145"/>
      <w:bookmarkStart w:id="1965" w:name="_Toc369808688"/>
      <w:bookmarkStart w:id="1966" w:name="_Toc369809226"/>
      <w:bookmarkStart w:id="1967" w:name="_Toc369801007"/>
      <w:bookmarkStart w:id="1968" w:name="_Toc369803666"/>
      <w:bookmarkStart w:id="1969" w:name="_Toc369804227"/>
      <w:bookmarkStart w:id="1970" w:name="_Toc369805354"/>
      <w:bookmarkStart w:id="1971" w:name="_Toc369805915"/>
      <w:bookmarkStart w:id="1972" w:name="_Toc369806475"/>
      <w:bookmarkStart w:id="1973" w:name="_Toc369807039"/>
      <w:bookmarkStart w:id="1974" w:name="_Toc369807597"/>
      <w:bookmarkStart w:id="1975" w:name="_Toc369808146"/>
      <w:bookmarkStart w:id="1976" w:name="_Toc369808689"/>
      <w:bookmarkStart w:id="1977" w:name="_Toc369809227"/>
      <w:bookmarkStart w:id="1978" w:name="_Toc369801008"/>
      <w:bookmarkStart w:id="1979" w:name="_Toc369803667"/>
      <w:bookmarkStart w:id="1980" w:name="_Toc369804228"/>
      <w:bookmarkStart w:id="1981" w:name="_Toc369805355"/>
      <w:bookmarkStart w:id="1982" w:name="_Toc369805916"/>
      <w:bookmarkStart w:id="1983" w:name="_Toc369806476"/>
      <w:bookmarkStart w:id="1984" w:name="_Toc369807040"/>
      <w:bookmarkStart w:id="1985" w:name="_Toc369807598"/>
      <w:bookmarkStart w:id="1986" w:name="_Toc369808147"/>
      <w:bookmarkStart w:id="1987" w:name="_Toc369808690"/>
      <w:bookmarkStart w:id="1988" w:name="_Toc369809228"/>
      <w:bookmarkStart w:id="1989" w:name="_Toc369801009"/>
      <w:bookmarkStart w:id="1990" w:name="_Toc369803668"/>
      <w:bookmarkStart w:id="1991" w:name="_Toc369804229"/>
      <w:bookmarkStart w:id="1992" w:name="_Toc369805356"/>
      <w:bookmarkStart w:id="1993" w:name="_Toc369805917"/>
      <w:bookmarkStart w:id="1994" w:name="_Toc369806477"/>
      <w:bookmarkStart w:id="1995" w:name="_Toc369807041"/>
      <w:bookmarkStart w:id="1996" w:name="_Toc369807599"/>
      <w:bookmarkStart w:id="1997" w:name="_Toc369808148"/>
      <w:bookmarkStart w:id="1998" w:name="_Toc369808691"/>
      <w:bookmarkStart w:id="1999" w:name="_Toc369809229"/>
      <w:bookmarkStart w:id="2000" w:name="_Toc369801031"/>
      <w:bookmarkStart w:id="2001" w:name="_Toc369803690"/>
      <w:bookmarkStart w:id="2002" w:name="_Toc369804251"/>
      <w:bookmarkStart w:id="2003" w:name="_Toc369805378"/>
      <w:bookmarkStart w:id="2004" w:name="_Toc369805939"/>
      <w:bookmarkStart w:id="2005" w:name="_Toc369806499"/>
      <w:bookmarkStart w:id="2006" w:name="_Toc369807063"/>
      <w:bookmarkStart w:id="2007" w:name="_Toc369807621"/>
      <w:bookmarkStart w:id="2008" w:name="_Toc369808170"/>
      <w:bookmarkStart w:id="2009" w:name="_Toc369808713"/>
      <w:bookmarkStart w:id="2010" w:name="_Toc369809251"/>
      <w:bookmarkStart w:id="2011" w:name="_Toc369801033"/>
      <w:bookmarkStart w:id="2012" w:name="_Toc369803692"/>
      <w:bookmarkStart w:id="2013" w:name="_Toc369804253"/>
      <w:bookmarkStart w:id="2014" w:name="_Toc369805380"/>
      <w:bookmarkStart w:id="2015" w:name="_Toc369805941"/>
      <w:bookmarkStart w:id="2016" w:name="_Toc369806501"/>
      <w:bookmarkStart w:id="2017" w:name="_Toc369807065"/>
      <w:bookmarkStart w:id="2018" w:name="_Toc369807623"/>
      <w:bookmarkStart w:id="2019" w:name="_Toc369808172"/>
      <w:bookmarkStart w:id="2020" w:name="_Toc369808715"/>
      <w:bookmarkStart w:id="2021" w:name="_Toc369809253"/>
      <w:bookmarkStart w:id="2022" w:name="_Toc369801039"/>
      <w:bookmarkStart w:id="2023" w:name="_Toc369803698"/>
      <w:bookmarkStart w:id="2024" w:name="_Toc369804259"/>
      <w:bookmarkStart w:id="2025" w:name="_Toc369805386"/>
      <w:bookmarkStart w:id="2026" w:name="_Toc369805947"/>
      <w:bookmarkStart w:id="2027" w:name="_Toc369806507"/>
      <w:bookmarkStart w:id="2028" w:name="_Toc369807071"/>
      <w:bookmarkStart w:id="2029" w:name="_Toc369807629"/>
      <w:bookmarkStart w:id="2030" w:name="_Toc369808178"/>
      <w:bookmarkStart w:id="2031" w:name="_Toc369808721"/>
      <w:bookmarkStart w:id="2032" w:name="_Toc369809259"/>
      <w:bookmarkStart w:id="2033" w:name="_Toc369801040"/>
      <w:bookmarkStart w:id="2034" w:name="_Toc369803699"/>
      <w:bookmarkStart w:id="2035" w:name="_Toc369804260"/>
      <w:bookmarkStart w:id="2036" w:name="_Toc369805387"/>
      <w:bookmarkStart w:id="2037" w:name="_Toc369805948"/>
      <w:bookmarkStart w:id="2038" w:name="_Toc369806508"/>
      <w:bookmarkStart w:id="2039" w:name="_Toc369807072"/>
      <w:bookmarkStart w:id="2040" w:name="_Toc369807630"/>
      <w:bookmarkStart w:id="2041" w:name="_Toc369808179"/>
      <w:bookmarkStart w:id="2042" w:name="_Toc369808722"/>
      <w:bookmarkStart w:id="2043" w:name="_Toc369809260"/>
      <w:bookmarkStart w:id="2044" w:name="_Toc369801046"/>
      <w:bookmarkStart w:id="2045" w:name="_Toc369803705"/>
      <w:bookmarkStart w:id="2046" w:name="_Toc369804266"/>
      <w:bookmarkStart w:id="2047" w:name="_Toc369805393"/>
      <w:bookmarkStart w:id="2048" w:name="_Toc369805954"/>
      <w:bookmarkStart w:id="2049" w:name="_Toc369806514"/>
      <w:bookmarkStart w:id="2050" w:name="_Toc369807078"/>
      <w:bookmarkStart w:id="2051" w:name="_Toc369807636"/>
      <w:bookmarkStart w:id="2052" w:name="_Toc369808185"/>
      <w:bookmarkStart w:id="2053" w:name="_Toc369808728"/>
      <w:bookmarkStart w:id="2054" w:name="_Toc369809266"/>
      <w:bookmarkStart w:id="2055" w:name="_Toc369801160"/>
      <w:bookmarkStart w:id="2056" w:name="_Toc369803819"/>
      <w:bookmarkStart w:id="2057" w:name="_Toc369804380"/>
      <w:bookmarkStart w:id="2058" w:name="_Toc369805507"/>
      <w:bookmarkStart w:id="2059" w:name="_Toc369806068"/>
      <w:bookmarkStart w:id="2060" w:name="_Toc369806628"/>
      <w:bookmarkStart w:id="2061" w:name="_Toc369807192"/>
      <w:bookmarkStart w:id="2062" w:name="_Toc369807750"/>
      <w:bookmarkStart w:id="2063" w:name="_Toc369808299"/>
      <w:bookmarkStart w:id="2064" w:name="_Toc369808842"/>
      <w:bookmarkStart w:id="2065" w:name="_Toc369809380"/>
      <w:bookmarkStart w:id="2066" w:name="_Toc369801161"/>
      <w:bookmarkStart w:id="2067" w:name="_Toc369803820"/>
      <w:bookmarkStart w:id="2068" w:name="_Toc369804381"/>
      <w:bookmarkStart w:id="2069" w:name="_Toc369805508"/>
      <w:bookmarkStart w:id="2070" w:name="_Toc369806069"/>
      <w:bookmarkStart w:id="2071" w:name="_Toc369806629"/>
      <w:bookmarkStart w:id="2072" w:name="_Toc369807193"/>
      <w:bookmarkStart w:id="2073" w:name="_Toc369807751"/>
      <w:bookmarkStart w:id="2074" w:name="_Toc369808300"/>
      <w:bookmarkStart w:id="2075" w:name="_Toc369808843"/>
      <w:bookmarkStart w:id="2076" w:name="_Toc369809381"/>
      <w:bookmarkStart w:id="2077" w:name="_Toc242949087"/>
      <w:bookmarkStart w:id="2078" w:name="_Toc369801162"/>
      <w:bookmarkStart w:id="2079" w:name="_Toc369803821"/>
      <w:bookmarkStart w:id="2080" w:name="_Toc369804382"/>
      <w:bookmarkStart w:id="2081" w:name="_Toc369805509"/>
      <w:bookmarkStart w:id="2082" w:name="_Toc369806070"/>
      <w:bookmarkStart w:id="2083" w:name="_Toc369806630"/>
      <w:bookmarkStart w:id="2084" w:name="_Toc369807194"/>
      <w:bookmarkStart w:id="2085" w:name="_Toc369807752"/>
      <w:bookmarkStart w:id="2086" w:name="_Toc369808301"/>
      <w:bookmarkStart w:id="2087" w:name="_Toc369808844"/>
      <w:bookmarkStart w:id="2088" w:name="_Toc369809382"/>
      <w:bookmarkStart w:id="2089" w:name="_Toc369801164"/>
      <w:bookmarkStart w:id="2090" w:name="_Toc369803823"/>
      <w:bookmarkStart w:id="2091" w:name="_Toc369804384"/>
      <w:bookmarkStart w:id="2092" w:name="_Toc369805511"/>
      <w:bookmarkStart w:id="2093" w:name="_Toc369806072"/>
      <w:bookmarkStart w:id="2094" w:name="_Toc369806632"/>
      <w:bookmarkStart w:id="2095" w:name="_Toc369807196"/>
      <w:bookmarkStart w:id="2096" w:name="_Toc369807754"/>
      <w:bookmarkStart w:id="2097" w:name="_Toc369808303"/>
      <w:bookmarkStart w:id="2098" w:name="_Toc369808846"/>
      <w:bookmarkStart w:id="2099" w:name="_Toc369809384"/>
      <w:bookmarkStart w:id="2100" w:name="_Toc369801166"/>
      <w:bookmarkStart w:id="2101" w:name="_Toc369803825"/>
      <w:bookmarkStart w:id="2102" w:name="_Toc369804386"/>
      <w:bookmarkStart w:id="2103" w:name="_Toc369805513"/>
      <w:bookmarkStart w:id="2104" w:name="_Toc369806074"/>
      <w:bookmarkStart w:id="2105" w:name="_Toc369806634"/>
      <w:bookmarkStart w:id="2106" w:name="_Toc369807198"/>
      <w:bookmarkStart w:id="2107" w:name="_Toc369807756"/>
      <w:bookmarkStart w:id="2108" w:name="_Toc369808305"/>
      <w:bookmarkStart w:id="2109" w:name="_Toc369808848"/>
      <w:bookmarkStart w:id="2110" w:name="_Toc369809386"/>
      <w:bookmarkStart w:id="2111" w:name="_Toc369801168"/>
      <w:bookmarkStart w:id="2112" w:name="_Toc369803827"/>
      <w:bookmarkStart w:id="2113" w:name="_Toc369804388"/>
      <w:bookmarkStart w:id="2114" w:name="_Toc369805515"/>
      <w:bookmarkStart w:id="2115" w:name="_Toc369806076"/>
      <w:bookmarkStart w:id="2116" w:name="_Toc369806636"/>
      <w:bookmarkStart w:id="2117" w:name="_Toc369807200"/>
      <w:bookmarkStart w:id="2118" w:name="_Toc369807758"/>
      <w:bookmarkStart w:id="2119" w:name="_Toc369808307"/>
      <w:bookmarkStart w:id="2120" w:name="_Toc369808850"/>
      <w:bookmarkStart w:id="2121" w:name="_Toc369809388"/>
      <w:bookmarkStart w:id="2122" w:name="_Toc369801169"/>
      <w:bookmarkStart w:id="2123" w:name="_Toc369803828"/>
      <w:bookmarkStart w:id="2124" w:name="_Toc369804389"/>
      <w:bookmarkStart w:id="2125" w:name="_Toc369805516"/>
      <w:bookmarkStart w:id="2126" w:name="_Toc369806077"/>
      <w:bookmarkStart w:id="2127" w:name="_Toc369806637"/>
      <w:bookmarkStart w:id="2128" w:name="_Toc369807201"/>
      <w:bookmarkStart w:id="2129" w:name="_Toc369807759"/>
      <w:bookmarkStart w:id="2130" w:name="_Toc369808308"/>
      <w:bookmarkStart w:id="2131" w:name="_Toc369808851"/>
      <w:bookmarkStart w:id="2132" w:name="_Toc369809389"/>
      <w:bookmarkStart w:id="2133" w:name="_Toc369801170"/>
      <w:bookmarkStart w:id="2134" w:name="_Toc369803829"/>
      <w:bookmarkStart w:id="2135" w:name="_Toc369804390"/>
      <w:bookmarkStart w:id="2136" w:name="_Toc369805517"/>
      <w:bookmarkStart w:id="2137" w:name="_Toc369806078"/>
      <w:bookmarkStart w:id="2138" w:name="_Toc369806638"/>
      <w:bookmarkStart w:id="2139" w:name="_Toc369807202"/>
      <w:bookmarkStart w:id="2140" w:name="_Toc369807760"/>
      <w:bookmarkStart w:id="2141" w:name="_Toc369808309"/>
      <w:bookmarkStart w:id="2142" w:name="_Toc369808852"/>
      <w:bookmarkStart w:id="2143" w:name="_Toc369809390"/>
      <w:bookmarkStart w:id="2144" w:name="_Toc369801171"/>
      <w:bookmarkStart w:id="2145" w:name="_Toc369803830"/>
      <w:bookmarkStart w:id="2146" w:name="_Toc369804391"/>
      <w:bookmarkStart w:id="2147" w:name="_Toc369805518"/>
      <w:bookmarkStart w:id="2148" w:name="_Toc369806079"/>
      <w:bookmarkStart w:id="2149" w:name="_Toc369806639"/>
      <w:bookmarkStart w:id="2150" w:name="_Toc369807203"/>
      <w:bookmarkStart w:id="2151" w:name="_Toc369807761"/>
      <w:bookmarkStart w:id="2152" w:name="_Toc369808310"/>
      <w:bookmarkStart w:id="2153" w:name="_Toc369808853"/>
      <w:bookmarkStart w:id="2154" w:name="_Toc369809391"/>
      <w:bookmarkStart w:id="2155" w:name="_Toc369801172"/>
      <w:bookmarkStart w:id="2156" w:name="_Toc369803831"/>
      <w:bookmarkStart w:id="2157" w:name="_Toc369804392"/>
      <w:bookmarkStart w:id="2158" w:name="_Toc369805519"/>
      <w:bookmarkStart w:id="2159" w:name="_Toc369806080"/>
      <w:bookmarkStart w:id="2160" w:name="_Toc369806640"/>
      <w:bookmarkStart w:id="2161" w:name="_Toc369807204"/>
      <w:bookmarkStart w:id="2162" w:name="_Toc369807762"/>
      <w:bookmarkStart w:id="2163" w:name="_Toc369808311"/>
      <w:bookmarkStart w:id="2164" w:name="_Toc369808854"/>
      <w:bookmarkStart w:id="2165" w:name="_Toc369809392"/>
      <w:bookmarkStart w:id="2166" w:name="_Toc369801174"/>
      <w:bookmarkStart w:id="2167" w:name="_Toc369803833"/>
      <w:bookmarkStart w:id="2168" w:name="_Toc369804394"/>
      <w:bookmarkStart w:id="2169" w:name="_Toc369805521"/>
      <w:bookmarkStart w:id="2170" w:name="_Toc369806082"/>
      <w:bookmarkStart w:id="2171" w:name="_Toc369806642"/>
      <w:bookmarkStart w:id="2172" w:name="_Toc369807206"/>
      <w:bookmarkStart w:id="2173" w:name="_Toc369807764"/>
      <w:bookmarkStart w:id="2174" w:name="_Toc369808313"/>
      <w:bookmarkStart w:id="2175" w:name="_Toc369808856"/>
      <w:bookmarkStart w:id="2176" w:name="_Toc369809394"/>
      <w:bookmarkStart w:id="2177" w:name="_Toc369801175"/>
      <w:bookmarkStart w:id="2178" w:name="_Toc369803834"/>
      <w:bookmarkStart w:id="2179" w:name="_Toc369804395"/>
      <w:bookmarkStart w:id="2180" w:name="_Toc369805522"/>
      <w:bookmarkStart w:id="2181" w:name="_Toc369806083"/>
      <w:bookmarkStart w:id="2182" w:name="_Toc369806643"/>
      <w:bookmarkStart w:id="2183" w:name="_Toc369807207"/>
      <w:bookmarkStart w:id="2184" w:name="_Toc369807765"/>
      <w:bookmarkStart w:id="2185" w:name="_Toc369808314"/>
      <w:bookmarkStart w:id="2186" w:name="_Toc369808857"/>
      <w:bookmarkStart w:id="2187" w:name="_Toc369809395"/>
      <w:bookmarkStart w:id="2188" w:name="_Toc369801177"/>
      <w:bookmarkStart w:id="2189" w:name="_Toc369803836"/>
      <w:bookmarkStart w:id="2190" w:name="_Toc369804397"/>
      <w:bookmarkStart w:id="2191" w:name="_Toc369805524"/>
      <w:bookmarkStart w:id="2192" w:name="_Toc369806085"/>
      <w:bookmarkStart w:id="2193" w:name="_Toc369806645"/>
      <w:bookmarkStart w:id="2194" w:name="_Toc369807209"/>
      <w:bookmarkStart w:id="2195" w:name="_Toc369807767"/>
      <w:bookmarkStart w:id="2196" w:name="_Toc369808316"/>
      <w:bookmarkStart w:id="2197" w:name="_Toc369808859"/>
      <w:bookmarkStart w:id="2198" w:name="_Toc369809397"/>
      <w:bookmarkStart w:id="2199" w:name="_Toc369801178"/>
      <w:bookmarkStart w:id="2200" w:name="_Toc369803837"/>
      <w:bookmarkStart w:id="2201" w:name="_Toc369804398"/>
      <w:bookmarkStart w:id="2202" w:name="_Toc369805525"/>
      <w:bookmarkStart w:id="2203" w:name="_Toc369806086"/>
      <w:bookmarkStart w:id="2204" w:name="_Toc369806646"/>
      <w:bookmarkStart w:id="2205" w:name="_Toc369807210"/>
      <w:bookmarkStart w:id="2206" w:name="_Toc369807768"/>
      <w:bookmarkStart w:id="2207" w:name="_Toc369808317"/>
      <w:bookmarkStart w:id="2208" w:name="_Toc369808860"/>
      <w:bookmarkStart w:id="2209" w:name="_Toc369809398"/>
      <w:bookmarkStart w:id="2210" w:name="_Toc369801179"/>
      <w:bookmarkStart w:id="2211" w:name="_Toc369803838"/>
      <w:bookmarkStart w:id="2212" w:name="_Toc369804399"/>
      <w:bookmarkStart w:id="2213" w:name="_Toc369805526"/>
      <w:bookmarkStart w:id="2214" w:name="_Toc369806087"/>
      <w:bookmarkStart w:id="2215" w:name="_Toc369806647"/>
      <w:bookmarkStart w:id="2216" w:name="_Toc369807211"/>
      <w:bookmarkStart w:id="2217" w:name="_Toc369807769"/>
      <w:bookmarkStart w:id="2218" w:name="_Toc369808318"/>
      <w:bookmarkStart w:id="2219" w:name="_Toc369808861"/>
      <w:bookmarkStart w:id="2220" w:name="_Toc369809399"/>
      <w:bookmarkStart w:id="2221" w:name="_Toc369801191"/>
      <w:bookmarkStart w:id="2222" w:name="_Toc369803850"/>
      <w:bookmarkStart w:id="2223" w:name="_Toc369804411"/>
      <w:bookmarkStart w:id="2224" w:name="_Toc369805538"/>
      <w:bookmarkStart w:id="2225" w:name="_Toc369806099"/>
      <w:bookmarkStart w:id="2226" w:name="_Toc369806659"/>
      <w:bookmarkStart w:id="2227" w:name="_Toc369807223"/>
      <w:bookmarkStart w:id="2228" w:name="_Toc369807781"/>
      <w:bookmarkStart w:id="2229" w:name="_Toc369808330"/>
      <w:bookmarkStart w:id="2230" w:name="_Toc369808873"/>
      <w:bookmarkStart w:id="2231" w:name="_Toc369809411"/>
      <w:bookmarkStart w:id="2232" w:name="_Toc369801193"/>
      <w:bookmarkStart w:id="2233" w:name="_Toc369803852"/>
      <w:bookmarkStart w:id="2234" w:name="_Toc369804413"/>
      <w:bookmarkStart w:id="2235" w:name="_Toc369805540"/>
      <w:bookmarkStart w:id="2236" w:name="_Toc369806101"/>
      <w:bookmarkStart w:id="2237" w:name="_Toc369806661"/>
      <w:bookmarkStart w:id="2238" w:name="_Toc369807225"/>
      <w:bookmarkStart w:id="2239" w:name="_Toc369807783"/>
      <w:bookmarkStart w:id="2240" w:name="_Toc369808332"/>
      <w:bookmarkStart w:id="2241" w:name="_Toc369808875"/>
      <w:bookmarkStart w:id="2242" w:name="_Toc369809413"/>
      <w:bookmarkStart w:id="2243" w:name="_Toc369801195"/>
      <w:bookmarkStart w:id="2244" w:name="_Toc369803854"/>
      <w:bookmarkStart w:id="2245" w:name="_Toc369804415"/>
      <w:bookmarkStart w:id="2246" w:name="_Toc369805542"/>
      <w:bookmarkStart w:id="2247" w:name="_Toc369806103"/>
      <w:bookmarkStart w:id="2248" w:name="_Toc369806663"/>
      <w:bookmarkStart w:id="2249" w:name="_Toc369807227"/>
      <w:bookmarkStart w:id="2250" w:name="_Toc369807785"/>
      <w:bookmarkStart w:id="2251" w:name="_Toc369808334"/>
      <w:bookmarkStart w:id="2252" w:name="_Toc369808877"/>
      <w:bookmarkStart w:id="2253" w:name="_Toc369809415"/>
      <w:bookmarkStart w:id="2254" w:name="_Toc369801196"/>
      <w:bookmarkStart w:id="2255" w:name="_Toc369803855"/>
      <w:bookmarkStart w:id="2256" w:name="_Toc369804416"/>
      <w:bookmarkStart w:id="2257" w:name="_Toc369805543"/>
      <w:bookmarkStart w:id="2258" w:name="_Toc369806104"/>
      <w:bookmarkStart w:id="2259" w:name="_Toc369806664"/>
      <w:bookmarkStart w:id="2260" w:name="_Toc369807228"/>
      <w:bookmarkStart w:id="2261" w:name="_Toc369807786"/>
      <w:bookmarkStart w:id="2262" w:name="_Toc369808335"/>
      <w:bookmarkStart w:id="2263" w:name="_Toc369808878"/>
      <w:bookmarkStart w:id="2264" w:name="_Toc369809416"/>
      <w:bookmarkStart w:id="2265" w:name="_Toc369801198"/>
      <w:bookmarkStart w:id="2266" w:name="_Toc369803857"/>
      <w:bookmarkStart w:id="2267" w:name="_Toc369804418"/>
      <w:bookmarkStart w:id="2268" w:name="_Toc369805545"/>
      <w:bookmarkStart w:id="2269" w:name="_Toc369806106"/>
      <w:bookmarkStart w:id="2270" w:name="_Toc369806666"/>
      <w:bookmarkStart w:id="2271" w:name="_Toc369807230"/>
      <w:bookmarkStart w:id="2272" w:name="_Toc369807788"/>
      <w:bookmarkStart w:id="2273" w:name="_Toc369808337"/>
      <w:bookmarkStart w:id="2274" w:name="_Toc369808880"/>
      <w:bookmarkStart w:id="2275" w:name="_Toc369809418"/>
      <w:bookmarkStart w:id="2276" w:name="_Toc369801200"/>
      <w:bookmarkStart w:id="2277" w:name="_Toc369803859"/>
      <w:bookmarkStart w:id="2278" w:name="_Toc369804420"/>
      <w:bookmarkStart w:id="2279" w:name="_Toc369805547"/>
      <w:bookmarkStart w:id="2280" w:name="_Toc369806108"/>
      <w:bookmarkStart w:id="2281" w:name="_Toc369806668"/>
      <w:bookmarkStart w:id="2282" w:name="_Toc369807232"/>
      <w:bookmarkStart w:id="2283" w:name="_Toc369807790"/>
      <w:bookmarkStart w:id="2284" w:name="_Toc369808339"/>
      <w:bookmarkStart w:id="2285" w:name="_Toc369808882"/>
      <w:bookmarkStart w:id="2286" w:name="_Toc369809420"/>
      <w:bookmarkStart w:id="2287" w:name="_Toc369801201"/>
      <w:bookmarkStart w:id="2288" w:name="_Toc369803860"/>
      <w:bookmarkStart w:id="2289" w:name="_Toc369804421"/>
      <w:bookmarkStart w:id="2290" w:name="_Toc369805548"/>
      <w:bookmarkStart w:id="2291" w:name="_Toc369806109"/>
      <w:bookmarkStart w:id="2292" w:name="_Toc369806669"/>
      <w:bookmarkStart w:id="2293" w:name="_Toc369807233"/>
      <w:bookmarkStart w:id="2294" w:name="_Toc369807791"/>
      <w:bookmarkStart w:id="2295" w:name="_Toc369808340"/>
      <w:bookmarkStart w:id="2296" w:name="_Toc369808883"/>
      <w:bookmarkStart w:id="2297" w:name="_Toc369809421"/>
      <w:bookmarkStart w:id="2298" w:name="_Toc369801203"/>
      <w:bookmarkStart w:id="2299" w:name="_Toc369803862"/>
      <w:bookmarkStart w:id="2300" w:name="_Toc369804423"/>
      <w:bookmarkStart w:id="2301" w:name="_Toc369805550"/>
      <w:bookmarkStart w:id="2302" w:name="_Toc369806111"/>
      <w:bookmarkStart w:id="2303" w:name="_Toc369806671"/>
      <w:bookmarkStart w:id="2304" w:name="_Toc369807235"/>
      <w:bookmarkStart w:id="2305" w:name="_Toc369807793"/>
      <w:bookmarkStart w:id="2306" w:name="_Toc369808342"/>
      <w:bookmarkStart w:id="2307" w:name="_Toc369808885"/>
      <w:bookmarkStart w:id="2308" w:name="_Toc369809423"/>
      <w:bookmarkStart w:id="2309" w:name="_Toc369801204"/>
      <w:bookmarkStart w:id="2310" w:name="_Toc369803863"/>
      <w:bookmarkStart w:id="2311" w:name="_Toc369804424"/>
      <w:bookmarkStart w:id="2312" w:name="_Toc369805551"/>
      <w:bookmarkStart w:id="2313" w:name="_Toc369806112"/>
      <w:bookmarkStart w:id="2314" w:name="_Toc369806672"/>
      <w:bookmarkStart w:id="2315" w:name="_Toc369807236"/>
      <w:bookmarkStart w:id="2316" w:name="_Toc369807794"/>
      <w:bookmarkStart w:id="2317" w:name="_Toc369808343"/>
      <w:bookmarkStart w:id="2318" w:name="_Toc369808886"/>
      <w:bookmarkStart w:id="2319" w:name="_Toc369809424"/>
      <w:bookmarkStart w:id="2320" w:name="_Toc369801205"/>
      <w:bookmarkStart w:id="2321" w:name="_Toc369803864"/>
      <w:bookmarkStart w:id="2322" w:name="_Toc369804425"/>
      <w:bookmarkStart w:id="2323" w:name="_Toc369805552"/>
      <w:bookmarkStart w:id="2324" w:name="_Toc369806113"/>
      <w:bookmarkStart w:id="2325" w:name="_Toc369806673"/>
      <w:bookmarkStart w:id="2326" w:name="_Toc369807237"/>
      <w:bookmarkStart w:id="2327" w:name="_Toc369807795"/>
      <w:bookmarkStart w:id="2328" w:name="_Toc369808344"/>
      <w:bookmarkStart w:id="2329" w:name="_Toc369808887"/>
      <w:bookmarkStart w:id="2330" w:name="_Toc369809425"/>
      <w:bookmarkStart w:id="2331" w:name="_Toc369801207"/>
      <w:bookmarkStart w:id="2332" w:name="_Toc369803866"/>
      <w:bookmarkStart w:id="2333" w:name="_Toc369804427"/>
      <w:bookmarkStart w:id="2334" w:name="_Toc369805554"/>
      <w:bookmarkStart w:id="2335" w:name="_Toc369806115"/>
      <w:bookmarkStart w:id="2336" w:name="_Toc369806675"/>
      <w:bookmarkStart w:id="2337" w:name="_Toc369807239"/>
      <w:bookmarkStart w:id="2338" w:name="_Toc369807797"/>
      <w:bookmarkStart w:id="2339" w:name="_Toc369808346"/>
      <w:bookmarkStart w:id="2340" w:name="_Toc369808889"/>
      <w:bookmarkStart w:id="2341" w:name="_Toc369809427"/>
      <w:bookmarkStart w:id="2342" w:name="_Toc369801208"/>
      <w:bookmarkStart w:id="2343" w:name="_Toc369803867"/>
      <w:bookmarkStart w:id="2344" w:name="_Toc369804428"/>
      <w:bookmarkStart w:id="2345" w:name="_Toc369805555"/>
      <w:bookmarkStart w:id="2346" w:name="_Toc369806116"/>
      <w:bookmarkStart w:id="2347" w:name="_Toc369806676"/>
      <w:bookmarkStart w:id="2348" w:name="_Toc369807240"/>
      <w:bookmarkStart w:id="2349" w:name="_Toc369807798"/>
      <w:bookmarkStart w:id="2350" w:name="_Toc369808347"/>
      <w:bookmarkStart w:id="2351" w:name="_Toc369808890"/>
      <w:bookmarkStart w:id="2352" w:name="_Toc369809428"/>
      <w:bookmarkStart w:id="2353" w:name="_Toc369801209"/>
      <w:bookmarkStart w:id="2354" w:name="_Toc369803868"/>
      <w:bookmarkStart w:id="2355" w:name="_Toc369804429"/>
      <w:bookmarkStart w:id="2356" w:name="_Toc369805556"/>
      <w:bookmarkStart w:id="2357" w:name="_Toc369806117"/>
      <w:bookmarkStart w:id="2358" w:name="_Toc369806677"/>
      <w:bookmarkStart w:id="2359" w:name="_Toc369807241"/>
      <w:bookmarkStart w:id="2360" w:name="_Toc369807799"/>
      <w:bookmarkStart w:id="2361" w:name="_Toc369808348"/>
      <w:bookmarkStart w:id="2362" w:name="_Toc369808891"/>
      <w:bookmarkStart w:id="2363" w:name="_Toc369809429"/>
      <w:bookmarkStart w:id="2364" w:name="_Toc369801210"/>
      <w:bookmarkStart w:id="2365" w:name="_Toc369803869"/>
      <w:bookmarkStart w:id="2366" w:name="_Toc369804430"/>
      <w:bookmarkStart w:id="2367" w:name="_Toc369805557"/>
      <w:bookmarkStart w:id="2368" w:name="_Toc369806118"/>
      <w:bookmarkStart w:id="2369" w:name="_Toc369806678"/>
      <w:bookmarkStart w:id="2370" w:name="_Toc369807242"/>
      <w:bookmarkStart w:id="2371" w:name="_Toc369807800"/>
      <w:bookmarkStart w:id="2372" w:name="_Toc369808349"/>
      <w:bookmarkStart w:id="2373" w:name="_Toc369808892"/>
      <w:bookmarkStart w:id="2374" w:name="_Toc369809430"/>
      <w:bookmarkStart w:id="2375" w:name="_Toc369801211"/>
      <w:bookmarkStart w:id="2376" w:name="_Toc369803870"/>
      <w:bookmarkStart w:id="2377" w:name="_Toc369804431"/>
      <w:bookmarkStart w:id="2378" w:name="_Toc369805558"/>
      <w:bookmarkStart w:id="2379" w:name="_Toc369806119"/>
      <w:bookmarkStart w:id="2380" w:name="_Toc369806679"/>
      <w:bookmarkStart w:id="2381" w:name="_Toc369807243"/>
      <w:bookmarkStart w:id="2382" w:name="_Toc369807801"/>
      <w:bookmarkStart w:id="2383" w:name="_Toc369808350"/>
      <w:bookmarkStart w:id="2384" w:name="_Toc369808893"/>
      <w:bookmarkStart w:id="2385" w:name="_Toc369809431"/>
      <w:bookmarkStart w:id="2386" w:name="_Toc242949088"/>
      <w:bookmarkStart w:id="2387" w:name="_Toc242932330"/>
      <w:bookmarkStart w:id="2388" w:name="_Toc415569106"/>
      <w:bookmarkStart w:id="2389" w:name="_Ref289359455"/>
      <w:bookmarkStart w:id="2390" w:name="_Toc26565179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r w:rsidRPr="004F1BE7">
        <w:rPr>
          <w:b w:val="0"/>
          <w:lang w:val="en-CA"/>
        </w:rPr>
        <w:t>Monitoring, Reporting and Statistics</w:t>
      </w:r>
      <w:bookmarkEnd w:id="2386"/>
      <w:bookmarkEnd w:id="2387"/>
      <w:bookmarkEnd w:id="2388"/>
    </w:p>
    <w:p w14:paraId="7501D3F7" w14:textId="69862D58" w:rsidR="00280A1A" w:rsidRDefault="005C15BA" w:rsidP="00280A1A">
      <w:pPr>
        <w:rPr>
          <w:rFonts w:ascii="Arial" w:hAnsi="Arial"/>
          <w:lang w:val="en-CA" w:eastAsia="x-none"/>
        </w:rPr>
      </w:pPr>
      <w:r>
        <w:rPr>
          <w:rFonts w:ascii="Arial" w:hAnsi="Arial"/>
          <w:lang w:val="en-CA" w:eastAsia="x-none"/>
        </w:rPr>
        <w:t xml:space="preserve">Statistics are extracted by querying the GPS database (replicated Database) and more precisely TX_INFO table where all the transactions for all BSSs are stored successfully. </w:t>
      </w:r>
    </w:p>
    <w:p w14:paraId="5B866FEB" w14:textId="77777777" w:rsidR="005C15BA" w:rsidRDefault="005C15BA" w:rsidP="00280A1A">
      <w:pPr>
        <w:rPr>
          <w:rFonts w:ascii="Arial" w:hAnsi="Arial"/>
          <w:lang w:val="en-CA" w:eastAsia="x-none"/>
        </w:rPr>
      </w:pPr>
    </w:p>
    <w:p w14:paraId="4523F7DE" w14:textId="0DFB4B02" w:rsidR="005C15BA" w:rsidRDefault="005C15BA" w:rsidP="00280A1A">
      <w:pPr>
        <w:rPr>
          <w:rFonts w:ascii="Arial" w:hAnsi="Arial"/>
          <w:lang w:val="en-CA" w:eastAsia="x-none"/>
        </w:rPr>
      </w:pPr>
      <w:r>
        <w:rPr>
          <w:rFonts w:ascii="Arial" w:hAnsi="Arial"/>
          <w:lang w:val="en-CA" w:eastAsia="x-none"/>
        </w:rPr>
        <w:t>GPS Monitoring is performed by Dynatrace. Refer to the Production guide for more details</w:t>
      </w:r>
    </w:p>
    <w:p w14:paraId="516AAD74" w14:textId="77777777" w:rsidR="004F1BE7" w:rsidRDefault="004F1BE7" w:rsidP="00280A1A">
      <w:pPr>
        <w:rPr>
          <w:rFonts w:ascii="Arial" w:hAnsi="Arial"/>
          <w:lang w:val="en-CA" w:eastAsia="x-none"/>
        </w:rPr>
      </w:pPr>
    </w:p>
    <w:p w14:paraId="685887D6" w14:textId="77777777" w:rsidR="004F1BE7" w:rsidRDefault="004F1BE7" w:rsidP="00280A1A">
      <w:pPr>
        <w:rPr>
          <w:rFonts w:ascii="Arial" w:hAnsi="Arial"/>
          <w:lang w:val="en-CA" w:eastAsia="x-none"/>
        </w:rPr>
      </w:pPr>
    </w:p>
    <w:p w14:paraId="27601321" w14:textId="77777777" w:rsidR="004F1BE7" w:rsidRDefault="004F1BE7" w:rsidP="00280A1A">
      <w:pPr>
        <w:rPr>
          <w:rFonts w:ascii="Arial" w:hAnsi="Arial"/>
          <w:lang w:val="en-CA" w:eastAsia="x-none"/>
        </w:rPr>
      </w:pPr>
    </w:p>
    <w:p w14:paraId="2BCAB287" w14:textId="77777777" w:rsidR="004F1BE7" w:rsidRDefault="004F1BE7" w:rsidP="00280A1A">
      <w:pPr>
        <w:rPr>
          <w:rFonts w:ascii="Arial" w:hAnsi="Arial"/>
          <w:lang w:val="en-CA" w:eastAsia="x-none"/>
        </w:rPr>
      </w:pPr>
    </w:p>
    <w:p w14:paraId="1A2FC135" w14:textId="77777777" w:rsidR="004F1BE7" w:rsidRDefault="004F1BE7" w:rsidP="00280A1A">
      <w:pPr>
        <w:rPr>
          <w:rFonts w:ascii="Arial" w:hAnsi="Arial"/>
          <w:lang w:val="en-CA" w:eastAsia="x-none"/>
        </w:rPr>
      </w:pPr>
    </w:p>
    <w:p w14:paraId="3513D1C4" w14:textId="77777777" w:rsidR="004F1BE7" w:rsidRDefault="004F1BE7" w:rsidP="00280A1A">
      <w:pPr>
        <w:rPr>
          <w:rFonts w:ascii="Arial" w:hAnsi="Arial"/>
          <w:lang w:val="en-CA" w:eastAsia="x-none"/>
        </w:rPr>
      </w:pPr>
    </w:p>
    <w:p w14:paraId="546318EE" w14:textId="77777777" w:rsidR="004F1BE7" w:rsidRDefault="004F1BE7" w:rsidP="00280A1A">
      <w:pPr>
        <w:rPr>
          <w:rFonts w:ascii="Arial" w:hAnsi="Arial"/>
          <w:lang w:val="en-CA" w:eastAsia="x-none"/>
        </w:rPr>
      </w:pPr>
    </w:p>
    <w:p w14:paraId="78C03C4C" w14:textId="77777777" w:rsidR="004F1BE7" w:rsidRDefault="004F1BE7" w:rsidP="00280A1A">
      <w:pPr>
        <w:rPr>
          <w:rFonts w:ascii="Arial" w:hAnsi="Arial"/>
          <w:lang w:val="en-CA" w:eastAsia="x-none"/>
        </w:rPr>
      </w:pPr>
    </w:p>
    <w:p w14:paraId="01D627A6" w14:textId="77777777" w:rsidR="004F1BE7" w:rsidRDefault="004F1BE7" w:rsidP="00280A1A">
      <w:pPr>
        <w:rPr>
          <w:rFonts w:ascii="Arial" w:hAnsi="Arial"/>
          <w:lang w:val="en-CA" w:eastAsia="x-none"/>
        </w:rPr>
      </w:pPr>
    </w:p>
    <w:p w14:paraId="0FBBBE56" w14:textId="77777777" w:rsidR="004F1BE7" w:rsidRDefault="004F1BE7" w:rsidP="00280A1A">
      <w:pPr>
        <w:rPr>
          <w:rFonts w:ascii="Arial" w:hAnsi="Arial"/>
          <w:lang w:val="en-CA" w:eastAsia="x-none"/>
        </w:rPr>
      </w:pPr>
    </w:p>
    <w:p w14:paraId="3081911C" w14:textId="77777777" w:rsidR="004F1BE7" w:rsidRDefault="004F1BE7" w:rsidP="00280A1A">
      <w:pPr>
        <w:rPr>
          <w:rFonts w:ascii="Arial" w:hAnsi="Arial"/>
          <w:lang w:val="en-CA" w:eastAsia="x-none"/>
        </w:rPr>
      </w:pPr>
    </w:p>
    <w:p w14:paraId="75A89B90" w14:textId="77777777" w:rsidR="004F1BE7" w:rsidRDefault="004F1BE7" w:rsidP="00280A1A">
      <w:pPr>
        <w:rPr>
          <w:rFonts w:ascii="Arial" w:hAnsi="Arial"/>
          <w:lang w:val="en-CA" w:eastAsia="x-none"/>
        </w:rPr>
      </w:pPr>
    </w:p>
    <w:p w14:paraId="6064CC96" w14:textId="77777777" w:rsidR="004F1BE7" w:rsidRDefault="004F1BE7" w:rsidP="00280A1A">
      <w:pPr>
        <w:rPr>
          <w:rFonts w:ascii="Arial" w:hAnsi="Arial"/>
          <w:lang w:val="en-CA" w:eastAsia="x-none"/>
        </w:rPr>
      </w:pPr>
    </w:p>
    <w:p w14:paraId="16097847" w14:textId="77777777" w:rsidR="004F1BE7" w:rsidRDefault="004F1BE7" w:rsidP="00280A1A">
      <w:pPr>
        <w:rPr>
          <w:rFonts w:ascii="Arial" w:hAnsi="Arial"/>
          <w:lang w:val="en-CA" w:eastAsia="x-none"/>
        </w:rPr>
      </w:pPr>
    </w:p>
    <w:p w14:paraId="0457F0D9" w14:textId="77777777" w:rsidR="004F1BE7" w:rsidRDefault="004F1BE7" w:rsidP="00280A1A">
      <w:pPr>
        <w:rPr>
          <w:rFonts w:ascii="Arial" w:hAnsi="Arial"/>
          <w:lang w:val="en-CA" w:eastAsia="x-none"/>
        </w:rPr>
      </w:pPr>
    </w:p>
    <w:p w14:paraId="3CBF5906" w14:textId="77777777" w:rsidR="004F1BE7" w:rsidRDefault="004F1BE7" w:rsidP="00280A1A">
      <w:pPr>
        <w:rPr>
          <w:rFonts w:ascii="Arial" w:hAnsi="Arial"/>
          <w:lang w:val="en-CA" w:eastAsia="x-none"/>
        </w:rPr>
      </w:pPr>
    </w:p>
    <w:p w14:paraId="13C70AC2" w14:textId="77777777" w:rsidR="004F1BE7" w:rsidRDefault="004F1BE7" w:rsidP="00280A1A">
      <w:pPr>
        <w:rPr>
          <w:rFonts w:ascii="Arial" w:hAnsi="Arial"/>
          <w:lang w:val="en-CA" w:eastAsia="x-none"/>
        </w:rPr>
      </w:pPr>
    </w:p>
    <w:p w14:paraId="55F46434" w14:textId="77777777" w:rsidR="004F1BE7" w:rsidRDefault="004F1BE7" w:rsidP="00280A1A">
      <w:pPr>
        <w:rPr>
          <w:rFonts w:ascii="Arial" w:hAnsi="Arial"/>
          <w:lang w:val="en-CA" w:eastAsia="x-none"/>
        </w:rPr>
      </w:pPr>
    </w:p>
    <w:p w14:paraId="1BB513C8" w14:textId="77777777" w:rsidR="004F1BE7" w:rsidRDefault="004F1BE7" w:rsidP="00280A1A">
      <w:pPr>
        <w:rPr>
          <w:rFonts w:ascii="Arial" w:hAnsi="Arial"/>
          <w:lang w:val="en-CA" w:eastAsia="x-none"/>
        </w:rPr>
      </w:pPr>
    </w:p>
    <w:p w14:paraId="0CC4A0EC" w14:textId="77777777" w:rsidR="004F1BE7" w:rsidRDefault="004F1BE7" w:rsidP="00280A1A">
      <w:pPr>
        <w:rPr>
          <w:rFonts w:ascii="Arial" w:hAnsi="Arial"/>
          <w:lang w:val="en-CA" w:eastAsia="x-none"/>
        </w:rPr>
      </w:pPr>
    </w:p>
    <w:p w14:paraId="6E5E393A" w14:textId="77777777" w:rsidR="004F1BE7" w:rsidRDefault="004F1BE7" w:rsidP="00280A1A">
      <w:pPr>
        <w:rPr>
          <w:rFonts w:ascii="Arial" w:hAnsi="Arial"/>
          <w:lang w:val="en-CA" w:eastAsia="x-none"/>
        </w:rPr>
      </w:pPr>
    </w:p>
    <w:p w14:paraId="2FC64874" w14:textId="77777777" w:rsidR="004F1BE7" w:rsidRDefault="004F1BE7" w:rsidP="00280A1A">
      <w:pPr>
        <w:rPr>
          <w:rFonts w:ascii="Arial" w:hAnsi="Arial"/>
          <w:lang w:val="en-CA" w:eastAsia="x-none"/>
        </w:rPr>
      </w:pPr>
    </w:p>
    <w:p w14:paraId="64D650A5" w14:textId="77777777" w:rsidR="004F1BE7" w:rsidRDefault="004F1BE7" w:rsidP="00280A1A">
      <w:pPr>
        <w:rPr>
          <w:rFonts w:ascii="Arial" w:hAnsi="Arial"/>
          <w:lang w:val="en-CA" w:eastAsia="x-none"/>
        </w:rPr>
      </w:pPr>
    </w:p>
    <w:p w14:paraId="0CE0C73A" w14:textId="77777777" w:rsidR="004F1BE7" w:rsidRDefault="004F1BE7" w:rsidP="00280A1A">
      <w:pPr>
        <w:rPr>
          <w:rFonts w:ascii="Arial" w:hAnsi="Arial"/>
          <w:lang w:val="en-CA" w:eastAsia="x-none"/>
        </w:rPr>
      </w:pPr>
    </w:p>
    <w:p w14:paraId="2647A429" w14:textId="77777777" w:rsidR="004F1BE7" w:rsidRDefault="004F1BE7" w:rsidP="00280A1A">
      <w:pPr>
        <w:rPr>
          <w:rFonts w:ascii="Arial" w:hAnsi="Arial"/>
          <w:lang w:val="en-CA" w:eastAsia="x-none"/>
        </w:rPr>
      </w:pPr>
    </w:p>
    <w:p w14:paraId="25717331" w14:textId="77777777" w:rsidR="004F1BE7" w:rsidRDefault="004F1BE7" w:rsidP="00280A1A">
      <w:pPr>
        <w:rPr>
          <w:rFonts w:ascii="Arial" w:hAnsi="Arial"/>
          <w:lang w:val="en-CA" w:eastAsia="x-none"/>
        </w:rPr>
      </w:pPr>
    </w:p>
    <w:p w14:paraId="0C5CDE6B" w14:textId="77777777" w:rsidR="004F1BE7" w:rsidRDefault="004F1BE7" w:rsidP="00280A1A">
      <w:pPr>
        <w:rPr>
          <w:rFonts w:ascii="Arial" w:hAnsi="Arial"/>
          <w:lang w:val="en-CA" w:eastAsia="x-none"/>
        </w:rPr>
      </w:pPr>
    </w:p>
    <w:p w14:paraId="61CD6A83" w14:textId="77777777" w:rsidR="004F1BE7" w:rsidRDefault="004F1BE7" w:rsidP="00280A1A">
      <w:pPr>
        <w:rPr>
          <w:rFonts w:ascii="Arial" w:hAnsi="Arial"/>
          <w:lang w:val="en-CA" w:eastAsia="x-none"/>
        </w:rPr>
      </w:pPr>
    </w:p>
    <w:p w14:paraId="207C13E9" w14:textId="77777777" w:rsidR="004F1BE7" w:rsidRDefault="004F1BE7" w:rsidP="00280A1A">
      <w:pPr>
        <w:rPr>
          <w:rFonts w:ascii="Arial" w:hAnsi="Arial"/>
          <w:lang w:val="en-CA" w:eastAsia="x-none"/>
        </w:rPr>
      </w:pPr>
    </w:p>
    <w:p w14:paraId="53148FD6" w14:textId="77777777" w:rsidR="004F1BE7" w:rsidRDefault="004F1BE7" w:rsidP="00280A1A">
      <w:pPr>
        <w:rPr>
          <w:rFonts w:ascii="Arial" w:hAnsi="Arial"/>
          <w:lang w:val="en-CA" w:eastAsia="x-none"/>
        </w:rPr>
      </w:pPr>
    </w:p>
    <w:p w14:paraId="56DED570" w14:textId="77777777" w:rsidR="004F1BE7" w:rsidRDefault="004F1BE7" w:rsidP="00280A1A">
      <w:pPr>
        <w:rPr>
          <w:rFonts w:ascii="Arial" w:hAnsi="Arial"/>
          <w:lang w:val="en-CA" w:eastAsia="x-none"/>
        </w:rPr>
      </w:pPr>
    </w:p>
    <w:p w14:paraId="3DAF1B94" w14:textId="77777777" w:rsidR="004F1BE7" w:rsidRDefault="004F1BE7" w:rsidP="00280A1A">
      <w:pPr>
        <w:rPr>
          <w:rFonts w:ascii="Arial" w:hAnsi="Arial"/>
          <w:lang w:val="en-CA" w:eastAsia="x-none"/>
        </w:rPr>
      </w:pPr>
    </w:p>
    <w:p w14:paraId="01C1DA35" w14:textId="77777777" w:rsidR="004F1BE7" w:rsidRDefault="004F1BE7" w:rsidP="00280A1A">
      <w:pPr>
        <w:rPr>
          <w:lang w:val="en-CA"/>
        </w:rPr>
      </w:pPr>
    </w:p>
    <w:p w14:paraId="7501D3F8" w14:textId="77777777" w:rsidR="00280A1A" w:rsidRPr="005C15BA" w:rsidRDefault="00280A1A" w:rsidP="00280A1A">
      <w:pPr>
        <w:pStyle w:val="Heading1"/>
        <w:numPr>
          <w:ilvl w:val="0"/>
          <w:numId w:val="2"/>
        </w:numPr>
        <w:rPr>
          <w:lang w:val="en-CA"/>
        </w:rPr>
      </w:pPr>
      <w:bookmarkStart w:id="2391" w:name="_Ref378163784"/>
      <w:bookmarkStart w:id="2392" w:name="_Ref378060503"/>
      <w:bookmarkStart w:id="2393" w:name="_Ref377803873"/>
      <w:bookmarkStart w:id="2394" w:name="_Ref377798972"/>
      <w:bookmarkStart w:id="2395" w:name="_Toc242949091"/>
      <w:bookmarkStart w:id="2396" w:name="_Toc242932333"/>
      <w:bookmarkStart w:id="2397" w:name="_Toc415569107"/>
      <w:r w:rsidRPr="005C15BA">
        <w:rPr>
          <w:b w:val="0"/>
          <w:lang w:val="en-CA"/>
        </w:rPr>
        <w:lastRenderedPageBreak/>
        <w:t>Data View Model</w:t>
      </w:r>
      <w:bookmarkEnd w:id="2389"/>
      <w:bookmarkEnd w:id="2390"/>
      <w:bookmarkEnd w:id="2391"/>
      <w:bookmarkEnd w:id="2392"/>
      <w:bookmarkEnd w:id="2393"/>
      <w:bookmarkEnd w:id="2394"/>
      <w:bookmarkEnd w:id="2395"/>
      <w:bookmarkEnd w:id="2396"/>
      <w:bookmarkEnd w:id="2397"/>
    </w:p>
    <w:p w14:paraId="7501D3F9" w14:textId="191B67C3" w:rsidR="00280A1A" w:rsidRDefault="006A2067" w:rsidP="00280A1A">
      <w:pPr>
        <w:jc w:val="center"/>
        <w:rPr>
          <w:lang w:val="en-CA"/>
        </w:rPr>
      </w:pPr>
      <w:r>
        <w:rPr>
          <w:noProof/>
          <w:lang w:val="en-IN" w:eastAsia="en-IN"/>
        </w:rPr>
        <w:drawing>
          <wp:inline distT="0" distB="0" distL="0" distR="0" wp14:anchorId="4B686FAB" wp14:editId="4D0B56F0">
            <wp:extent cx="5943600" cy="4328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_DATA_MODEL_1.0.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14:paraId="7501D3FA" w14:textId="3FC6B463" w:rsidR="00280A1A" w:rsidRDefault="00280A1A" w:rsidP="00280A1A">
      <w:pPr>
        <w:ind w:left="-567"/>
        <w:jc w:val="center"/>
        <w:rPr>
          <w:lang w:val="en-CA"/>
        </w:rPr>
      </w:pPr>
    </w:p>
    <w:p w14:paraId="7501D3FB" w14:textId="77777777" w:rsidR="00280A1A" w:rsidRDefault="00280A1A" w:rsidP="00280A1A">
      <w:pPr>
        <w:pStyle w:val="Heading2"/>
        <w:numPr>
          <w:ilvl w:val="1"/>
          <w:numId w:val="2"/>
        </w:numPr>
        <w:rPr>
          <w:lang w:val="en-CA"/>
        </w:rPr>
      </w:pPr>
      <w:bookmarkStart w:id="2398" w:name="_Toc242949092"/>
      <w:bookmarkStart w:id="2399" w:name="_Toc242932334"/>
      <w:bookmarkStart w:id="2400" w:name="_Ref309748750"/>
      <w:bookmarkStart w:id="2401" w:name="_Ref295229522"/>
      <w:bookmarkStart w:id="2402" w:name="_Ref287486392"/>
      <w:bookmarkStart w:id="2403" w:name="_Ref284883615"/>
      <w:bookmarkStart w:id="2404" w:name="_Ref284355923"/>
      <w:bookmarkStart w:id="2405" w:name="_Ref284355642"/>
      <w:bookmarkStart w:id="2406" w:name="_Ref284251063"/>
      <w:bookmarkStart w:id="2407" w:name="_Toc265651797"/>
      <w:bookmarkStart w:id="2408" w:name="_Toc415569108"/>
      <w:r>
        <w:rPr>
          <w:b w:val="0"/>
          <w:lang w:val="en-CA"/>
        </w:rPr>
        <w:t>GPS Tables Info</w:t>
      </w:r>
      <w:bookmarkEnd w:id="2398"/>
      <w:bookmarkEnd w:id="2399"/>
      <w:bookmarkEnd w:id="2400"/>
      <w:bookmarkEnd w:id="2401"/>
      <w:bookmarkEnd w:id="2402"/>
      <w:bookmarkEnd w:id="2403"/>
      <w:bookmarkEnd w:id="2404"/>
      <w:bookmarkEnd w:id="2405"/>
      <w:bookmarkEnd w:id="2406"/>
      <w:bookmarkEnd w:id="2407"/>
      <w:bookmarkEnd w:id="2408"/>
    </w:p>
    <w:p w14:paraId="7501D411" w14:textId="77777777" w:rsidR="00280A1A" w:rsidRDefault="00280A1A" w:rsidP="00280A1A">
      <w:pPr>
        <w:rPr>
          <w:b/>
          <w:lang w:val="en-CA"/>
        </w:rPr>
      </w:pPr>
      <w:r>
        <w:rPr>
          <w:b/>
          <w:lang w:val="en-CA"/>
        </w:rPr>
        <w:t>BSS_INFO</w:t>
      </w:r>
    </w:p>
    <w:p w14:paraId="7501D412"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80A1A" w14:paraId="7501D418"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D413" w14:textId="77777777" w:rsidR="00280A1A" w:rsidRDefault="00280A1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D414" w14:textId="77777777" w:rsidR="00280A1A" w:rsidRDefault="00280A1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D415" w14:textId="77777777" w:rsidR="00280A1A" w:rsidRDefault="00280A1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D416" w14:textId="77777777" w:rsidR="00280A1A" w:rsidRDefault="00280A1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D417" w14:textId="77777777" w:rsidR="00280A1A" w:rsidRDefault="00280A1A">
            <w:pPr>
              <w:ind w:left="-81"/>
              <w:rPr>
                <w:b/>
                <w:lang w:val="en-CA"/>
              </w:rPr>
            </w:pPr>
            <w:r>
              <w:rPr>
                <w:b/>
                <w:lang w:val="en-CA"/>
              </w:rPr>
              <w:t>Notes</w:t>
            </w:r>
          </w:p>
        </w:tc>
      </w:tr>
      <w:tr w:rsidR="00280A1A" w14:paraId="7501D41E"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19" w14:textId="77777777" w:rsidR="00280A1A" w:rsidRDefault="00280A1A">
            <w:pPr>
              <w:ind w:left="-81"/>
              <w:rPr>
                <w:b/>
                <w:i/>
                <w:lang w:val="en-CA"/>
              </w:rPr>
            </w:pPr>
            <w:r>
              <w:rPr>
                <w:b/>
                <w:i/>
                <w:lang w:val="en-CA"/>
              </w:rPr>
              <w:t>BSS_ID</w:t>
            </w:r>
          </w:p>
        </w:tc>
        <w:tc>
          <w:tcPr>
            <w:tcW w:w="1256" w:type="pct"/>
            <w:tcBorders>
              <w:top w:val="single" w:sz="4" w:space="0" w:color="auto"/>
              <w:left w:val="single" w:sz="4" w:space="0" w:color="auto"/>
              <w:bottom w:val="single" w:sz="4" w:space="0" w:color="auto"/>
              <w:right w:val="single" w:sz="4" w:space="0" w:color="auto"/>
            </w:tcBorders>
            <w:hideMark/>
          </w:tcPr>
          <w:p w14:paraId="7501D41A" w14:textId="77777777" w:rsidR="00280A1A" w:rsidRDefault="00280A1A">
            <w:pPr>
              <w:ind w:left="-81"/>
              <w:rPr>
                <w:b/>
                <w:i/>
                <w:lang w:val="en-CA"/>
              </w:rPr>
            </w:pPr>
            <w:r>
              <w:rPr>
                <w:b/>
                <w:i/>
                <w:lang w:val="en-CA"/>
              </w:rPr>
              <w:t>VARCHAR2(50)</w:t>
            </w:r>
          </w:p>
        </w:tc>
        <w:tc>
          <w:tcPr>
            <w:tcW w:w="455" w:type="pct"/>
            <w:tcBorders>
              <w:top w:val="single" w:sz="4" w:space="0" w:color="auto"/>
              <w:left w:val="single" w:sz="4" w:space="0" w:color="auto"/>
              <w:bottom w:val="single" w:sz="4" w:space="0" w:color="auto"/>
              <w:right w:val="single" w:sz="4" w:space="0" w:color="auto"/>
            </w:tcBorders>
            <w:hideMark/>
          </w:tcPr>
          <w:p w14:paraId="7501D41B" w14:textId="77777777" w:rsidR="00280A1A" w:rsidRDefault="00280A1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D41C" w14:textId="77777777" w:rsidR="00280A1A" w:rsidRDefault="00280A1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D41D" w14:textId="77777777" w:rsidR="00280A1A" w:rsidRDefault="00280A1A">
            <w:pPr>
              <w:ind w:left="-81"/>
              <w:rPr>
                <w:b/>
                <w:i/>
                <w:lang w:val="en-CA"/>
              </w:rPr>
            </w:pPr>
          </w:p>
        </w:tc>
      </w:tr>
      <w:tr w:rsidR="00280A1A" w14:paraId="7501D424"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1F" w14:textId="77777777" w:rsidR="00280A1A" w:rsidRDefault="00280A1A">
            <w:pPr>
              <w:ind w:left="-81"/>
              <w:rPr>
                <w:lang w:val="en-CA"/>
              </w:rPr>
            </w:pPr>
            <w:r>
              <w:rPr>
                <w:lang w:val="en-CA"/>
              </w:rPr>
              <w:t>ALLOWED</w:t>
            </w:r>
          </w:p>
        </w:tc>
        <w:tc>
          <w:tcPr>
            <w:tcW w:w="1256" w:type="pct"/>
            <w:tcBorders>
              <w:top w:val="single" w:sz="4" w:space="0" w:color="auto"/>
              <w:left w:val="single" w:sz="4" w:space="0" w:color="auto"/>
              <w:bottom w:val="single" w:sz="4" w:space="0" w:color="auto"/>
              <w:right w:val="single" w:sz="4" w:space="0" w:color="auto"/>
            </w:tcBorders>
            <w:hideMark/>
          </w:tcPr>
          <w:p w14:paraId="7501D420" w14:textId="77777777" w:rsidR="00280A1A" w:rsidRDefault="00280A1A">
            <w:pPr>
              <w:ind w:left="-81"/>
              <w:rPr>
                <w:lang w:val="en-CA"/>
              </w:rPr>
            </w:pPr>
            <w:r>
              <w:rPr>
                <w:lang w:val="en-CA"/>
              </w:rPr>
              <w:t>NUMBER(1)</w:t>
            </w:r>
          </w:p>
        </w:tc>
        <w:tc>
          <w:tcPr>
            <w:tcW w:w="455" w:type="pct"/>
            <w:tcBorders>
              <w:top w:val="single" w:sz="4" w:space="0" w:color="auto"/>
              <w:left w:val="single" w:sz="4" w:space="0" w:color="auto"/>
              <w:bottom w:val="single" w:sz="4" w:space="0" w:color="auto"/>
              <w:right w:val="single" w:sz="4" w:space="0" w:color="auto"/>
            </w:tcBorders>
            <w:hideMark/>
          </w:tcPr>
          <w:p w14:paraId="7501D421"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D422" w14:textId="77777777" w:rsidR="00280A1A" w:rsidRDefault="00280A1A">
            <w:pPr>
              <w:ind w:left="-81"/>
              <w:rPr>
                <w:highlight w:val="yellow"/>
                <w:lang w:val="en-CA"/>
              </w:rPr>
            </w:pPr>
            <w:r>
              <w:rPr>
                <w:lang w:val="en-CA"/>
              </w:rPr>
              <w:t>1</w:t>
            </w:r>
          </w:p>
        </w:tc>
        <w:tc>
          <w:tcPr>
            <w:tcW w:w="1095" w:type="pct"/>
            <w:tcBorders>
              <w:top w:val="single" w:sz="4" w:space="0" w:color="auto"/>
              <w:left w:val="single" w:sz="4" w:space="0" w:color="auto"/>
              <w:bottom w:val="single" w:sz="4" w:space="0" w:color="auto"/>
              <w:right w:val="single" w:sz="4" w:space="0" w:color="auto"/>
            </w:tcBorders>
          </w:tcPr>
          <w:p w14:paraId="7501D423" w14:textId="77777777" w:rsidR="00280A1A" w:rsidRDefault="00280A1A">
            <w:pPr>
              <w:ind w:left="-81"/>
              <w:rPr>
                <w:highlight w:val="yellow"/>
                <w:lang w:val="en-CA"/>
              </w:rPr>
            </w:pPr>
          </w:p>
        </w:tc>
      </w:tr>
      <w:tr w:rsidR="00280A1A" w14:paraId="7501D42A"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25" w14:textId="77777777" w:rsidR="00280A1A" w:rsidRDefault="00280A1A">
            <w:pPr>
              <w:ind w:left="-81"/>
              <w:rPr>
                <w:lang w:val="en-CA"/>
              </w:rPr>
            </w:pPr>
            <w:r>
              <w:rPr>
                <w:lang w:val="en-CA"/>
              </w:rPr>
              <w:t>ACTIVATION_DATE</w:t>
            </w:r>
          </w:p>
        </w:tc>
        <w:tc>
          <w:tcPr>
            <w:tcW w:w="1256" w:type="pct"/>
            <w:tcBorders>
              <w:top w:val="single" w:sz="4" w:space="0" w:color="auto"/>
              <w:left w:val="single" w:sz="4" w:space="0" w:color="auto"/>
              <w:bottom w:val="single" w:sz="4" w:space="0" w:color="auto"/>
              <w:right w:val="single" w:sz="4" w:space="0" w:color="auto"/>
            </w:tcBorders>
            <w:hideMark/>
          </w:tcPr>
          <w:p w14:paraId="7501D426" w14:textId="77777777" w:rsidR="00280A1A" w:rsidRDefault="00280A1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D427"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28" w14:textId="77777777" w:rsidR="00280A1A" w:rsidRDefault="00280A1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D429" w14:textId="77777777" w:rsidR="00280A1A" w:rsidRDefault="00280A1A">
            <w:pPr>
              <w:ind w:left="-81"/>
              <w:rPr>
                <w:highlight w:val="yellow"/>
                <w:lang w:val="en-CA"/>
              </w:rPr>
            </w:pPr>
          </w:p>
        </w:tc>
      </w:tr>
      <w:tr w:rsidR="00280A1A" w14:paraId="7501D430"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2B" w14:textId="77777777" w:rsidR="00280A1A" w:rsidRDefault="00280A1A">
            <w:pPr>
              <w:ind w:left="-81"/>
              <w:rPr>
                <w:lang w:val="en-CA"/>
              </w:rPr>
            </w:pPr>
            <w:r>
              <w:rPr>
                <w:lang w:val="en-CA"/>
              </w:rPr>
              <w:t>RESPONSE_CODE_MAPPING_TYPE</w:t>
            </w:r>
          </w:p>
        </w:tc>
        <w:tc>
          <w:tcPr>
            <w:tcW w:w="1256" w:type="pct"/>
            <w:tcBorders>
              <w:top w:val="single" w:sz="4" w:space="0" w:color="auto"/>
              <w:left w:val="single" w:sz="4" w:space="0" w:color="auto"/>
              <w:bottom w:val="single" w:sz="4" w:space="0" w:color="auto"/>
              <w:right w:val="single" w:sz="4" w:space="0" w:color="auto"/>
            </w:tcBorders>
            <w:hideMark/>
          </w:tcPr>
          <w:p w14:paraId="7501D42C" w14:textId="77777777" w:rsidR="00280A1A" w:rsidRDefault="00280A1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D42D"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2E" w14:textId="77777777" w:rsidR="00280A1A" w:rsidRDefault="00280A1A">
            <w:pPr>
              <w:ind w:left="-81"/>
              <w:rPr>
                <w:lang w:val="en-CA"/>
              </w:rPr>
            </w:pPr>
          </w:p>
        </w:tc>
        <w:tc>
          <w:tcPr>
            <w:tcW w:w="1095" w:type="pct"/>
            <w:tcBorders>
              <w:top w:val="single" w:sz="4" w:space="0" w:color="auto"/>
              <w:left w:val="single" w:sz="4" w:space="0" w:color="auto"/>
              <w:bottom w:val="single" w:sz="4" w:space="0" w:color="auto"/>
              <w:right w:val="single" w:sz="4" w:space="0" w:color="auto"/>
            </w:tcBorders>
          </w:tcPr>
          <w:p w14:paraId="7501D42F" w14:textId="77777777" w:rsidR="00280A1A" w:rsidRDefault="00280A1A">
            <w:pPr>
              <w:ind w:left="-81"/>
              <w:rPr>
                <w:lang w:val="en-CA"/>
              </w:rPr>
            </w:pPr>
          </w:p>
        </w:tc>
      </w:tr>
      <w:tr w:rsidR="00280A1A" w14:paraId="7501D436"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31" w14:textId="77777777" w:rsidR="00280A1A" w:rsidRDefault="00280A1A">
            <w:pPr>
              <w:ind w:left="-81"/>
              <w:rPr>
                <w:lang w:val="en-CA"/>
              </w:rPr>
            </w:pPr>
            <w:r>
              <w:rPr>
                <w:lang w:val="en-CA"/>
              </w:rPr>
              <w:t>BSS_KEY</w:t>
            </w:r>
          </w:p>
        </w:tc>
        <w:tc>
          <w:tcPr>
            <w:tcW w:w="1256" w:type="pct"/>
            <w:tcBorders>
              <w:top w:val="single" w:sz="4" w:space="0" w:color="auto"/>
              <w:left w:val="single" w:sz="4" w:space="0" w:color="auto"/>
              <w:bottom w:val="single" w:sz="4" w:space="0" w:color="auto"/>
              <w:right w:val="single" w:sz="4" w:space="0" w:color="auto"/>
            </w:tcBorders>
            <w:hideMark/>
          </w:tcPr>
          <w:p w14:paraId="7501D432" w14:textId="77777777" w:rsidR="00280A1A" w:rsidRDefault="00280A1A">
            <w:pPr>
              <w:ind w:left="-81"/>
              <w:rPr>
                <w:lang w:val="en-CA"/>
              </w:rPr>
            </w:pPr>
            <w:r>
              <w:rPr>
                <w:lang w:val="en-CA"/>
              </w:rPr>
              <w:t>VARCHAR2(1)</w:t>
            </w:r>
          </w:p>
        </w:tc>
        <w:tc>
          <w:tcPr>
            <w:tcW w:w="455" w:type="pct"/>
            <w:tcBorders>
              <w:top w:val="single" w:sz="4" w:space="0" w:color="auto"/>
              <w:left w:val="single" w:sz="4" w:space="0" w:color="auto"/>
              <w:bottom w:val="single" w:sz="4" w:space="0" w:color="auto"/>
              <w:right w:val="single" w:sz="4" w:space="0" w:color="auto"/>
            </w:tcBorders>
            <w:hideMark/>
          </w:tcPr>
          <w:p w14:paraId="7501D433"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34" w14:textId="77777777" w:rsidR="00280A1A" w:rsidRDefault="00280A1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D435" w14:textId="77777777" w:rsidR="00280A1A" w:rsidRDefault="00280A1A">
            <w:pPr>
              <w:ind w:left="-81"/>
              <w:rPr>
                <w:highlight w:val="yellow"/>
                <w:lang w:val="en-CA"/>
              </w:rPr>
            </w:pPr>
          </w:p>
        </w:tc>
      </w:tr>
      <w:tr w:rsidR="00280A1A" w14:paraId="7501D43C"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37" w14:textId="77777777" w:rsidR="00280A1A" w:rsidRDefault="00280A1A">
            <w:pPr>
              <w:ind w:left="-81"/>
              <w:rPr>
                <w:lang w:val="en-CA"/>
              </w:rPr>
            </w:pPr>
            <w:r>
              <w:rPr>
                <w:lang w:val="en-CA"/>
              </w:rPr>
              <w:t>DESCRIPTION</w:t>
            </w:r>
          </w:p>
        </w:tc>
        <w:tc>
          <w:tcPr>
            <w:tcW w:w="1256" w:type="pct"/>
            <w:tcBorders>
              <w:top w:val="single" w:sz="4" w:space="0" w:color="auto"/>
              <w:left w:val="single" w:sz="4" w:space="0" w:color="auto"/>
              <w:bottom w:val="single" w:sz="4" w:space="0" w:color="auto"/>
              <w:right w:val="single" w:sz="4" w:space="0" w:color="auto"/>
            </w:tcBorders>
            <w:hideMark/>
          </w:tcPr>
          <w:p w14:paraId="7501D438" w14:textId="77777777" w:rsidR="00280A1A" w:rsidRDefault="00280A1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hideMark/>
          </w:tcPr>
          <w:p w14:paraId="7501D439" w14:textId="77777777" w:rsidR="00280A1A" w:rsidRDefault="00280A1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D43A" w14:textId="77777777" w:rsidR="00280A1A" w:rsidRDefault="00280A1A">
            <w:pPr>
              <w:ind w:left="-81"/>
              <w:rPr>
                <w:lang w:val="en-CA"/>
              </w:rPr>
            </w:pPr>
          </w:p>
        </w:tc>
        <w:tc>
          <w:tcPr>
            <w:tcW w:w="1095" w:type="pct"/>
            <w:tcBorders>
              <w:top w:val="single" w:sz="4" w:space="0" w:color="auto"/>
              <w:left w:val="single" w:sz="4" w:space="0" w:color="auto"/>
              <w:bottom w:val="single" w:sz="4" w:space="0" w:color="auto"/>
              <w:right w:val="single" w:sz="4" w:space="0" w:color="auto"/>
            </w:tcBorders>
          </w:tcPr>
          <w:p w14:paraId="7501D43B" w14:textId="77777777" w:rsidR="00280A1A" w:rsidRDefault="00280A1A">
            <w:pPr>
              <w:ind w:left="-81"/>
              <w:rPr>
                <w:lang w:val="en-CA"/>
              </w:rPr>
            </w:pPr>
          </w:p>
        </w:tc>
      </w:tr>
    </w:tbl>
    <w:p w14:paraId="7501D43D" w14:textId="77777777" w:rsidR="00280A1A" w:rsidRDefault="00280A1A" w:rsidP="00280A1A">
      <w:pPr>
        <w:ind w:left="360"/>
        <w:rPr>
          <w:b/>
          <w:lang w:val="en-CA"/>
        </w:rPr>
      </w:pPr>
    </w:p>
    <w:p w14:paraId="7501D43F" w14:textId="77777777" w:rsidR="00280A1A" w:rsidRDefault="00280A1A" w:rsidP="00280A1A">
      <w:pPr>
        <w:ind w:left="360"/>
        <w:rPr>
          <w:lang w:val="en-CA"/>
        </w:rPr>
      </w:pPr>
    </w:p>
    <w:p w14:paraId="7501D440" w14:textId="77777777" w:rsidR="00280A1A" w:rsidRDefault="00280A1A" w:rsidP="00280A1A">
      <w:pPr>
        <w:rPr>
          <w:b/>
          <w:lang w:val="en-CA"/>
        </w:rPr>
      </w:pPr>
      <w:r>
        <w:rPr>
          <w:b/>
          <w:lang w:val="en-CA"/>
        </w:rPr>
        <w:t>MERCHANT_INFO</w:t>
      </w:r>
    </w:p>
    <w:p w14:paraId="7501D441"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7"/>
        <w:gridCol w:w="2161"/>
        <w:gridCol w:w="1092"/>
        <w:gridCol w:w="1353"/>
        <w:gridCol w:w="2056"/>
      </w:tblGrid>
      <w:tr w:rsidR="00280A1A" w14:paraId="7501D447"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42"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443" w14:textId="77777777" w:rsidR="00280A1A" w:rsidRDefault="00280A1A">
            <w:pPr>
              <w:ind w:left="-81"/>
              <w:rPr>
                <w:b/>
                <w:lang w:val="en-CA"/>
              </w:rPr>
            </w:pPr>
            <w:r>
              <w:rPr>
                <w:b/>
                <w:lang w:val="en-CA"/>
              </w:rPr>
              <w:t>Data type</w:t>
            </w:r>
          </w:p>
        </w:tc>
        <w:tc>
          <w:tcPr>
            <w:tcW w:w="531" w:type="pct"/>
            <w:tcBorders>
              <w:top w:val="single" w:sz="4" w:space="0" w:color="auto"/>
              <w:left w:val="single" w:sz="4" w:space="0" w:color="auto"/>
              <w:bottom w:val="single" w:sz="4" w:space="0" w:color="auto"/>
              <w:right w:val="single" w:sz="4" w:space="0" w:color="auto"/>
            </w:tcBorders>
            <w:shd w:val="clear" w:color="auto" w:fill="B3B3B3"/>
            <w:hideMark/>
          </w:tcPr>
          <w:p w14:paraId="7501D444" w14:textId="77777777" w:rsidR="00280A1A" w:rsidRDefault="00280A1A">
            <w:pPr>
              <w:ind w:left="-81"/>
              <w:rPr>
                <w:b/>
                <w:lang w:val="en-CA"/>
              </w:rPr>
            </w:pPr>
            <w:r>
              <w:rPr>
                <w:b/>
                <w:lang w:val="en-CA"/>
              </w:rPr>
              <w:t>Required</w:t>
            </w:r>
          </w:p>
        </w:tc>
        <w:tc>
          <w:tcPr>
            <w:tcW w:w="658" w:type="pct"/>
            <w:tcBorders>
              <w:top w:val="single" w:sz="4" w:space="0" w:color="auto"/>
              <w:left w:val="single" w:sz="4" w:space="0" w:color="auto"/>
              <w:bottom w:val="single" w:sz="4" w:space="0" w:color="auto"/>
              <w:right w:val="single" w:sz="4" w:space="0" w:color="auto"/>
            </w:tcBorders>
            <w:shd w:val="clear" w:color="auto" w:fill="B3B3B3"/>
            <w:hideMark/>
          </w:tcPr>
          <w:p w14:paraId="7501D445" w14:textId="77777777" w:rsidR="00280A1A" w:rsidRDefault="00280A1A">
            <w:pPr>
              <w:ind w:left="-81"/>
              <w:rPr>
                <w:b/>
                <w:lang w:val="en-CA"/>
              </w:rPr>
            </w:pPr>
            <w:r>
              <w:rPr>
                <w:b/>
                <w:lang w:val="en-CA"/>
              </w:rPr>
              <w:t>Default</w:t>
            </w:r>
          </w:p>
        </w:tc>
        <w:tc>
          <w:tcPr>
            <w:tcW w:w="1000" w:type="pct"/>
            <w:tcBorders>
              <w:top w:val="single" w:sz="4" w:space="0" w:color="auto"/>
              <w:left w:val="single" w:sz="4" w:space="0" w:color="auto"/>
              <w:bottom w:val="single" w:sz="4" w:space="0" w:color="auto"/>
              <w:right w:val="single" w:sz="4" w:space="0" w:color="auto"/>
            </w:tcBorders>
            <w:shd w:val="clear" w:color="auto" w:fill="B3B3B3"/>
            <w:hideMark/>
          </w:tcPr>
          <w:p w14:paraId="7501D446" w14:textId="77777777" w:rsidR="00280A1A" w:rsidRDefault="00280A1A">
            <w:pPr>
              <w:ind w:left="-81"/>
              <w:rPr>
                <w:b/>
                <w:lang w:val="en-CA"/>
              </w:rPr>
            </w:pPr>
            <w:r>
              <w:rPr>
                <w:b/>
                <w:lang w:val="en-CA"/>
              </w:rPr>
              <w:t>Notes</w:t>
            </w:r>
          </w:p>
        </w:tc>
      </w:tr>
      <w:tr w:rsidR="00280A1A" w14:paraId="7501D44D"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48" w14:textId="77777777" w:rsidR="00280A1A" w:rsidRDefault="00280A1A">
            <w:pPr>
              <w:ind w:left="-81"/>
              <w:rPr>
                <w:b/>
                <w:i/>
                <w:lang w:val="en-CA"/>
              </w:rPr>
            </w:pPr>
            <w:r>
              <w:rPr>
                <w:b/>
                <w:i/>
                <w:lang w:val="en-CA"/>
              </w:rPr>
              <w:t>MERCHANT_INFO_ID</w:t>
            </w:r>
          </w:p>
        </w:tc>
        <w:tc>
          <w:tcPr>
            <w:tcW w:w="1051" w:type="pct"/>
            <w:tcBorders>
              <w:top w:val="single" w:sz="4" w:space="0" w:color="auto"/>
              <w:left w:val="single" w:sz="4" w:space="0" w:color="auto"/>
              <w:bottom w:val="single" w:sz="4" w:space="0" w:color="auto"/>
              <w:right w:val="single" w:sz="4" w:space="0" w:color="auto"/>
            </w:tcBorders>
            <w:hideMark/>
          </w:tcPr>
          <w:p w14:paraId="7501D449" w14:textId="77777777" w:rsidR="00280A1A" w:rsidRDefault="00280A1A">
            <w:pPr>
              <w:ind w:left="-81"/>
              <w:rPr>
                <w:b/>
                <w:i/>
                <w:lang w:val="en-CA"/>
              </w:rPr>
            </w:pPr>
            <w:r>
              <w:rPr>
                <w:b/>
                <w:i/>
                <w:lang w:val="en-CA"/>
              </w:rPr>
              <w:t>NUMBER(50)</w:t>
            </w:r>
          </w:p>
        </w:tc>
        <w:tc>
          <w:tcPr>
            <w:tcW w:w="531" w:type="pct"/>
            <w:tcBorders>
              <w:top w:val="single" w:sz="4" w:space="0" w:color="auto"/>
              <w:left w:val="single" w:sz="4" w:space="0" w:color="auto"/>
              <w:bottom w:val="single" w:sz="4" w:space="0" w:color="auto"/>
              <w:right w:val="single" w:sz="4" w:space="0" w:color="auto"/>
            </w:tcBorders>
            <w:hideMark/>
          </w:tcPr>
          <w:p w14:paraId="7501D44A" w14:textId="77777777" w:rsidR="00280A1A" w:rsidRDefault="00280A1A">
            <w:pPr>
              <w:ind w:left="-81"/>
              <w:rPr>
                <w:b/>
                <w:i/>
                <w:lang w:val="en-CA"/>
              </w:rPr>
            </w:pPr>
            <w:r>
              <w:rPr>
                <w:b/>
                <w:i/>
                <w:lang w:val="en-CA"/>
              </w:rPr>
              <w:t>Y</w:t>
            </w:r>
          </w:p>
        </w:tc>
        <w:tc>
          <w:tcPr>
            <w:tcW w:w="658" w:type="pct"/>
            <w:tcBorders>
              <w:top w:val="single" w:sz="4" w:space="0" w:color="auto"/>
              <w:left w:val="single" w:sz="4" w:space="0" w:color="auto"/>
              <w:bottom w:val="single" w:sz="4" w:space="0" w:color="auto"/>
              <w:right w:val="single" w:sz="4" w:space="0" w:color="auto"/>
            </w:tcBorders>
          </w:tcPr>
          <w:p w14:paraId="7501D44B" w14:textId="77777777" w:rsidR="00280A1A" w:rsidRDefault="00280A1A">
            <w:pPr>
              <w:ind w:left="-81"/>
              <w:rPr>
                <w:b/>
                <w:i/>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4C" w14:textId="77777777" w:rsidR="00280A1A" w:rsidRDefault="00280A1A">
            <w:pPr>
              <w:ind w:left="-81"/>
              <w:rPr>
                <w:lang w:val="en-CA"/>
              </w:rPr>
            </w:pPr>
            <w:r>
              <w:rPr>
                <w:lang w:val="en-CA"/>
              </w:rPr>
              <w:t>Oracle unique sequencer with no order, starting from 1 to 9999999999</w:t>
            </w:r>
          </w:p>
        </w:tc>
      </w:tr>
      <w:tr w:rsidR="00280A1A" w14:paraId="7501D453"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4E" w14:textId="77777777" w:rsidR="00280A1A" w:rsidRDefault="00280A1A">
            <w:pPr>
              <w:ind w:left="-81"/>
              <w:rPr>
                <w:lang w:val="en-CA"/>
              </w:rPr>
            </w:pPr>
            <w:r>
              <w:rPr>
                <w:lang w:val="en-CA"/>
              </w:rPr>
              <w:t>CONTEXT_ATTRIBUTES_ID</w:t>
            </w:r>
          </w:p>
        </w:tc>
        <w:tc>
          <w:tcPr>
            <w:tcW w:w="1051" w:type="pct"/>
            <w:tcBorders>
              <w:top w:val="single" w:sz="4" w:space="0" w:color="auto"/>
              <w:left w:val="single" w:sz="4" w:space="0" w:color="auto"/>
              <w:bottom w:val="single" w:sz="4" w:space="0" w:color="auto"/>
              <w:right w:val="single" w:sz="4" w:space="0" w:color="auto"/>
            </w:tcBorders>
            <w:hideMark/>
          </w:tcPr>
          <w:p w14:paraId="7501D44F" w14:textId="77777777" w:rsidR="00280A1A" w:rsidRDefault="00280A1A">
            <w:pPr>
              <w:ind w:left="-81"/>
              <w:rPr>
                <w:lang w:val="en-CA"/>
              </w:rPr>
            </w:pPr>
            <w:r>
              <w:rPr>
                <w:lang w:val="en-CA"/>
              </w:rPr>
              <w:t>VARCHAR2(20)</w:t>
            </w:r>
          </w:p>
        </w:tc>
        <w:tc>
          <w:tcPr>
            <w:tcW w:w="531" w:type="pct"/>
            <w:tcBorders>
              <w:top w:val="single" w:sz="4" w:space="0" w:color="auto"/>
              <w:left w:val="single" w:sz="4" w:space="0" w:color="auto"/>
              <w:bottom w:val="single" w:sz="4" w:space="0" w:color="auto"/>
              <w:right w:val="single" w:sz="4" w:space="0" w:color="auto"/>
            </w:tcBorders>
            <w:hideMark/>
          </w:tcPr>
          <w:p w14:paraId="7501D450"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1"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2" w14:textId="77777777" w:rsidR="00280A1A" w:rsidRDefault="00280A1A">
            <w:pPr>
              <w:ind w:left="-81"/>
              <w:rPr>
                <w:lang w:val="en-CA"/>
              </w:rPr>
            </w:pPr>
          </w:p>
        </w:tc>
      </w:tr>
      <w:tr w:rsidR="00280A1A" w14:paraId="7501D459"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54" w14:textId="77777777" w:rsidR="00280A1A" w:rsidRDefault="00280A1A">
            <w:pPr>
              <w:ind w:left="-81"/>
              <w:rPr>
                <w:lang w:val="en-CA"/>
              </w:rPr>
            </w:pPr>
            <w:r>
              <w:rPr>
                <w:lang w:val="en-CA"/>
              </w:rPr>
              <w:t>MERCHANT_ID</w:t>
            </w:r>
          </w:p>
        </w:tc>
        <w:tc>
          <w:tcPr>
            <w:tcW w:w="1051" w:type="pct"/>
            <w:tcBorders>
              <w:top w:val="single" w:sz="4" w:space="0" w:color="auto"/>
              <w:left w:val="single" w:sz="4" w:space="0" w:color="auto"/>
              <w:bottom w:val="single" w:sz="4" w:space="0" w:color="auto"/>
              <w:right w:val="single" w:sz="4" w:space="0" w:color="auto"/>
            </w:tcBorders>
            <w:hideMark/>
          </w:tcPr>
          <w:p w14:paraId="7501D455" w14:textId="77777777" w:rsidR="00280A1A" w:rsidRDefault="00280A1A">
            <w:pPr>
              <w:ind w:left="-81"/>
              <w:rPr>
                <w:lang w:val="en-CA"/>
              </w:rPr>
            </w:pPr>
            <w:r>
              <w:rPr>
                <w:lang w:val="en-CA"/>
              </w:rPr>
              <w:t>VARCHAR2(20)</w:t>
            </w:r>
          </w:p>
        </w:tc>
        <w:tc>
          <w:tcPr>
            <w:tcW w:w="531" w:type="pct"/>
            <w:tcBorders>
              <w:top w:val="single" w:sz="4" w:space="0" w:color="auto"/>
              <w:left w:val="single" w:sz="4" w:space="0" w:color="auto"/>
              <w:bottom w:val="single" w:sz="4" w:space="0" w:color="auto"/>
              <w:right w:val="single" w:sz="4" w:space="0" w:color="auto"/>
            </w:tcBorders>
            <w:hideMark/>
          </w:tcPr>
          <w:p w14:paraId="7501D456"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7"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8" w14:textId="77777777" w:rsidR="00280A1A" w:rsidRDefault="00280A1A">
            <w:pPr>
              <w:ind w:left="-81"/>
              <w:rPr>
                <w:lang w:val="en-CA"/>
              </w:rPr>
            </w:pPr>
          </w:p>
        </w:tc>
      </w:tr>
      <w:tr w:rsidR="00280A1A" w14:paraId="7501D45F"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5A" w14:textId="77777777" w:rsidR="00280A1A" w:rsidRDefault="00280A1A">
            <w:pPr>
              <w:ind w:left="-81"/>
              <w:rPr>
                <w:lang w:val="en-CA"/>
              </w:rPr>
            </w:pPr>
            <w:r>
              <w:rPr>
                <w:lang w:val="en-CA"/>
              </w:rPr>
              <w:lastRenderedPageBreak/>
              <w:t>PROCESSOR_ID</w:t>
            </w:r>
          </w:p>
        </w:tc>
        <w:tc>
          <w:tcPr>
            <w:tcW w:w="1051" w:type="pct"/>
            <w:tcBorders>
              <w:top w:val="single" w:sz="4" w:space="0" w:color="auto"/>
              <w:left w:val="single" w:sz="4" w:space="0" w:color="auto"/>
              <w:bottom w:val="single" w:sz="4" w:space="0" w:color="auto"/>
              <w:right w:val="single" w:sz="4" w:space="0" w:color="auto"/>
            </w:tcBorders>
            <w:hideMark/>
          </w:tcPr>
          <w:p w14:paraId="7501D45B" w14:textId="77777777" w:rsidR="00280A1A" w:rsidRDefault="00280A1A">
            <w:pPr>
              <w:ind w:left="-81"/>
              <w:rPr>
                <w:lang w:val="en-CA"/>
              </w:rPr>
            </w:pPr>
            <w:r>
              <w:rPr>
                <w:lang w:val="en-CA"/>
              </w:rPr>
              <w:t>VARCHAR2(50)</w:t>
            </w:r>
          </w:p>
        </w:tc>
        <w:tc>
          <w:tcPr>
            <w:tcW w:w="531" w:type="pct"/>
            <w:tcBorders>
              <w:top w:val="single" w:sz="4" w:space="0" w:color="auto"/>
              <w:left w:val="single" w:sz="4" w:space="0" w:color="auto"/>
              <w:bottom w:val="single" w:sz="4" w:space="0" w:color="auto"/>
              <w:right w:val="single" w:sz="4" w:space="0" w:color="auto"/>
            </w:tcBorders>
            <w:hideMark/>
          </w:tcPr>
          <w:p w14:paraId="7501D45C"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D"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E" w14:textId="77777777" w:rsidR="00280A1A" w:rsidRDefault="00280A1A">
            <w:pPr>
              <w:ind w:left="-81"/>
              <w:rPr>
                <w:lang w:val="en-CA"/>
              </w:rPr>
            </w:pPr>
          </w:p>
        </w:tc>
      </w:tr>
      <w:tr w:rsidR="00280A1A" w14:paraId="7501D465"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60" w14:textId="77777777" w:rsidR="00280A1A" w:rsidRDefault="00280A1A">
            <w:pPr>
              <w:ind w:left="-81"/>
              <w:rPr>
                <w:lang w:val="en-CA"/>
              </w:rPr>
            </w:pPr>
            <w:r>
              <w:rPr>
                <w:lang w:val="en-CA"/>
              </w:rPr>
              <w:t>PROCESSOR_ID_INFO</w:t>
            </w:r>
          </w:p>
        </w:tc>
        <w:tc>
          <w:tcPr>
            <w:tcW w:w="1051" w:type="pct"/>
            <w:tcBorders>
              <w:top w:val="single" w:sz="4" w:space="0" w:color="auto"/>
              <w:left w:val="single" w:sz="4" w:space="0" w:color="auto"/>
              <w:bottom w:val="single" w:sz="4" w:space="0" w:color="auto"/>
              <w:right w:val="single" w:sz="4" w:space="0" w:color="auto"/>
            </w:tcBorders>
            <w:hideMark/>
          </w:tcPr>
          <w:p w14:paraId="7501D461" w14:textId="77777777" w:rsidR="00280A1A" w:rsidRDefault="00280A1A">
            <w:pPr>
              <w:ind w:left="-81"/>
              <w:rPr>
                <w:lang w:val="en-CA"/>
              </w:rPr>
            </w:pPr>
            <w:r>
              <w:rPr>
                <w:lang w:val="en-CA"/>
              </w:rPr>
              <w:t>VARCHAR2(255)</w:t>
            </w:r>
          </w:p>
        </w:tc>
        <w:tc>
          <w:tcPr>
            <w:tcW w:w="531" w:type="pct"/>
            <w:tcBorders>
              <w:top w:val="single" w:sz="4" w:space="0" w:color="auto"/>
              <w:left w:val="single" w:sz="4" w:space="0" w:color="auto"/>
              <w:bottom w:val="single" w:sz="4" w:space="0" w:color="auto"/>
              <w:right w:val="single" w:sz="4" w:space="0" w:color="auto"/>
            </w:tcBorders>
            <w:hideMark/>
          </w:tcPr>
          <w:p w14:paraId="7501D462" w14:textId="77777777" w:rsidR="00280A1A" w:rsidRDefault="00280A1A">
            <w:pPr>
              <w:ind w:left="-81"/>
              <w:rPr>
                <w:lang w:val="en-CA"/>
              </w:rPr>
            </w:pPr>
            <w:r>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63"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64" w14:textId="77777777" w:rsidR="00280A1A" w:rsidRDefault="00280A1A">
            <w:pPr>
              <w:ind w:left="-81"/>
              <w:rPr>
                <w:lang w:val="en-CA"/>
              </w:rPr>
            </w:pPr>
            <w:r>
              <w:rPr>
                <w:lang w:val="en-CA"/>
              </w:rPr>
              <w:t>Stored in XML format</w:t>
            </w:r>
          </w:p>
        </w:tc>
      </w:tr>
    </w:tbl>
    <w:p w14:paraId="7501D469" w14:textId="77777777" w:rsidR="00280A1A" w:rsidRDefault="00280A1A" w:rsidP="00280A1A">
      <w:pPr>
        <w:ind w:left="360"/>
        <w:rPr>
          <w:lang w:val="en-CA"/>
        </w:rPr>
      </w:pPr>
    </w:p>
    <w:p w14:paraId="7501D46A" w14:textId="77777777" w:rsidR="00280A1A" w:rsidRDefault="00280A1A" w:rsidP="00280A1A">
      <w:pPr>
        <w:rPr>
          <w:b/>
          <w:lang w:val="en-CA"/>
        </w:rPr>
      </w:pPr>
      <w:r>
        <w:rPr>
          <w:b/>
          <w:lang w:val="en-CA"/>
        </w:rPr>
        <w:t>PMT_BATCH_TX_INFO</w:t>
      </w:r>
    </w:p>
    <w:p w14:paraId="7501D46B"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7"/>
        <w:gridCol w:w="2161"/>
        <w:gridCol w:w="1092"/>
        <w:gridCol w:w="1353"/>
        <w:gridCol w:w="2056"/>
      </w:tblGrid>
      <w:tr w:rsidR="00280A1A" w14:paraId="7501D471"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6C" w14:textId="77777777" w:rsidR="00280A1A" w:rsidRPr="005C15BA" w:rsidRDefault="00280A1A">
            <w:pPr>
              <w:ind w:left="-81"/>
              <w:rPr>
                <w:b/>
                <w:lang w:val="en-CA"/>
              </w:rPr>
            </w:pPr>
            <w:r w:rsidRPr="005C15BA">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46D" w14:textId="77777777" w:rsidR="00280A1A" w:rsidRPr="005C15BA" w:rsidRDefault="00280A1A">
            <w:pPr>
              <w:ind w:left="-81"/>
              <w:rPr>
                <w:b/>
                <w:lang w:val="en-CA"/>
              </w:rPr>
            </w:pPr>
            <w:r w:rsidRPr="005C15BA">
              <w:rPr>
                <w:b/>
                <w:lang w:val="en-CA"/>
              </w:rPr>
              <w:t>Data type</w:t>
            </w:r>
          </w:p>
        </w:tc>
        <w:tc>
          <w:tcPr>
            <w:tcW w:w="531" w:type="pct"/>
            <w:tcBorders>
              <w:top w:val="single" w:sz="4" w:space="0" w:color="auto"/>
              <w:left w:val="single" w:sz="4" w:space="0" w:color="auto"/>
              <w:bottom w:val="single" w:sz="4" w:space="0" w:color="auto"/>
              <w:right w:val="single" w:sz="4" w:space="0" w:color="auto"/>
            </w:tcBorders>
            <w:shd w:val="clear" w:color="auto" w:fill="B3B3B3"/>
            <w:hideMark/>
          </w:tcPr>
          <w:p w14:paraId="7501D46E" w14:textId="77777777" w:rsidR="00280A1A" w:rsidRPr="005C15BA" w:rsidRDefault="00280A1A">
            <w:pPr>
              <w:ind w:left="-81"/>
              <w:rPr>
                <w:b/>
                <w:lang w:val="en-CA"/>
              </w:rPr>
            </w:pPr>
            <w:r w:rsidRPr="005C15BA">
              <w:rPr>
                <w:b/>
                <w:lang w:val="en-CA"/>
              </w:rPr>
              <w:t>Required</w:t>
            </w:r>
          </w:p>
        </w:tc>
        <w:tc>
          <w:tcPr>
            <w:tcW w:w="658" w:type="pct"/>
            <w:tcBorders>
              <w:top w:val="single" w:sz="4" w:space="0" w:color="auto"/>
              <w:left w:val="single" w:sz="4" w:space="0" w:color="auto"/>
              <w:bottom w:val="single" w:sz="4" w:space="0" w:color="auto"/>
              <w:right w:val="single" w:sz="4" w:space="0" w:color="auto"/>
            </w:tcBorders>
            <w:shd w:val="clear" w:color="auto" w:fill="B3B3B3"/>
            <w:hideMark/>
          </w:tcPr>
          <w:p w14:paraId="7501D46F" w14:textId="77777777" w:rsidR="00280A1A" w:rsidRPr="0016745D" w:rsidRDefault="00280A1A">
            <w:pPr>
              <w:ind w:left="-81"/>
              <w:rPr>
                <w:b/>
                <w:lang w:val="en-CA"/>
              </w:rPr>
            </w:pPr>
            <w:r w:rsidRPr="0016745D">
              <w:rPr>
                <w:b/>
                <w:lang w:val="en-CA"/>
              </w:rPr>
              <w:t>Default</w:t>
            </w:r>
          </w:p>
        </w:tc>
        <w:tc>
          <w:tcPr>
            <w:tcW w:w="1000" w:type="pct"/>
            <w:tcBorders>
              <w:top w:val="single" w:sz="4" w:space="0" w:color="auto"/>
              <w:left w:val="single" w:sz="4" w:space="0" w:color="auto"/>
              <w:bottom w:val="single" w:sz="4" w:space="0" w:color="auto"/>
              <w:right w:val="single" w:sz="4" w:space="0" w:color="auto"/>
            </w:tcBorders>
            <w:shd w:val="clear" w:color="auto" w:fill="B3B3B3"/>
            <w:hideMark/>
          </w:tcPr>
          <w:p w14:paraId="7501D470" w14:textId="77777777" w:rsidR="00280A1A" w:rsidRPr="0016745D" w:rsidRDefault="00280A1A">
            <w:pPr>
              <w:ind w:left="-81"/>
              <w:rPr>
                <w:b/>
                <w:lang w:val="en-CA"/>
              </w:rPr>
            </w:pPr>
            <w:r w:rsidRPr="0016745D">
              <w:rPr>
                <w:b/>
                <w:lang w:val="en-CA"/>
              </w:rPr>
              <w:t>Notes</w:t>
            </w:r>
          </w:p>
        </w:tc>
      </w:tr>
      <w:tr w:rsidR="00280A1A" w14:paraId="7501D477"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2" w14:textId="77777777" w:rsidR="00280A1A" w:rsidRPr="005C15BA" w:rsidRDefault="00280A1A">
            <w:pPr>
              <w:ind w:left="-81"/>
              <w:rPr>
                <w:b/>
                <w:i/>
                <w:lang w:val="en-CA"/>
              </w:rPr>
            </w:pPr>
            <w:r w:rsidRPr="005C15BA">
              <w:rPr>
                <w:b/>
                <w:i/>
                <w:lang w:val="en-CA"/>
              </w:rPr>
              <w:t>PAYMENT_BATCH_TX_INFO_ID</w:t>
            </w:r>
          </w:p>
        </w:tc>
        <w:tc>
          <w:tcPr>
            <w:tcW w:w="1051" w:type="pct"/>
            <w:tcBorders>
              <w:top w:val="single" w:sz="4" w:space="0" w:color="auto"/>
              <w:left w:val="single" w:sz="4" w:space="0" w:color="auto"/>
              <w:bottom w:val="single" w:sz="4" w:space="0" w:color="auto"/>
              <w:right w:val="single" w:sz="4" w:space="0" w:color="auto"/>
            </w:tcBorders>
            <w:hideMark/>
          </w:tcPr>
          <w:p w14:paraId="7501D473" w14:textId="77777777" w:rsidR="00280A1A" w:rsidRPr="005C15BA" w:rsidRDefault="00280A1A">
            <w:pPr>
              <w:ind w:left="-81"/>
              <w:rPr>
                <w:b/>
                <w:i/>
                <w:lang w:val="en-CA"/>
              </w:rPr>
            </w:pPr>
            <w:r w:rsidRPr="005C15BA">
              <w:rPr>
                <w:b/>
                <w:i/>
                <w:lang w:val="en-CA"/>
              </w:rPr>
              <w:t>NUMBER(50)</w:t>
            </w:r>
          </w:p>
        </w:tc>
        <w:tc>
          <w:tcPr>
            <w:tcW w:w="531" w:type="pct"/>
            <w:tcBorders>
              <w:top w:val="single" w:sz="4" w:space="0" w:color="auto"/>
              <w:left w:val="single" w:sz="4" w:space="0" w:color="auto"/>
              <w:bottom w:val="single" w:sz="4" w:space="0" w:color="auto"/>
              <w:right w:val="single" w:sz="4" w:space="0" w:color="auto"/>
            </w:tcBorders>
            <w:hideMark/>
          </w:tcPr>
          <w:p w14:paraId="7501D474" w14:textId="77777777" w:rsidR="00280A1A" w:rsidRPr="005C15BA" w:rsidRDefault="00280A1A">
            <w:pPr>
              <w:ind w:left="-81"/>
              <w:rPr>
                <w:b/>
                <w:i/>
                <w:lang w:val="en-CA"/>
              </w:rPr>
            </w:pPr>
            <w:r w:rsidRPr="005C15BA">
              <w:rPr>
                <w:b/>
                <w:i/>
                <w:lang w:val="en-CA"/>
              </w:rPr>
              <w:t>Y</w:t>
            </w:r>
          </w:p>
        </w:tc>
        <w:tc>
          <w:tcPr>
            <w:tcW w:w="658" w:type="pct"/>
            <w:tcBorders>
              <w:top w:val="single" w:sz="4" w:space="0" w:color="auto"/>
              <w:left w:val="single" w:sz="4" w:space="0" w:color="auto"/>
              <w:bottom w:val="single" w:sz="4" w:space="0" w:color="auto"/>
              <w:right w:val="single" w:sz="4" w:space="0" w:color="auto"/>
            </w:tcBorders>
          </w:tcPr>
          <w:p w14:paraId="7501D475" w14:textId="77777777" w:rsidR="00280A1A" w:rsidRPr="0016745D" w:rsidRDefault="00280A1A">
            <w:pPr>
              <w:ind w:left="-81"/>
              <w:rPr>
                <w:b/>
                <w:i/>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76" w14:textId="77777777" w:rsidR="00280A1A" w:rsidRPr="0016745D" w:rsidRDefault="00280A1A">
            <w:pPr>
              <w:ind w:left="-81"/>
              <w:rPr>
                <w:lang w:val="en-CA"/>
              </w:rPr>
            </w:pPr>
            <w:r w:rsidRPr="0016745D">
              <w:rPr>
                <w:lang w:val="en-CA"/>
              </w:rPr>
              <w:t>Oracle unique sequencer with no order, starting from 1 to 9999999999</w:t>
            </w:r>
          </w:p>
        </w:tc>
      </w:tr>
      <w:tr w:rsidR="00280A1A" w14:paraId="7501D47D"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8" w14:textId="77777777" w:rsidR="00280A1A" w:rsidRPr="005C15BA" w:rsidRDefault="00280A1A">
            <w:pPr>
              <w:ind w:left="-81"/>
              <w:rPr>
                <w:lang w:val="en-CA"/>
              </w:rPr>
            </w:pPr>
            <w:r w:rsidRPr="005C15BA">
              <w:rPr>
                <w:lang w:val="en-CA"/>
              </w:rPr>
              <w:t xml:space="preserve">BATCH_TX_ID </w:t>
            </w:r>
          </w:p>
        </w:tc>
        <w:tc>
          <w:tcPr>
            <w:tcW w:w="1051" w:type="pct"/>
            <w:tcBorders>
              <w:top w:val="single" w:sz="4" w:space="0" w:color="auto"/>
              <w:left w:val="single" w:sz="4" w:space="0" w:color="auto"/>
              <w:bottom w:val="single" w:sz="4" w:space="0" w:color="auto"/>
              <w:right w:val="single" w:sz="4" w:space="0" w:color="auto"/>
            </w:tcBorders>
            <w:hideMark/>
          </w:tcPr>
          <w:p w14:paraId="7501D479" w14:textId="77777777" w:rsidR="00280A1A" w:rsidRPr="005C15BA" w:rsidRDefault="00280A1A">
            <w:pPr>
              <w:ind w:left="-81"/>
              <w:rPr>
                <w:lang w:val="en-CA"/>
              </w:rPr>
            </w:pPr>
            <w:r w:rsidRPr="005C15BA">
              <w:rPr>
                <w:lang w:val="en-CA"/>
              </w:rPr>
              <w:t>VarChar2(9)</w:t>
            </w:r>
          </w:p>
        </w:tc>
        <w:tc>
          <w:tcPr>
            <w:tcW w:w="531" w:type="pct"/>
            <w:tcBorders>
              <w:top w:val="single" w:sz="4" w:space="0" w:color="auto"/>
              <w:left w:val="single" w:sz="4" w:space="0" w:color="auto"/>
              <w:bottom w:val="single" w:sz="4" w:space="0" w:color="auto"/>
              <w:right w:val="single" w:sz="4" w:space="0" w:color="auto"/>
            </w:tcBorders>
            <w:hideMark/>
          </w:tcPr>
          <w:p w14:paraId="7501D47A" w14:textId="77777777" w:rsidR="00280A1A" w:rsidRPr="005C15BA" w:rsidRDefault="00280A1A">
            <w:pPr>
              <w:ind w:left="-81"/>
              <w:rPr>
                <w:lang w:val="en-CA"/>
              </w:rPr>
            </w:pPr>
            <w:r w:rsidRPr="005C15BA">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7B" w14:textId="77777777" w:rsidR="00280A1A" w:rsidRPr="0016745D"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7C" w14:textId="77777777" w:rsidR="00280A1A" w:rsidRPr="0016745D" w:rsidRDefault="00280A1A">
            <w:pPr>
              <w:ind w:left="-81"/>
              <w:rPr>
                <w:lang w:val="en-CA"/>
              </w:rPr>
            </w:pPr>
          </w:p>
        </w:tc>
      </w:tr>
      <w:tr w:rsidR="00280A1A" w14:paraId="7501D483"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E" w14:textId="77777777" w:rsidR="00280A1A" w:rsidRPr="005C15BA" w:rsidRDefault="00280A1A">
            <w:pPr>
              <w:rPr>
                <w:lang w:val="en-CA"/>
              </w:rPr>
            </w:pPr>
            <w:r w:rsidRPr="005C15BA">
              <w:rPr>
                <w:lang w:val="en-CA"/>
              </w:rPr>
              <w:t>BSS_SOURCE_ID</w:t>
            </w:r>
          </w:p>
        </w:tc>
        <w:tc>
          <w:tcPr>
            <w:tcW w:w="1051" w:type="pct"/>
            <w:tcBorders>
              <w:top w:val="single" w:sz="4" w:space="0" w:color="auto"/>
              <w:left w:val="single" w:sz="4" w:space="0" w:color="auto"/>
              <w:bottom w:val="single" w:sz="4" w:space="0" w:color="auto"/>
              <w:right w:val="single" w:sz="4" w:space="0" w:color="auto"/>
            </w:tcBorders>
            <w:hideMark/>
          </w:tcPr>
          <w:p w14:paraId="7501D47F" w14:textId="77777777" w:rsidR="00280A1A" w:rsidRPr="005C15BA" w:rsidRDefault="00280A1A">
            <w:pPr>
              <w:ind w:left="-81"/>
              <w:rPr>
                <w:lang w:val="en-CA"/>
              </w:rPr>
            </w:pPr>
            <w:r w:rsidRPr="005C15BA">
              <w:rPr>
                <w:b/>
                <w:i/>
                <w:lang w:val="en-CA"/>
              </w:rPr>
              <w:t>VARCHAR2(50)</w:t>
            </w:r>
          </w:p>
        </w:tc>
        <w:tc>
          <w:tcPr>
            <w:tcW w:w="531" w:type="pct"/>
            <w:tcBorders>
              <w:top w:val="single" w:sz="4" w:space="0" w:color="auto"/>
              <w:left w:val="single" w:sz="4" w:space="0" w:color="auto"/>
              <w:bottom w:val="single" w:sz="4" w:space="0" w:color="auto"/>
              <w:right w:val="single" w:sz="4" w:space="0" w:color="auto"/>
            </w:tcBorders>
          </w:tcPr>
          <w:p w14:paraId="7501D480" w14:textId="77777777" w:rsidR="00280A1A" w:rsidRPr="005C15BA" w:rsidRDefault="00280A1A">
            <w:pPr>
              <w:ind w:left="-81"/>
              <w:rPr>
                <w:lang w:val="en-CA"/>
              </w:rPr>
            </w:pPr>
          </w:p>
        </w:tc>
        <w:tc>
          <w:tcPr>
            <w:tcW w:w="658" w:type="pct"/>
            <w:tcBorders>
              <w:top w:val="single" w:sz="4" w:space="0" w:color="auto"/>
              <w:left w:val="single" w:sz="4" w:space="0" w:color="auto"/>
              <w:bottom w:val="single" w:sz="4" w:space="0" w:color="auto"/>
              <w:right w:val="single" w:sz="4" w:space="0" w:color="auto"/>
            </w:tcBorders>
          </w:tcPr>
          <w:p w14:paraId="7501D481" w14:textId="77777777" w:rsidR="00280A1A" w:rsidRPr="0016745D"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82" w14:textId="77777777" w:rsidR="00280A1A" w:rsidRPr="0016745D" w:rsidRDefault="00280A1A">
            <w:pPr>
              <w:ind w:left="-81"/>
              <w:rPr>
                <w:lang w:val="en-CA"/>
              </w:rPr>
            </w:pPr>
            <w:r w:rsidRPr="0016745D">
              <w:rPr>
                <w:lang w:val="en-CA"/>
              </w:rPr>
              <w:t>Relationship 1 to 1 with BSS_SOURCE Table</w:t>
            </w:r>
          </w:p>
        </w:tc>
      </w:tr>
      <w:tr w:rsidR="00280A1A" w14:paraId="7501D489"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84" w14:textId="77777777" w:rsidR="00280A1A" w:rsidRPr="005C15BA" w:rsidRDefault="00280A1A">
            <w:pPr>
              <w:ind w:left="-81"/>
              <w:rPr>
                <w:lang w:val="en-CA"/>
              </w:rPr>
            </w:pPr>
            <w:r w:rsidRPr="005C15BA">
              <w:rPr>
                <w:lang w:val="en-CA"/>
              </w:rPr>
              <w:t>NUM_TX</w:t>
            </w:r>
          </w:p>
        </w:tc>
        <w:tc>
          <w:tcPr>
            <w:tcW w:w="1051" w:type="pct"/>
            <w:tcBorders>
              <w:top w:val="single" w:sz="4" w:space="0" w:color="auto"/>
              <w:left w:val="single" w:sz="4" w:space="0" w:color="auto"/>
              <w:bottom w:val="single" w:sz="4" w:space="0" w:color="auto"/>
              <w:right w:val="single" w:sz="4" w:space="0" w:color="auto"/>
            </w:tcBorders>
            <w:hideMark/>
          </w:tcPr>
          <w:p w14:paraId="7501D485" w14:textId="77777777" w:rsidR="00280A1A" w:rsidRPr="005C15BA" w:rsidRDefault="00280A1A">
            <w:pPr>
              <w:ind w:left="-81"/>
              <w:rPr>
                <w:lang w:val="en-CA"/>
              </w:rPr>
            </w:pPr>
            <w:r w:rsidRPr="005C15BA">
              <w:rPr>
                <w:lang w:val="en-CA"/>
              </w:rPr>
              <w:t>Number(8)</w:t>
            </w:r>
          </w:p>
        </w:tc>
        <w:tc>
          <w:tcPr>
            <w:tcW w:w="531" w:type="pct"/>
            <w:tcBorders>
              <w:top w:val="single" w:sz="4" w:space="0" w:color="auto"/>
              <w:left w:val="single" w:sz="4" w:space="0" w:color="auto"/>
              <w:bottom w:val="single" w:sz="4" w:space="0" w:color="auto"/>
              <w:right w:val="single" w:sz="4" w:space="0" w:color="auto"/>
            </w:tcBorders>
            <w:hideMark/>
          </w:tcPr>
          <w:p w14:paraId="7501D486" w14:textId="77777777" w:rsidR="00280A1A" w:rsidRPr="005C15BA" w:rsidRDefault="00280A1A">
            <w:pPr>
              <w:ind w:left="-81"/>
              <w:rPr>
                <w:lang w:val="en-CA"/>
              </w:rPr>
            </w:pPr>
            <w:r w:rsidRPr="005C15BA">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87" w14:textId="77777777" w:rsidR="00280A1A" w:rsidRDefault="00280A1A">
            <w:pPr>
              <w:ind w:left="-81"/>
              <w:rPr>
                <w:highlight w:val="green"/>
                <w:lang w:val="en-CA"/>
              </w:rPr>
            </w:pPr>
          </w:p>
        </w:tc>
        <w:tc>
          <w:tcPr>
            <w:tcW w:w="1000" w:type="pct"/>
            <w:tcBorders>
              <w:top w:val="single" w:sz="4" w:space="0" w:color="auto"/>
              <w:left w:val="single" w:sz="4" w:space="0" w:color="auto"/>
              <w:bottom w:val="single" w:sz="4" w:space="0" w:color="auto"/>
              <w:right w:val="single" w:sz="4" w:space="0" w:color="auto"/>
            </w:tcBorders>
          </w:tcPr>
          <w:p w14:paraId="7501D488" w14:textId="77777777" w:rsidR="00280A1A" w:rsidRDefault="00280A1A">
            <w:pPr>
              <w:ind w:left="-81"/>
              <w:rPr>
                <w:highlight w:val="green"/>
                <w:lang w:val="en-CA"/>
              </w:rPr>
            </w:pPr>
          </w:p>
        </w:tc>
      </w:tr>
      <w:tr w:rsidR="00280A1A" w14:paraId="7501D48F"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8A" w14:textId="77777777" w:rsidR="00280A1A" w:rsidRPr="005C15BA" w:rsidRDefault="00280A1A">
            <w:pPr>
              <w:ind w:left="-81"/>
              <w:rPr>
                <w:lang w:val="en-CA"/>
              </w:rPr>
            </w:pPr>
            <w:r w:rsidRPr="005C15BA">
              <w:rPr>
                <w:lang w:val="en-CA"/>
              </w:rPr>
              <w:t>TOTAL_AMOUNT</w:t>
            </w:r>
          </w:p>
        </w:tc>
        <w:tc>
          <w:tcPr>
            <w:tcW w:w="1051" w:type="pct"/>
            <w:tcBorders>
              <w:top w:val="single" w:sz="4" w:space="0" w:color="auto"/>
              <w:left w:val="single" w:sz="4" w:space="0" w:color="auto"/>
              <w:bottom w:val="single" w:sz="4" w:space="0" w:color="auto"/>
              <w:right w:val="single" w:sz="4" w:space="0" w:color="auto"/>
            </w:tcBorders>
            <w:hideMark/>
          </w:tcPr>
          <w:p w14:paraId="7501D48B" w14:textId="77777777" w:rsidR="00280A1A" w:rsidRPr="005C15BA" w:rsidRDefault="00280A1A">
            <w:pPr>
              <w:ind w:left="-81"/>
              <w:rPr>
                <w:lang w:val="en-CA"/>
              </w:rPr>
            </w:pPr>
            <w:r w:rsidRPr="005C15BA">
              <w:rPr>
                <w:lang w:val="en-CA"/>
              </w:rPr>
              <w:t>Number(10,2)</w:t>
            </w:r>
          </w:p>
        </w:tc>
        <w:tc>
          <w:tcPr>
            <w:tcW w:w="531" w:type="pct"/>
            <w:tcBorders>
              <w:top w:val="single" w:sz="4" w:space="0" w:color="auto"/>
              <w:left w:val="single" w:sz="4" w:space="0" w:color="auto"/>
              <w:bottom w:val="single" w:sz="4" w:space="0" w:color="auto"/>
              <w:right w:val="single" w:sz="4" w:space="0" w:color="auto"/>
            </w:tcBorders>
            <w:hideMark/>
          </w:tcPr>
          <w:p w14:paraId="7501D48C" w14:textId="77777777" w:rsidR="00280A1A" w:rsidRPr="005C15BA" w:rsidRDefault="00280A1A">
            <w:pPr>
              <w:ind w:left="-81"/>
              <w:rPr>
                <w:lang w:val="en-CA"/>
              </w:rPr>
            </w:pPr>
            <w:r w:rsidRPr="005C15BA">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8D" w14:textId="77777777" w:rsidR="00280A1A" w:rsidRDefault="00280A1A">
            <w:pPr>
              <w:ind w:left="-81"/>
              <w:rPr>
                <w:highlight w:val="green"/>
                <w:lang w:val="en-CA"/>
              </w:rPr>
            </w:pPr>
          </w:p>
        </w:tc>
        <w:tc>
          <w:tcPr>
            <w:tcW w:w="1000" w:type="pct"/>
            <w:tcBorders>
              <w:top w:val="single" w:sz="4" w:space="0" w:color="auto"/>
              <w:left w:val="single" w:sz="4" w:space="0" w:color="auto"/>
              <w:bottom w:val="single" w:sz="4" w:space="0" w:color="auto"/>
              <w:right w:val="single" w:sz="4" w:space="0" w:color="auto"/>
            </w:tcBorders>
          </w:tcPr>
          <w:p w14:paraId="7501D48E" w14:textId="77777777" w:rsidR="00280A1A" w:rsidRDefault="00280A1A">
            <w:pPr>
              <w:ind w:left="-81"/>
              <w:rPr>
                <w:highlight w:val="green"/>
                <w:lang w:val="en-CA"/>
              </w:rPr>
            </w:pPr>
          </w:p>
        </w:tc>
      </w:tr>
    </w:tbl>
    <w:p w14:paraId="7501D490" w14:textId="77777777" w:rsidR="00280A1A" w:rsidRDefault="00280A1A" w:rsidP="00280A1A">
      <w:pPr>
        <w:ind w:left="360"/>
        <w:rPr>
          <w:lang w:val="en-CA"/>
        </w:rPr>
      </w:pPr>
    </w:p>
    <w:p w14:paraId="7501D495" w14:textId="77777777" w:rsidR="00280A1A" w:rsidRDefault="00280A1A" w:rsidP="00280A1A">
      <w:pPr>
        <w:ind w:left="360"/>
        <w:rPr>
          <w:lang w:val="en-CA"/>
        </w:rPr>
      </w:pPr>
    </w:p>
    <w:p w14:paraId="7501D496" w14:textId="77777777" w:rsidR="00280A1A" w:rsidRDefault="00280A1A" w:rsidP="00280A1A">
      <w:pPr>
        <w:ind w:left="360"/>
        <w:rPr>
          <w:lang w:val="en-CA"/>
        </w:rPr>
      </w:pPr>
    </w:p>
    <w:p w14:paraId="7501D497" w14:textId="77777777" w:rsidR="00280A1A" w:rsidRDefault="00280A1A" w:rsidP="00280A1A">
      <w:pPr>
        <w:rPr>
          <w:b/>
          <w:lang w:val="en-CA"/>
        </w:rPr>
      </w:pPr>
      <w:r>
        <w:rPr>
          <w:b/>
          <w:lang w:val="en-CA"/>
        </w:rPr>
        <w:t>TX_INFO</w:t>
      </w:r>
    </w:p>
    <w:p w14:paraId="7501D498" w14:textId="77777777" w:rsidR="00280A1A" w:rsidRDefault="00280A1A" w:rsidP="00280A1A">
      <w:pPr>
        <w:ind w:left="360"/>
        <w:rPr>
          <w:lang w:val="en-CA"/>
        </w:rPr>
      </w:pPr>
    </w:p>
    <w:tbl>
      <w:tblPr>
        <w:tblW w:w="5533"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2162"/>
        <w:gridCol w:w="1077"/>
        <w:gridCol w:w="1350"/>
        <w:gridCol w:w="2071"/>
      </w:tblGrid>
      <w:tr w:rsidR="00280A1A" w14:paraId="7501D49E"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shd w:val="clear" w:color="auto" w:fill="B3B3B3"/>
            <w:hideMark/>
          </w:tcPr>
          <w:p w14:paraId="7501D499" w14:textId="77777777" w:rsidR="00280A1A" w:rsidRDefault="00280A1A">
            <w:pPr>
              <w:ind w:left="-81"/>
              <w:rPr>
                <w:b/>
                <w:lang w:val="en-CA"/>
              </w:rPr>
            </w:pPr>
            <w:r>
              <w:rPr>
                <w:b/>
                <w:lang w:val="en-CA"/>
              </w:rPr>
              <w:t>Columns</w:t>
            </w:r>
          </w:p>
        </w:tc>
        <w:tc>
          <w:tcPr>
            <w:tcW w:w="1020" w:type="pct"/>
            <w:tcBorders>
              <w:top w:val="single" w:sz="4" w:space="0" w:color="auto"/>
              <w:left w:val="single" w:sz="4" w:space="0" w:color="auto"/>
              <w:bottom w:val="single" w:sz="4" w:space="0" w:color="auto"/>
              <w:right w:val="single" w:sz="4" w:space="0" w:color="auto"/>
            </w:tcBorders>
            <w:shd w:val="clear" w:color="auto" w:fill="B3B3B3"/>
            <w:hideMark/>
          </w:tcPr>
          <w:p w14:paraId="7501D49A" w14:textId="77777777" w:rsidR="00280A1A" w:rsidRDefault="00280A1A">
            <w:pPr>
              <w:ind w:left="-81"/>
              <w:rPr>
                <w:b/>
                <w:lang w:val="en-CA"/>
              </w:rPr>
            </w:pPr>
            <w:r>
              <w:rPr>
                <w:b/>
                <w:lang w:val="en-CA"/>
              </w:rPr>
              <w:t>Data type</w:t>
            </w:r>
          </w:p>
        </w:tc>
        <w:tc>
          <w:tcPr>
            <w:tcW w:w="508" w:type="pct"/>
            <w:tcBorders>
              <w:top w:val="single" w:sz="4" w:space="0" w:color="auto"/>
              <w:left w:val="single" w:sz="4" w:space="0" w:color="auto"/>
              <w:bottom w:val="single" w:sz="4" w:space="0" w:color="auto"/>
              <w:right w:val="single" w:sz="4" w:space="0" w:color="auto"/>
            </w:tcBorders>
            <w:shd w:val="clear" w:color="auto" w:fill="B3B3B3"/>
            <w:hideMark/>
          </w:tcPr>
          <w:p w14:paraId="7501D49B" w14:textId="77777777" w:rsidR="00280A1A" w:rsidRDefault="00280A1A">
            <w:pPr>
              <w:ind w:left="-81"/>
              <w:rPr>
                <w:b/>
                <w:lang w:val="en-CA"/>
              </w:rPr>
            </w:pPr>
            <w:r>
              <w:rPr>
                <w:b/>
                <w:lang w:val="en-CA"/>
              </w:rPr>
              <w:t>Required</w:t>
            </w:r>
          </w:p>
        </w:tc>
        <w:tc>
          <w:tcPr>
            <w:tcW w:w="637" w:type="pct"/>
            <w:tcBorders>
              <w:top w:val="single" w:sz="4" w:space="0" w:color="auto"/>
              <w:left w:val="single" w:sz="4" w:space="0" w:color="auto"/>
              <w:bottom w:val="single" w:sz="4" w:space="0" w:color="auto"/>
              <w:right w:val="single" w:sz="4" w:space="0" w:color="auto"/>
            </w:tcBorders>
            <w:shd w:val="clear" w:color="auto" w:fill="B3B3B3"/>
            <w:hideMark/>
          </w:tcPr>
          <w:p w14:paraId="7501D49C" w14:textId="77777777" w:rsidR="00280A1A" w:rsidRDefault="00280A1A">
            <w:pPr>
              <w:ind w:left="-81"/>
              <w:rPr>
                <w:b/>
                <w:lang w:val="en-CA"/>
              </w:rPr>
            </w:pPr>
            <w:r>
              <w:rPr>
                <w:b/>
                <w:lang w:val="en-CA"/>
              </w:rPr>
              <w:t>Default</w:t>
            </w:r>
          </w:p>
        </w:tc>
        <w:tc>
          <w:tcPr>
            <w:tcW w:w="977" w:type="pct"/>
            <w:tcBorders>
              <w:top w:val="single" w:sz="4" w:space="0" w:color="auto"/>
              <w:left w:val="single" w:sz="4" w:space="0" w:color="auto"/>
              <w:bottom w:val="single" w:sz="4" w:space="0" w:color="auto"/>
              <w:right w:val="single" w:sz="4" w:space="0" w:color="auto"/>
            </w:tcBorders>
            <w:shd w:val="clear" w:color="auto" w:fill="B3B3B3"/>
            <w:hideMark/>
          </w:tcPr>
          <w:p w14:paraId="7501D49D" w14:textId="77777777" w:rsidR="00280A1A" w:rsidRDefault="00280A1A">
            <w:pPr>
              <w:ind w:left="-81"/>
              <w:rPr>
                <w:b/>
                <w:lang w:val="en-CA"/>
              </w:rPr>
            </w:pPr>
            <w:r>
              <w:rPr>
                <w:b/>
                <w:lang w:val="en-CA"/>
              </w:rPr>
              <w:t>Notes</w:t>
            </w:r>
          </w:p>
        </w:tc>
      </w:tr>
      <w:tr w:rsidR="00280A1A" w14:paraId="7501D4A4"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9F" w14:textId="77777777" w:rsidR="00280A1A" w:rsidRDefault="00280A1A">
            <w:pPr>
              <w:ind w:left="-81"/>
              <w:rPr>
                <w:b/>
                <w:i/>
                <w:lang w:val="en-CA"/>
              </w:rPr>
            </w:pPr>
            <w:r>
              <w:rPr>
                <w:b/>
                <w:i/>
                <w:lang w:val="en-CA"/>
              </w:rPr>
              <w:t>TX_INFO_ID</w:t>
            </w:r>
          </w:p>
        </w:tc>
        <w:tc>
          <w:tcPr>
            <w:tcW w:w="1020" w:type="pct"/>
            <w:tcBorders>
              <w:top w:val="single" w:sz="4" w:space="0" w:color="auto"/>
              <w:left w:val="single" w:sz="4" w:space="0" w:color="auto"/>
              <w:bottom w:val="single" w:sz="4" w:space="0" w:color="auto"/>
              <w:right w:val="single" w:sz="4" w:space="0" w:color="auto"/>
            </w:tcBorders>
            <w:hideMark/>
          </w:tcPr>
          <w:p w14:paraId="7501D4A0" w14:textId="77777777" w:rsidR="00280A1A" w:rsidRDefault="00280A1A">
            <w:pPr>
              <w:ind w:left="-81"/>
              <w:rPr>
                <w:b/>
                <w:i/>
                <w:lang w:val="en-CA"/>
              </w:rPr>
            </w:pPr>
            <w:r>
              <w:rPr>
                <w:b/>
                <w:i/>
                <w:lang w:val="en-CA"/>
              </w:rPr>
              <w:t>NUMBER(30)</w:t>
            </w:r>
          </w:p>
        </w:tc>
        <w:tc>
          <w:tcPr>
            <w:tcW w:w="508" w:type="pct"/>
            <w:tcBorders>
              <w:top w:val="single" w:sz="4" w:space="0" w:color="auto"/>
              <w:left w:val="single" w:sz="4" w:space="0" w:color="auto"/>
              <w:bottom w:val="single" w:sz="4" w:space="0" w:color="auto"/>
              <w:right w:val="single" w:sz="4" w:space="0" w:color="auto"/>
            </w:tcBorders>
            <w:hideMark/>
          </w:tcPr>
          <w:p w14:paraId="7501D4A1" w14:textId="77777777" w:rsidR="00280A1A" w:rsidRDefault="00280A1A">
            <w:pPr>
              <w:ind w:left="-81"/>
              <w:rPr>
                <w:b/>
                <w:i/>
                <w:lang w:val="en-CA"/>
              </w:rPr>
            </w:pPr>
            <w:r>
              <w:rPr>
                <w:b/>
                <w:i/>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2" w14:textId="77777777" w:rsidR="00280A1A" w:rsidRDefault="00280A1A">
            <w:pPr>
              <w:ind w:left="-81"/>
              <w:rPr>
                <w:b/>
                <w:i/>
                <w:lang w:val="en-CA"/>
              </w:rPr>
            </w:pPr>
          </w:p>
        </w:tc>
        <w:tc>
          <w:tcPr>
            <w:tcW w:w="977" w:type="pct"/>
            <w:tcBorders>
              <w:top w:val="single" w:sz="4" w:space="0" w:color="auto"/>
              <w:left w:val="single" w:sz="4" w:space="0" w:color="auto"/>
              <w:bottom w:val="single" w:sz="4" w:space="0" w:color="auto"/>
              <w:right w:val="single" w:sz="4" w:space="0" w:color="auto"/>
            </w:tcBorders>
            <w:hideMark/>
          </w:tcPr>
          <w:p w14:paraId="7501D4A3" w14:textId="77777777" w:rsidR="00280A1A" w:rsidRDefault="00280A1A">
            <w:pPr>
              <w:ind w:left="-81"/>
              <w:rPr>
                <w:lang w:val="en-CA"/>
              </w:rPr>
            </w:pPr>
            <w:r>
              <w:rPr>
                <w:lang w:val="en-CA"/>
              </w:rPr>
              <w:t>Oracle unique sequencer with order, starting from 1 to 999,999,999,999,999</w:t>
            </w:r>
          </w:p>
        </w:tc>
      </w:tr>
      <w:tr w:rsidR="00280A1A" w14:paraId="7501D4AA"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A5" w14:textId="77777777" w:rsidR="00280A1A" w:rsidRDefault="00280A1A">
            <w:pPr>
              <w:ind w:left="-81"/>
              <w:rPr>
                <w:lang w:val="en-CA"/>
              </w:rPr>
            </w:pPr>
            <w:r>
              <w:rPr>
                <w:lang w:val="en-CA"/>
              </w:rPr>
              <w:t>GPSTRN</w:t>
            </w:r>
          </w:p>
        </w:tc>
        <w:tc>
          <w:tcPr>
            <w:tcW w:w="1020" w:type="pct"/>
            <w:tcBorders>
              <w:top w:val="single" w:sz="4" w:space="0" w:color="auto"/>
              <w:left w:val="single" w:sz="4" w:space="0" w:color="auto"/>
              <w:bottom w:val="single" w:sz="4" w:space="0" w:color="auto"/>
              <w:right w:val="single" w:sz="4" w:space="0" w:color="auto"/>
            </w:tcBorders>
            <w:hideMark/>
          </w:tcPr>
          <w:p w14:paraId="7501D4A6" w14:textId="77777777" w:rsidR="00280A1A" w:rsidRDefault="00280A1A">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7501D4A7"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8"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A9" w14:textId="77777777" w:rsidR="00280A1A" w:rsidRDefault="00280A1A">
            <w:pPr>
              <w:ind w:left="-81"/>
              <w:rPr>
                <w:lang w:val="en-CA"/>
              </w:rPr>
            </w:pPr>
          </w:p>
        </w:tc>
      </w:tr>
      <w:tr w:rsidR="00280A1A" w14:paraId="7501D4B0"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AB" w14:textId="77777777" w:rsidR="00280A1A" w:rsidRDefault="00280A1A">
            <w:pPr>
              <w:ind w:left="-81"/>
              <w:rPr>
                <w:lang w:val="en-CA"/>
              </w:rPr>
            </w:pPr>
            <w:r>
              <w:rPr>
                <w:lang w:val="en-CA"/>
              </w:rPr>
              <w:t>BSS_ID/FILENAME</w:t>
            </w:r>
          </w:p>
        </w:tc>
        <w:tc>
          <w:tcPr>
            <w:tcW w:w="1020" w:type="pct"/>
            <w:tcBorders>
              <w:top w:val="single" w:sz="4" w:space="0" w:color="auto"/>
              <w:left w:val="single" w:sz="4" w:space="0" w:color="auto"/>
              <w:bottom w:val="single" w:sz="4" w:space="0" w:color="auto"/>
              <w:right w:val="single" w:sz="4" w:space="0" w:color="auto"/>
            </w:tcBorders>
            <w:hideMark/>
          </w:tcPr>
          <w:p w14:paraId="7501D4AC" w14:textId="77777777" w:rsidR="00280A1A" w:rsidRDefault="00280A1A">
            <w:pPr>
              <w:ind w:left="-81"/>
              <w:rPr>
                <w:lang w:val="en-CA"/>
              </w:rPr>
            </w:pPr>
            <w:r>
              <w:rPr>
                <w:lang w:val="en-CA"/>
              </w:rPr>
              <w:t>VARCHAR2(100)</w:t>
            </w:r>
          </w:p>
        </w:tc>
        <w:tc>
          <w:tcPr>
            <w:tcW w:w="508" w:type="pct"/>
            <w:tcBorders>
              <w:top w:val="single" w:sz="4" w:space="0" w:color="auto"/>
              <w:left w:val="single" w:sz="4" w:space="0" w:color="auto"/>
              <w:bottom w:val="single" w:sz="4" w:space="0" w:color="auto"/>
              <w:right w:val="single" w:sz="4" w:space="0" w:color="auto"/>
            </w:tcBorders>
            <w:hideMark/>
          </w:tcPr>
          <w:p w14:paraId="7501D4AD"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E"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AF" w14:textId="77777777" w:rsidR="00280A1A" w:rsidRDefault="00280A1A">
            <w:pPr>
              <w:ind w:left="-81"/>
              <w:rPr>
                <w:lang w:val="en-CA"/>
              </w:rPr>
            </w:pPr>
          </w:p>
        </w:tc>
      </w:tr>
      <w:tr w:rsidR="00280A1A" w14:paraId="7501D4B6"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1" w14:textId="77777777" w:rsidR="00280A1A" w:rsidRDefault="00280A1A">
            <w:pPr>
              <w:ind w:left="-81"/>
              <w:rPr>
                <w:lang w:val="en-CA"/>
              </w:rPr>
            </w:pPr>
            <w:r>
              <w:rPr>
                <w:lang w:val="en-CA"/>
              </w:rPr>
              <w:t>BSS_TX_ID</w:t>
            </w:r>
          </w:p>
        </w:tc>
        <w:tc>
          <w:tcPr>
            <w:tcW w:w="1020" w:type="pct"/>
            <w:tcBorders>
              <w:top w:val="single" w:sz="4" w:space="0" w:color="auto"/>
              <w:left w:val="single" w:sz="4" w:space="0" w:color="auto"/>
              <w:bottom w:val="single" w:sz="4" w:space="0" w:color="auto"/>
              <w:right w:val="single" w:sz="4" w:space="0" w:color="auto"/>
            </w:tcBorders>
            <w:hideMark/>
          </w:tcPr>
          <w:p w14:paraId="7501D4B2"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B3"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B4"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B5" w14:textId="77777777" w:rsidR="00280A1A" w:rsidRDefault="00280A1A">
            <w:pPr>
              <w:ind w:left="-81"/>
              <w:rPr>
                <w:lang w:val="en-CA"/>
              </w:rPr>
            </w:pPr>
          </w:p>
        </w:tc>
      </w:tr>
      <w:tr w:rsidR="00280A1A" w14:paraId="7501D4BC"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7" w14:textId="77777777" w:rsidR="00280A1A" w:rsidRDefault="00280A1A">
            <w:pPr>
              <w:ind w:left="-81"/>
              <w:rPr>
                <w:lang w:val="en-CA"/>
              </w:rPr>
            </w:pPr>
            <w:r>
              <w:rPr>
                <w:lang w:val="en-CA"/>
              </w:rPr>
              <w:t>TXN_NUMBER</w:t>
            </w:r>
          </w:p>
        </w:tc>
        <w:tc>
          <w:tcPr>
            <w:tcW w:w="1020" w:type="pct"/>
            <w:tcBorders>
              <w:top w:val="single" w:sz="4" w:space="0" w:color="auto"/>
              <w:left w:val="single" w:sz="4" w:space="0" w:color="auto"/>
              <w:bottom w:val="single" w:sz="4" w:space="0" w:color="auto"/>
              <w:right w:val="single" w:sz="4" w:space="0" w:color="auto"/>
            </w:tcBorders>
            <w:hideMark/>
          </w:tcPr>
          <w:p w14:paraId="7501D4B8" w14:textId="77777777" w:rsidR="00280A1A" w:rsidRDefault="00280A1A">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7501D4B9"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BA"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BB" w14:textId="77777777" w:rsidR="00280A1A" w:rsidRDefault="00280A1A">
            <w:pPr>
              <w:ind w:left="-81"/>
              <w:rPr>
                <w:highlight w:val="yellow"/>
                <w:lang w:val="en-CA"/>
              </w:rPr>
            </w:pPr>
          </w:p>
        </w:tc>
      </w:tr>
      <w:tr w:rsidR="00280A1A" w14:paraId="7501D4C2"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D" w14:textId="77777777" w:rsidR="00280A1A" w:rsidRDefault="00280A1A">
            <w:pPr>
              <w:ind w:left="-81"/>
              <w:rPr>
                <w:lang w:val="en-CA"/>
              </w:rPr>
            </w:pPr>
            <w:r>
              <w:rPr>
                <w:lang w:val="en-CA"/>
              </w:rPr>
              <w:t>REFERENCE_NUMBER</w:t>
            </w:r>
          </w:p>
        </w:tc>
        <w:tc>
          <w:tcPr>
            <w:tcW w:w="1020" w:type="pct"/>
            <w:tcBorders>
              <w:top w:val="single" w:sz="4" w:space="0" w:color="auto"/>
              <w:left w:val="single" w:sz="4" w:space="0" w:color="auto"/>
              <w:bottom w:val="single" w:sz="4" w:space="0" w:color="auto"/>
              <w:right w:val="single" w:sz="4" w:space="0" w:color="auto"/>
            </w:tcBorders>
            <w:hideMark/>
          </w:tcPr>
          <w:p w14:paraId="7501D4BE"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BF"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C0"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1" w14:textId="77777777" w:rsidR="00280A1A" w:rsidRDefault="00280A1A">
            <w:pPr>
              <w:ind w:left="-81"/>
              <w:rPr>
                <w:highlight w:val="yellow"/>
                <w:lang w:val="en-CA"/>
              </w:rPr>
            </w:pPr>
          </w:p>
        </w:tc>
      </w:tr>
      <w:tr w:rsidR="00280A1A" w14:paraId="7501D4C8"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3" w14:textId="77777777" w:rsidR="00280A1A" w:rsidRDefault="00280A1A">
            <w:pPr>
              <w:ind w:left="-81"/>
              <w:rPr>
                <w:lang w:val="en-CA"/>
              </w:rPr>
            </w:pPr>
            <w:r>
              <w:rPr>
                <w:lang w:val="en-CA"/>
              </w:rPr>
              <w:t>AUTH_CODE</w:t>
            </w:r>
          </w:p>
        </w:tc>
        <w:tc>
          <w:tcPr>
            <w:tcW w:w="1020" w:type="pct"/>
            <w:tcBorders>
              <w:top w:val="single" w:sz="4" w:space="0" w:color="auto"/>
              <w:left w:val="single" w:sz="4" w:space="0" w:color="auto"/>
              <w:bottom w:val="single" w:sz="4" w:space="0" w:color="auto"/>
              <w:right w:val="single" w:sz="4" w:space="0" w:color="auto"/>
            </w:tcBorders>
            <w:hideMark/>
          </w:tcPr>
          <w:p w14:paraId="7501D4C4" w14:textId="77777777" w:rsidR="00280A1A" w:rsidRDefault="00280A1A">
            <w:pPr>
              <w:ind w:left="-81"/>
              <w:rPr>
                <w:lang w:val="en-CA"/>
              </w:rPr>
            </w:pPr>
            <w:r>
              <w:rPr>
                <w:lang w:val="en-CA"/>
              </w:rPr>
              <w:t>VARCHAR2(8)</w:t>
            </w:r>
          </w:p>
        </w:tc>
        <w:tc>
          <w:tcPr>
            <w:tcW w:w="508" w:type="pct"/>
            <w:tcBorders>
              <w:top w:val="single" w:sz="4" w:space="0" w:color="auto"/>
              <w:left w:val="single" w:sz="4" w:space="0" w:color="auto"/>
              <w:bottom w:val="single" w:sz="4" w:space="0" w:color="auto"/>
              <w:right w:val="single" w:sz="4" w:space="0" w:color="auto"/>
            </w:tcBorders>
            <w:hideMark/>
          </w:tcPr>
          <w:p w14:paraId="7501D4C5"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C6"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7" w14:textId="77777777" w:rsidR="00280A1A" w:rsidRDefault="00280A1A">
            <w:pPr>
              <w:ind w:left="-81"/>
              <w:rPr>
                <w:highlight w:val="yellow"/>
                <w:lang w:val="en-CA"/>
              </w:rPr>
            </w:pPr>
          </w:p>
        </w:tc>
      </w:tr>
      <w:tr w:rsidR="00280A1A" w14:paraId="7501D4CE"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9" w14:textId="77777777" w:rsidR="00280A1A" w:rsidRDefault="00280A1A">
            <w:pPr>
              <w:ind w:left="-81"/>
              <w:rPr>
                <w:lang w:val="en-CA"/>
              </w:rPr>
            </w:pPr>
            <w:r>
              <w:rPr>
                <w:lang w:val="en-CA"/>
              </w:rPr>
              <w:t>TX_TYPE</w:t>
            </w:r>
          </w:p>
        </w:tc>
        <w:tc>
          <w:tcPr>
            <w:tcW w:w="1020" w:type="pct"/>
            <w:tcBorders>
              <w:top w:val="single" w:sz="4" w:space="0" w:color="auto"/>
              <w:left w:val="single" w:sz="4" w:space="0" w:color="auto"/>
              <w:bottom w:val="single" w:sz="4" w:space="0" w:color="auto"/>
              <w:right w:val="single" w:sz="4" w:space="0" w:color="auto"/>
            </w:tcBorders>
            <w:hideMark/>
          </w:tcPr>
          <w:p w14:paraId="7501D4CA" w14:textId="77777777" w:rsidR="00280A1A" w:rsidRDefault="00280A1A">
            <w:pPr>
              <w:ind w:left="-81"/>
              <w:rPr>
                <w:lang w:val="en-CA"/>
              </w:rPr>
            </w:pPr>
            <w:r>
              <w:rPr>
                <w:lang w:val="en-CA"/>
              </w:rPr>
              <w:t>VARCHAR2(4)</w:t>
            </w:r>
          </w:p>
        </w:tc>
        <w:tc>
          <w:tcPr>
            <w:tcW w:w="508" w:type="pct"/>
            <w:tcBorders>
              <w:top w:val="single" w:sz="4" w:space="0" w:color="auto"/>
              <w:left w:val="single" w:sz="4" w:space="0" w:color="auto"/>
              <w:bottom w:val="single" w:sz="4" w:space="0" w:color="auto"/>
              <w:right w:val="single" w:sz="4" w:space="0" w:color="auto"/>
            </w:tcBorders>
            <w:hideMark/>
          </w:tcPr>
          <w:p w14:paraId="7501D4CB"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CC"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D" w14:textId="77777777" w:rsidR="00280A1A" w:rsidRDefault="00280A1A">
            <w:pPr>
              <w:ind w:left="-81"/>
              <w:rPr>
                <w:highlight w:val="yellow"/>
                <w:lang w:val="en-CA"/>
              </w:rPr>
            </w:pPr>
          </w:p>
        </w:tc>
      </w:tr>
      <w:tr w:rsidR="00280A1A" w14:paraId="7501D4D4"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F" w14:textId="77777777" w:rsidR="00280A1A" w:rsidRDefault="00280A1A">
            <w:pPr>
              <w:ind w:left="-81"/>
              <w:rPr>
                <w:lang w:val="en-CA"/>
              </w:rPr>
            </w:pPr>
            <w:r>
              <w:rPr>
                <w:lang w:val="en-CA"/>
              </w:rPr>
              <w:t>AMOUNT</w:t>
            </w:r>
          </w:p>
        </w:tc>
        <w:tc>
          <w:tcPr>
            <w:tcW w:w="1020" w:type="pct"/>
            <w:tcBorders>
              <w:top w:val="single" w:sz="4" w:space="0" w:color="auto"/>
              <w:left w:val="single" w:sz="4" w:space="0" w:color="auto"/>
              <w:bottom w:val="single" w:sz="4" w:space="0" w:color="auto"/>
              <w:right w:val="single" w:sz="4" w:space="0" w:color="auto"/>
            </w:tcBorders>
            <w:hideMark/>
          </w:tcPr>
          <w:p w14:paraId="7501D4D0" w14:textId="77777777" w:rsidR="00280A1A" w:rsidRDefault="00280A1A">
            <w:pPr>
              <w:ind w:left="-81"/>
              <w:rPr>
                <w:lang w:val="en-CA"/>
              </w:rPr>
            </w:pPr>
            <w:r>
              <w:rPr>
                <w:lang w:val="en-CA"/>
              </w:rPr>
              <w:t>NUMBER(7,2)</w:t>
            </w:r>
          </w:p>
        </w:tc>
        <w:tc>
          <w:tcPr>
            <w:tcW w:w="508" w:type="pct"/>
            <w:tcBorders>
              <w:top w:val="single" w:sz="4" w:space="0" w:color="auto"/>
              <w:left w:val="single" w:sz="4" w:space="0" w:color="auto"/>
              <w:bottom w:val="single" w:sz="4" w:space="0" w:color="auto"/>
              <w:right w:val="single" w:sz="4" w:space="0" w:color="auto"/>
            </w:tcBorders>
            <w:hideMark/>
          </w:tcPr>
          <w:p w14:paraId="7501D4D1"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D2"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3" w14:textId="77777777" w:rsidR="00280A1A" w:rsidRDefault="00280A1A">
            <w:pPr>
              <w:ind w:left="-81"/>
              <w:rPr>
                <w:lang w:val="en-CA"/>
              </w:rPr>
            </w:pPr>
          </w:p>
        </w:tc>
      </w:tr>
      <w:tr w:rsidR="00280A1A" w14:paraId="7501D4DA"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D5" w14:textId="77777777" w:rsidR="00280A1A" w:rsidRDefault="00280A1A">
            <w:pPr>
              <w:ind w:left="-81"/>
              <w:rPr>
                <w:lang w:val="en-CA"/>
              </w:rPr>
            </w:pPr>
            <w:r>
              <w:rPr>
                <w:lang w:val="en-CA"/>
              </w:rPr>
              <w:t>ACCOUNT_NUMBER</w:t>
            </w:r>
          </w:p>
        </w:tc>
        <w:tc>
          <w:tcPr>
            <w:tcW w:w="1020" w:type="pct"/>
            <w:tcBorders>
              <w:top w:val="single" w:sz="4" w:space="0" w:color="auto"/>
              <w:left w:val="single" w:sz="4" w:space="0" w:color="auto"/>
              <w:bottom w:val="single" w:sz="4" w:space="0" w:color="auto"/>
              <w:right w:val="single" w:sz="4" w:space="0" w:color="auto"/>
            </w:tcBorders>
            <w:hideMark/>
          </w:tcPr>
          <w:p w14:paraId="7501D4D6"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D7"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D8"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9" w14:textId="77777777" w:rsidR="00280A1A" w:rsidRDefault="00280A1A">
            <w:pPr>
              <w:ind w:left="-81"/>
              <w:rPr>
                <w:lang w:val="en-CA"/>
              </w:rPr>
            </w:pPr>
          </w:p>
        </w:tc>
      </w:tr>
      <w:tr w:rsidR="00280A1A" w14:paraId="7501D4E0"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DB" w14:textId="77777777" w:rsidR="00280A1A" w:rsidRDefault="00280A1A">
            <w:pPr>
              <w:ind w:left="-81"/>
              <w:rPr>
                <w:lang w:val="en-CA"/>
              </w:rPr>
            </w:pPr>
            <w:r>
              <w:rPr>
                <w:lang w:val="en-CA"/>
              </w:rPr>
              <w:t>TX_DATE_TIME</w:t>
            </w:r>
          </w:p>
        </w:tc>
        <w:tc>
          <w:tcPr>
            <w:tcW w:w="1020" w:type="pct"/>
            <w:tcBorders>
              <w:top w:val="single" w:sz="4" w:space="0" w:color="auto"/>
              <w:left w:val="single" w:sz="4" w:space="0" w:color="auto"/>
              <w:bottom w:val="single" w:sz="4" w:space="0" w:color="auto"/>
              <w:right w:val="single" w:sz="4" w:space="0" w:color="auto"/>
            </w:tcBorders>
            <w:hideMark/>
          </w:tcPr>
          <w:p w14:paraId="7501D4DC" w14:textId="77777777" w:rsidR="00280A1A" w:rsidRDefault="00280A1A">
            <w:pPr>
              <w:ind w:left="-81"/>
              <w:rPr>
                <w:lang w:val="en-CA"/>
              </w:rPr>
            </w:pPr>
            <w:r>
              <w:rPr>
                <w:lang w:val="en-CA"/>
              </w:rPr>
              <w:t>TIMESTAMP</w:t>
            </w:r>
          </w:p>
        </w:tc>
        <w:tc>
          <w:tcPr>
            <w:tcW w:w="508" w:type="pct"/>
            <w:tcBorders>
              <w:top w:val="single" w:sz="4" w:space="0" w:color="auto"/>
              <w:left w:val="single" w:sz="4" w:space="0" w:color="auto"/>
              <w:bottom w:val="single" w:sz="4" w:space="0" w:color="auto"/>
              <w:right w:val="single" w:sz="4" w:space="0" w:color="auto"/>
            </w:tcBorders>
            <w:hideMark/>
          </w:tcPr>
          <w:p w14:paraId="7501D4DD"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DE"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F" w14:textId="77777777" w:rsidR="00280A1A" w:rsidRDefault="00280A1A">
            <w:pPr>
              <w:ind w:left="-81"/>
              <w:rPr>
                <w:lang w:val="en-CA"/>
              </w:rPr>
            </w:pPr>
          </w:p>
        </w:tc>
      </w:tr>
      <w:tr w:rsidR="00280A1A" w14:paraId="7501D4E6"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1" w14:textId="77777777" w:rsidR="00280A1A" w:rsidRDefault="00280A1A">
            <w:pPr>
              <w:ind w:left="-81"/>
              <w:rPr>
                <w:lang w:val="en-CA"/>
              </w:rPr>
            </w:pPr>
            <w:r>
              <w:rPr>
                <w:lang w:val="en-CA"/>
              </w:rPr>
              <w:t>CONTEXT_ATTRIBUTES / TERMINAL-ID</w:t>
            </w:r>
          </w:p>
        </w:tc>
        <w:tc>
          <w:tcPr>
            <w:tcW w:w="1020" w:type="pct"/>
            <w:tcBorders>
              <w:top w:val="single" w:sz="4" w:space="0" w:color="auto"/>
              <w:left w:val="single" w:sz="4" w:space="0" w:color="auto"/>
              <w:bottom w:val="single" w:sz="4" w:space="0" w:color="auto"/>
              <w:right w:val="single" w:sz="4" w:space="0" w:color="auto"/>
            </w:tcBorders>
            <w:hideMark/>
          </w:tcPr>
          <w:p w14:paraId="7501D4E2" w14:textId="77777777" w:rsidR="00280A1A" w:rsidRDefault="00280A1A">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7501D4E3"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E4"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E5" w14:textId="77777777" w:rsidR="00280A1A" w:rsidRDefault="00280A1A">
            <w:pPr>
              <w:ind w:left="-81"/>
              <w:rPr>
                <w:highlight w:val="yellow"/>
                <w:lang w:val="en-CA"/>
              </w:rPr>
            </w:pPr>
          </w:p>
        </w:tc>
      </w:tr>
      <w:tr w:rsidR="00280A1A" w14:paraId="7501D4EC"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7" w14:textId="77777777" w:rsidR="00280A1A" w:rsidRDefault="00280A1A">
            <w:pPr>
              <w:ind w:left="-81"/>
              <w:rPr>
                <w:lang w:val="en-CA"/>
              </w:rPr>
            </w:pPr>
            <w:r>
              <w:rPr>
                <w:lang w:val="en-CA"/>
              </w:rPr>
              <w:t>GPS_CODE</w:t>
            </w:r>
          </w:p>
        </w:tc>
        <w:tc>
          <w:tcPr>
            <w:tcW w:w="1020" w:type="pct"/>
            <w:tcBorders>
              <w:top w:val="single" w:sz="4" w:space="0" w:color="auto"/>
              <w:left w:val="single" w:sz="4" w:space="0" w:color="auto"/>
              <w:bottom w:val="single" w:sz="4" w:space="0" w:color="auto"/>
              <w:right w:val="single" w:sz="4" w:space="0" w:color="auto"/>
            </w:tcBorders>
            <w:hideMark/>
          </w:tcPr>
          <w:p w14:paraId="7501D4E8" w14:textId="77777777" w:rsidR="00280A1A" w:rsidRDefault="00280A1A">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7501D4E9"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EA"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EB" w14:textId="77777777" w:rsidR="00280A1A" w:rsidRDefault="00280A1A">
            <w:pPr>
              <w:ind w:left="-81"/>
              <w:rPr>
                <w:highlight w:val="yellow"/>
                <w:lang w:val="en-CA"/>
              </w:rPr>
            </w:pPr>
          </w:p>
        </w:tc>
      </w:tr>
      <w:tr w:rsidR="00280A1A" w14:paraId="7501D4F3"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D" w14:textId="77777777" w:rsidR="00280A1A" w:rsidRDefault="00280A1A">
            <w:pPr>
              <w:ind w:left="-81"/>
              <w:rPr>
                <w:lang w:val="en-CA"/>
              </w:rPr>
            </w:pPr>
            <w:r>
              <w:rPr>
                <w:lang w:val="en-CA"/>
              </w:rPr>
              <w:t>BATCH_ONLINE_FLAG</w:t>
            </w:r>
          </w:p>
        </w:tc>
        <w:tc>
          <w:tcPr>
            <w:tcW w:w="1020" w:type="pct"/>
            <w:tcBorders>
              <w:top w:val="single" w:sz="4" w:space="0" w:color="auto"/>
              <w:left w:val="single" w:sz="4" w:space="0" w:color="auto"/>
              <w:bottom w:val="single" w:sz="4" w:space="0" w:color="auto"/>
              <w:right w:val="single" w:sz="4" w:space="0" w:color="auto"/>
            </w:tcBorders>
            <w:hideMark/>
          </w:tcPr>
          <w:p w14:paraId="7501D4EE" w14:textId="77777777" w:rsidR="00280A1A" w:rsidRDefault="00280A1A">
            <w:pPr>
              <w:ind w:left="-81"/>
              <w:rPr>
                <w:lang w:val="en-CA"/>
              </w:rPr>
            </w:pPr>
            <w:r>
              <w:rPr>
                <w:lang w:val="en-CA"/>
              </w:rPr>
              <w:t>VARCHAR2(1)</w:t>
            </w:r>
          </w:p>
        </w:tc>
        <w:tc>
          <w:tcPr>
            <w:tcW w:w="508" w:type="pct"/>
            <w:tcBorders>
              <w:top w:val="single" w:sz="4" w:space="0" w:color="auto"/>
              <w:left w:val="single" w:sz="4" w:space="0" w:color="auto"/>
              <w:bottom w:val="single" w:sz="4" w:space="0" w:color="auto"/>
              <w:right w:val="single" w:sz="4" w:space="0" w:color="auto"/>
            </w:tcBorders>
            <w:hideMark/>
          </w:tcPr>
          <w:p w14:paraId="7501D4EF"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F0"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hideMark/>
          </w:tcPr>
          <w:p w14:paraId="7501D4F1" w14:textId="77777777" w:rsidR="00280A1A" w:rsidRDefault="00280A1A">
            <w:pPr>
              <w:ind w:left="-81"/>
              <w:rPr>
                <w:lang w:val="en-CA"/>
              </w:rPr>
            </w:pPr>
            <w:r>
              <w:rPr>
                <w:lang w:val="en-CA"/>
              </w:rPr>
              <w:t>B-Batch</w:t>
            </w:r>
          </w:p>
          <w:p w14:paraId="7501D4F2" w14:textId="77777777" w:rsidR="00280A1A" w:rsidRDefault="00280A1A">
            <w:pPr>
              <w:ind w:left="-81"/>
              <w:rPr>
                <w:highlight w:val="yellow"/>
                <w:lang w:val="en-CA"/>
              </w:rPr>
            </w:pPr>
            <w:r>
              <w:rPr>
                <w:lang w:val="en-CA"/>
              </w:rPr>
              <w:t>O-Online</w:t>
            </w:r>
          </w:p>
        </w:tc>
      </w:tr>
      <w:tr w:rsidR="00280A1A" w14:paraId="7501D4F9"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F4" w14:textId="77777777" w:rsidR="00280A1A" w:rsidRDefault="00280A1A">
            <w:pPr>
              <w:ind w:left="-81"/>
              <w:rPr>
                <w:lang w:val="en-CA"/>
              </w:rPr>
            </w:pPr>
            <w:r>
              <w:rPr>
                <w:lang w:val="en-CA"/>
              </w:rPr>
              <w:t>PROCESSOR_ID</w:t>
            </w:r>
          </w:p>
        </w:tc>
        <w:tc>
          <w:tcPr>
            <w:tcW w:w="1020" w:type="pct"/>
            <w:tcBorders>
              <w:top w:val="single" w:sz="4" w:space="0" w:color="auto"/>
              <w:left w:val="single" w:sz="4" w:space="0" w:color="auto"/>
              <w:bottom w:val="single" w:sz="4" w:space="0" w:color="auto"/>
              <w:right w:val="single" w:sz="4" w:space="0" w:color="auto"/>
            </w:tcBorders>
            <w:hideMark/>
          </w:tcPr>
          <w:p w14:paraId="7501D4F5"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F6"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F7"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F8" w14:textId="77777777" w:rsidR="00280A1A" w:rsidRDefault="00280A1A">
            <w:pPr>
              <w:ind w:left="-81"/>
              <w:rPr>
                <w:highlight w:val="yellow"/>
                <w:lang w:val="en-CA"/>
              </w:rPr>
            </w:pPr>
          </w:p>
        </w:tc>
      </w:tr>
      <w:tr w:rsidR="005C15BA" w14:paraId="097861D2"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0521F55B" w14:textId="09563C63" w:rsidR="005C15BA" w:rsidRDefault="005C15BA" w:rsidP="006B1CD7">
            <w:pPr>
              <w:ind w:left="-81"/>
              <w:rPr>
                <w:lang w:val="en-CA"/>
              </w:rPr>
            </w:pPr>
            <w:r>
              <w:rPr>
                <w:lang w:val="en-CA"/>
              </w:rPr>
              <w:t>TOKEN_SUFFIX</w:t>
            </w:r>
          </w:p>
        </w:tc>
        <w:tc>
          <w:tcPr>
            <w:tcW w:w="1020" w:type="pct"/>
            <w:tcBorders>
              <w:top w:val="single" w:sz="4" w:space="0" w:color="auto"/>
              <w:left w:val="single" w:sz="4" w:space="0" w:color="auto"/>
              <w:bottom w:val="single" w:sz="4" w:space="0" w:color="auto"/>
              <w:right w:val="single" w:sz="4" w:space="0" w:color="auto"/>
            </w:tcBorders>
          </w:tcPr>
          <w:p w14:paraId="02CE68FF"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439EB64F"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3AC4CCF8"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AF80F86" w14:textId="77777777" w:rsidR="005C15BA" w:rsidRDefault="005C15BA" w:rsidP="006B1CD7">
            <w:pPr>
              <w:ind w:left="-81"/>
              <w:rPr>
                <w:highlight w:val="yellow"/>
                <w:lang w:val="en-CA"/>
              </w:rPr>
            </w:pPr>
          </w:p>
        </w:tc>
      </w:tr>
      <w:tr w:rsidR="005C15BA" w14:paraId="7A3C9ED9"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6A4D7C78" w14:textId="29720E0C" w:rsidR="005C15BA" w:rsidRDefault="005C15BA" w:rsidP="006B1CD7">
            <w:pPr>
              <w:ind w:left="-81"/>
              <w:rPr>
                <w:lang w:val="en-CA"/>
              </w:rPr>
            </w:pPr>
            <w:r>
              <w:rPr>
                <w:lang w:val="en-CA"/>
              </w:rPr>
              <w:t>EXPIRY_DATE</w:t>
            </w:r>
          </w:p>
        </w:tc>
        <w:tc>
          <w:tcPr>
            <w:tcW w:w="1020" w:type="pct"/>
            <w:tcBorders>
              <w:top w:val="single" w:sz="4" w:space="0" w:color="auto"/>
              <w:left w:val="single" w:sz="4" w:space="0" w:color="auto"/>
              <w:bottom w:val="single" w:sz="4" w:space="0" w:color="auto"/>
              <w:right w:val="single" w:sz="4" w:space="0" w:color="auto"/>
            </w:tcBorders>
          </w:tcPr>
          <w:p w14:paraId="39ACF6DD"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3B874C02"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507BCCC1"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86AF4C3" w14:textId="77777777" w:rsidR="005C15BA" w:rsidRDefault="005C15BA" w:rsidP="006B1CD7">
            <w:pPr>
              <w:ind w:left="-81"/>
              <w:rPr>
                <w:highlight w:val="yellow"/>
                <w:lang w:val="en-CA"/>
              </w:rPr>
            </w:pPr>
          </w:p>
        </w:tc>
      </w:tr>
      <w:tr w:rsidR="005C15BA" w14:paraId="5B3E8A8D"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02A6EC03" w14:textId="3DD74B0C" w:rsidR="005C15BA" w:rsidRDefault="005C15BA" w:rsidP="006B1CD7">
            <w:pPr>
              <w:ind w:left="-81"/>
              <w:rPr>
                <w:lang w:val="en-CA"/>
              </w:rPr>
            </w:pPr>
            <w:r>
              <w:rPr>
                <w:lang w:val="en-CA"/>
              </w:rPr>
              <w:t>STORE_ID</w:t>
            </w:r>
          </w:p>
        </w:tc>
        <w:tc>
          <w:tcPr>
            <w:tcW w:w="1020" w:type="pct"/>
            <w:tcBorders>
              <w:top w:val="single" w:sz="4" w:space="0" w:color="auto"/>
              <w:left w:val="single" w:sz="4" w:space="0" w:color="auto"/>
              <w:bottom w:val="single" w:sz="4" w:space="0" w:color="auto"/>
              <w:right w:val="single" w:sz="4" w:space="0" w:color="auto"/>
            </w:tcBorders>
          </w:tcPr>
          <w:p w14:paraId="58B8E842"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48B31C85"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1A5A046B"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A683825" w14:textId="77777777" w:rsidR="005C15BA" w:rsidRDefault="005C15BA" w:rsidP="006B1CD7">
            <w:pPr>
              <w:ind w:left="-81"/>
              <w:rPr>
                <w:highlight w:val="yellow"/>
                <w:lang w:val="en-CA"/>
              </w:rPr>
            </w:pPr>
          </w:p>
        </w:tc>
      </w:tr>
      <w:tr w:rsidR="005C15BA" w14:paraId="22E8904B"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tcPr>
          <w:p w14:paraId="0153702D" w14:textId="2E68548D" w:rsidR="005C15BA" w:rsidRDefault="0016745D" w:rsidP="0016745D">
            <w:pPr>
              <w:ind w:left="-81"/>
              <w:rPr>
                <w:lang w:val="en-CA"/>
              </w:rPr>
            </w:pPr>
            <w:r>
              <w:rPr>
                <w:lang w:val="en-CA"/>
              </w:rPr>
              <w:t>CREDITCARD_TYPE</w:t>
            </w:r>
          </w:p>
        </w:tc>
        <w:tc>
          <w:tcPr>
            <w:tcW w:w="1020" w:type="pct"/>
            <w:tcBorders>
              <w:top w:val="single" w:sz="4" w:space="0" w:color="auto"/>
              <w:left w:val="single" w:sz="4" w:space="0" w:color="auto"/>
              <w:bottom w:val="single" w:sz="4" w:space="0" w:color="auto"/>
              <w:right w:val="single" w:sz="4" w:space="0" w:color="auto"/>
            </w:tcBorders>
          </w:tcPr>
          <w:p w14:paraId="79031CCD" w14:textId="77777777" w:rsidR="005C15BA" w:rsidRDefault="005C15BA">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0774D5FE" w14:textId="77777777" w:rsidR="005C15BA" w:rsidRDefault="005C15BA">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2842377C" w14:textId="77777777" w:rsidR="005C15BA" w:rsidRDefault="005C15B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F574B18" w14:textId="77777777" w:rsidR="005C15BA" w:rsidRDefault="005C15BA">
            <w:pPr>
              <w:ind w:left="-81"/>
              <w:rPr>
                <w:highlight w:val="yellow"/>
                <w:lang w:val="en-CA"/>
              </w:rPr>
            </w:pPr>
          </w:p>
        </w:tc>
      </w:tr>
    </w:tbl>
    <w:p w14:paraId="7501D4FA" w14:textId="77777777" w:rsidR="00280A1A" w:rsidRDefault="00280A1A" w:rsidP="00280A1A">
      <w:pPr>
        <w:ind w:left="360"/>
        <w:rPr>
          <w:lang w:val="en-CA"/>
        </w:rPr>
      </w:pPr>
    </w:p>
    <w:p w14:paraId="47130A15" w14:textId="77777777" w:rsidR="006A2067" w:rsidRDefault="006A2067" w:rsidP="00280A1A">
      <w:pPr>
        <w:ind w:left="360"/>
        <w:rPr>
          <w:lang w:val="en-CA"/>
        </w:rPr>
      </w:pPr>
    </w:p>
    <w:p w14:paraId="4076A537" w14:textId="77777777" w:rsidR="006A2067" w:rsidRDefault="006A2067" w:rsidP="00280A1A">
      <w:pPr>
        <w:ind w:left="360"/>
        <w:rPr>
          <w:lang w:val="en-CA"/>
        </w:rPr>
      </w:pPr>
    </w:p>
    <w:p w14:paraId="22AD03CD" w14:textId="77777777" w:rsidR="006A2067" w:rsidRDefault="006A2067" w:rsidP="00280A1A">
      <w:pPr>
        <w:ind w:left="360"/>
        <w:rPr>
          <w:lang w:val="en-CA"/>
        </w:rPr>
      </w:pPr>
    </w:p>
    <w:p w14:paraId="62779AA0" w14:textId="77777777" w:rsidR="006A2067" w:rsidRDefault="006A2067" w:rsidP="00280A1A">
      <w:pPr>
        <w:ind w:left="360"/>
        <w:rPr>
          <w:lang w:val="en-CA"/>
        </w:rPr>
      </w:pPr>
    </w:p>
    <w:p w14:paraId="2173CD16" w14:textId="77777777" w:rsidR="006A2067" w:rsidRDefault="006A2067" w:rsidP="00280A1A">
      <w:pPr>
        <w:ind w:left="360"/>
        <w:rPr>
          <w:lang w:val="en-CA"/>
        </w:rPr>
      </w:pPr>
    </w:p>
    <w:p w14:paraId="728F7A1D" w14:textId="77777777" w:rsidR="006A2067" w:rsidRDefault="006A2067" w:rsidP="00280A1A">
      <w:pPr>
        <w:ind w:left="360"/>
        <w:rPr>
          <w:lang w:val="en-CA"/>
        </w:rPr>
      </w:pPr>
    </w:p>
    <w:p w14:paraId="07B797C3" w14:textId="0639BFF0" w:rsidR="006A2067" w:rsidRDefault="006A2067" w:rsidP="006A2067">
      <w:pPr>
        <w:rPr>
          <w:b/>
          <w:lang w:val="en-CA"/>
        </w:rPr>
      </w:pPr>
      <w:r>
        <w:rPr>
          <w:b/>
          <w:lang w:val="en-CA"/>
        </w:rPr>
        <w:lastRenderedPageBreak/>
        <w:t>TX_INFO_ERROR</w:t>
      </w:r>
    </w:p>
    <w:p w14:paraId="2945D63A" w14:textId="77777777" w:rsidR="006A2067" w:rsidRDefault="006A2067" w:rsidP="006A2067">
      <w:pPr>
        <w:ind w:left="360"/>
        <w:rPr>
          <w:lang w:val="en-CA"/>
        </w:rPr>
      </w:pPr>
    </w:p>
    <w:tbl>
      <w:tblPr>
        <w:tblW w:w="5533"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2162"/>
        <w:gridCol w:w="1077"/>
        <w:gridCol w:w="1350"/>
        <w:gridCol w:w="2071"/>
      </w:tblGrid>
      <w:tr w:rsidR="006A2067" w14:paraId="2BCBADE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shd w:val="clear" w:color="auto" w:fill="B3B3B3"/>
            <w:hideMark/>
          </w:tcPr>
          <w:p w14:paraId="7738465C" w14:textId="77777777" w:rsidR="006A2067" w:rsidRDefault="006A2067" w:rsidP="00E51351">
            <w:pPr>
              <w:ind w:left="-81"/>
              <w:rPr>
                <w:b/>
                <w:lang w:val="en-CA"/>
              </w:rPr>
            </w:pPr>
            <w:r>
              <w:rPr>
                <w:b/>
                <w:lang w:val="en-CA"/>
              </w:rPr>
              <w:t>Columns</w:t>
            </w:r>
          </w:p>
        </w:tc>
        <w:tc>
          <w:tcPr>
            <w:tcW w:w="1020" w:type="pct"/>
            <w:tcBorders>
              <w:top w:val="single" w:sz="4" w:space="0" w:color="auto"/>
              <w:left w:val="single" w:sz="4" w:space="0" w:color="auto"/>
              <w:bottom w:val="single" w:sz="4" w:space="0" w:color="auto"/>
              <w:right w:val="single" w:sz="4" w:space="0" w:color="auto"/>
            </w:tcBorders>
            <w:shd w:val="clear" w:color="auto" w:fill="B3B3B3"/>
            <w:hideMark/>
          </w:tcPr>
          <w:p w14:paraId="44F028B7" w14:textId="77777777" w:rsidR="006A2067" w:rsidRDefault="006A2067" w:rsidP="00E51351">
            <w:pPr>
              <w:ind w:left="-81"/>
              <w:rPr>
                <w:b/>
                <w:lang w:val="en-CA"/>
              </w:rPr>
            </w:pPr>
            <w:r>
              <w:rPr>
                <w:b/>
                <w:lang w:val="en-CA"/>
              </w:rPr>
              <w:t>Data type</w:t>
            </w:r>
          </w:p>
        </w:tc>
        <w:tc>
          <w:tcPr>
            <w:tcW w:w="508" w:type="pct"/>
            <w:tcBorders>
              <w:top w:val="single" w:sz="4" w:space="0" w:color="auto"/>
              <w:left w:val="single" w:sz="4" w:space="0" w:color="auto"/>
              <w:bottom w:val="single" w:sz="4" w:space="0" w:color="auto"/>
              <w:right w:val="single" w:sz="4" w:space="0" w:color="auto"/>
            </w:tcBorders>
            <w:shd w:val="clear" w:color="auto" w:fill="B3B3B3"/>
            <w:hideMark/>
          </w:tcPr>
          <w:p w14:paraId="4C56C088" w14:textId="77777777" w:rsidR="006A2067" w:rsidRDefault="006A2067" w:rsidP="00E51351">
            <w:pPr>
              <w:ind w:left="-81"/>
              <w:rPr>
                <w:b/>
                <w:lang w:val="en-CA"/>
              </w:rPr>
            </w:pPr>
            <w:r>
              <w:rPr>
                <w:b/>
                <w:lang w:val="en-CA"/>
              </w:rPr>
              <w:t>Required</w:t>
            </w:r>
          </w:p>
        </w:tc>
        <w:tc>
          <w:tcPr>
            <w:tcW w:w="637" w:type="pct"/>
            <w:tcBorders>
              <w:top w:val="single" w:sz="4" w:space="0" w:color="auto"/>
              <w:left w:val="single" w:sz="4" w:space="0" w:color="auto"/>
              <w:bottom w:val="single" w:sz="4" w:space="0" w:color="auto"/>
              <w:right w:val="single" w:sz="4" w:space="0" w:color="auto"/>
            </w:tcBorders>
            <w:shd w:val="clear" w:color="auto" w:fill="B3B3B3"/>
            <w:hideMark/>
          </w:tcPr>
          <w:p w14:paraId="37250942" w14:textId="77777777" w:rsidR="006A2067" w:rsidRDefault="006A2067" w:rsidP="00E51351">
            <w:pPr>
              <w:ind w:left="-81"/>
              <w:rPr>
                <w:b/>
                <w:lang w:val="en-CA"/>
              </w:rPr>
            </w:pPr>
            <w:r>
              <w:rPr>
                <w:b/>
                <w:lang w:val="en-CA"/>
              </w:rPr>
              <w:t>Default</w:t>
            </w:r>
          </w:p>
        </w:tc>
        <w:tc>
          <w:tcPr>
            <w:tcW w:w="977" w:type="pct"/>
            <w:tcBorders>
              <w:top w:val="single" w:sz="4" w:space="0" w:color="auto"/>
              <w:left w:val="single" w:sz="4" w:space="0" w:color="auto"/>
              <w:bottom w:val="single" w:sz="4" w:space="0" w:color="auto"/>
              <w:right w:val="single" w:sz="4" w:space="0" w:color="auto"/>
            </w:tcBorders>
            <w:shd w:val="clear" w:color="auto" w:fill="B3B3B3"/>
            <w:hideMark/>
          </w:tcPr>
          <w:p w14:paraId="22E0F960" w14:textId="77777777" w:rsidR="006A2067" w:rsidRDefault="006A2067" w:rsidP="00E51351">
            <w:pPr>
              <w:ind w:left="-81"/>
              <w:rPr>
                <w:b/>
                <w:lang w:val="en-CA"/>
              </w:rPr>
            </w:pPr>
            <w:r>
              <w:rPr>
                <w:b/>
                <w:lang w:val="en-CA"/>
              </w:rPr>
              <w:t>Notes</w:t>
            </w:r>
          </w:p>
        </w:tc>
      </w:tr>
      <w:tr w:rsidR="006A2067" w14:paraId="160CCB3E"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FDAF1C0" w14:textId="77777777" w:rsidR="006A2067" w:rsidRDefault="006A2067" w:rsidP="00E51351">
            <w:pPr>
              <w:ind w:left="-81"/>
              <w:rPr>
                <w:b/>
                <w:i/>
                <w:lang w:val="en-CA"/>
              </w:rPr>
            </w:pPr>
            <w:r>
              <w:rPr>
                <w:b/>
                <w:i/>
                <w:lang w:val="en-CA"/>
              </w:rPr>
              <w:t>TX_INFO_ID</w:t>
            </w:r>
          </w:p>
        </w:tc>
        <w:tc>
          <w:tcPr>
            <w:tcW w:w="1020" w:type="pct"/>
            <w:tcBorders>
              <w:top w:val="single" w:sz="4" w:space="0" w:color="auto"/>
              <w:left w:val="single" w:sz="4" w:space="0" w:color="auto"/>
              <w:bottom w:val="single" w:sz="4" w:space="0" w:color="auto"/>
              <w:right w:val="single" w:sz="4" w:space="0" w:color="auto"/>
            </w:tcBorders>
            <w:hideMark/>
          </w:tcPr>
          <w:p w14:paraId="4D791822" w14:textId="77777777" w:rsidR="006A2067" w:rsidRDefault="006A2067" w:rsidP="00E51351">
            <w:pPr>
              <w:ind w:left="-81"/>
              <w:rPr>
                <w:b/>
                <w:i/>
                <w:lang w:val="en-CA"/>
              </w:rPr>
            </w:pPr>
            <w:r>
              <w:rPr>
                <w:b/>
                <w:i/>
                <w:lang w:val="en-CA"/>
              </w:rPr>
              <w:t>NUMBER(30)</w:t>
            </w:r>
          </w:p>
        </w:tc>
        <w:tc>
          <w:tcPr>
            <w:tcW w:w="508" w:type="pct"/>
            <w:tcBorders>
              <w:top w:val="single" w:sz="4" w:space="0" w:color="auto"/>
              <w:left w:val="single" w:sz="4" w:space="0" w:color="auto"/>
              <w:bottom w:val="single" w:sz="4" w:space="0" w:color="auto"/>
              <w:right w:val="single" w:sz="4" w:space="0" w:color="auto"/>
            </w:tcBorders>
            <w:hideMark/>
          </w:tcPr>
          <w:p w14:paraId="399FB1D6" w14:textId="77777777" w:rsidR="006A2067" w:rsidRDefault="006A2067" w:rsidP="00E51351">
            <w:pPr>
              <w:ind w:left="-81"/>
              <w:rPr>
                <w:b/>
                <w:i/>
                <w:lang w:val="en-CA"/>
              </w:rPr>
            </w:pPr>
            <w:r>
              <w:rPr>
                <w:b/>
                <w:i/>
                <w:lang w:val="en-CA"/>
              </w:rPr>
              <w:t>Y</w:t>
            </w:r>
          </w:p>
        </w:tc>
        <w:tc>
          <w:tcPr>
            <w:tcW w:w="637" w:type="pct"/>
            <w:tcBorders>
              <w:top w:val="single" w:sz="4" w:space="0" w:color="auto"/>
              <w:left w:val="single" w:sz="4" w:space="0" w:color="auto"/>
              <w:bottom w:val="single" w:sz="4" w:space="0" w:color="auto"/>
              <w:right w:val="single" w:sz="4" w:space="0" w:color="auto"/>
            </w:tcBorders>
          </w:tcPr>
          <w:p w14:paraId="3E761E48" w14:textId="77777777" w:rsidR="006A2067" w:rsidRDefault="006A2067" w:rsidP="00E51351">
            <w:pPr>
              <w:ind w:left="-81"/>
              <w:rPr>
                <w:b/>
                <w:i/>
                <w:lang w:val="en-CA"/>
              </w:rPr>
            </w:pPr>
          </w:p>
        </w:tc>
        <w:tc>
          <w:tcPr>
            <w:tcW w:w="977" w:type="pct"/>
            <w:tcBorders>
              <w:top w:val="single" w:sz="4" w:space="0" w:color="auto"/>
              <w:left w:val="single" w:sz="4" w:space="0" w:color="auto"/>
              <w:bottom w:val="single" w:sz="4" w:space="0" w:color="auto"/>
              <w:right w:val="single" w:sz="4" w:space="0" w:color="auto"/>
            </w:tcBorders>
            <w:hideMark/>
          </w:tcPr>
          <w:p w14:paraId="54748B31" w14:textId="77777777" w:rsidR="006A2067" w:rsidRDefault="006A2067" w:rsidP="00E51351">
            <w:pPr>
              <w:ind w:left="-81"/>
              <w:rPr>
                <w:lang w:val="en-CA"/>
              </w:rPr>
            </w:pPr>
            <w:r>
              <w:rPr>
                <w:lang w:val="en-CA"/>
              </w:rPr>
              <w:t>Oracle unique sequencer with order, starting from 1 to 999,999,999,999,999</w:t>
            </w:r>
          </w:p>
        </w:tc>
      </w:tr>
      <w:tr w:rsidR="006A2067" w14:paraId="33D668FC"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3DDC758" w14:textId="77777777" w:rsidR="006A2067" w:rsidRDefault="006A2067" w:rsidP="00E51351">
            <w:pPr>
              <w:ind w:left="-81"/>
              <w:rPr>
                <w:lang w:val="en-CA"/>
              </w:rPr>
            </w:pPr>
            <w:r>
              <w:rPr>
                <w:lang w:val="en-CA"/>
              </w:rPr>
              <w:t>GPSTRN</w:t>
            </w:r>
          </w:p>
        </w:tc>
        <w:tc>
          <w:tcPr>
            <w:tcW w:w="1020" w:type="pct"/>
            <w:tcBorders>
              <w:top w:val="single" w:sz="4" w:space="0" w:color="auto"/>
              <w:left w:val="single" w:sz="4" w:space="0" w:color="auto"/>
              <w:bottom w:val="single" w:sz="4" w:space="0" w:color="auto"/>
              <w:right w:val="single" w:sz="4" w:space="0" w:color="auto"/>
            </w:tcBorders>
            <w:hideMark/>
          </w:tcPr>
          <w:p w14:paraId="6E3528D3" w14:textId="77777777" w:rsidR="006A2067" w:rsidRDefault="006A2067" w:rsidP="00E51351">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086C06CA"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334D28A8"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321D947E" w14:textId="77777777" w:rsidR="006A2067" w:rsidRDefault="006A2067" w:rsidP="00E51351">
            <w:pPr>
              <w:ind w:left="-81"/>
              <w:rPr>
                <w:lang w:val="en-CA"/>
              </w:rPr>
            </w:pPr>
          </w:p>
        </w:tc>
      </w:tr>
      <w:tr w:rsidR="006A2067" w14:paraId="398B5FEF"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438662C3" w14:textId="77777777" w:rsidR="006A2067" w:rsidRDefault="006A2067" w:rsidP="00E51351">
            <w:pPr>
              <w:ind w:left="-81"/>
              <w:rPr>
                <w:lang w:val="en-CA"/>
              </w:rPr>
            </w:pPr>
            <w:r>
              <w:rPr>
                <w:lang w:val="en-CA"/>
              </w:rPr>
              <w:t>BSS_ID/FILENAME</w:t>
            </w:r>
          </w:p>
        </w:tc>
        <w:tc>
          <w:tcPr>
            <w:tcW w:w="1020" w:type="pct"/>
            <w:tcBorders>
              <w:top w:val="single" w:sz="4" w:space="0" w:color="auto"/>
              <w:left w:val="single" w:sz="4" w:space="0" w:color="auto"/>
              <w:bottom w:val="single" w:sz="4" w:space="0" w:color="auto"/>
              <w:right w:val="single" w:sz="4" w:space="0" w:color="auto"/>
            </w:tcBorders>
            <w:hideMark/>
          </w:tcPr>
          <w:p w14:paraId="1587BD2A" w14:textId="77777777" w:rsidR="006A2067" w:rsidRDefault="006A2067" w:rsidP="00E51351">
            <w:pPr>
              <w:ind w:left="-81"/>
              <w:rPr>
                <w:lang w:val="en-CA"/>
              </w:rPr>
            </w:pPr>
            <w:r>
              <w:rPr>
                <w:lang w:val="en-CA"/>
              </w:rPr>
              <w:t>VARCHAR2(100)</w:t>
            </w:r>
          </w:p>
        </w:tc>
        <w:tc>
          <w:tcPr>
            <w:tcW w:w="508" w:type="pct"/>
            <w:tcBorders>
              <w:top w:val="single" w:sz="4" w:space="0" w:color="auto"/>
              <w:left w:val="single" w:sz="4" w:space="0" w:color="auto"/>
              <w:bottom w:val="single" w:sz="4" w:space="0" w:color="auto"/>
              <w:right w:val="single" w:sz="4" w:space="0" w:color="auto"/>
            </w:tcBorders>
            <w:hideMark/>
          </w:tcPr>
          <w:p w14:paraId="1370C46F"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682C976F"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11BA779C" w14:textId="77777777" w:rsidR="006A2067" w:rsidRDefault="006A2067" w:rsidP="00E51351">
            <w:pPr>
              <w:ind w:left="-81"/>
              <w:rPr>
                <w:lang w:val="en-CA"/>
              </w:rPr>
            </w:pPr>
          </w:p>
        </w:tc>
      </w:tr>
      <w:tr w:rsidR="006A2067" w14:paraId="13A2C58F"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2EC1982" w14:textId="77777777" w:rsidR="006A2067" w:rsidRDefault="006A2067" w:rsidP="00E51351">
            <w:pPr>
              <w:ind w:left="-81"/>
              <w:rPr>
                <w:lang w:val="en-CA"/>
              </w:rPr>
            </w:pPr>
            <w:r>
              <w:rPr>
                <w:lang w:val="en-CA"/>
              </w:rPr>
              <w:t>BSS_TX_ID</w:t>
            </w:r>
          </w:p>
        </w:tc>
        <w:tc>
          <w:tcPr>
            <w:tcW w:w="1020" w:type="pct"/>
            <w:tcBorders>
              <w:top w:val="single" w:sz="4" w:space="0" w:color="auto"/>
              <w:left w:val="single" w:sz="4" w:space="0" w:color="auto"/>
              <w:bottom w:val="single" w:sz="4" w:space="0" w:color="auto"/>
              <w:right w:val="single" w:sz="4" w:space="0" w:color="auto"/>
            </w:tcBorders>
            <w:hideMark/>
          </w:tcPr>
          <w:p w14:paraId="269B6738"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32D3A4C3"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C64A95F"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3CC2AE3A" w14:textId="77777777" w:rsidR="006A2067" w:rsidRDefault="006A2067" w:rsidP="00E51351">
            <w:pPr>
              <w:ind w:left="-81"/>
              <w:rPr>
                <w:lang w:val="en-CA"/>
              </w:rPr>
            </w:pPr>
          </w:p>
        </w:tc>
      </w:tr>
      <w:tr w:rsidR="006A2067" w14:paraId="0788B894"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681B44C" w14:textId="77777777" w:rsidR="006A2067" w:rsidRDefault="006A2067" w:rsidP="00E51351">
            <w:pPr>
              <w:ind w:left="-81"/>
              <w:rPr>
                <w:lang w:val="en-CA"/>
              </w:rPr>
            </w:pPr>
            <w:r>
              <w:rPr>
                <w:lang w:val="en-CA"/>
              </w:rPr>
              <w:t>TXN_NUMBER</w:t>
            </w:r>
          </w:p>
        </w:tc>
        <w:tc>
          <w:tcPr>
            <w:tcW w:w="1020" w:type="pct"/>
            <w:tcBorders>
              <w:top w:val="single" w:sz="4" w:space="0" w:color="auto"/>
              <w:left w:val="single" w:sz="4" w:space="0" w:color="auto"/>
              <w:bottom w:val="single" w:sz="4" w:space="0" w:color="auto"/>
              <w:right w:val="single" w:sz="4" w:space="0" w:color="auto"/>
            </w:tcBorders>
            <w:hideMark/>
          </w:tcPr>
          <w:p w14:paraId="18EEAE0A" w14:textId="77777777" w:rsidR="006A2067" w:rsidRDefault="006A2067" w:rsidP="00E51351">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179774BA"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2865B4CD"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60D5DCE9" w14:textId="77777777" w:rsidR="006A2067" w:rsidRDefault="006A2067" w:rsidP="00E51351">
            <w:pPr>
              <w:ind w:left="-81"/>
              <w:rPr>
                <w:highlight w:val="yellow"/>
                <w:lang w:val="en-CA"/>
              </w:rPr>
            </w:pPr>
          </w:p>
        </w:tc>
      </w:tr>
      <w:tr w:rsidR="006A2067" w14:paraId="64C0F4FB"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231DC8C1" w14:textId="77777777" w:rsidR="006A2067" w:rsidRDefault="006A2067" w:rsidP="00E51351">
            <w:pPr>
              <w:ind w:left="-81"/>
              <w:rPr>
                <w:lang w:val="en-CA"/>
              </w:rPr>
            </w:pPr>
            <w:r>
              <w:rPr>
                <w:lang w:val="en-CA"/>
              </w:rPr>
              <w:t>REFERENCE_NUMBER</w:t>
            </w:r>
          </w:p>
        </w:tc>
        <w:tc>
          <w:tcPr>
            <w:tcW w:w="1020" w:type="pct"/>
            <w:tcBorders>
              <w:top w:val="single" w:sz="4" w:space="0" w:color="auto"/>
              <w:left w:val="single" w:sz="4" w:space="0" w:color="auto"/>
              <w:bottom w:val="single" w:sz="4" w:space="0" w:color="auto"/>
              <w:right w:val="single" w:sz="4" w:space="0" w:color="auto"/>
            </w:tcBorders>
            <w:hideMark/>
          </w:tcPr>
          <w:p w14:paraId="48AB566D"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01F63EB"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F4923C8"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3EEA1C6" w14:textId="77777777" w:rsidR="006A2067" w:rsidRDefault="006A2067" w:rsidP="00E51351">
            <w:pPr>
              <w:ind w:left="-81"/>
              <w:rPr>
                <w:highlight w:val="yellow"/>
                <w:lang w:val="en-CA"/>
              </w:rPr>
            </w:pPr>
          </w:p>
        </w:tc>
      </w:tr>
      <w:tr w:rsidR="006A2067" w14:paraId="4A5B4110"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59832908" w14:textId="77777777" w:rsidR="006A2067" w:rsidRDefault="006A2067" w:rsidP="00E51351">
            <w:pPr>
              <w:ind w:left="-81"/>
              <w:rPr>
                <w:lang w:val="en-CA"/>
              </w:rPr>
            </w:pPr>
            <w:r>
              <w:rPr>
                <w:lang w:val="en-CA"/>
              </w:rPr>
              <w:t>AUTH_CODE</w:t>
            </w:r>
          </w:p>
        </w:tc>
        <w:tc>
          <w:tcPr>
            <w:tcW w:w="1020" w:type="pct"/>
            <w:tcBorders>
              <w:top w:val="single" w:sz="4" w:space="0" w:color="auto"/>
              <w:left w:val="single" w:sz="4" w:space="0" w:color="auto"/>
              <w:bottom w:val="single" w:sz="4" w:space="0" w:color="auto"/>
              <w:right w:val="single" w:sz="4" w:space="0" w:color="auto"/>
            </w:tcBorders>
            <w:hideMark/>
          </w:tcPr>
          <w:p w14:paraId="17CA0EAC" w14:textId="77777777" w:rsidR="006A2067" w:rsidRDefault="006A2067" w:rsidP="00E51351">
            <w:pPr>
              <w:ind w:left="-81"/>
              <w:rPr>
                <w:lang w:val="en-CA"/>
              </w:rPr>
            </w:pPr>
            <w:r>
              <w:rPr>
                <w:lang w:val="en-CA"/>
              </w:rPr>
              <w:t>VARCHAR2(8)</w:t>
            </w:r>
          </w:p>
        </w:tc>
        <w:tc>
          <w:tcPr>
            <w:tcW w:w="508" w:type="pct"/>
            <w:tcBorders>
              <w:top w:val="single" w:sz="4" w:space="0" w:color="auto"/>
              <w:left w:val="single" w:sz="4" w:space="0" w:color="auto"/>
              <w:bottom w:val="single" w:sz="4" w:space="0" w:color="auto"/>
              <w:right w:val="single" w:sz="4" w:space="0" w:color="auto"/>
            </w:tcBorders>
            <w:hideMark/>
          </w:tcPr>
          <w:p w14:paraId="3DA18C24"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98A08A2"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F7A1A99" w14:textId="77777777" w:rsidR="006A2067" w:rsidRDefault="006A2067" w:rsidP="00E51351">
            <w:pPr>
              <w:ind w:left="-81"/>
              <w:rPr>
                <w:highlight w:val="yellow"/>
                <w:lang w:val="en-CA"/>
              </w:rPr>
            </w:pPr>
          </w:p>
        </w:tc>
      </w:tr>
      <w:tr w:rsidR="006A2067" w14:paraId="7CC3F38B"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29DBE8B7" w14:textId="77777777" w:rsidR="006A2067" w:rsidRDefault="006A2067" w:rsidP="00E51351">
            <w:pPr>
              <w:ind w:left="-81"/>
              <w:rPr>
                <w:lang w:val="en-CA"/>
              </w:rPr>
            </w:pPr>
            <w:r>
              <w:rPr>
                <w:lang w:val="en-CA"/>
              </w:rPr>
              <w:t>TX_TYPE</w:t>
            </w:r>
          </w:p>
        </w:tc>
        <w:tc>
          <w:tcPr>
            <w:tcW w:w="1020" w:type="pct"/>
            <w:tcBorders>
              <w:top w:val="single" w:sz="4" w:space="0" w:color="auto"/>
              <w:left w:val="single" w:sz="4" w:space="0" w:color="auto"/>
              <w:bottom w:val="single" w:sz="4" w:space="0" w:color="auto"/>
              <w:right w:val="single" w:sz="4" w:space="0" w:color="auto"/>
            </w:tcBorders>
            <w:hideMark/>
          </w:tcPr>
          <w:p w14:paraId="747B8F84" w14:textId="77777777" w:rsidR="006A2067" w:rsidRDefault="006A2067" w:rsidP="00E51351">
            <w:pPr>
              <w:ind w:left="-81"/>
              <w:rPr>
                <w:lang w:val="en-CA"/>
              </w:rPr>
            </w:pPr>
            <w:r>
              <w:rPr>
                <w:lang w:val="en-CA"/>
              </w:rPr>
              <w:t>VARCHAR2(4)</w:t>
            </w:r>
          </w:p>
        </w:tc>
        <w:tc>
          <w:tcPr>
            <w:tcW w:w="508" w:type="pct"/>
            <w:tcBorders>
              <w:top w:val="single" w:sz="4" w:space="0" w:color="auto"/>
              <w:left w:val="single" w:sz="4" w:space="0" w:color="auto"/>
              <w:bottom w:val="single" w:sz="4" w:space="0" w:color="auto"/>
              <w:right w:val="single" w:sz="4" w:space="0" w:color="auto"/>
            </w:tcBorders>
            <w:hideMark/>
          </w:tcPr>
          <w:p w14:paraId="433DAF64"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307E7382"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E221671" w14:textId="77777777" w:rsidR="006A2067" w:rsidRDefault="006A2067" w:rsidP="00E51351">
            <w:pPr>
              <w:ind w:left="-81"/>
              <w:rPr>
                <w:highlight w:val="yellow"/>
                <w:lang w:val="en-CA"/>
              </w:rPr>
            </w:pPr>
          </w:p>
        </w:tc>
      </w:tr>
      <w:tr w:rsidR="006A2067" w14:paraId="4C580AB7"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4631D80" w14:textId="77777777" w:rsidR="006A2067" w:rsidRDefault="006A2067" w:rsidP="00E51351">
            <w:pPr>
              <w:ind w:left="-81"/>
              <w:rPr>
                <w:lang w:val="en-CA"/>
              </w:rPr>
            </w:pPr>
            <w:r>
              <w:rPr>
                <w:lang w:val="en-CA"/>
              </w:rPr>
              <w:t>AMOUNT</w:t>
            </w:r>
          </w:p>
        </w:tc>
        <w:tc>
          <w:tcPr>
            <w:tcW w:w="1020" w:type="pct"/>
            <w:tcBorders>
              <w:top w:val="single" w:sz="4" w:space="0" w:color="auto"/>
              <w:left w:val="single" w:sz="4" w:space="0" w:color="auto"/>
              <w:bottom w:val="single" w:sz="4" w:space="0" w:color="auto"/>
              <w:right w:val="single" w:sz="4" w:space="0" w:color="auto"/>
            </w:tcBorders>
            <w:hideMark/>
          </w:tcPr>
          <w:p w14:paraId="696F70AB" w14:textId="77777777" w:rsidR="006A2067" w:rsidRDefault="006A2067" w:rsidP="00E51351">
            <w:pPr>
              <w:ind w:left="-81"/>
              <w:rPr>
                <w:lang w:val="en-CA"/>
              </w:rPr>
            </w:pPr>
            <w:r>
              <w:rPr>
                <w:lang w:val="en-CA"/>
              </w:rPr>
              <w:t>NUMBER(7,2)</w:t>
            </w:r>
          </w:p>
        </w:tc>
        <w:tc>
          <w:tcPr>
            <w:tcW w:w="508" w:type="pct"/>
            <w:tcBorders>
              <w:top w:val="single" w:sz="4" w:space="0" w:color="auto"/>
              <w:left w:val="single" w:sz="4" w:space="0" w:color="auto"/>
              <w:bottom w:val="single" w:sz="4" w:space="0" w:color="auto"/>
              <w:right w:val="single" w:sz="4" w:space="0" w:color="auto"/>
            </w:tcBorders>
            <w:hideMark/>
          </w:tcPr>
          <w:p w14:paraId="734240A9"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4FB78CDA"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4FA371F8" w14:textId="77777777" w:rsidR="006A2067" w:rsidRDefault="006A2067" w:rsidP="00E51351">
            <w:pPr>
              <w:ind w:left="-81"/>
              <w:rPr>
                <w:lang w:val="en-CA"/>
              </w:rPr>
            </w:pPr>
          </w:p>
        </w:tc>
      </w:tr>
      <w:tr w:rsidR="006A2067" w14:paraId="069F92C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89FDD3A" w14:textId="77777777" w:rsidR="006A2067" w:rsidRDefault="006A2067" w:rsidP="00E51351">
            <w:pPr>
              <w:ind w:left="-81"/>
              <w:rPr>
                <w:lang w:val="en-CA"/>
              </w:rPr>
            </w:pPr>
            <w:r>
              <w:rPr>
                <w:lang w:val="en-CA"/>
              </w:rPr>
              <w:t>ACCOUNT_NUMBER</w:t>
            </w:r>
          </w:p>
        </w:tc>
        <w:tc>
          <w:tcPr>
            <w:tcW w:w="1020" w:type="pct"/>
            <w:tcBorders>
              <w:top w:val="single" w:sz="4" w:space="0" w:color="auto"/>
              <w:left w:val="single" w:sz="4" w:space="0" w:color="auto"/>
              <w:bottom w:val="single" w:sz="4" w:space="0" w:color="auto"/>
              <w:right w:val="single" w:sz="4" w:space="0" w:color="auto"/>
            </w:tcBorders>
            <w:hideMark/>
          </w:tcPr>
          <w:p w14:paraId="57F6F69A"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385F4770"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3A447731"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6F9D7507" w14:textId="77777777" w:rsidR="006A2067" w:rsidRDefault="006A2067" w:rsidP="00E51351">
            <w:pPr>
              <w:ind w:left="-81"/>
              <w:rPr>
                <w:lang w:val="en-CA"/>
              </w:rPr>
            </w:pPr>
          </w:p>
        </w:tc>
      </w:tr>
      <w:tr w:rsidR="006A2067" w14:paraId="033C5A53"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2CE4165" w14:textId="77777777" w:rsidR="006A2067" w:rsidRDefault="006A2067" w:rsidP="00E51351">
            <w:pPr>
              <w:ind w:left="-81"/>
              <w:rPr>
                <w:lang w:val="en-CA"/>
              </w:rPr>
            </w:pPr>
            <w:r>
              <w:rPr>
                <w:lang w:val="en-CA"/>
              </w:rPr>
              <w:t>TX_DATE_TIME</w:t>
            </w:r>
          </w:p>
        </w:tc>
        <w:tc>
          <w:tcPr>
            <w:tcW w:w="1020" w:type="pct"/>
            <w:tcBorders>
              <w:top w:val="single" w:sz="4" w:space="0" w:color="auto"/>
              <w:left w:val="single" w:sz="4" w:space="0" w:color="auto"/>
              <w:bottom w:val="single" w:sz="4" w:space="0" w:color="auto"/>
              <w:right w:val="single" w:sz="4" w:space="0" w:color="auto"/>
            </w:tcBorders>
            <w:hideMark/>
          </w:tcPr>
          <w:p w14:paraId="2DAF9184" w14:textId="77777777" w:rsidR="006A2067" w:rsidRDefault="006A2067" w:rsidP="00E51351">
            <w:pPr>
              <w:ind w:left="-81"/>
              <w:rPr>
                <w:lang w:val="en-CA"/>
              </w:rPr>
            </w:pPr>
            <w:r>
              <w:rPr>
                <w:lang w:val="en-CA"/>
              </w:rPr>
              <w:t>TIMESTAMP</w:t>
            </w:r>
          </w:p>
        </w:tc>
        <w:tc>
          <w:tcPr>
            <w:tcW w:w="508" w:type="pct"/>
            <w:tcBorders>
              <w:top w:val="single" w:sz="4" w:space="0" w:color="auto"/>
              <w:left w:val="single" w:sz="4" w:space="0" w:color="auto"/>
              <w:bottom w:val="single" w:sz="4" w:space="0" w:color="auto"/>
              <w:right w:val="single" w:sz="4" w:space="0" w:color="auto"/>
            </w:tcBorders>
            <w:hideMark/>
          </w:tcPr>
          <w:p w14:paraId="436E35EB"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6173E5A"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4BFF58F" w14:textId="77777777" w:rsidR="006A2067" w:rsidRDefault="006A2067" w:rsidP="00E51351">
            <w:pPr>
              <w:ind w:left="-81"/>
              <w:rPr>
                <w:lang w:val="en-CA"/>
              </w:rPr>
            </w:pPr>
          </w:p>
        </w:tc>
      </w:tr>
      <w:tr w:rsidR="006A2067" w14:paraId="7EAE5944"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D61E0DE" w14:textId="77777777" w:rsidR="006A2067" w:rsidRDefault="006A2067" w:rsidP="00E51351">
            <w:pPr>
              <w:ind w:left="-81"/>
              <w:rPr>
                <w:lang w:val="en-CA"/>
              </w:rPr>
            </w:pPr>
            <w:r>
              <w:rPr>
                <w:lang w:val="en-CA"/>
              </w:rPr>
              <w:t>CONTEXT_ATTRIBUTES / TERMINAL-ID</w:t>
            </w:r>
          </w:p>
        </w:tc>
        <w:tc>
          <w:tcPr>
            <w:tcW w:w="1020" w:type="pct"/>
            <w:tcBorders>
              <w:top w:val="single" w:sz="4" w:space="0" w:color="auto"/>
              <w:left w:val="single" w:sz="4" w:space="0" w:color="auto"/>
              <w:bottom w:val="single" w:sz="4" w:space="0" w:color="auto"/>
              <w:right w:val="single" w:sz="4" w:space="0" w:color="auto"/>
            </w:tcBorders>
            <w:hideMark/>
          </w:tcPr>
          <w:p w14:paraId="6EFC7FC3" w14:textId="77777777" w:rsidR="006A2067" w:rsidRDefault="006A2067" w:rsidP="00E51351">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67BE47E2"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09D8A676"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776ABEC" w14:textId="77777777" w:rsidR="006A2067" w:rsidRDefault="006A2067" w:rsidP="00E51351">
            <w:pPr>
              <w:ind w:left="-81"/>
              <w:rPr>
                <w:highlight w:val="yellow"/>
                <w:lang w:val="en-CA"/>
              </w:rPr>
            </w:pPr>
          </w:p>
        </w:tc>
      </w:tr>
      <w:tr w:rsidR="006A2067" w14:paraId="74D6A552"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1A3926C" w14:textId="77777777" w:rsidR="006A2067" w:rsidRDefault="006A2067" w:rsidP="00E51351">
            <w:pPr>
              <w:ind w:left="-81"/>
              <w:rPr>
                <w:lang w:val="en-CA"/>
              </w:rPr>
            </w:pPr>
            <w:r>
              <w:rPr>
                <w:lang w:val="en-CA"/>
              </w:rPr>
              <w:t>GPS_CODE</w:t>
            </w:r>
          </w:p>
        </w:tc>
        <w:tc>
          <w:tcPr>
            <w:tcW w:w="1020" w:type="pct"/>
            <w:tcBorders>
              <w:top w:val="single" w:sz="4" w:space="0" w:color="auto"/>
              <w:left w:val="single" w:sz="4" w:space="0" w:color="auto"/>
              <w:bottom w:val="single" w:sz="4" w:space="0" w:color="auto"/>
              <w:right w:val="single" w:sz="4" w:space="0" w:color="auto"/>
            </w:tcBorders>
            <w:hideMark/>
          </w:tcPr>
          <w:p w14:paraId="7B34F15A" w14:textId="77777777" w:rsidR="006A2067" w:rsidRDefault="006A2067" w:rsidP="00E51351">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391C0BC6"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03FC768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75C23D0" w14:textId="77777777" w:rsidR="006A2067" w:rsidRDefault="006A2067" w:rsidP="00E51351">
            <w:pPr>
              <w:ind w:left="-81"/>
              <w:rPr>
                <w:highlight w:val="yellow"/>
                <w:lang w:val="en-CA"/>
              </w:rPr>
            </w:pPr>
          </w:p>
        </w:tc>
      </w:tr>
      <w:tr w:rsidR="006A2067" w14:paraId="4EE16A61"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99134EC" w14:textId="77777777" w:rsidR="006A2067" w:rsidRDefault="006A2067" w:rsidP="00E51351">
            <w:pPr>
              <w:ind w:left="-81"/>
              <w:rPr>
                <w:lang w:val="en-CA"/>
              </w:rPr>
            </w:pPr>
            <w:r>
              <w:rPr>
                <w:lang w:val="en-CA"/>
              </w:rPr>
              <w:t>BATCH_ONLINE_FLAG</w:t>
            </w:r>
          </w:p>
        </w:tc>
        <w:tc>
          <w:tcPr>
            <w:tcW w:w="1020" w:type="pct"/>
            <w:tcBorders>
              <w:top w:val="single" w:sz="4" w:space="0" w:color="auto"/>
              <w:left w:val="single" w:sz="4" w:space="0" w:color="auto"/>
              <w:bottom w:val="single" w:sz="4" w:space="0" w:color="auto"/>
              <w:right w:val="single" w:sz="4" w:space="0" w:color="auto"/>
            </w:tcBorders>
            <w:hideMark/>
          </w:tcPr>
          <w:p w14:paraId="02A81E6D" w14:textId="77777777" w:rsidR="006A2067" w:rsidRDefault="006A2067" w:rsidP="00E51351">
            <w:pPr>
              <w:ind w:left="-81"/>
              <w:rPr>
                <w:lang w:val="en-CA"/>
              </w:rPr>
            </w:pPr>
            <w:r>
              <w:rPr>
                <w:lang w:val="en-CA"/>
              </w:rPr>
              <w:t>VARCHAR2(1)</w:t>
            </w:r>
          </w:p>
        </w:tc>
        <w:tc>
          <w:tcPr>
            <w:tcW w:w="508" w:type="pct"/>
            <w:tcBorders>
              <w:top w:val="single" w:sz="4" w:space="0" w:color="auto"/>
              <w:left w:val="single" w:sz="4" w:space="0" w:color="auto"/>
              <w:bottom w:val="single" w:sz="4" w:space="0" w:color="auto"/>
              <w:right w:val="single" w:sz="4" w:space="0" w:color="auto"/>
            </w:tcBorders>
            <w:hideMark/>
          </w:tcPr>
          <w:p w14:paraId="06A3E32A"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584E7223"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hideMark/>
          </w:tcPr>
          <w:p w14:paraId="547D9C2C" w14:textId="77777777" w:rsidR="006A2067" w:rsidRDefault="006A2067" w:rsidP="00E51351">
            <w:pPr>
              <w:ind w:left="-81"/>
              <w:rPr>
                <w:lang w:val="en-CA"/>
              </w:rPr>
            </w:pPr>
            <w:r>
              <w:rPr>
                <w:lang w:val="en-CA"/>
              </w:rPr>
              <w:t>B-Batch</w:t>
            </w:r>
          </w:p>
          <w:p w14:paraId="71DD3905" w14:textId="77777777" w:rsidR="006A2067" w:rsidRDefault="006A2067" w:rsidP="00E51351">
            <w:pPr>
              <w:ind w:left="-81"/>
              <w:rPr>
                <w:highlight w:val="yellow"/>
                <w:lang w:val="en-CA"/>
              </w:rPr>
            </w:pPr>
            <w:r>
              <w:rPr>
                <w:lang w:val="en-CA"/>
              </w:rPr>
              <w:t>O-Online</w:t>
            </w:r>
          </w:p>
        </w:tc>
      </w:tr>
      <w:tr w:rsidR="006A2067" w14:paraId="47AE9C99"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8BAE4EE" w14:textId="77777777" w:rsidR="006A2067" w:rsidRDefault="006A2067" w:rsidP="00E51351">
            <w:pPr>
              <w:ind w:left="-81"/>
              <w:rPr>
                <w:lang w:val="en-CA"/>
              </w:rPr>
            </w:pPr>
            <w:r>
              <w:rPr>
                <w:lang w:val="en-CA"/>
              </w:rPr>
              <w:t>PROCESSOR_ID</w:t>
            </w:r>
          </w:p>
        </w:tc>
        <w:tc>
          <w:tcPr>
            <w:tcW w:w="1020" w:type="pct"/>
            <w:tcBorders>
              <w:top w:val="single" w:sz="4" w:space="0" w:color="auto"/>
              <w:left w:val="single" w:sz="4" w:space="0" w:color="auto"/>
              <w:bottom w:val="single" w:sz="4" w:space="0" w:color="auto"/>
              <w:right w:val="single" w:sz="4" w:space="0" w:color="auto"/>
            </w:tcBorders>
            <w:hideMark/>
          </w:tcPr>
          <w:p w14:paraId="74ED4231"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4D1159CC"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2DAEB4A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2559129" w14:textId="77777777" w:rsidR="006A2067" w:rsidRDefault="006A2067" w:rsidP="00E51351">
            <w:pPr>
              <w:ind w:left="-81"/>
              <w:rPr>
                <w:highlight w:val="yellow"/>
                <w:lang w:val="en-CA"/>
              </w:rPr>
            </w:pPr>
          </w:p>
        </w:tc>
      </w:tr>
      <w:tr w:rsidR="006A2067" w14:paraId="01B9CE48"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10BA7719" w14:textId="77777777" w:rsidR="006A2067" w:rsidRDefault="006A2067" w:rsidP="00E51351">
            <w:pPr>
              <w:ind w:left="-81"/>
              <w:rPr>
                <w:lang w:val="en-CA"/>
              </w:rPr>
            </w:pPr>
            <w:r>
              <w:rPr>
                <w:lang w:val="en-CA"/>
              </w:rPr>
              <w:t>TOKEN_SUFFIX</w:t>
            </w:r>
          </w:p>
        </w:tc>
        <w:tc>
          <w:tcPr>
            <w:tcW w:w="1020" w:type="pct"/>
            <w:tcBorders>
              <w:top w:val="single" w:sz="4" w:space="0" w:color="auto"/>
              <w:left w:val="single" w:sz="4" w:space="0" w:color="auto"/>
              <w:bottom w:val="single" w:sz="4" w:space="0" w:color="auto"/>
              <w:right w:val="single" w:sz="4" w:space="0" w:color="auto"/>
            </w:tcBorders>
          </w:tcPr>
          <w:p w14:paraId="5C77A191"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747E2D4F"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279D36A6"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5463706" w14:textId="77777777" w:rsidR="006A2067" w:rsidRDefault="006A2067" w:rsidP="00E51351">
            <w:pPr>
              <w:ind w:left="-81"/>
              <w:rPr>
                <w:highlight w:val="yellow"/>
                <w:lang w:val="en-CA"/>
              </w:rPr>
            </w:pPr>
          </w:p>
        </w:tc>
      </w:tr>
      <w:tr w:rsidR="006A2067" w14:paraId="68DC71AD"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502B3F40" w14:textId="77777777" w:rsidR="006A2067" w:rsidRDefault="006A2067" w:rsidP="00E51351">
            <w:pPr>
              <w:ind w:left="-81"/>
              <w:rPr>
                <w:lang w:val="en-CA"/>
              </w:rPr>
            </w:pPr>
            <w:r>
              <w:rPr>
                <w:lang w:val="en-CA"/>
              </w:rPr>
              <w:t>EXPIRY_DATE</w:t>
            </w:r>
          </w:p>
        </w:tc>
        <w:tc>
          <w:tcPr>
            <w:tcW w:w="1020" w:type="pct"/>
            <w:tcBorders>
              <w:top w:val="single" w:sz="4" w:space="0" w:color="auto"/>
              <w:left w:val="single" w:sz="4" w:space="0" w:color="auto"/>
              <w:bottom w:val="single" w:sz="4" w:space="0" w:color="auto"/>
              <w:right w:val="single" w:sz="4" w:space="0" w:color="auto"/>
            </w:tcBorders>
          </w:tcPr>
          <w:p w14:paraId="262662B4"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29A565D0"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493FAEE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B25EC06" w14:textId="77777777" w:rsidR="006A2067" w:rsidRDefault="006A2067" w:rsidP="00E51351">
            <w:pPr>
              <w:ind w:left="-81"/>
              <w:rPr>
                <w:highlight w:val="yellow"/>
                <w:lang w:val="en-CA"/>
              </w:rPr>
            </w:pPr>
          </w:p>
        </w:tc>
      </w:tr>
      <w:tr w:rsidR="006A2067" w14:paraId="22D4EFA0"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6C01EF55" w14:textId="77777777" w:rsidR="006A2067" w:rsidRDefault="006A2067" w:rsidP="00E51351">
            <w:pPr>
              <w:ind w:left="-81"/>
              <w:rPr>
                <w:lang w:val="en-CA"/>
              </w:rPr>
            </w:pPr>
            <w:r>
              <w:rPr>
                <w:lang w:val="en-CA"/>
              </w:rPr>
              <w:t>STORE_ID</w:t>
            </w:r>
          </w:p>
        </w:tc>
        <w:tc>
          <w:tcPr>
            <w:tcW w:w="1020" w:type="pct"/>
            <w:tcBorders>
              <w:top w:val="single" w:sz="4" w:space="0" w:color="auto"/>
              <w:left w:val="single" w:sz="4" w:space="0" w:color="auto"/>
              <w:bottom w:val="single" w:sz="4" w:space="0" w:color="auto"/>
              <w:right w:val="single" w:sz="4" w:space="0" w:color="auto"/>
            </w:tcBorders>
          </w:tcPr>
          <w:p w14:paraId="214788E4"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505B53CA"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5AAA58BA"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41ACA6F" w14:textId="77777777" w:rsidR="006A2067" w:rsidRDefault="006A2067" w:rsidP="00E51351">
            <w:pPr>
              <w:ind w:left="-81"/>
              <w:rPr>
                <w:highlight w:val="yellow"/>
                <w:lang w:val="en-CA"/>
              </w:rPr>
            </w:pPr>
          </w:p>
        </w:tc>
      </w:tr>
      <w:tr w:rsidR="006A2067" w14:paraId="70D3BE5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5DF984CC" w14:textId="77777777" w:rsidR="006A2067" w:rsidRDefault="006A2067" w:rsidP="00E51351">
            <w:pPr>
              <w:ind w:left="-81"/>
              <w:rPr>
                <w:lang w:val="en-CA"/>
              </w:rPr>
            </w:pPr>
            <w:r>
              <w:rPr>
                <w:lang w:val="en-CA"/>
              </w:rPr>
              <w:t>CREDITCARD_TYPE</w:t>
            </w:r>
          </w:p>
        </w:tc>
        <w:tc>
          <w:tcPr>
            <w:tcW w:w="1020" w:type="pct"/>
            <w:tcBorders>
              <w:top w:val="single" w:sz="4" w:space="0" w:color="auto"/>
              <w:left w:val="single" w:sz="4" w:space="0" w:color="auto"/>
              <w:bottom w:val="single" w:sz="4" w:space="0" w:color="auto"/>
              <w:right w:val="single" w:sz="4" w:space="0" w:color="auto"/>
            </w:tcBorders>
          </w:tcPr>
          <w:p w14:paraId="48685E60"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66F961AA"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082499F7"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F335F16" w14:textId="77777777" w:rsidR="006A2067" w:rsidRDefault="006A2067" w:rsidP="00E51351">
            <w:pPr>
              <w:ind w:left="-81"/>
              <w:rPr>
                <w:highlight w:val="yellow"/>
                <w:lang w:val="en-CA"/>
              </w:rPr>
            </w:pPr>
          </w:p>
        </w:tc>
      </w:tr>
    </w:tbl>
    <w:p w14:paraId="505C806C" w14:textId="77777777" w:rsidR="006A2067" w:rsidRDefault="006A2067" w:rsidP="00280A1A">
      <w:pPr>
        <w:ind w:left="360"/>
        <w:rPr>
          <w:lang w:val="en-CA"/>
        </w:rPr>
      </w:pPr>
    </w:p>
    <w:p w14:paraId="7501D4FD" w14:textId="77777777" w:rsidR="00280A1A" w:rsidRDefault="00280A1A" w:rsidP="00280A1A">
      <w:pPr>
        <w:rPr>
          <w:b/>
          <w:lang w:val="en-CA"/>
        </w:rPr>
      </w:pPr>
      <w:r>
        <w:rPr>
          <w:b/>
          <w:lang w:val="en-CA"/>
        </w:rPr>
        <w:t>GPS_TRN_SEQUENCER</w:t>
      </w:r>
    </w:p>
    <w:p w14:paraId="7501D4F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2161"/>
        <w:gridCol w:w="1079"/>
        <w:gridCol w:w="1293"/>
        <w:gridCol w:w="2128"/>
      </w:tblGrid>
      <w:tr w:rsidR="00280A1A" w14:paraId="7501D504"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FF"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00"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01" w14:textId="77777777" w:rsidR="00280A1A" w:rsidRDefault="00280A1A">
            <w:pPr>
              <w:ind w:left="-81"/>
              <w:rPr>
                <w:b/>
                <w:lang w:val="en-CA"/>
              </w:rPr>
            </w:pPr>
            <w:r>
              <w:rPr>
                <w:b/>
                <w:lang w:val="en-CA"/>
              </w:rPr>
              <w:t>Required</w:t>
            </w:r>
          </w:p>
        </w:tc>
        <w:tc>
          <w:tcPr>
            <w:tcW w:w="629" w:type="pct"/>
            <w:tcBorders>
              <w:top w:val="single" w:sz="4" w:space="0" w:color="auto"/>
              <w:left w:val="single" w:sz="4" w:space="0" w:color="auto"/>
              <w:bottom w:val="single" w:sz="4" w:space="0" w:color="auto"/>
              <w:right w:val="single" w:sz="4" w:space="0" w:color="auto"/>
            </w:tcBorders>
            <w:shd w:val="clear" w:color="auto" w:fill="B3B3B3"/>
            <w:hideMark/>
          </w:tcPr>
          <w:p w14:paraId="7501D502" w14:textId="77777777" w:rsidR="00280A1A" w:rsidRDefault="00280A1A">
            <w:pPr>
              <w:ind w:left="-81"/>
              <w:rPr>
                <w:b/>
                <w:lang w:val="en-CA"/>
              </w:rPr>
            </w:pPr>
            <w:r>
              <w:rPr>
                <w:b/>
                <w:lang w:val="en-CA"/>
              </w:rPr>
              <w:t>Default</w:t>
            </w:r>
          </w:p>
        </w:tc>
        <w:tc>
          <w:tcPr>
            <w:tcW w:w="1035" w:type="pct"/>
            <w:tcBorders>
              <w:top w:val="single" w:sz="4" w:space="0" w:color="auto"/>
              <w:left w:val="single" w:sz="4" w:space="0" w:color="auto"/>
              <w:bottom w:val="single" w:sz="4" w:space="0" w:color="auto"/>
              <w:right w:val="single" w:sz="4" w:space="0" w:color="auto"/>
            </w:tcBorders>
            <w:shd w:val="clear" w:color="auto" w:fill="B3B3B3"/>
            <w:hideMark/>
          </w:tcPr>
          <w:p w14:paraId="7501D503" w14:textId="77777777" w:rsidR="00280A1A" w:rsidRDefault="00280A1A">
            <w:pPr>
              <w:ind w:left="-81"/>
              <w:rPr>
                <w:b/>
                <w:lang w:val="en-CA"/>
              </w:rPr>
            </w:pPr>
            <w:r>
              <w:rPr>
                <w:b/>
                <w:lang w:val="en-CA"/>
              </w:rPr>
              <w:t>Notes</w:t>
            </w:r>
          </w:p>
        </w:tc>
      </w:tr>
      <w:tr w:rsidR="00280A1A" w14:paraId="7501D50A"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505" w14:textId="77777777" w:rsidR="00280A1A" w:rsidRDefault="00280A1A">
            <w:pPr>
              <w:ind w:left="-81"/>
              <w:rPr>
                <w:b/>
                <w:i/>
                <w:lang w:val="en-CA"/>
              </w:rPr>
            </w:pPr>
            <w:r>
              <w:rPr>
                <w:b/>
                <w:i/>
                <w:lang w:val="en-CA"/>
              </w:rPr>
              <w:t>GPS_TRN</w:t>
            </w:r>
          </w:p>
        </w:tc>
        <w:tc>
          <w:tcPr>
            <w:tcW w:w="1051" w:type="pct"/>
            <w:tcBorders>
              <w:top w:val="single" w:sz="4" w:space="0" w:color="auto"/>
              <w:left w:val="single" w:sz="4" w:space="0" w:color="auto"/>
              <w:bottom w:val="single" w:sz="4" w:space="0" w:color="auto"/>
              <w:right w:val="single" w:sz="4" w:space="0" w:color="auto"/>
            </w:tcBorders>
            <w:hideMark/>
          </w:tcPr>
          <w:p w14:paraId="7501D506" w14:textId="77777777" w:rsidR="00280A1A" w:rsidRDefault="00280A1A">
            <w:pPr>
              <w:ind w:left="-81"/>
              <w:rPr>
                <w:b/>
                <w:i/>
                <w:lang w:val="en-CA"/>
              </w:rPr>
            </w:pPr>
            <w:r>
              <w:rPr>
                <w:b/>
                <w:i/>
                <w:lang w:val="en-CA"/>
              </w:rPr>
              <w:t>VARCHAR2(7)</w:t>
            </w:r>
          </w:p>
        </w:tc>
        <w:tc>
          <w:tcPr>
            <w:tcW w:w="525" w:type="pct"/>
            <w:tcBorders>
              <w:top w:val="single" w:sz="4" w:space="0" w:color="auto"/>
              <w:left w:val="single" w:sz="4" w:space="0" w:color="auto"/>
              <w:bottom w:val="single" w:sz="4" w:space="0" w:color="auto"/>
              <w:right w:val="single" w:sz="4" w:space="0" w:color="auto"/>
            </w:tcBorders>
            <w:hideMark/>
          </w:tcPr>
          <w:p w14:paraId="7501D507" w14:textId="77777777" w:rsidR="00280A1A" w:rsidRDefault="00280A1A">
            <w:pPr>
              <w:ind w:left="-81"/>
              <w:rPr>
                <w:b/>
                <w:i/>
                <w:lang w:val="en-CA"/>
              </w:rPr>
            </w:pPr>
            <w:r>
              <w:rPr>
                <w:b/>
                <w:i/>
                <w:lang w:val="en-CA"/>
              </w:rPr>
              <w:t>Y</w:t>
            </w:r>
          </w:p>
        </w:tc>
        <w:tc>
          <w:tcPr>
            <w:tcW w:w="629" w:type="pct"/>
            <w:tcBorders>
              <w:top w:val="single" w:sz="4" w:space="0" w:color="auto"/>
              <w:left w:val="single" w:sz="4" w:space="0" w:color="auto"/>
              <w:bottom w:val="single" w:sz="4" w:space="0" w:color="auto"/>
              <w:right w:val="single" w:sz="4" w:space="0" w:color="auto"/>
            </w:tcBorders>
          </w:tcPr>
          <w:p w14:paraId="7501D508" w14:textId="77777777" w:rsidR="00280A1A" w:rsidRDefault="00280A1A">
            <w:pPr>
              <w:ind w:left="-81"/>
              <w:rPr>
                <w:lang w:val="en-CA"/>
              </w:rPr>
            </w:pPr>
          </w:p>
        </w:tc>
        <w:tc>
          <w:tcPr>
            <w:tcW w:w="1035" w:type="pct"/>
            <w:tcBorders>
              <w:top w:val="single" w:sz="4" w:space="0" w:color="auto"/>
              <w:left w:val="single" w:sz="4" w:space="0" w:color="auto"/>
              <w:bottom w:val="single" w:sz="4" w:space="0" w:color="auto"/>
              <w:right w:val="single" w:sz="4" w:space="0" w:color="auto"/>
            </w:tcBorders>
            <w:hideMark/>
          </w:tcPr>
          <w:p w14:paraId="7501D509" w14:textId="77777777" w:rsidR="00280A1A" w:rsidRDefault="00280A1A">
            <w:pPr>
              <w:ind w:left="-81"/>
              <w:rPr>
                <w:b/>
                <w:i/>
                <w:lang w:val="en-CA"/>
              </w:rPr>
            </w:pPr>
            <w:r>
              <w:rPr>
                <w:lang w:val="en-CA"/>
              </w:rPr>
              <w:t>Alphanumerical sequencer with order starting from 0000000 to zzzzzzzz</w:t>
            </w:r>
          </w:p>
        </w:tc>
      </w:tr>
    </w:tbl>
    <w:p w14:paraId="7501D50B" w14:textId="77777777" w:rsidR="00280A1A" w:rsidRDefault="00280A1A" w:rsidP="00280A1A">
      <w:pPr>
        <w:ind w:left="360"/>
        <w:rPr>
          <w:b/>
          <w:lang w:val="en-CA"/>
        </w:rPr>
      </w:pPr>
    </w:p>
    <w:p w14:paraId="7501D50C" w14:textId="77777777" w:rsidR="00280A1A" w:rsidRDefault="00280A1A" w:rsidP="00280A1A">
      <w:pPr>
        <w:ind w:left="360"/>
        <w:rPr>
          <w:b/>
          <w:lang w:val="en-CA"/>
        </w:rPr>
      </w:pPr>
    </w:p>
    <w:p w14:paraId="7501D50D" w14:textId="77777777" w:rsidR="00280A1A" w:rsidRDefault="00280A1A" w:rsidP="00280A1A">
      <w:pPr>
        <w:rPr>
          <w:b/>
          <w:lang w:val="en-CA"/>
        </w:rPr>
      </w:pPr>
      <w:r>
        <w:rPr>
          <w:b/>
          <w:lang w:val="en-CA"/>
        </w:rPr>
        <w:t>SOURCE_BILLER</w:t>
      </w:r>
    </w:p>
    <w:p w14:paraId="7501D50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1"/>
        <w:gridCol w:w="2160"/>
        <w:gridCol w:w="1077"/>
        <w:gridCol w:w="1260"/>
        <w:gridCol w:w="2161"/>
      </w:tblGrid>
      <w:tr w:rsidR="00280A1A" w14:paraId="7501D514"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0F" w14:textId="77777777" w:rsidR="00280A1A" w:rsidRDefault="00280A1A">
            <w:pPr>
              <w:ind w:left="-81"/>
              <w:rPr>
                <w:b/>
                <w:lang w:val="en-CA"/>
              </w:rPr>
            </w:pPr>
            <w:r>
              <w:rPr>
                <w:b/>
                <w:lang w:val="en-CA"/>
              </w:rPr>
              <w:t>Columns</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10" w14:textId="77777777" w:rsidR="00280A1A" w:rsidRDefault="00280A1A">
            <w:pPr>
              <w:ind w:left="-81"/>
              <w:rPr>
                <w:b/>
                <w:lang w:val="en-CA"/>
              </w:rPr>
            </w:pPr>
            <w:r>
              <w:rPr>
                <w:b/>
                <w:lang w:val="en-CA"/>
              </w:rPr>
              <w:t>Data type</w:t>
            </w:r>
          </w:p>
        </w:tc>
        <w:tc>
          <w:tcPr>
            <w:tcW w:w="524" w:type="pct"/>
            <w:tcBorders>
              <w:top w:val="single" w:sz="4" w:space="0" w:color="auto"/>
              <w:left w:val="single" w:sz="4" w:space="0" w:color="auto"/>
              <w:bottom w:val="single" w:sz="4" w:space="0" w:color="auto"/>
              <w:right w:val="single" w:sz="4" w:space="0" w:color="auto"/>
            </w:tcBorders>
            <w:shd w:val="clear" w:color="auto" w:fill="B3B3B3"/>
            <w:hideMark/>
          </w:tcPr>
          <w:p w14:paraId="7501D511"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12" w14:textId="77777777" w:rsidR="00280A1A" w:rsidRDefault="00280A1A">
            <w:pPr>
              <w:ind w:left="-81"/>
              <w:rPr>
                <w:b/>
                <w:lang w:val="en-CA"/>
              </w:rPr>
            </w:pPr>
            <w:r>
              <w:rPr>
                <w:b/>
                <w:lang w:val="en-CA"/>
              </w:rPr>
              <w:t>Default</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13" w14:textId="77777777" w:rsidR="00280A1A" w:rsidRDefault="00280A1A">
            <w:pPr>
              <w:ind w:left="-81"/>
              <w:rPr>
                <w:b/>
                <w:lang w:val="en-CA"/>
              </w:rPr>
            </w:pPr>
            <w:r>
              <w:rPr>
                <w:b/>
                <w:lang w:val="en-CA"/>
              </w:rPr>
              <w:t>Notes</w:t>
            </w:r>
          </w:p>
        </w:tc>
      </w:tr>
      <w:tr w:rsidR="00280A1A" w14:paraId="7501D51A"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15" w14:textId="77777777" w:rsidR="00280A1A" w:rsidRDefault="00280A1A">
            <w:pPr>
              <w:ind w:left="-81"/>
              <w:rPr>
                <w:b/>
                <w:i/>
                <w:lang w:val="en-CA"/>
              </w:rPr>
            </w:pPr>
            <w:r>
              <w:rPr>
                <w:b/>
                <w:i/>
                <w:lang w:val="en-CA"/>
              </w:rPr>
              <w:t>SOURCE_BILLER__ID</w:t>
            </w:r>
          </w:p>
        </w:tc>
        <w:tc>
          <w:tcPr>
            <w:tcW w:w="1050" w:type="pct"/>
            <w:tcBorders>
              <w:top w:val="single" w:sz="4" w:space="0" w:color="auto"/>
              <w:left w:val="single" w:sz="4" w:space="0" w:color="auto"/>
              <w:bottom w:val="single" w:sz="4" w:space="0" w:color="auto"/>
              <w:right w:val="single" w:sz="4" w:space="0" w:color="auto"/>
            </w:tcBorders>
            <w:hideMark/>
          </w:tcPr>
          <w:p w14:paraId="7501D516" w14:textId="77777777" w:rsidR="00280A1A" w:rsidRDefault="00280A1A">
            <w:pPr>
              <w:ind w:left="-81"/>
              <w:rPr>
                <w:b/>
                <w:i/>
                <w:lang w:val="en-CA"/>
              </w:rPr>
            </w:pPr>
            <w:r>
              <w:rPr>
                <w:b/>
                <w:i/>
                <w:lang w:val="en-CA"/>
              </w:rPr>
              <w:t>NUMBER(50)</w:t>
            </w:r>
          </w:p>
        </w:tc>
        <w:tc>
          <w:tcPr>
            <w:tcW w:w="524" w:type="pct"/>
            <w:tcBorders>
              <w:top w:val="single" w:sz="4" w:space="0" w:color="auto"/>
              <w:left w:val="single" w:sz="4" w:space="0" w:color="auto"/>
              <w:bottom w:val="single" w:sz="4" w:space="0" w:color="auto"/>
              <w:right w:val="single" w:sz="4" w:space="0" w:color="auto"/>
            </w:tcBorders>
            <w:hideMark/>
          </w:tcPr>
          <w:p w14:paraId="7501D517"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18" w14:textId="77777777" w:rsidR="00280A1A" w:rsidRDefault="00280A1A">
            <w:pPr>
              <w:ind w:left="-81"/>
              <w:rPr>
                <w:b/>
                <w:i/>
                <w:lang w:val="en-CA"/>
              </w:rPr>
            </w:pPr>
          </w:p>
        </w:tc>
        <w:tc>
          <w:tcPr>
            <w:tcW w:w="1051" w:type="pct"/>
            <w:tcBorders>
              <w:top w:val="single" w:sz="4" w:space="0" w:color="auto"/>
              <w:left w:val="single" w:sz="4" w:space="0" w:color="auto"/>
              <w:bottom w:val="single" w:sz="4" w:space="0" w:color="auto"/>
              <w:right w:val="single" w:sz="4" w:space="0" w:color="auto"/>
            </w:tcBorders>
            <w:hideMark/>
          </w:tcPr>
          <w:p w14:paraId="7501D519" w14:textId="77777777" w:rsidR="00280A1A" w:rsidRDefault="00280A1A">
            <w:pPr>
              <w:ind w:left="-81"/>
              <w:rPr>
                <w:lang w:val="en-CA"/>
              </w:rPr>
            </w:pPr>
            <w:r>
              <w:rPr>
                <w:lang w:val="en-CA"/>
              </w:rPr>
              <w:t>Oracle unique sequencer with no order, starting from 1 to 9999999999</w:t>
            </w:r>
          </w:p>
        </w:tc>
      </w:tr>
      <w:tr w:rsidR="00280A1A" w14:paraId="7501D520"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1B" w14:textId="77777777" w:rsidR="00280A1A" w:rsidRDefault="00280A1A">
            <w:pPr>
              <w:ind w:left="-81"/>
              <w:rPr>
                <w:lang w:val="en-CA"/>
              </w:rPr>
            </w:pPr>
            <w:r>
              <w:rPr>
                <w:lang w:val="en-CA"/>
              </w:rPr>
              <w:t>SOURCE_BILLER</w:t>
            </w:r>
          </w:p>
        </w:tc>
        <w:tc>
          <w:tcPr>
            <w:tcW w:w="1050" w:type="pct"/>
            <w:tcBorders>
              <w:top w:val="single" w:sz="4" w:space="0" w:color="auto"/>
              <w:left w:val="single" w:sz="4" w:space="0" w:color="auto"/>
              <w:bottom w:val="single" w:sz="4" w:space="0" w:color="auto"/>
              <w:right w:val="single" w:sz="4" w:space="0" w:color="auto"/>
            </w:tcBorders>
            <w:hideMark/>
          </w:tcPr>
          <w:p w14:paraId="7501D51C" w14:textId="77777777" w:rsidR="00280A1A" w:rsidRDefault="00280A1A">
            <w:pPr>
              <w:ind w:left="-81"/>
              <w:rPr>
                <w:lang w:val="en-CA"/>
              </w:rPr>
            </w:pPr>
            <w:r>
              <w:rPr>
                <w:lang w:val="en-CA"/>
              </w:rPr>
              <w:t>VARCHAR2(1)</w:t>
            </w:r>
          </w:p>
        </w:tc>
        <w:tc>
          <w:tcPr>
            <w:tcW w:w="524" w:type="pct"/>
            <w:tcBorders>
              <w:top w:val="single" w:sz="4" w:space="0" w:color="auto"/>
              <w:left w:val="single" w:sz="4" w:space="0" w:color="auto"/>
              <w:bottom w:val="single" w:sz="4" w:space="0" w:color="auto"/>
              <w:right w:val="single" w:sz="4" w:space="0" w:color="auto"/>
            </w:tcBorders>
            <w:hideMark/>
          </w:tcPr>
          <w:p w14:paraId="7501D51D"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1E"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1F" w14:textId="77777777" w:rsidR="00280A1A" w:rsidRDefault="00280A1A">
            <w:pPr>
              <w:ind w:left="-81"/>
              <w:rPr>
                <w:lang w:val="en-CA"/>
              </w:rPr>
            </w:pPr>
          </w:p>
        </w:tc>
      </w:tr>
      <w:tr w:rsidR="00280A1A" w14:paraId="7501D526"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21" w14:textId="77777777" w:rsidR="00280A1A" w:rsidRDefault="00280A1A">
            <w:pPr>
              <w:ind w:left="-81"/>
              <w:rPr>
                <w:lang w:val="en-CA"/>
              </w:rPr>
            </w:pPr>
            <w:r>
              <w:rPr>
                <w:lang w:val="en-CA"/>
              </w:rPr>
              <w:t>DESCRIPTION</w:t>
            </w:r>
          </w:p>
        </w:tc>
        <w:tc>
          <w:tcPr>
            <w:tcW w:w="1050" w:type="pct"/>
            <w:tcBorders>
              <w:top w:val="single" w:sz="4" w:space="0" w:color="auto"/>
              <w:left w:val="single" w:sz="4" w:space="0" w:color="auto"/>
              <w:bottom w:val="single" w:sz="4" w:space="0" w:color="auto"/>
              <w:right w:val="single" w:sz="4" w:space="0" w:color="auto"/>
            </w:tcBorders>
            <w:hideMark/>
          </w:tcPr>
          <w:p w14:paraId="7501D522" w14:textId="77777777" w:rsidR="00280A1A" w:rsidRDefault="00280A1A">
            <w:pPr>
              <w:ind w:left="-81"/>
              <w:rPr>
                <w:lang w:val="en-CA"/>
              </w:rPr>
            </w:pPr>
            <w:r>
              <w:rPr>
                <w:lang w:val="en-CA"/>
              </w:rPr>
              <w:t>VARCHAR2(255)</w:t>
            </w:r>
          </w:p>
        </w:tc>
        <w:tc>
          <w:tcPr>
            <w:tcW w:w="524" w:type="pct"/>
            <w:tcBorders>
              <w:top w:val="single" w:sz="4" w:space="0" w:color="auto"/>
              <w:left w:val="single" w:sz="4" w:space="0" w:color="auto"/>
              <w:bottom w:val="single" w:sz="4" w:space="0" w:color="auto"/>
              <w:right w:val="single" w:sz="4" w:space="0" w:color="auto"/>
            </w:tcBorders>
            <w:hideMark/>
          </w:tcPr>
          <w:p w14:paraId="7501D523"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24"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25" w14:textId="77777777" w:rsidR="00280A1A" w:rsidRDefault="00280A1A">
            <w:pPr>
              <w:ind w:left="-81"/>
              <w:rPr>
                <w:lang w:val="en-CA"/>
              </w:rPr>
            </w:pPr>
          </w:p>
        </w:tc>
      </w:tr>
    </w:tbl>
    <w:p w14:paraId="7501D527" w14:textId="77777777" w:rsidR="00280A1A" w:rsidRDefault="00280A1A" w:rsidP="00280A1A">
      <w:pPr>
        <w:rPr>
          <w:b/>
          <w:lang w:val="en-CA"/>
        </w:rPr>
      </w:pPr>
      <w:r>
        <w:rPr>
          <w:b/>
          <w:lang w:val="en-CA"/>
        </w:rPr>
        <w:t>LEGAL_ENTITY</w:t>
      </w:r>
    </w:p>
    <w:p w14:paraId="7501D528"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0"/>
        <w:gridCol w:w="2161"/>
        <w:gridCol w:w="1079"/>
        <w:gridCol w:w="1260"/>
        <w:gridCol w:w="2159"/>
      </w:tblGrid>
      <w:tr w:rsidR="00280A1A" w14:paraId="7501D52E"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29"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2A"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2B"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2C"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2D" w14:textId="77777777" w:rsidR="00280A1A" w:rsidRDefault="00280A1A">
            <w:pPr>
              <w:ind w:left="-81"/>
              <w:rPr>
                <w:b/>
                <w:lang w:val="en-CA"/>
              </w:rPr>
            </w:pPr>
            <w:r>
              <w:rPr>
                <w:b/>
                <w:lang w:val="en-CA"/>
              </w:rPr>
              <w:t>Notes</w:t>
            </w:r>
          </w:p>
        </w:tc>
      </w:tr>
      <w:tr w:rsidR="00280A1A" w14:paraId="7501D534"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2F" w14:textId="77777777" w:rsidR="00280A1A" w:rsidRDefault="00280A1A">
            <w:pPr>
              <w:ind w:left="-81"/>
              <w:rPr>
                <w:b/>
                <w:i/>
                <w:lang w:val="en-CA"/>
              </w:rPr>
            </w:pPr>
            <w:r>
              <w:rPr>
                <w:b/>
                <w:i/>
                <w:lang w:val="en-CA"/>
              </w:rPr>
              <w:t>LEGAL_ENTITY_ID</w:t>
            </w:r>
          </w:p>
        </w:tc>
        <w:tc>
          <w:tcPr>
            <w:tcW w:w="1051" w:type="pct"/>
            <w:tcBorders>
              <w:top w:val="single" w:sz="4" w:space="0" w:color="auto"/>
              <w:left w:val="single" w:sz="4" w:space="0" w:color="auto"/>
              <w:bottom w:val="single" w:sz="4" w:space="0" w:color="auto"/>
              <w:right w:val="single" w:sz="4" w:space="0" w:color="auto"/>
            </w:tcBorders>
            <w:hideMark/>
          </w:tcPr>
          <w:p w14:paraId="7501D530"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31"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32"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33" w14:textId="77777777" w:rsidR="00280A1A" w:rsidRDefault="00280A1A">
            <w:pPr>
              <w:ind w:left="-81"/>
              <w:rPr>
                <w:b/>
                <w:lang w:val="en-CA"/>
              </w:rPr>
            </w:pPr>
            <w:r>
              <w:rPr>
                <w:lang w:val="en-CA"/>
              </w:rPr>
              <w:t>Oracle unique sequencer with no order, starting from 1 to 9999999999</w:t>
            </w:r>
          </w:p>
        </w:tc>
      </w:tr>
      <w:tr w:rsidR="00280A1A" w14:paraId="7501D53A"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35" w14:textId="77777777" w:rsidR="00280A1A" w:rsidRDefault="00280A1A">
            <w:pPr>
              <w:ind w:left="-81"/>
              <w:rPr>
                <w:lang w:val="en-CA"/>
              </w:rPr>
            </w:pPr>
            <w:r>
              <w:rPr>
                <w:lang w:val="en-CA"/>
              </w:rPr>
              <w:t>LEGAL_ENTITY</w:t>
            </w:r>
          </w:p>
        </w:tc>
        <w:tc>
          <w:tcPr>
            <w:tcW w:w="1051" w:type="pct"/>
            <w:tcBorders>
              <w:top w:val="single" w:sz="4" w:space="0" w:color="auto"/>
              <w:left w:val="single" w:sz="4" w:space="0" w:color="auto"/>
              <w:bottom w:val="single" w:sz="4" w:space="0" w:color="auto"/>
              <w:right w:val="single" w:sz="4" w:space="0" w:color="auto"/>
            </w:tcBorders>
            <w:hideMark/>
          </w:tcPr>
          <w:p w14:paraId="7501D536" w14:textId="77777777" w:rsidR="00280A1A" w:rsidRDefault="00280A1A">
            <w:pPr>
              <w:ind w:left="-81"/>
              <w:rPr>
                <w:lang w:val="en-CA"/>
              </w:rPr>
            </w:pPr>
            <w:r>
              <w:rPr>
                <w:b/>
                <w:i/>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37"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38"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39" w14:textId="77777777" w:rsidR="00280A1A" w:rsidRDefault="00280A1A">
            <w:pPr>
              <w:ind w:left="-81"/>
              <w:rPr>
                <w:lang w:val="en-CA"/>
              </w:rPr>
            </w:pPr>
          </w:p>
        </w:tc>
      </w:tr>
      <w:tr w:rsidR="00280A1A" w14:paraId="7501D540"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3B" w14:textId="77777777" w:rsidR="00280A1A" w:rsidRDefault="00280A1A">
            <w:pPr>
              <w:ind w:left="-81"/>
              <w:rPr>
                <w:lang w:val="en-CA"/>
              </w:rPr>
            </w:pPr>
            <w:r>
              <w:rPr>
                <w:lang w:val="en-CA"/>
              </w:rPr>
              <w:t>DESCRIPTION</w:t>
            </w:r>
          </w:p>
        </w:tc>
        <w:tc>
          <w:tcPr>
            <w:tcW w:w="1051" w:type="pct"/>
            <w:tcBorders>
              <w:top w:val="single" w:sz="4" w:space="0" w:color="auto"/>
              <w:left w:val="single" w:sz="4" w:space="0" w:color="auto"/>
              <w:bottom w:val="single" w:sz="4" w:space="0" w:color="auto"/>
              <w:right w:val="single" w:sz="4" w:space="0" w:color="auto"/>
            </w:tcBorders>
            <w:hideMark/>
          </w:tcPr>
          <w:p w14:paraId="7501D53C" w14:textId="77777777" w:rsidR="00280A1A" w:rsidRDefault="00280A1A">
            <w:pPr>
              <w:ind w:left="-81"/>
              <w:rPr>
                <w:lang w:val="en-CA"/>
              </w:rPr>
            </w:pPr>
            <w:r>
              <w:rPr>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3D"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3E"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3F" w14:textId="77777777" w:rsidR="00280A1A" w:rsidRDefault="00280A1A">
            <w:pPr>
              <w:ind w:left="-81"/>
              <w:rPr>
                <w:lang w:val="en-CA"/>
              </w:rPr>
            </w:pPr>
          </w:p>
        </w:tc>
      </w:tr>
    </w:tbl>
    <w:p w14:paraId="7501D541" w14:textId="77777777" w:rsidR="00280A1A" w:rsidRDefault="00280A1A" w:rsidP="00280A1A">
      <w:pPr>
        <w:ind w:left="360"/>
        <w:rPr>
          <w:lang w:val="en-CA"/>
        </w:rPr>
      </w:pPr>
    </w:p>
    <w:p w14:paraId="7501D542" w14:textId="77777777" w:rsidR="00280A1A" w:rsidRDefault="00280A1A" w:rsidP="00280A1A">
      <w:pPr>
        <w:rPr>
          <w:b/>
          <w:lang w:val="en-CA"/>
        </w:rPr>
      </w:pPr>
      <w:r>
        <w:rPr>
          <w:b/>
          <w:lang w:val="en-CA"/>
        </w:rPr>
        <w:t>BUSINESS_UNIT</w:t>
      </w:r>
    </w:p>
    <w:p w14:paraId="7501D543"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0"/>
        <w:gridCol w:w="2161"/>
        <w:gridCol w:w="1079"/>
        <w:gridCol w:w="1260"/>
        <w:gridCol w:w="2159"/>
      </w:tblGrid>
      <w:tr w:rsidR="00280A1A" w14:paraId="7501D549"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44"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45"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46"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47"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48" w14:textId="77777777" w:rsidR="00280A1A" w:rsidRDefault="00280A1A">
            <w:pPr>
              <w:ind w:left="-81"/>
              <w:rPr>
                <w:b/>
                <w:lang w:val="en-CA"/>
              </w:rPr>
            </w:pPr>
            <w:r>
              <w:rPr>
                <w:b/>
                <w:lang w:val="en-CA"/>
              </w:rPr>
              <w:t>Notes</w:t>
            </w:r>
          </w:p>
        </w:tc>
      </w:tr>
      <w:tr w:rsidR="00280A1A" w14:paraId="7501D54F"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4A" w14:textId="77777777" w:rsidR="00280A1A" w:rsidRDefault="00280A1A">
            <w:pPr>
              <w:ind w:left="-81"/>
              <w:rPr>
                <w:b/>
                <w:i/>
                <w:lang w:val="en-CA"/>
              </w:rPr>
            </w:pPr>
            <w:r>
              <w:rPr>
                <w:b/>
                <w:i/>
                <w:lang w:val="en-CA"/>
              </w:rPr>
              <w:t>BUSINESS_UNIT_ID</w:t>
            </w:r>
          </w:p>
        </w:tc>
        <w:tc>
          <w:tcPr>
            <w:tcW w:w="1051" w:type="pct"/>
            <w:tcBorders>
              <w:top w:val="single" w:sz="4" w:space="0" w:color="auto"/>
              <w:left w:val="single" w:sz="4" w:space="0" w:color="auto"/>
              <w:bottom w:val="single" w:sz="4" w:space="0" w:color="auto"/>
              <w:right w:val="single" w:sz="4" w:space="0" w:color="auto"/>
            </w:tcBorders>
            <w:hideMark/>
          </w:tcPr>
          <w:p w14:paraId="7501D54B"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4C"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4D"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4E" w14:textId="77777777" w:rsidR="00280A1A" w:rsidRDefault="00280A1A">
            <w:pPr>
              <w:ind w:left="-81"/>
              <w:rPr>
                <w:b/>
                <w:lang w:val="en-CA"/>
              </w:rPr>
            </w:pPr>
            <w:r>
              <w:rPr>
                <w:lang w:val="en-CA"/>
              </w:rPr>
              <w:t>Oracle unique sequencer with no order, starting from 1 to 9999999999</w:t>
            </w:r>
          </w:p>
        </w:tc>
      </w:tr>
      <w:tr w:rsidR="00280A1A" w14:paraId="7501D555"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50" w14:textId="77777777" w:rsidR="00280A1A" w:rsidRDefault="00280A1A">
            <w:pPr>
              <w:ind w:left="-81"/>
              <w:rPr>
                <w:lang w:val="en-CA"/>
              </w:rPr>
            </w:pPr>
            <w:r>
              <w:rPr>
                <w:lang w:val="en-CA"/>
              </w:rPr>
              <w:t>BUSINESS_UNIT</w:t>
            </w:r>
          </w:p>
        </w:tc>
        <w:tc>
          <w:tcPr>
            <w:tcW w:w="1051" w:type="pct"/>
            <w:tcBorders>
              <w:top w:val="single" w:sz="4" w:space="0" w:color="auto"/>
              <w:left w:val="single" w:sz="4" w:space="0" w:color="auto"/>
              <w:bottom w:val="single" w:sz="4" w:space="0" w:color="auto"/>
              <w:right w:val="single" w:sz="4" w:space="0" w:color="auto"/>
            </w:tcBorders>
            <w:hideMark/>
          </w:tcPr>
          <w:p w14:paraId="7501D551" w14:textId="77777777" w:rsidR="00280A1A" w:rsidRDefault="00280A1A">
            <w:pPr>
              <w:ind w:left="-81"/>
              <w:rPr>
                <w:lang w:val="en-CA"/>
              </w:rPr>
            </w:pPr>
            <w:r>
              <w:rPr>
                <w:b/>
                <w:i/>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52"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53"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54" w14:textId="77777777" w:rsidR="00280A1A" w:rsidRDefault="00280A1A">
            <w:pPr>
              <w:ind w:left="-81"/>
              <w:rPr>
                <w:lang w:val="en-CA"/>
              </w:rPr>
            </w:pPr>
          </w:p>
        </w:tc>
      </w:tr>
      <w:tr w:rsidR="00280A1A" w14:paraId="7501D55B"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56" w14:textId="77777777" w:rsidR="00280A1A" w:rsidRDefault="00280A1A">
            <w:pPr>
              <w:ind w:left="-81"/>
              <w:rPr>
                <w:lang w:val="en-CA"/>
              </w:rPr>
            </w:pPr>
            <w:r>
              <w:rPr>
                <w:lang w:val="en-CA"/>
              </w:rPr>
              <w:t>DESCRIPTION</w:t>
            </w:r>
          </w:p>
        </w:tc>
        <w:tc>
          <w:tcPr>
            <w:tcW w:w="1051" w:type="pct"/>
            <w:tcBorders>
              <w:top w:val="single" w:sz="4" w:space="0" w:color="auto"/>
              <w:left w:val="single" w:sz="4" w:space="0" w:color="auto"/>
              <w:bottom w:val="single" w:sz="4" w:space="0" w:color="auto"/>
              <w:right w:val="single" w:sz="4" w:space="0" w:color="auto"/>
            </w:tcBorders>
            <w:hideMark/>
          </w:tcPr>
          <w:p w14:paraId="7501D557" w14:textId="77777777" w:rsidR="00280A1A" w:rsidRDefault="00280A1A">
            <w:pPr>
              <w:ind w:left="-81"/>
              <w:rPr>
                <w:b/>
                <w:i/>
                <w:lang w:val="en-CA"/>
              </w:rPr>
            </w:pPr>
            <w:r>
              <w:rPr>
                <w:b/>
                <w:i/>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58"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59"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5A" w14:textId="77777777" w:rsidR="00280A1A" w:rsidRDefault="00280A1A">
            <w:pPr>
              <w:ind w:left="-81"/>
              <w:rPr>
                <w:lang w:val="en-CA"/>
              </w:rPr>
            </w:pPr>
          </w:p>
        </w:tc>
      </w:tr>
    </w:tbl>
    <w:p w14:paraId="7501D55C" w14:textId="77777777" w:rsidR="00280A1A" w:rsidRDefault="00280A1A" w:rsidP="00280A1A">
      <w:pPr>
        <w:ind w:left="360"/>
        <w:rPr>
          <w:lang w:val="en-CA"/>
        </w:rPr>
      </w:pPr>
    </w:p>
    <w:p w14:paraId="7501D55D" w14:textId="77777777" w:rsidR="00280A1A" w:rsidRDefault="00280A1A" w:rsidP="00280A1A">
      <w:pPr>
        <w:rPr>
          <w:b/>
          <w:lang w:val="en-CA"/>
        </w:rPr>
      </w:pPr>
      <w:r>
        <w:rPr>
          <w:b/>
          <w:lang w:val="en-CA"/>
        </w:rPr>
        <w:t>BUSINESS_UNIT2</w:t>
      </w:r>
    </w:p>
    <w:p w14:paraId="7501D55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4"/>
        <w:gridCol w:w="2087"/>
        <w:gridCol w:w="1079"/>
        <w:gridCol w:w="1258"/>
        <w:gridCol w:w="2161"/>
      </w:tblGrid>
      <w:tr w:rsidR="00280A1A" w14:paraId="7501D564"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shd w:val="clear" w:color="auto" w:fill="B3B3B3"/>
            <w:hideMark/>
          </w:tcPr>
          <w:p w14:paraId="7501D55F" w14:textId="77777777" w:rsidR="00280A1A" w:rsidRDefault="00280A1A">
            <w:pPr>
              <w:ind w:left="-81"/>
              <w:rPr>
                <w:b/>
                <w:lang w:val="en-CA"/>
              </w:rPr>
            </w:pPr>
            <w:r>
              <w:rPr>
                <w:b/>
                <w:lang w:val="en-CA"/>
              </w:rPr>
              <w:t>Columns</w:t>
            </w:r>
          </w:p>
        </w:tc>
        <w:tc>
          <w:tcPr>
            <w:tcW w:w="1015" w:type="pct"/>
            <w:tcBorders>
              <w:top w:val="single" w:sz="4" w:space="0" w:color="auto"/>
              <w:left w:val="single" w:sz="4" w:space="0" w:color="auto"/>
              <w:bottom w:val="single" w:sz="4" w:space="0" w:color="auto"/>
              <w:right w:val="single" w:sz="4" w:space="0" w:color="auto"/>
            </w:tcBorders>
            <w:shd w:val="clear" w:color="auto" w:fill="B3B3B3"/>
            <w:hideMark/>
          </w:tcPr>
          <w:p w14:paraId="7501D560"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61" w14:textId="77777777" w:rsidR="00280A1A" w:rsidRDefault="00280A1A">
            <w:pPr>
              <w:ind w:left="-81"/>
              <w:rPr>
                <w:b/>
                <w:lang w:val="en-CA"/>
              </w:rPr>
            </w:pPr>
            <w:r>
              <w:rPr>
                <w:b/>
                <w:lang w:val="en-CA"/>
              </w:rPr>
              <w:t>Required</w:t>
            </w:r>
          </w:p>
        </w:tc>
        <w:tc>
          <w:tcPr>
            <w:tcW w:w="612" w:type="pct"/>
            <w:tcBorders>
              <w:top w:val="single" w:sz="4" w:space="0" w:color="auto"/>
              <w:left w:val="single" w:sz="4" w:space="0" w:color="auto"/>
              <w:bottom w:val="single" w:sz="4" w:space="0" w:color="auto"/>
              <w:right w:val="single" w:sz="4" w:space="0" w:color="auto"/>
            </w:tcBorders>
            <w:shd w:val="clear" w:color="auto" w:fill="B3B3B3"/>
            <w:hideMark/>
          </w:tcPr>
          <w:p w14:paraId="7501D562" w14:textId="77777777" w:rsidR="00280A1A" w:rsidRDefault="00280A1A">
            <w:pPr>
              <w:ind w:left="-81"/>
              <w:rPr>
                <w:b/>
                <w:lang w:val="en-CA"/>
              </w:rPr>
            </w:pPr>
            <w:r>
              <w:rPr>
                <w:b/>
                <w:lang w:val="en-CA"/>
              </w:rPr>
              <w:t>Default</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63" w14:textId="77777777" w:rsidR="00280A1A" w:rsidRDefault="00280A1A">
            <w:pPr>
              <w:ind w:left="-81"/>
              <w:rPr>
                <w:b/>
                <w:lang w:val="en-CA"/>
              </w:rPr>
            </w:pPr>
            <w:r>
              <w:rPr>
                <w:b/>
                <w:lang w:val="en-CA"/>
              </w:rPr>
              <w:t>Notes</w:t>
            </w:r>
          </w:p>
        </w:tc>
      </w:tr>
      <w:tr w:rsidR="00280A1A" w14:paraId="7501D56A"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65" w14:textId="77777777" w:rsidR="00280A1A" w:rsidRDefault="00280A1A">
            <w:pPr>
              <w:ind w:left="-81"/>
              <w:rPr>
                <w:b/>
                <w:i/>
                <w:lang w:val="en-CA"/>
              </w:rPr>
            </w:pPr>
            <w:r>
              <w:rPr>
                <w:b/>
                <w:i/>
                <w:lang w:val="en-CA"/>
              </w:rPr>
              <w:t>BUSINESS_UNIT2_ID</w:t>
            </w:r>
          </w:p>
        </w:tc>
        <w:tc>
          <w:tcPr>
            <w:tcW w:w="1015" w:type="pct"/>
            <w:tcBorders>
              <w:top w:val="single" w:sz="4" w:space="0" w:color="auto"/>
              <w:left w:val="single" w:sz="4" w:space="0" w:color="auto"/>
              <w:bottom w:val="single" w:sz="4" w:space="0" w:color="auto"/>
              <w:right w:val="single" w:sz="4" w:space="0" w:color="auto"/>
            </w:tcBorders>
            <w:hideMark/>
          </w:tcPr>
          <w:p w14:paraId="7501D566"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67" w14:textId="77777777" w:rsidR="00280A1A" w:rsidRDefault="00280A1A">
            <w:pPr>
              <w:ind w:left="-81"/>
              <w:rPr>
                <w:b/>
                <w:i/>
                <w:lang w:val="en-CA"/>
              </w:rPr>
            </w:pPr>
            <w:r>
              <w:rPr>
                <w:b/>
                <w:i/>
                <w:lang w:val="en-CA"/>
              </w:rPr>
              <w:t>Y</w:t>
            </w:r>
          </w:p>
        </w:tc>
        <w:tc>
          <w:tcPr>
            <w:tcW w:w="612" w:type="pct"/>
            <w:tcBorders>
              <w:top w:val="single" w:sz="4" w:space="0" w:color="auto"/>
              <w:left w:val="single" w:sz="4" w:space="0" w:color="auto"/>
              <w:bottom w:val="single" w:sz="4" w:space="0" w:color="auto"/>
              <w:right w:val="single" w:sz="4" w:space="0" w:color="auto"/>
            </w:tcBorders>
          </w:tcPr>
          <w:p w14:paraId="7501D568" w14:textId="77777777" w:rsidR="00280A1A" w:rsidRDefault="00280A1A">
            <w:pPr>
              <w:ind w:left="-81"/>
              <w:rPr>
                <w:b/>
                <w:i/>
                <w:lang w:val="en-CA"/>
              </w:rPr>
            </w:pPr>
          </w:p>
        </w:tc>
        <w:tc>
          <w:tcPr>
            <w:tcW w:w="1051" w:type="pct"/>
            <w:tcBorders>
              <w:top w:val="single" w:sz="4" w:space="0" w:color="auto"/>
              <w:left w:val="single" w:sz="4" w:space="0" w:color="auto"/>
              <w:bottom w:val="single" w:sz="4" w:space="0" w:color="auto"/>
              <w:right w:val="single" w:sz="4" w:space="0" w:color="auto"/>
            </w:tcBorders>
            <w:hideMark/>
          </w:tcPr>
          <w:p w14:paraId="7501D569" w14:textId="77777777" w:rsidR="00280A1A" w:rsidRDefault="00280A1A">
            <w:pPr>
              <w:ind w:left="-81"/>
              <w:rPr>
                <w:b/>
                <w:i/>
                <w:lang w:val="en-CA"/>
              </w:rPr>
            </w:pPr>
            <w:r>
              <w:rPr>
                <w:lang w:val="en-CA"/>
              </w:rPr>
              <w:t>Oracle unique sequencer with no order, starting from 1 to 9999999999</w:t>
            </w:r>
          </w:p>
        </w:tc>
      </w:tr>
      <w:tr w:rsidR="00280A1A" w14:paraId="7501D570"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6B" w14:textId="77777777" w:rsidR="00280A1A" w:rsidRDefault="00280A1A">
            <w:pPr>
              <w:ind w:left="-81"/>
              <w:rPr>
                <w:lang w:val="en-CA"/>
              </w:rPr>
            </w:pPr>
            <w:r>
              <w:rPr>
                <w:lang w:val="en-CA"/>
              </w:rPr>
              <w:t>BUSINESS_UNIT2</w:t>
            </w:r>
          </w:p>
        </w:tc>
        <w:tc>
          <w:tcPr>
            <w:tcW w:w="1015" w:type="pct"/>
            <w:tcBorders>
              <w:top w:val="single" w:sz="4" w:space="0" w:color="auto"/>
              <w:left w:val="single" w:sz="4" w:space="0" w:color="auto"/>
              <w:bottom w:val="single" w:sz="4" w:space="0" w:color="auto"/>
              <w:right w:val="single" w:sz="4" w:space="0" w:color="auto"/>
            </w:tcBorders>
            <w:hideMark/>
          </w:tcPr>
          <w:p w14:paraId="7501D56C" w14:textId="77777777" w:rsidR="00280A1A" w:rsidRDefault="00280A1A">
            <w:pPr>
              <w:ind w:left="-81"/>
              <w:rPr>
                <w:lang w:val="en-CA"/>
              </w:rPr>
            </w:pPr>
            <w:r>
              <w:rPr>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6D" w14:textId="77777777" w:rsidR="00280A1A" w:rsidRDefault="00280A1A">
            <w:pPr>
              <w:ind w:left="-81"/>
              <w:rPr>
                <w:lang w:val="en-CA"/>
              </w:rPr>
            </w:pPr>
            <w:r>
              <w:rPr>
                <w:lang w:val="en-CA"/>
              </w:rPr>
              <w:t>Y</w:t>
            </w:r>
          </w:p>
        </w:tc>
        <w:tc>
          <w:tcPr>
            <w:tcW w:w="612" w:type="pct"/>
            <w:tcBorders>
              <w:top w:val="single" w:sz="4" w:space="0" w:color="auto"/>
              <w:left w:val="single" w:sz="4" w:space="0" w:color="auto"/>
              <w:bottom w:val="single" w:sz="4" w:space="0" w:color="auto"/>
              <w:right w:val="single" w:sz="4" w:space="0" w:color="auto"/>
            </w:tcBorders>
          </w:tcPr>
          <w:p w14:paraId="7501D56E"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6F" w14:textId="77777777" w:rsidR="00280A1A" w:rsidRDefault="00280A1A">
            <w:pPr>
              <w:ind w:left="-81"/>
              <w:rPr>
                <w:lang w:val="en-CA"/>
              </w:rPr>
            </w:pPr>
          </w:p>
        </w:tc>
      </w:tr>
      <w:tr w:rsidR="00280A1A" w14:paraId="7501D576"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71" w14:textId="77777777" w:rsidR="00280A1A" w:rsidRDefault="00280A1A">
            <w:pPr>
              <w:ind w:left="-81"/>
              <w:rPr>
                <w:lang w:val="en-CA"/>
              </w:rPr>
            </w:pPr>
            <w:r>
              <w:rPr>
                <w:lang w:val="en-CA"/>
              </w:rPr>
              <w:t>DESCRIPTION</w:t>
            </w:r>
          </w:p>
        </w:tc>
        <w:tc>
          <w:tcPr>
            <w:tcW w:w="1015" w:type="pct"/>
            <w:tcBorders>
              <w:top w:val="single" w:sz="4" w:space="0" w:color="auto"/>
              <w:left w:val="single" w:sz="4" w:space="0" w:color="auto"/>
              <w:bottom w:val="single" w:sz="4" w:space="0" w:color="auto"/>
              <w:right w:val="single" w:sz="4" w:space="0" w:color="auto"/>
            </w:tcBorders>
            <w:hideMark/>
          </w:tcPr>
          <w:p w14:paraId="7501D572" w14:textId="77777777" w:rsidR="00280A1A" w:rsidRDefault="00280A1A">
            <w:pPr>
              <w:ind w:left="-81"/>
              <w:rPr>
                <w:lang w:val="en-CA"/>
              </w:rPr>
            </w:pPr>
            <w:r>
              <w:rPr>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73" w14:textId="77777777" w:rsidR="00280A1A" w:rsidRDefault="00280A1A">
            <w:pPr>
              <w:ind w:left="-81"/>
              <w:rPr>
                <w:lang w:val="en-CA"/>
              </w:rPr>
            </w:pPr>
            <w:r>
              <w:rPr>
                <w:lang w:val="en-CA"/>
              </w:rPr>
              <w:t>N</w:t>
            </w:r>
          </w:p>
        </w:tc>
        <w:tc>
          <w:tcPr>
            <w:tcW w:w="612" w:type="pct"/>
            <w:tcBorders>
              <w:top w:val="single" w:sz="4" w:space="0" w:color="auto"/>
              <w:left w:val="single" w:sz="4" w:space="0" w:color="auto"/>
              <w:bottom w:val="single" w:sz="4" w:space="0" w:color="auto"/>
              <w:right w:val="single" w:sz="4" w:space="0" w:color="auto"/>
            </w:tcBorders>
          </w:tcPr>
          <w:p w14:paraId="7501D574"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75" w14:textId="77777777" w:rsidR="00280A1A" w:rsidRDefault="00280A1A">
            <w:pPr>
              <w:ind w:left="-81"/>
              <w:rPr>
                <w:lang w:val="en-CA"/>
              </w:rPr>
            </w:pPr>
          </w:p>
        </w:tc>
      </w:tr>
    </w:tbl>
    <w:p w14:paraId="7501D577" w14:textId="77777777" w:rsidR="00280A1A" w:rsidRDefault="00280A1A" w:rsidP="00280A1A">
      <w:pPr>
        <w:ind w:left="360"/>
        <w:rPr>
          <w:lang w:val="en-CA"/>
        </w:rPr>
      </w:pPr>
    </w:p>
    <w:p w14:paraId="7501D578" w14:textId="77777777" w:rsidR="00280A1A" w:rsidRDefault="00280A1A" w:rsidP="00280A1A">
      <w:pPr>
        <w:rPr>
          <w:b/>
          <w:lang w:val="en-CA"/>
        </w:rPr>
      </w:pPr>
      <w:r w:rsidRPr="0016745D">
        <w:rPr>
          <w:b/>
          <w:lang w:val="en-CA"/>
        </w:rPr>
        <w:t>BATCH_PAYMENT_GROUP</w:t>
      </w:r>
    </w:p>
    <w:p w14:paraId="7501D579"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1"/>
        <w:gridCol w:w="2070"/>
        <w:gridCol w:w="1079"/>
        <w:gridCol w:w="1260"/>
        <w:gridCol w:w="2159"/>
      </w:tblGrid>
      <w:tr w:rsidR="00280A1A" w14:paraId="7501D57F"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shd w:val="clear" w:color="auto" w:fill="B3B3B3"/>
            <w:hideMark/>
          </w:tcPr>
          <w:p w14:paraId="7501D57A" w14:textId="77777777" w:rsidR="00280A1A" w:rsidRDefault="00280A1A">
            <w:pPr>
              <w:ind w:left="-81"/>
              <w:rPr>
                <w:b/>
                <w:lang w:val="en-CA"/>
              </w:rPr>
            </w:pPr>
            <w:r>
              <w:rPr>
                <w:b/>
                <w:lang w:val="en-CA"/>
              </w:rPr>
              <w:t>Columns</w:t>
            </w:r>
          </w:p>
        </w:tc>
        <w:tc>
          <w:tcPr>
            <w:tcW w:w="1007" w:type="pct"/>
            <w:tcBorders>
              <w:top w:val="single" w:sz="4" w:space="0" w:color="auto"/>
              <w:left w:val="single" w:sz="4" w:space="0" w:color="auto"/>
              <w:bottom w:val="single" w:sz="4" w:space="0" w:color="auto"/>
              <w:right w:val="single" w:sz="4" w:space="0" w:color="auto"/>
            </w:tcBorders>
            <w:shd w:val="clear" w:color="auto" w:fill="B3B3B3"/>
            <w:hideMark/>
          </w:tcPr>
          <w:p w14:paraId="7501D57B"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7C"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7D"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7E" w14:textId="77777777" w:rsidR="00280A1A" w:rsidRDefault="00280A1A">
            <w:pPr>
              <w:ind w:left="-81"/>
              <w:rPr>
                <w:b/>
                <w:lang w:val="en-CA"/>
              </w:rPr>
            </w:pPr>
            <w:r>
              <w:rPr>
                <w:b/>
                <w:lang w:val="en-CA"/>
              </w:rPr>
              <w:t>Notes</w:t>
            </w:r>
          </w:p>
        </w:tc>
      </w:tr>
      <w:tr w:rsidR="00280A1A" w14:paraId="7501D585"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0" w14:textId="77777777" w:rsidR="00280A1A" w:rsidRDefault="00280A1A">
            <w:pPr>
              <w:ind w:left="-81"/>
              <w:rPr>
                <w:b/>
                <w:i/>
                <w:lang w:val="en-CA"/>
              </w:rPr>
            </w:pPr>
            <w:r>
              <w:rPr>
                <w:b/>
                <w:i/>
                <w:lang w:val="en-CA"/>
              </w:rPr>
              <w:t>GROUP_TX_ID</w:t>
            </w:r>
          </w:p>
        </w:tc>
        <w:tc>
          <w:tcPr>
            <w:tcW w:w="1007" w:type="pct"/>
            <w:tcBorders>
              <w:top w:val="single" w:sz="4" w:space="0" w:color="auto"/>
              <w:left w:val="single" w:sz="4" w:space="0" w:color="auto"/>
              <w:bottom w:val="single" w:sz="4" w:space="0" w:color="auto"/>
              <w:right w:val="single" w:sz="4" w:space="0" w:color="auto"/>
            </w:tcBorders>
            <w:hideMark/>
          </w:tcPr>
          <w:p w14:paraId="7501D581"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82"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3"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84" w14:textId="7047190A"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8B"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6" w14:textId="77777777" w:rsidR="00280A1A" w:rsidRDefault="00280A1A">
            <w:pPr>
              <w:ind w:left="-81"/>
              <w:rPr>
                <w:lang w:val="en-CA"/>
              </w:rPr>
            </w:pPr>
            <w:r>
              <w:rPr>
                <w:lang w:val="en-CA"/>
              </w:rPr>
              <w:t>BATCH_TX_ID</w:t>
            </w:r>
          </w:p>
        </w:tc>
        <w:tc>
          <w:tcPr>
            <w:tcW w:w="1007" w:type="pct"/>
            <w:tcBorders>
              <w:top w:val="single" w:sz="4" w:space="0" w:color="auto"/>
              <w:left w:val="single" w:sz="4" w:space="0" w:color="auto"/>
              <w:bottom w:val="single" w:sz="4" w:space="0" w:color="auto"/>
              <w:right w:val="single" w:sz="4" w:space="0" w:color="auto"/>
            </w:tcBorders>
            <w:hideMark/>
          </w:tcPr>
          <w:p w14:paraId="7501D587" w14:textId="77777777" w:rsidR="00280A1A" w:rsidRDefault="00280A1A">
            <w:pPr>
              <w:ind w:left="-81"/>
              <w:rPr>
                <w:lang w:val="en-CA"/>
              </w:rPr>
            </w:pPr>
            <w:r>
              <w:rPr>
                <w:lang w:val="en-CA"/>
              </w:rPr>
              <w:t>VarChar2(9)</w:t>
            </w:r>
          </w:p>
        </w:tc>
        <w:tc>
          <w:tcPr>
            <w:tcW w:w="525" w:type="pct"/>
            <w:tcBorders>
              <w:top w:val="single" w:sz="4" w:space="0" w:color="auto"/>
              <w:left w:val="single" w:sz="4" w:space="0" w:color="auto"/>
              <w:bottom w:val="single" w:sz="4" w:space="0" w:color="auto"/>
              <w:right w:val="single" w:sz="4" w:space="0" w:color="auto"/>
            </w:tcBorders>
            <w:hideMark/>
          </w:tcPr>
          <w:p w14:paraId="7501D588"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9"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8A" w14:textId="77777777" w:rsidR="00280A1A" w:rsidRDefault="00280A1A">
            <w:pPr>
              <w:ind w:left="-81"/>
              <w:rPr>
                <w:lang w:val="en-CA"/>
              </w:rPr>
            </w:pPr>
          </w:p>
        </w:tc>
      </w:tr>
      <w:tr w:rsidR="00280A1A" w14:paraId="7501D591"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C" w14:textId="77777777" w:rsidR="00280A1A" w:rsidRDefault="00280A1A">
            <w:pPr>
              <w:ind w:left="-81"/>
              <w:rPr>
                <w:lang w:val="en-CA"/>
              </w:rPr>
            </w:pPr>
            <w:r>
              <w:rPr>
                <w:lang w:val="en-CA"/>
              </w:rPr>
              <w:t>CONTEXT_ATTRIBUTES_ID</w:t>
            </w:r>
          </w:p>
        </w:tc>
        <w:tc>
          <w:tcPr>
            <w:tcW w:w="1007" w:type="pct"/>
            <w:tcBorders>
              <w:top w:val="single" w:sz="4" w:space="0" w:color="auto"/>
              <w:left w:val="single" w:sz="4" w:space="0" w:color="auto"/>
              <w:bottom w:val="single" w:sz="4" w:space="0" w:color="auto"/>
              <w:right w:val="single" w:sz="4" w:space="0" w:color="auto"/>
            </w:tcBorders>
            <w:hideMark/>
          </w:tcPr>
          <w:p w14:paraId="7501D58D" w14:textId="77777777" w:rsidR="00280A1A" w:rsidRDefault="00280A1A">
            <w:pPr>
              <w:ind w:left="-81"/>
              <w:rPr>
                <w:lang w:val="en-CA"/>
              </w:rPr>
            </w:pPr>
            <w:r>
              <w:rPr>
                <w:lang w:val="en-CA"/>
              </w:rPr>
              <w:t>VARCHAR2(20)</w:t>
            </w:r>
          </w:p>
        </w:tc>
        <w:tc>
          <w:tcPr>
            <w:tcW w:w="525" w:type="pct"/>
            <w:tcBorders>
              <w:top w:val="single" w:sz="4" w:space="0" w:color="auto"/>
              <w:left w:val="single" w:sz="4" w:space="0" w:color="auto"/>
              <w:bottom w:val="single" w:sz="4" w:space="0" w:color="auto"/>
              <w:right w:val="single" w:sz="4" w:space="0" w:color="auto"/>
            </w:tcBorders>
            <w:hideMark/>
          </w:tcPr>
          <w:p w14:paraId="7501D58E"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F"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0" w14:textId="77777777" w:rsidR="00280A1A" w:rsidRDefault="00280A1A">
            <w:pPr>
              <w:ind w:left="-81"/>
              <w:rPr>
                <w:lang w:val="en-CA"/>
              </w:rPr>
            </w:pPr>
          </w:p>
        </w:tc>
      </w:tr>
      <w:tr w:rsidR="00280A1A" w14:paraId="7501D597"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92" w14:textId="77777777" w:rsidR="00280A1A" w:rsidRDefault="00280A1A">
            <w:pPr>
              <w:ind w:left="-81"/>
              <w:rPr>
                <w:lang w:val="en-CA"/>
              </w:rPr>
            </w:pPr>
            <w:r>
              <w:rPr>
                <w:lang w:val="en-CA"/>
              </w:rPr>
              <w:t>GROUP_NUM_TX</w:t>
            </w:r>
          </w:p>
        </w:tc>
        <w:tc>
          <w:tcPr>
            <w:tcW w:w="1007" w:type="pct"/>
            <w:tcBorders>
              <w:top w:val="single" w:sz="4" w:space="0" w:color="auto"/>
              <w:left w:val="single" w:sz="4" w:space="0" w:color="auto"/>
              <w:bottom w:val="single" w:sz="4" w:space="0" w:color="auto"/>
              <w:right w:val="single" w:sz="4" w:space="0" w:color="auto"/>
            </w:tcBorders>
            <w:hideMark/>
          </w:tcPr>
          <w:p w14:paraId="7501D593" w14:textId="77777777" w:rsidR="00280A1A" w:rsidRDefault="00280A1A">
            <w:pPr>
              <w:ind w:left="-81"/>
              <w:rPr>
                <w:lang w:val="en-CA"/>
              </w:rPr>
            </w:pPr>
            <w:r>
              <w:rPr>
                <w:lang w:val="en-CA"/>
              </w:rPr>
              <w:t>NUMBER</w:t>
            </w:r>
          </w:p>
        </w:tc>
        <w:tc>
          <w:tcPr>
            <w:tcW w:w="525" w:type="pct"/>
            <w:tcBorders>
              <w:top w:val="single" w:sz="4" w:space="0" w:color="auto"/>
              <w:left w:val="single" w:sz="4" w:space="0" w:color="auto"/>
              <w:bottom w:val="single" w:sz="4" w:space="0" w:color="auto"/>
              <w:right w:val="single" w:sz="4" w:space="0" w:color="auto"/>
            </w:tcBorders>
            <w:hideMark/>
          </w:tcPr>
          <w:p w14:paraId="7501D594"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95"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6" w14:textId="77777777" w:rsidR="00280A1A" w:rsidRDefault="00280A1A">
            <w:pPr>
              <w:ind w:left="-81"/>
              <w:rPr>
                <w:lang w:val="en-CA"/>
              </w:rPr>
            </w:pPr>
          </w:p>
        </w:tc>
      </w:tr>
      <w:tr w:rsidR="00280A1A" w14:paraId="7501D59D"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98" w14:textId="77777777" w:rsidR="00280A1A" w:rsidRDefault="00280A1A">
            <w:pPr>
              <w:rPr>
                <w:highlight w:val="green"/>
                <w:lang w:val="en-CA"/>
              </w:rPr>
            </w:pPr>
            <w:r w:rsidRPr="0016745D">
              <w:rPr>
                <w:lang w:val="en-CA"/>
              </w:rPr>
              <w:t>GROUP_AMOUNT</w:t>
            </w:r>
          </w:p>
        </w:tc>
        <w:tc>
          <w:tcPr>
            <w:tcW w:w="1007" w:type="pct"/>
            <w:tcBorders>
              <w:top w:val="single" w:sz="4" w:space="0" w:color="auto"/>
              <w:left w:val="single" w:sz="4" w:space="0" w:color="auto"/>
              <w:bottom w:val="single" w:sz="4" w:space="0" w:color="auto"/>
              <w:right w:val="single" w:sz="4" w:space="0" w:color="auto"/>
            </w:tcBorders>
            <w:hideMark/>
          </w:tcPr>
          <w:p w14:paraId="7501D599" w14:textId="77777777" w:rsidR="00280A1A" w:rsidRDefault="00280A1A">
            <w:pPr>
              <w:ind w:left="-81"/>
              <w:rPr>
                <w:highlight w:val="green"/>
                <w:lang w:val="en-CA"/>
              </w:rPr>
            </w:pPr>
            <w:r>
              <w:rPr>
                <w:lang w:val="en-CA"/>
              </w:rPr>
              <w:t>NUMBER(10,2)</w:t>
            </w:r>
          </w:p>
        </w:tc>
        <w:tc>
          <w:tcPr>
            <w:tcW w:w="525" w:type="pct"/>
            <w:tcBorders>
              <w:top w:val="single" w:sz="4" w:space="0" w:color="auto"/>
              <w:left w:val="single" w:sz="4" w:space="0" w:color="auto"/>
              <w:bottom w:val="single" w:sz="4" w:space="0" w:color="auto"/>
              <w:right w:val="single" w:sz="4" w:space="0" w:color="auto"/>
            </w:tcBorders>
            <w:hideMark/>
          </w:tcPr>
          <w:p w14:paraId="7501D59A"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9B"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C" w14:textId="77777777" w:rsidR="00280A1A" w:rsidRDefault="00280A1A">
            <w:pPr>
              <w:ind w:left="-81"/>
              <w:rPr>
                <w:lang w:val="en-CA"/>
              </w:rPr>
            </w:pPr>
          </w:p>
        </w:tc>
      </w:tr>
      <w:tr w:rsidR="00280A1A" w14:paraId="7501D5A3"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tcPr>
          <w:p w14:paraId="7501D59E" w14:textId="77777777" w:rsidR="00280A1A" w:rsidRDefault="00280A1A">
            <w:pPr>
              <w:ind w:left="-81"/>
              <w:rPr>
                <w:lang w:val="en-CA"/>
              </w:rPr>
            </w:pPr>
          </w:p>
        </w:tc>
        <w:tc>
          <w:tcPr>
            <w:tcW w:w="1007" w:type="pct"/>
            <w:tcBorders>
              <w:top w:val="single" w:sz="4" w:space="0" w:color="auto"/>
              <w:left w:val="single" w:sz="4" w:space="0" w:color="auto"/>
              <w:bottom w:val="single" w:sz="4" w:space="0" w:color="auto"/>
              <w:right w:val="single" w:sz="4" w:space="0" w:color="auto"/>
            </w:tcBorders>
          </w:tcPr>
          <w:p w14:paraId="7501D59F" w14:textId="77777777" w:rsidR="00280A1A" w:rsidRDefault="00280A1A">
            <w:pPr>
              <w:ind w:left="-81"/>
              <w:rPr>
                <w:lang w:val="en-CA"/>
              </w:rPr>
            </w:pPr>
          </w:p>
        </w:tc>
        <w:tc>
          <w:tcPr>
            <w:tcW w:w="525" w:type="pct"/>
            <w:tcBorders>
              <w:top w:val="single" w:sz="4" w:space="0" w:color="auto"/>
              <w:left w:val="single" w:sz="4" w:space="0" w:color="auto"/>
              <w:bottom w:val="single" w:sz="4" w:space="0" w:color="auto"/>
              <w:right w:val="single" w:sz="4" w:space="0" w:color="auto"/>
            </w:tcBorders>
          </w:tcPr>
          <w:p w14:paraId="7501D5A0" w14:textId="77777777" w:rsidR="00280A1A" w:rsidRDefault="00280A1A">
            <w:pPr>
              <w:ind w:left="-81"/>
              <w:rPr>
                <w:lang w:val="en-CA"/>
              </w:rPr>
            </w:pPr>
          </w:p>
        </w:tc>
        <w:tc>
          <w:tcPr>
            <w:tcW w:w="613" w:type="pct"/>
            <w:tcBorders>
              <w:top w:val="single" w:sz="4" w:space="0" w:color="auto"/>
              <w:left w:val="single" w:sz="4" w:space="0" w:color="auto"/>
              <w:bottom w:val="single" w:sz="4" w:space="0" w:color="auto"/>
              <w:right w:val="single" w:sz="4" w:space="0" w:color="auto"/>
            </w:tcBorders>
          </w:tcPr>
          <w:p w14:paraId="7501D5A1"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2" w14:textId="77777777" w:rsidR="00280A1A" w:rsidRDefault="00280A1A">
            <w:pPr>
              <w:ind w:left="-81"/>
              <w:rPr>
                <w:lang w:val="en-CA"/>
              </w:rPr>
            </w:pPr>
          </w:p>
        </w:tc>
      </w:tr>
      <w:tr w:rsidR="00280A1A" w14:paraId="7501D5A9"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tcPr>
          <w:p w14:paraId="7501D5A4" w14:textId="77777777" w:rsidR="00280A1A" w:rsidRDefault="00280A1A">
            <w:pPr>
              <w:ind w:left="-81"/>
              <w:rPr>
                <w:lang w:val="en-CA"/>
              </w:rPr>
            </w:pPr>
          </w:p>
        </w:tc>
        <w:tc>
          <w:tcPr>
            <w:tcW w:w="1007" w:type="pct"/>
            <w:tcBorders>
              <w:top w:val="single" w:sz="4" w:space="0" w:color="auto"/>
              <w:left w:val="single" w:sz="4" w:space="0" w:color="auto"/>
              <w:bottom w:val="single" w:sz="4" w:space="0" w:color="auto"/>
              <w:right w:val="single" w:sz="4" w:space="0" w:color="auto"/>
            </w:tcBorders>
          </w:tcPr>
          <w:p w14:paraId="7501D5A5" w14:textId="77777777" w:rsidR="00280A1A" w:rsidRDefault="00280A1A">
            <w:pPr>
              <w:ind w:left="-81"/>
              <w:rPr>
                <w:lang w:val="en-CA"/>
              </w:rPr>
            </w:pPr>
          </w:p>
        </w:tc>
        <w:tc>
          <w:tcPr>
            <w:tcW w:w="525" w:type="pct"/>
            <w:tcBorders>
              <w:top w:val="single" w:sz="4" w:space="0" w:color="auto"/>
              <w:left w:val="single" w:sz="4" w:space="0" w:color="auto"/>
              <w:bottom w:val="single" w:sz="4" w:space="0" w:color="auto"/>
              <w:right w:val="single" w:sz="4" w:space="0" w:color="auto"/>
            </w:tcBorders>
          </w:tcPr>
          <w:p w14:paraId="7501D5A6" w14:textId="77777777" w:rsidR="00280A1A" w:rsidRDefault="00280A1A">
            <w:pPr>
              <w:ind w:left="-81"/>
              <w:rPr>
                <w:lang w:val="en-CA"/>
              </w:rPr>
            </w:pPr>
          </w:p>
        </w:tc>
        <w:tc>
          <w:tcPr>
            <w:tcW w:w="613" w:type="pct"/>
            <w:tcBorders>
              <w:top w:val="single" w:sz="4" w:space="0" w:color="auto"/>
              <w:left w:val="single" w:sz="4" w:space="0" w:color="auto"/>
              <w:bottom w:val="single" w:sz="4" w:space="0" w:color="auto"/>
              <w:right w:val="single" w:sz="4" w:space="0" w:color="auto"/>
            </w:tcBorders>
          </w:tcPr>
          <w:p w14:paraId="7501D5A7"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8" w14:textId="77777777" w:rsidR="00280A1A" w:rsidRDefault="00280A1A">
            <w:pPr>
              <w:ind w:left="-81"/>
              <w:rPr>
                <w:lang w:val="en-CA"/>
              </w:rPr>
            </w:pPr>
          </w:p>
        </w:tc>
      </w:tr>
      <w:tr w:rsidR="00280A1A" w14:paraId="7501D5AF"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AA" w14:textId="77777777" w:rsidR="00280A1A" w:rsidRDefault="00280A1A">
            <w:pPr>
              <w:ind w:left="-81"/>
              <w:rPr>
                <w:lang w:val="en-CA"/>
              </w:rPr>
            </w:pPr>
            <w:r>
              <w:rPr>
                <w:lang w:val="en-CA"/>
              </w:rPr>
              <w:t>MERCHANT_ID</w:t>
            </w:r>
          </w:p>
        </w:tc>
        <w:tc>
          <w:tcPr>
            <w:tcW w:w="1007" w:type="pct"/>
            <w:tcBorders>
              <w:top w:val="single" w:sz="4" w:space="0" w:color="auto"/>
              <w:left w:val="single" w:sz="4" w:space="0" w:color="auto"/>
              <w:bottom w:val="single" w:sz="4" w:space="0" w:color="auto"/>
              <w:right w:val="single" w:sz="4" w:space="0" w:color="auto"/>
            </w:tcBorders>
            <w:hideMark/>
          </w:tcPr>
          <w:p w14:paraId="7501D5AB" w14:textId="77777777" w:rsidR="00280A1A" w:rsidRDefault="00280A1A">
            <w:pPr>
              <w:ind w:left="-81"/>
              <w:rPr>
                <w:lang w:val="en-CA"/>
              </w:rPr>
            </w:pPr>
            <w:r>
              <w:rPr>
                <w:lang w:val="en-CA"/>
              </w:rPr>
              <w:t>VARCHAR2(20)</w:t>
            </w:r>
          </w:p>
        </w:tc>
        <w:tc>
          <w:tcPr>
            <w:tcW w:w="525" w:type="pct"/>
            <w:tcBorders>
              <w:top w:val="single" w:sz="4" w:space="0" w:color="auto"/>
              <w:left w:val="single" w:sz="4" w:space="0" w:color="auto"/>
              <w:bottom w:val="single" w:sz="4" w:space="0" w:color="auto"/>
              <w:right w:val="single" w:sz="4" w:space="0" w:color="auto"/>
            </w:tcBorders>
            <w:hideMark/>
          </w:tcPr>
          <w:p w14:paraId="7501D5AC"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AD"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E" w14:textId="77777777" w:rsidR="00280A1A" w:rsidRDefault="00280A1A">
            <w:pPr>
              <w:ind w:left="-81"/>
              <w:rPr>
                <w:lang w:val="en-CA"/>
              </w:rPr>
            </w:pPr>
          </w:p>
        </w:tc>
      </w:tr>
      <w:tr w:rsidR="00280A1A" w14:paraId="7501D5B5"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B0" w14:textId="77777777" w:rsidR="00280A1A" w:rsidRDefault="00280A1A">
            <w:pPr>
              <w:ind w:left="-81"/>
              <w:rPr>
                <w:lang w:val="en-CA"/>
              </w:rPr>
            </w:pPr>
            <w:r>
              <w:rPr>
                <w:lang w:val="en-CA"/>
              </w:rPr>
              <w:t>PROCESSOR_ID</w:t>
            </w:r>
          </w:p>
        </w:tc>
        <w:tc>
          <w:tcPr>
            <w:tcW w:w="1007" w:type="pct"/>
            <w:tcBorders>
              <w:top w:val="single" w:sz="4" w:space="0" w:color="auto"/>
              <w:left w:val="single" w:sz="4" w:space="0" w:color="auto"/>
              <w:bottom w:val="single" w:sz="4" w:space="0" w:color="auto"/>
              <w:right w:val="single" w:sz="4" w:space="0" w:color="auto"/>
            </w:tcBorders>
            <w:hideMark/>
          </w:tcPr>
          <w:p w14:paraId="7501D5B1" w14:textId="77777777" w:rsidR="00280A1A" w:rsidRDefault="00280A1A">
            <w:pPr>
              <w:ind w:left="-81"/>
              <w:rPr>
                <w:lang w:val="en-CA"/>
              </w:rPr>
            </w:pPr>
            <w:r>
              <w:rPr>
                <w:lang w:val="en-CA"/>
              </w:rPr>
              <w:t>VARCHAR2(50)</w:t>
            </w:r>
          </w:p>
        </w:tc>
        <w:tc>
          <w:tcPr>
            <w:tcW w:w="525" w:type="pct"/>
            <w:tcBorders>
              <w:top w:val="single" w:sz="4" w:space="0" w:color="auto"/>
              <w:left w:val="single" w:sz="4" w:space="0" w:color="auto"/>
              <w:bottom w:val="single" w:sz="4" w:space="0" w:color="auto"/>
              <w:right w:val="single" w:sz="4" w:space="0" w:color="auto"/>
            </w:tcBorders>
            <w:hideMark/>
          </w:tcPr>
          <w:p w14:paraId="7501D5B2"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B3"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B4" w14:textId="77777777" w:rsidR="00280A1A" w:rsidRDefault="00280A1A">
            <w:pPr>
              <w:ind w:left="-81"/>
              <w:rPr>
                <w:lang w:val="en-CA"/>
              </w:rPr>
            </w:pPr>
          </w:p>
        </w:tc>
      </w:tr>
    </w:tbl>
    <w:p w14:paraId="7C9A0343" w14:textId="77777777" w:rsidR="004F1BE7" w:rsidRDefault="004F1BE7" w:rsidP="00280A1A">
      <w:pPr>
        <w:rPr>
          <w:b/>
          <w:lang w:val="en-CA"/>
        </w:rPr>
      </w:pPr>
    </w:p>
    <w:p w14:paraId="3B7C0C6A" w14:textId="77777777" w:rsidR="004F1BE7" w:rsidRDefault="004F1BE7" w:rsidP="00280A1A">
      <w:pPr>
        <w:rPr>
          <w:b/>
          <w:lang w:val="en-CA"/>
        </w:rPr>
      </w:pPr>
    </w:p>
    <w:p w14:paraId="7501D5C2" w14:textId="77777777" w:rsidR="00280A1A" w:rsidRDefault="00280A1A" w:rsidP="00280A1A">
      <w:pPr>
        <w:rPr>
          <w:b/>
          <w:lang w:val="en-CA"/>
        </w:rPr>
      </w:pPr>
      <w:r>
        <w:rPr>
          <w:b/>
          <w:lang w:val="en-CA"/>
        </w:rPr>
        <w:t>PMT_BATCH_STATUS</w:t>
      </w:r>
    </w:p>
    <w:p w14:paraId="7501D5C3"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4"/>
        <w:gridCol w:w="1005"/>
        <w:gridCol w:w="1838"/>
      </w:tblGrid>
      <w:tr w:rsidR="00280A1A" w14:paraId="7501D5C8"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5C4" w14:textId="77777777" w:rsidR="00280A1A" w:rsidRDefault="00280A1A">
            <w:pPr>
              <w:ind w:left="-81"/>
              <w:rPr>
                <w:b/>
                <w:lang w:val="en-CA"/>
              </w:rPr>
            </w:pPr>
            <w:r>
              <w:rPr>
                <w:b/>
                <w:lang w:val="en-CA"/>
              </w:rPr>
              <w:t>Columns</w:t>
            </w:r>
          </w:p>
        </w:tc>
        <w:tc>
          <w:tcPr>
            <w:tcW w:w="1641" w:type="pct"/>
            <w:tcBorders>
              <w:top w:val="single" w:sz="4" w:space="0" w:color="auto"/>
              <w:left w:val="single" w:sz="4" w:space="0" w:color="auto"/>
              <w:bottom w:val="single" w:sz="4" w:space="0" w:color="auto"/>
              <w:right w:val="single" w:sz="4" w:space="0" w:color="auto"/>
            </w:tcBorders>
            <w:shd w:val="clear" w:color="auto" w:fill="B3B3B3"/>
            <w:hideMark/>
          </w:tcPr>
          <w:p w14:paraId="7501D5C5"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5C6" w14:textId="77777777" w:rsidR="00280A1A" w:rsidRDefault="00280A1A">
            <w:pPr>
              <w:ind w:left="-81"/>
              <w:rPr>
                <w:b/>
                <w:lang w:val="en-CA"/>
              </w:rPr>
            </w:pPr>
            <w:r>
              <w:rPr>
                <w:b/>
                <w:lang w:val="en-CA"/>
              </w:rPr>
              <w:t>Required</w:t>
            </w:r>
          </w:p>
        </w:tc>
        <w:tc>
          <w:tcPr>
            <w:tcW w:w="894" w:type="pct"/>
            <w:tcBorders>
              <w:top w:val="single" w:sz="4" w:space="0" w:color="auto"/>
              <w:left w:val="single" w:sz="4" w:space="0" w:color="auto"/>
              <w:bottom w:val="single" w:sz="4" w:space="0" w:color="auto"/>
              <w:right w:val="single" w:sz="4" w:space="0" w:color="auto"/>
            </w:tcBorders>
            <w:shd w:val="clear" w:color="auto" w:fill="B3B3B3"/>
            <w:hideMark/>
          </w:tcPr>
          <w:p w14:paraId="7501D5C7" w14:textId="77777777" w:rsidR="00280A1A" w:rsidRDefault="00280A1A">
            <w:pPr>
              <w:ind w:left="-81"/>
              <w:rPr>
                <w:b/>
                <w:lang w:val="en-CA"/>
              </w:rPr>
            </w:pPr>
            <w:r>
              <w:rPr>
                <w:b/>
                <w:lang w:val="en-CA"/>
              </w:rPr>
              <w:t>Notes</w:t>
            </w:r>
          </w:p>
        </w:tc>
      </w:tr>
      <w:tr w:rsidR="00280A1A" w14:paraId="7501D5CD"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C9" w14:textId="77777777" w:rsidR="00280A1A" w:rsidRDefault="00280A1A">
            <w:pPr>
              <w:ind w:left="-81"/>
              <w:rPr>
                <w:b/>
                <w:i/>
                <w:lang w:val="en-CA"/>
              </w:rPr>
            </w:pPr>
            <w:r>
              <w:rPr>
                <w:b/>
                <w:i/>
                <w:lang w:val="en-CA"/>
              </w:rPr>
              <w:t>PMT_BATCH_STATUS_ID</w:t>
            </w:r>
          </w:p>
        </w:tc>
        <w:tc>
          <w:tcPr>
            <w:tcW w:w="1641" w:type="pct"/>
            <w:tcBorders>
              <w:top w:val="single" w:sz="4" w:space="0" w:color="auto"/>
              <w:left w:val="single" w:sz="4" w:space="0" w:color="auto"/>
              <w:bottom w:val="single" w:sz="4" w:space="0" w:color="auto"/>
              <w:right w:val="single" w:sz="4" w:space="0" w:color="auto"/>
            </w:tcBorders>
            <w:hideMark/>
          </w:tcPr>
          <w:p w14:paraId="7501D5CA"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5CB" w14:textId="77777777" w:rsidR="00280A1A" w:rsidRDefault="00280A1A">
            <w:pPr>
              <w:ind w:left="-81"/>
              <w:rPr>
                <w:b/>
                <w:i/>
                <w:lang w:val="en-CA"/>
              </w:rPr>
            </w:pPr>
            <w:r>
              <w:rPr>
                <w:b/>
                <w:i/>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5CC" w14:textId="628FC78B"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D2"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CE" w14:textId="77777777" w:rsidR="00280A1A" w:rsidRDefault="00280A1A">
            <w:pPr>
              <w:ind w:left="-81"/>
              <w:rPr>
                <w:lang w:val="en-CA"/>
              </w:rPr>
            </w:pPr>
            <w:r>
              <w:rPr>
                <w:lang w:val="en-CA"/>
              </w:rPr>
              <w:t>PMT_BATCH_TX_ID</w:t>
            </w:r>
          </w:p>
        </w:tc>
        <w:tc>
          <w:tcPr>
            <w:tcW w:w="1641" w:type="pct"/>
            <w:tcBorders>
              <w:top w:val="single" w:sz="4" w:space="0" w:color="auto"/>
              <w:left w:val="single" w:sz="4" w:space="0" w:color="auto"/>
              <w:bottom w:val="single" w:sz="4" w:space="0" w:color="auto"/>
              <w:right w:val="single" w:sz="4" w:space="0" w:color="auto"/>
            </w:tcBorders>
            <w:hideMark/>
          </w:tcPr>
          <w:p w14:paraId="7501D5CF" w14:textId="77777777" w:rsidR="00280A1A" w:rsidRDefault="00280A1A">
            <w:pPr>
              <w:ind w:left="-81"/>
              <w:rPr>
                <w:lang w:val="en-CA"/>
              </w:rPr>
            </w:pPr>
            <w:r>
              <w:rPr>
                <w:lang w:val="en-CA"/>
              </w:rPr>
              <w:t>VarChar2(9)</w:t>
            </w:r>
          </w:p>
        </w:tc>
        <w:tc>
          <w:tcPr>
            <w:tcW w:w="489" w:type="pct"/>
            <w:tcBorders>
              <w:top w:val="single" w:sz="4" w:space="0" w:color="auto"/>
              <w:left w:val="single" w:sz="4" w:space="0" w:color="auto"/>
              <w:bottom w:val="single" w:sz="4" w:space="0" w:color="auto"/>
              <w:right w:val="single" w:sz="4" w:space="0" w:color="auto"/>
            </w:tcBorders>
            <w:hideMark/>
          </w:tcPr>
          <w:p w14:paraId="7501D5D0"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5D1" w14:textId="7887E372"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D7"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3" w14:textId="77777777" w:rsidR="00280A1A" w:rsidRDefault="00280A1A">
            <w:pPr>
              <w:ind w:left="-81"/>
              <w:rPr>
                <w:lang w:val="en-CA"/>
              </w:rPr>
            </w:pPr>
            <w:r>
              <w:rPr>
                <w:lang w:val="en-CA"/>
              </w:rPr>
              <w:t>FILE_NAME</w:t>
            </w:r>
          </w:p>
        </w:tc>
        <w:tc>
          <w:tcPr>
            <w:tcW w:w="1641" w:type="pct"/>
            <w:tcBorders>
              <w:top w:val="single" w:sz="4" w:space="0" w:color="auto"/>
              <w:left w:val="single" w:sz="4" w:space="0" w:color="auto"/>
              <w:bottom w:val="single" w:sz="4" w:space="0" w:color="auto"/>
              <w:right w:val="single" w:sz="4" w:space="0" w:color="auto"/>
            </w:tcBorders>
            <w:hideMark/>
          </w:tcPr>
          <w:p w14:paraId="7501D5D4" w14:textId="77777777" w:rsidR="00280A1A" w:rsidRDefault="00280A1A">
            <w:pPr>
              <w:ind w:left="-81"/>
              <w:rPr>
                <w:lang w:val="en-CA"/>
              </w:rPr>
            </w:pPr>
            <w:r>
              <w:rPr>
                <w:lang w:val="en-CA"/>
              </w:rPr>
              <w:t>VARCHAR2(100)</w:t>
            </w:r>
          </w:p>
        </w:tc>
        <w:tc>
          <w:tcPr>
            <w:tcW w:w="489" w:type="pct"/>
            <w:tcBorders>
              <w:top w:val="single" w:sz="4" w:space="0" w:color="auto"/>
              <w:left w:val="single" w:sz="4" w:space="0" w:color="auto"/>
              <w:bottom w:val="single" w:sz="4" w:space="0" w:color="auto"/>
              <w:right w:val="single" w:sz="4" w:space="0" w:color="auto"/>
            </w:tcBorders>
            <w:hideMark/>
          </w:tcPr>
          <w:p w14:paraId="7501D5D5"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D6" w14:textId="77777777" w:rsidR="00280A1A" w:rsidRDefault="00280A1A">
            <w:pPr>
              <w:ind w:left="-81"/>
              <w:rPr>
                <w:lang w:val="en-CA"/>
              </w:rPr>
            </w:pPr>
          </w:p>
        </w:tc>
      </w:tr>
      <w:tr w:rsidR="00280A1A" w14:paraId="7501D5DC"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8" w14:textId="77777777" w:rsidR="00280A1A" w:rsidRDefault="00280A1A">
            <w:pPr>
              <w:ind w:left="-81"/>
              <w:rPr>
                <w:lang w:val="en-CA"/>
              </w:rPr>
            </w:pPr>
            <w:r>
              <w:rPr>
                <w:lang w:val="en-CA"/>
              </w:rPr>
              <w:t>PMT_BATCH_TX_STATUS</w:t>
            </w:r>
          </w:p>
        </w:tc>
        <w:tc>
          <w:tcPr>
            <w:tcW w:w="1641" w:type="pct"/>
            <w:tcBorders>
              <w:top w:val="single" w:sz="4" w:space="0" w:color="auto"/>
              <w:left w:val="single" w:sz="4" w:space="0" w:color="auto"/>
              <w:bottom w:val="single" w:sz="4" w:space="0" w:color="auto"/>
              <w:right w:val="single" w:sz="4" w:space="0" w:color="auto"/>
            </w:tcBorders>
            <w:hideMark/>
          </w:tcPr>
          <w:p w14:paraId="7501D5D9"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DA"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DB" w14:textId="77777777" w:rsidR="00280A1A" w:rsidRDefault="00280A1A">
            <w:pPr>
              <w:ind w:left="-81"/>
              <w:rPr>
                <w:highlight w:val="yellow"/>
                <w:lang w:val="en-CA"/>
              </w:rPr>
            </w:pPr>
          </w:p>
        </w:tc>
      </w:tr>
      <w:tr w:rsidR="00280A1A" w14:paraId="7501D5E1"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D" w14:textId="77777777" w:rsidR="00280A1A" w:rsidRDefault="00280A1A">
            <w:pPr>
              <w:ind w:left="-81"/>
              <w:rPr>
                <w:lang w:val="en-CA"/>
              </w:rPr>
            </w:pPr>
            <w:r>
              <w:rPr>
                <w:lang w:val="en-CA"/>
              </w:rPr>
              <w:t>DATE_TIME</w:t>
            </w:r>
          </w:p>
        </w:tc>
        <w:tc>
          <w:tcPr>
            <w:tcW w:w="1641" w:type="pct"/>
            <w:tcBorders>
              <w:top w:val="single" w:sz="4" w:space="0" w:color="auto"/>
              <w:left w:val="single" w:sz="4" w:space="0" w:color="auto"/>
              <w:bottom w:val="single" w:sz="4" w:space="0" w:color="auto"/>
              <w:right w:val="single" w:sz="4" w:space="0" w:color="auto"/>
            </w:tcBorders>
            <w:hideMark/>
          </w:tcPr>
          <w:p w14:paraId="7501D5DE" w14:textId="77777777" w:rsidR="00280A1A" w:rsidRDefault="00280A1A">
            <w:pPr>
              <w:ind w:left="-81"/>
              <w:rPr>
                <w:lang w:val="en-CA"/>
              </w:rPr>
            </w:pPr>
            <w:r>
              <w:rPr>
                <w:lang w:val="en-CA"/>
              </w:rPr>
              <w:t>TIMESTAMP</w:t>
            </w:r>
          </w:p>
        </w:tc>
        <w:tc>
          <w:tcPr>
            <w:tcW w:w="489" w:type="pct"/>
            <w:tcBorders>
              <w:top w:val="single" w:sz="4" w:space="0" w:color="auto"/>
              <w:left w:val="single" w:sz="4" w:space="0" w:color="auto"/>
              <w:bottom w:val="single" w:sz="4" w:space="0" w:color="auto"/>
              <w:right w:val="single" w:sz="4" w:space="0" w:color="auto"/>
            </w:tcBorders>
            <w:hideMark/>
          </w:tcPr>
          <w:p w14:paraId="7501D5DF"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0" w14:textId="77777777" w:rsidR="00280A1A" w:rsidRDefault="00280A1A">
            <w:pPr>
              <w:ind w:left="-81"/>
              <w:rPr>
                <w:highlight w:val="yellow"/>
                <w:lang w:val="en-CA"/>
              </w:rPr>
            </w:pPr>
          </w:p>
        </w:tc>
      </w:tr>
      <w:tr w:rsidR="00280A1A" w14:paraId="7501D5E6"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2" w14:textId="77777777" w:rsidR="00280A1A" w:rsidRDefault="00280A1A">
            <w:pPr>
              <w:ind w:left="-81"/>
              <w:rPr>
                <w:lang w:val="en-CA"/>
              </w:rPr>
            </w:pPr>
            <w:r>
              <w:rPr>
                <w:lang w:val="en-CA"/>
              </w:rPr>
              <w:t>EXECUTION_TIME</w:t>
            </w:r>
          </w:p>
        </w:tc>
        <w:tc>
          <w:tcPr>
            <w:tcW w:w="1641" w:type="pct"/>
            <w:tcBorders>
              <w:top w:val="single" w:sz="4" w:space="0" w:color="auto"/>
              <w:left w:val="single" w:sz="4" w:space="0" w:color="auto"/>
              <w:bottom w:val="single" w:sz="4" w:space="0" w:color="auto"/>
              <w:right w:val="single" w:sz="4" w:space="0" w:color="auto"/>
            </w:tcBorders>
            <w:hideMark/>
          </w:tcPr>
          <w:p w14:paraId="7501D5E3" w14:textId="77777777" w:rsidR="00280A1A" w:rsidRDefault="00280A1A">
            <w:pPr>
              <w:ind w:left="-81"/>
              <w:rPr>
                <w:lang w:val="en-CA"/>
              </w:rPr>
            </w:pPr>
            <w:r>
              <w:rPr>
                <w:lang w:val="en-CA"/>
              </w:rPr>
              <w:t>NUMBER</w:t>
            </w:r>
          </w:p>
        </w:tc>
        <w:tc>
          <w:tcPr>
            <w:tcW w:w="489" w:type="pct"/>
            <w:tcBorders>
              <w:top w:val="single" w:sz="4" w:space="0" w:color="auto"/>
              <w:left w:val="single" w:sz="4" w:space="0" w:color="auto"/>
              <w:bottom w:val="single" w:sz="4" w:space="0" w:color="auto"/>
              <w:right w:val="single" w:sz="4" w:space="0" w:color="auto"/>
            </w:tcBorders>
            <w:hideMark/>
          </w:tcPr>
          <w:p w14:paraId="7501D5E4"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5" w14:textId="77777777" w:rsidR="00280A1A" w:rsidRDefault="00280A1A">
            <w:pPr>
              <w:ind w:left="-81"/>
              <w:rPr>
                <w:highlight w:val="yellow"/>
                <w:lang w:val="en-CA"/>
              </w:rPr>
            </w:pPr>
          </w:p>
        </w:tc>
      </w:tr>
      <w:tr w:rsidR="00280A1A" w14:paraId="7501D5EB"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7" w14:textId="77777777" w:rsidR="00280A1A" w:rsidRDefault="00280A1A">
            <w:pPr>
              <w:ind w:left="-81"/>
              <w:rPr>
                <w:lang w:val="en-CA"/>
              </w:rPr>
            </w:pPr>
            <w:r>
              <w:rPr>
                <w:lang w:val="en-CA"/>
              </w:rPr>
              <w:t>ORIGINATOR</w:t>
            </w:r>
          </w:p>
        </w:tc>
        <w:tc>
          <w:tcPr>
            <w:tcW w:w="1641" w:type="pct"/>
            <w:tcBorders>
              <w:top w:val="single" w:sz="4" w:space="0" w:color="auto"/>
              <w:left w:val="single" w:sz="4" w:space="0" w:color="auto"/>
              <w:bottom w:val="single" w:sz="4" w:space="0" w:color="auto"/>
              <w:right w:val="single" w:sz="4" w:space="0" w:color="auto"/>
            </w:tcBorders>
            <w:hideMark/>
          </w:tcPr>
          <w:p w14:paraId="7501D5E8"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E9"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A" w14:textId="77777777" w:rsidR="00280A1A" w:rsidRDefault="00280A1A">
            <w:pPr>
              <w:ind w:left="-81"/>
              <w:rPr>
                <w:highlight w:val="yellow"/>
                <w:lang w:val="en-CA"/>
              </w:rPr>
            </w:pPr>
          </w:p>
        </w:tc>
      </w:tr>
      <w:tr w:rsidR="00280A1A" w14:paraId="7501D5F0"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C" w14:textId="77777777" w:rsidR="00280A1A" w:rsidRDefault="00280A1A">
            <w:pPr>
              <w:ind w:left="-81"/>
              <w:rPr>
                <w:lang w:val="en-CA"/>
              </w:rPr>
            </w:pPr>
            <w:r>
              <w:rPr>
                <w:lang w:val="en-CA"/>
              </w:rPr>
              <w:t>RECIPENT</w:t>
            </w:r>
          </w:p>
        </w:tc>
        <w:tc>
          <w:tcPr>
            <w:tcW w:w="1641" w:type="pct"/>
            <w:tcBorders>
              <w:top w:val="single" w:sz="4" w:space="0" w:color="auto"/>
              <w:left w:val="single" w:sz="4" w:space="0" w:color="auto"/>
              <w:bottom w:val="single" w:sz="4" w:space="0" w:color="auto"/>
              <w:right w:val="single" w:sz="4" w:space="0" w:color="auto"/>
            </w:tcBorders>
            <w:hideMark/>
          </w:tcPr>
          <w:p w14:paraId="7501D5ED"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EE"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F" w14:textId="77777777" w:rsidR="00280A1A" w:rsidRDefault="00280A1A">
            <w:pPr>
              <w:ind w:left="-81"/>
              <w:rPr>
                <w:highlight w:val="yellow"/>
                <w:lang w:val="en-CA"/>
              </w:rPr>
            </w:pPr>
          </w:p>
        </w:tc>
      </w:tr>
      <w:tr w:rsidR="00280A1A" w14:paraId="7501D5F5"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1" w14:textId="77777777" w:rsidR="00280A1A" w:rsidRDefault="00280A1A">
            <w:pPr>
              <w:ind w:left="-81"/>
              <w:rPr>
                <w:lang w:val="en-CA"/>
              </w:rPr>
            </w:pPr>
            <w:r>
              <w:rPr>
                <w:lang w:val="en-CA"/>
              </w:rPr>
              <w:lastRenderedPageBreak/>
              <w:t>INSTANCE_ID</w:t>
            </w:r>
          </w:p>
        </w:tc>
        <w:tc>
          <w:tcPr>
            <w:tcW w:w="1641" w:type="pct"/>
            <w:tcBorders>
              <w:top w:val="single" w:sz="4" w:space="0" w:color="auto"/>
              <w:left w:val="single" w:sz="4" w:space="0" w:color="auto"/>
              <w:bottom w:val="single" w:sz="4" w:space="0" w:color="auto"/>
              <w:right w:val="single" w:sz="4" w:space="0" w:color="auto"/>
            </w:tcBorders>
            <w:hideMark/>
          </w:tcPr>
          <w:p w14:paraId="7501D5F2" w14:textId="77777777" w:rsidR="00280A1A" w:rsidRDefault="00280A1A">
            <w:pPr>
              <w:ind w:left="-81"/>
              <w:rPr>
                <w:lang w:val="en-CA"/>
              </w:rPr>
            </w:pPr>
            <w:r>
              <w:rPr>
                <w:lang w:val="en-CA"/>
              </w:rPr>
              <w:t>VARCHAR2(20)</w:t>
            </w:r>
          </w:p>
        </w:tc>
        <w:tc>
          <w:tcPr>
            <w:tcW w:w="489" w:type="pct"/>
            <w:tcBorders>
              <w:top w:val="single" w:sz="4" w:space="0" w:color="auto"/>
              <w:left w:val="single" w:sz="4" w:space="0" w:color="auto"/>
              <w:bottom w:val="single" w:sz="4" w:space="0" w:color="auto"/>
              <w:right w:val="single" w:sz="4" w:space="0" w:color="auto"/>
            </w:tcBorders>
            <w:hideMark/>
          </w:tcPr>
          <w:p w14:paraId="7501D5F3"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F4" w14:textId="77777777" w:rsidR="00280A1A" w:rsidRDefault="00280A1A">
            <w:pPr>
              <w:ind w:left="-81"/>
              <w:rPr>
                <w:highlight w:val="yellow"/>
                <w:lang w:val="en-CA"/>
              </w:rPr>
            </w:pPr>
          </w:p>
        </w:tc>
      </w:tr>
      <w:tr w:rsidR="00280A1A" w14:paraId="7501D5FA"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6" w14:textId="77777777" w:rsidR="00280A1A" w:rsidRDefault="00280A1A">
            <w:pPr>
              <w:ind w:left="-81"/>
              <w:rPr>
                <w:lang w:val="en-CA"/>
              </w:rPr>
            </w:pPr>
            <w:r>
              <w:rPr>
                <w:lang w:val="en-CA"/>
              </w:rPr>
              <w:t>STATUS</w:t>
            </w:r>
          </w:p>
        </w:tc>
        <w:tc>
          <w:tcPr>
            <w:tcW w:w="1641" w:type="pct"/>
            <w:tcBorders>
              <w:top w:val="single" w:sz="4" w:space="0" w:color="auto"/>
              <w:left w:val="single" w:sz="4" w:space="0" w:color="auto"/>
              <w:bottom w:val="single" w:sz="4" w:space="0" w:color="auto"/>
              <w:right w:val="single" w:sz="4" w:space="0" w:color="auto"/>
            </w:tcBorders>
            <w:hideMark/>
          </w:tcPr>
          <w:p w14:paraId="7501D5F7"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F8"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F9" w14:textId="77777777" w:rsidR="00280A1A" w:rsidRDefault="00280A1A">
            <w:pPr>
              <w:ind w:left="-81"/>
              <w:rPr>
                <w:highlight w:val="yellow"/>
                <w:lang w:val="en-CA"/>
              </w:rPr>
            </w:pPr>
          </w:p>
        </w:tc>
      </w:tr>
      <w:tr w:rsidR="00280A1A" w14:paraId="7501D5F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B" w14:textId="77777777" w:rsidR="00280A1A" w:rsidRDefault="00280A1A">
            <w:pPr>
              <w:ind w:left="-81"/>
              <w:rPr>
                <w:lang w:val="en-CA"/>
              </w:rPr>
            </w:pPr>
            <w:r>
              <w:rPr>
                <w:lang w:val="en-CA"/>
              </w:rPr>
              <w:t>ERROR_DESCRIPTION</w:t>
            </w:r>
          </w:p>
        </w:tc>
        <w:tc>
          <w:tcPr>
            <w:tcW w:w="1641" w:type="pct"/>
            <w:tcBorders>
              <w:top w:val="single" w:sz="4" w:space="0" w:color="auto"/>
              <w:left w:val="single" w:sz="4" w:space="0" w:color="auto"/>
              <w:bottom w:val="single" w:sz="4" w:space="0" w:color="auto"/>
              <w:right w:val="single" w:sz="4" w:space="0" w:color="auto"/>
            </w:tcBorders>
            <w:hideMark/>
          </w:tcPr>
          <w:p w14:paraId="7501D5FC" w14:textId="77777777" w:rsidR="00280A1A" w:rsidRDefault="00280A1A">
            <w:pPr>
              <w:ind w:left="-81"/>
              <w:rPr>
                <w:lang w:val="en-CA"/>
              </w:rPr>
            </w:pPr>
            <w:r>
              <w:rPr>
                <w:lang w:val="en-CA"/>
              </w:rPr>
              <w:t>VARCHAR2(1024)</w:t>
            </w:r>
          </w:p>
        </w:tc>
        <w:tc>
          <w:tcPr>
            <w:tcW w:w="489" w:type="pct"/>
            <w:tcBorders>
              <w:top w:val="single" w:sz="4" w:space="0" w:color="auto"/>
              <w:left w:val="single" w:sz="4" w:space="0" w:color="auto"/>
              <w:bottom w:val="single" w:sz="4" w:space="0" w:color="auto"/>
              <w:right w:val="single" w:sz="4" w:space="0" w:color="auto"/>
            </w:tcBorders>
            <w:hideMark/>
          </w:tcPr>
          <w:p w14:paraId="7501D5FD"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5FE" w14:textId="77777777" w:rsidR="00280A1A" w:rsidRDefault="00280A1A">
            <w:pPr>
              <w:ind w:left="-81"/>
              <w:rPr>
                <w:lang w:val="en-CA"/>
              </w:rPr>
            </w:pPr>
          </w:p>
        </w:tc>
      </w:tr>
      <w:tr w:rsidR="00280A1A" w14:paraId="7501D60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00" w14:textId="77777777" w:rsidR="00280A1A" w:rsidRDefault="00280A1A">
            <w:pPr>
              <w:ind w:left="-81"/>
              <w:rPr>
                <w:lang w:val="en-CA"/>
              </w:rPr>
            </w:pPr>
            <w:r>
              <w:rPr>
                <w:lang w:val="en-CA"/>
              </w:rPr>
              <w:t>DETAILS1</w:t>
            </w:r>
          </w:p>
        </w:tc>
        <w:tc>
          <w:tcPr>
            <w:tcW w:w="1641" w:type="pct"/>
            <w:tcBorders>
              <w:top w:val="single" w:sz="4" w:space="0" w:color="auto"/>
              <w:left w:val="single" w:sz="4" w:space="0" w:color="auto"/>
              <w:bottom w:val="single" w:sz="4" w:space="0" w:color="auto"/>
              <w:right w:val="single" w:sz="4" w:space="0" w:color="auto"/>
            </w:tcBorders>
            <w:hideMark/>
          </w:tcPr>
          <w:p w14:paraId="7501D601"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02"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03" w14:textId="77777777" w:rsidR="00280A1A" w:rsidRDefault="00280A1A">
            <w:pPr>
              <w:ind w:left="-81"/>
              <w:rPr>
                <w:highlight w:val="yellow"/>
                <w:lang w:val="en-CA"/>
              </w:rPr>
            </w:pPr>
          </w:p>
        </w:tc>
      </w:tr>
      <w:tr w:rsidR="00280A1A" w14:paraId="7501D60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05" w14:textId="77777777" w:rsidR="00280A1A" w:rsidRDefault="00280A1A">
            <w:pPr>
              <w:ind w:left="-81"/>
              <w:rPr>
                <w:lang w:val="en-CA"/>
              </w:rPr>
            </w:pPr>
            <w:r>
              <w:rPr>
                <w:lang w:val="en-CA"/>
              </w:rPr>
              <w:t>DETAILS2</w:t>
            </w:r>
          </w:p>
        </w:tc>
        <w:tc>
          <w:tcPr>
            <w:tcW w:w="1641" w:type="pct"/>
            <w:tcBorders>
              <w:top w:val="single" w:sz="4" w:space="0" w:color="auto"/>
              <w:left w:val="single" w:sz="4" w:space="0" w:color="auto"/>
              <w:bottom w:val="single" w:sz="4" w:space="0" w:color="auto"/>
              <w:right w:val="single" w:sz="4" w:space="0" w:color="auto"/>
            </w:tcBorders>
            <w:hideMark/>
          </w:tcPr>
          <w:p w14:paraId="7501D606"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07"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08" w14:textId="77777777" w:rsidR="00280A1A" w:rsidRDefault="00280A1A">
            <w:pPr>
              <w:ind w:left="-81"/>
              <w:rPr>
                <w:highlight w:val="yellow"/>
                <w:lang w:val="en-CA"/>
              </w:rPr>
            </w:pPr>
          </w:p>
        </w:tc>
      </w:tr>
    </w:tbl>
    <w:p w14:paraId="7501D60A" w14:textId="77777777" w:rsidR="00280A1A" w:rsidRDefault="00280A1A" w:rsidP="00280A1A">
      <w:pPr>
        <w:ind w:left="360"/>
        <w:rPr>
          <w:lang w:val="en-CA"/>
        </w:rPr>
      </w:pPr>
    </w:p>
    <w:p w14:paraId="7501D60B" w14:textId="77777777" w:rsidR="00280A1A" w:rsidRDefault="00280A1A" w:rsidP="00280A1A">
      <w:pPr>
        <w:rPr>
          <w:b/>
          <w:lang w:val="en-CA"/>
        </w:rPr>
      </w:pPr>
      <w:r>
        <w:rPr>
          <w:b/>
          <w:lang w:val="en-CA"/>
        </w:rPr>
        <w:t>CB_BATCH_STATUS</w:t>
      </w:r>
    </w:p>
    <w:p w14:paraId="7501D60C"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4"/>
        <w:gridCol w:w="1005"/>
        <w:gridCol w:w="1838"/>
      </w:tblGrid>
      <w:tr w:rsidR="00280A1A" w14:paraId="7501D611"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60D" w14:textId="77777777" w:rsidR="00280A1A" w:rsidRDefault="00280A1A">
            <w:pPr>
              <w:ind w:left="-81"/>
              <w:rPr>
                <w:b/>
                <w:lang w:val="en-CA"/>
              </w:rPr>
            </w:pPr>
            <w:r>
              <w:rPr>
                <w:b/>
                <w:lang w:val="en-CA"/>
              </w:rPr>
              <w:t>Columns</w:t>
            </w:r>
          </w:p>
        </w:tc>
        <w:tc>
          <w:tcPr>
            <w:tcW w:w="1641" w:type="pct"/>
            <w:tcBorders>
              <w:top w:val="single" w:sz="4" w:space="0" w:color="auto"/>
              <w:left w:val="single" w:sz="4" w:space="0" w:color="auto"/>
              <w:bottom w:val="single" w:sz="4" w:space="0" w:color="auto"/>
              <w:right w:val="single" w:sz="4" w:space="0" w:color="auto"/>
            </w:tcBorders>
            <w:shd w:val="clear" w:color="auto" w:fill="B3B3B3"/>
            <w:hideMark/>
          </w:tcPr>
          <w:p w14:paraId="7501D60E"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60F" w14:textId="77777777" w:rsidR="00280A1A" w:rsidRDefault="00280A1A">
            <w:pPr>
              <w:ind w:left="-81"/>
              <w:rPr>
                <w:b/>
                <w:lang w:val="en-CA"/>
              </w:rPr>
            </w:pPr>
            <w:r>
              <w:rPr>
                <w:b/>
                <w:lang w:val="en-CA"/>
              </w:rPr>
              <w:t>Required</w:t>
            </w:r>
          </w:p>
        </w:tc>
        <w:tc>
          <w:tcPr>
            <w:tcW w:w="894" w:type="pct"/>
            <w:tcBorders>
              <w:top w:val="single" w:sz="4" w:space="0" w:color="auto"/>
              <w:left w:val="single" w:sz="4" w:space="0" w:color="auto"/>
              <w:bottom w:val="single" w:sz="4" w:space="0" w:color="auto"/>
              <w:right w:val="single" w:sz="4" w:space="0" w:color="auto"/>
            </w:tcBorders>
            <w:shd w:val="clear" w:color="auto" w:fill="B3B3B3"/>
            <w:hideMark/>
          </w:tcPr>
          <w:p w14:paraId="7501D610" w14:textId="77777777" w:rsidR="00280A1A" w:rsidRDefault="00280A1A">
            <w:pPr>
              <w:ind w:left="-81"/>
              <w:rPr>
                <w:b/>
                <w:lang w:val="en-CA"/>
              </w:rPr>
            </w:pPr>
            <w:r>
              <w:rPr>
                <w:b/>
                <w:lang w:val="en-CA"/>
              </w:rPr>
              <w:t>Notes</w:t>
            </w:r>
          </w:p>
        </w:tc>
      </w:tr>
      <w:tr w:rsidR="00280A1A" w14:paraId="7501D616"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2" w14:textId="77777777" w:rsidR="00280A1A" w:rsidRDefault="00280A1A">
            <w:pPr>
              <w:ind w:left="-81"/>
              <w:rPr>
                <w:b/>
                <w:i/>
                <w:lang w:val="en-CA"/>
              </w:rPr>
            </w:pPr>
            <w:r>
              <w:rPr>
                <w:b/>
                <w:i/>
                <w:lang w:val="en-CA"/>
              </w:rPr>
              <w:t>CB_BATCH_STATUS_ID</w:t>
            </w:r>
          </w:p>
        </w:tc>
        <w:tc>
          <w:tcPr>
            <w:tcW w:w="1641" w:type="pct"/>
            <w:tcBorders>
              <w:top w:val="single" w:sz="4" w:space="0" w:color="auto"/>
              <w:left w:val="single" w:sz="4" w:space="0" w:color="auto"/>
              <w:bottom w:val="single" w:sz="4" w:space="0" w:color="auto"/>
              <w:right w:val="single" w:sz="4" w:space="0" w:color="auto"/>
            </w:tcBorders>
            <w:hideMark/>
          </w:tcPr>
          <w:p w14:paraId="7501D613"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614" w14:textId="77777777" w:rsidR="00280A1A" w:rsidRDefault="00280A1A">
            <w:pPr>
              <w:ind w:left="-81"/>
              <w:rPr>
                <w:b/>
                <w:i/>
                <w:lang w:val="en-CA"/>
              </w:rPr>
            </w:pPr>
            <w:r>
              <w:rPr>
                <w:b/>
                <w:i/>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615" w14:textId="3C44F47E"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1B"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7" w14:textId="77777777" w:rsidR="00280A1A" w:rsidRDefault="00280A1A">
            <w:pPr>
              <w:ind w:left="-81"/>
              <w:rPr>
                <w:lang w:val="en-CA"/>
              </w:rPr>
            </w:pPr>
            <w:r>
              <w:rPr>
                <w:lang w:val="en-CA"/>
              </w:rPr>
              <w:t>CB_BATCH_TX_ID</w:t>
            </w:r>
          </w:p>
        </w:tc>
        <w:tc>
          <w:tcPr>
            <w:tcW w:w="1641" w:type="pct"/>
            <w:tcBorders>
              <w:top w:val="single" w:sz="4" w:space="0" w:color="auto"/>
              <w:left w:val="single" w:sz="4" w:space="0" w:color="auto"/>
              <w:bottom w:val="single" w:sz="4" w:space="0" w:color="auto"/>
              <w:right w:val="single" w:sz="4" w:space="0" w:color="auto"/>
            </w:tcBorders>
            <w:hideMark/>
          </w:tcPr>
          <w:p w14:paraId="7501D618" w14:textId="77777777" w:rsidR="00280A1A" w:rsidRDefault="00280A1A">
            <w:pPr>
              <w:ind w:left="-81"/>
              <w:rPr>
                <w:lang w:val="en-CA"/>
              </w:rPr>
            </w:pPr>
            <w:r>
              <w:rPr>
                <w:lang w:val="en-CA"/>
              </w:rPr>
              <w:t>NUMBER(20)</w:t>
            </w:r>
          </w:p>
        </w:tc>
        <w:tc>
          <w:tcPr>
            <w:tcW w:w="489" w:type="pct"/>
            <w:tcBorders>
              <w:top w:val="single" w:sz="4" w:space="0" w:color="auto"/>
              <w:left w:val="single" w:sz="4" w:space="0" w:color="auto"/>
              <w:bottom w:val="single" w:sz="4" w:space="0" w:color="auto"/>
              <w:right w:val="single" w:sz="4" w:space="0" w:color="auto"/>
            </w:tcBorders>
            <w:hideMark/>
          </w:tcPr>
          <w:p w14:paraId="7501D619"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61A" w14:textId="72FF6CD5"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20"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C" w14:textId="77777777" w:rsidR="00280A1A" w:rsidRDefault="00280A1A">
            <w:pPr>
              <w:ind w:left="-81"/>
              <w:rPr>
                <w:lang w:val="en-CA"/>
              </w:rPr>
            </w:pPr>
            <w:r>
              <w:rPr>
                <w:lang w:val="en-CA"/>
              </w:rPr>
              <w:t>FILE_NAME</w:t>
            </w:r>
          </w:p>
        </w:tc>
        <w:tc>
          <w:tcPr>
            <w:tcW w:w="1641" w:type="pct"/>
            <w:tcBorders>
              <w:top w:val="single" w:sz="4" w:space="0" w:color="auto"/>
              <w:left w:val="single" w:sz="4" w:space="0" w:color="auto"/>
              <w:bottom w:val="single" w:sz="4" w:space="0" w:color="auto"/>
              <w:right w:val="single" w:sz="4" w:space="0" w:color="auto"/>
            </w:tcBorders>
            <w:hideMark/>
          </w:tcPr>
          <w:p w14:paraId="7501D61D" w14:textId="77777777" w:rsidR="00280A1A" w:rsidRDefault="00280A1A">
            <w:pPr>
              <w:ind w:left="-81"/>
              <w:rPr>
                <w:lang w:val="en-CA"/>
              </w:rPr>
            </w:pPr>
            <w:r>
              <w:rPr>
                <w:lang w:val="en-CA"/>
              </w:rPr>
              <w:t>VARCHAR2(100)</w:t>
            </w:r>
          </w:p>
        </w:tc>
        <w:tc>
          <w:tcPr>
            <w:tcW w:w="489" w:type="pct"/>
            <w:tcBorders>
              <w:top w:val="single" w:sz="4" w:space="0" w:color="auto"/>
              <w:left w:val="single" w:sz="4" w:space="0" w:color="auto"/>
              <w:bottom w:val="single" w:sz="4" w:space="0" w:color="auto"/>
              <w:right w:val="single" w:sz="4" w:space="0" w:color="auto"/>
            </w:tcBorders>
            <w:hideMark/>
          </w:tcPr>
          <w:p w14:paraId="7501D61E"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1F" w14:textId="77777777" w:rsidR="00280A1A" w:rsidRDefault="00280A1A">
            <w:pPr>
              <w:ind w:left="-81"/>
              <w:rPr>
                <w:lang w:val="en-CA"/>
              </w:rPr>
            </w:pPr>
          </w:p>
        </w:tc>
      </w:tr>
      <w:tr w:rsidR="00280A1A" w14:paraId="7501D625"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1" w14:textId="77777777" w:rsidR="00280A1A" w:rsidRDefault="00280A1A">
            <w:pPr>
              <w:ind w:left="-81"/>
              <w:rPr>
                <w:lang w:val="en-CA"/>
              </w:rPr>
            </w:pPr>
            <w:r>
              <w:rPr>
                <w:lang w:val="en-CA"/>
              </w:rPr>
              <w:t>CB_BATCH_TX_STATUS</w:t>
            </w:r>
          </w:p>
        </w:tc>
        <w:tc>
          <w:tcPr>
            <w:tcW w:w="1641" w:type="pct"/>
            <w:tcBorders>
              <w:top w:val="single" w:sz="4" w:space="0" w:color="auto"/>
              <w:left w:val="single" w:sz="4" w:space="0" w:color="auto"/>
              <w:bottom w:val="single" w:sz="4" w:space="0" w:color="auto"/>
              <w:right w:val="single" w:sz="4" w:space="0" w:color="auto"/>
            </w:tcBorders>
            <w:hideMark/>
          </w:tcPr>
          <w:p w14:paraId="7501D622"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23"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4" w14:textId="77777777" w:rsidR="00280A1A" w:rsidRDefault="00280A1A">
            <w:pPr>
              <w:ind w:left="-81"/>
              <w:rPr>
                <w:highlight w:val="yellow"/>
                <w:lang w:val="en-CA"/>
              </w:rPr>
            </w:pPr>
          </w:p>
        </w:tc>
      </w:tr>
      <w:tr w:rsidR="00280A1A" w14:paraId="7501D62A"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6" w14:textId="77777777" w:rsidR="00280A1A" w:rsidRDefault="00280A1A">
            <w:pPr>
              <w:ind w:left="-81"/>
              <w:rPr>
                <w:lang w:val="en-CA"/>
              </w:rPr>
            </w:pPr>
            <w:r>
              <w:rPr>
                <w:lang w:val="en-CA"/>
              </w:rPr>
              <w:t>DATE_TIME</w:t>
            </w:r>
          </w:p>
        </w:tc>
        <w:tc>
          <w:tcPr>
            <w:tcW w:w="1641" w:type="pct"/>
            <w:tcBorders>
              <w:top w:val="single" w:sz="4" w:space="0" w:color="auto"/>
              <w:left w:val="single" w:sz="4" w:space="0" w:color="auto"/>
              <w:bottom w:val="single" w:sz="4" w:space="0" w:color="auto"/>
              <w:right w:val="single" w:sz="4" w:space="0" w:color="auto"/>
            </w:tcBorders>
            <w:hideMark/>
          </w:tcPr>
          <w:p w14:paraId="7501D627" w14:textId="77777777" w:rsidR="00280A1A" w:rsidRDefault="00280A1A">
            <w:pPr>
              <w:ind w:left="-81"/>
              <w:rPr>
                <w:lang w:val="en-CA"/>
              </w:rPr>
            </w:pPr>
            <w:r>
              <w:rPr>
                <w:lang w:val="en-CA"/>
              </w:rPr>
              <w:t>TIMESTAMP</w:t>
            </w:r>
          </w:p>
        </w:tc>
        <w:tc>
          <w:tcPr>
            <w:tcW w:w="489" w:type="pct"/>
            <w:tcBorders>
              <w:top w:val="single" w:sz="4" w:space="0" w:color="auto"/>
              <w:left w:val="single" w:sz="4" w:space="0" w:color="auto"/>
              <w:bottom w:val="single" w:sz="4" w:space="0" w:color="auto"/>
              <w:right w:val="single" w:sz="4" w:space="0" w:color="auto"/>
            </w:tcBorders>
            <w:hideMark/>
          </w:tcPr>
          <w:p w14:paraId="7501D628"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9" w14:textId="77777777" w:rsidR="00280A1A" w:rsidRDefault="00280A1A">
            <w:pPr>
              <w:ind w:left="-81"/>
              <w:rPr>
                <w:highlight w:val="yellow"/>
                <w:lang w:val="en-CA"/>
              </w:rPr>
            </w:pPr>
          </w:p>
        </w:tc>
      </w:tr>
      <w:tr w:rsidR="00280A1A" w14:paraId="7501D62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B" w14:textId="77777777" w:rsidR="00280A1A" w:rsidRDefault="00280A1A">
            <w:pPr>
              <w:ind w:left="-81"/>
              <w:rPr>
                <w:lang w:val="en-CA"/>
              </w:rPr>
            </w:pPr>
            <w:r>
              <w:rPr>
                <w:lang w:val="en-CA"/>
              </w:rPr>
              <w:t>EXECUTION_TIME</w:t>
            </w:r>
          </w:p>
        </w:tc>
        <w:tc>
          <w:tcPr>
            <w:tcW w:w="1641" w:type="pct"/>
            <w:tcBorders>
              <w:top w:val="single" w:sz="4" w:space="0" w:color="auto"/>
              <w:left w:val="single" w:sz="4" w:space="0" w:color="auto"/>
              <w:bottom w:val="single" w:sz="4" w:space="0" w:color="auto"/>
              <w:right w:val="single" w:sz="4" w:space="0" w:color="auto"/>
            </w:tcBorders>
            <w:hideMark/>
          </w:tcPr>
          <w:p w14:paraId="7501D62C" w14:textId="77777777" w:rsidR="00280A1A" w:rsidRDefault="00280A1A">
            <w:pPr>
              <w:ind w:left="-81"/>
              <w:rPr>
                <w:lang w:val="en-CA"/>
              </w:rPr>
            </w:pPr>
            <w:r>
              <w:rPr>
                <w:lang w:val="en-CA"/>
              </w:rPr>
              <w:t>NUMBER</w:t>
            </w:r>
          </w:p>
        </w:tc>
        <w:tc>
          <w:tcPr>
            <w:tcW w:w="489" w:type="pct"/>
            <w:tcBorders>
              <w:top w:val="single" w:sz="4" w:space="0" w:color="auto"/>
              <w:left w:val="single" w:sz="4" w:space="0" w:color="auto"/>
              <w:bottom w:val="single" w:sz="4" w:space="0" w:color="auto"/>
              <w:right w:val="single" w:sz="4" w:space="0" w:color="auto"/>
            </w:tcBorders>
            <w:hideMark/>
          </w:tcPr>
          <w:p w14:paraId="7501D62D"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E" w14:textId="77777777" w:rsidR="00280A1A" w:rsidRDefault="00280A1A">
            <w:pPr>
              <w:ind w:left="-81"/>
              <w:rPr>
                <w:highlight w:val="yellow"/>
                <w:lang w:val="en-CA"/>
              </w:rPr>
            </w:pPr>
          </w:p>
        </w:tc>
      </w:tr>
      <w:tr w:rsidR="00280A1A" w14:paraId="7501D63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0" w14:textId="77777777" w:rsidR="00280A1A" w:rsidRDefault="00280A1A">
            <w:pPr>
              <w:ind w:left="-81"/>
              <w:rPr>
                <w:lang w:val="en-CA"/>
              </w:rPr>
            </w:pPr>
            <w:r>
              <w:rPr>
                <w:lang w:val="en-CA"/>
              </w:rPr>
              <w:t>SOURCE_BILLER</w:t>
            </w:r>
          </w:p>
        </w:tc>
        <w:tc>
          <w:tcPr>
            <w:tcW w:w="1641" w:type="pct"/>
            <w:tcBorders>
              <w:top w:val="single" w:sz="4" w:space="0" w:color="auto"/>
              <w:left w:val="single" w:sz="4" w:space="0" w:color="auto"/>
              <w:bottom w:val="single" w:sz="4" w:space="0" w:color="auto"/>
              <w:right w:val="single" w:sz="4" w:space="0" w:color="auto"/>
            </w:tcBorders>
            <w:hideMark/>
          </w:tcPr>
          <w:p w14:paraId="7501D631"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32"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3" w14:textId="77777777" w:rsidR="00280A1A" w:rsidRDefault="00280A1A">
            <w:pPr>
              <w:ind w:left="-81"/>
              <w:rPr>
                <w:highlight w:val="yellow"/>
                <w:lang w:val="en-CA"/>
              </w:rPr>
            </w:pPr>
          </w:p>
        </w:tc>
      </w:tr>
      <w:tr w:rsidR="00280A1A" w14:paraId="7501D63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5" w14:textId="77777777" w:rsidR="00280A1A" w:rsidRDefault="00280A1A">
            <w:pPr>
              <w:ind w:left="-81"/>
              <w:rPr>
                <w:lang w:val="en-CA"/>
              </w:rPr>
            </w:pPr>
            <w:r>
              <w:rPr>
                <w:lang w:val="en-CA"/>
              </w:rPr>
              <w:t>DESTINATION</w:t>
            </w:r>
          </w:p>
        </w:tc>
        <w:tc>
          <w:tcPr>
            <w:tcW w:w="1641" w:type="pct"/>
            <w:tcBorders>
              <w:top w:val="single" w:sz="4" w:space="0" w:color="auto"/>
              <w:left w:val="single" w:sz="4" w:space="0" w:color="auto"/>
              <w:bottom w:val="single" w:sz="4" w:space="0" w:color="auto"/>
              <w:right w:val="single" w:sz="4" w:space="0" w:color="auto"/>
            </w:tcBorders>
            <w:hideMark/>
          </w:tcPr>
          <w:p w14:paraId="7501D636"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37"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8" w14:textId="77777777" w:rsidR="00280A1A" w:rsidRDefault="00280A1A">
            <w:pPr>
              <w:ind w:left="-81"/>
              <w:rPr>
                <w:highlight w:val="yellow"/>
                <w:lang w:val="en-CA"/>
              </w:rPr>
            </w:pPr>
          </w:p>
        </w:tc>
      </w:tr>
      <w:tr w:rsidR="00280A1A" w14:paraId="7501D63E"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A" w14:textId="77777777" w:rsidR="00280A1A" w:rsidRDefault="00280A1A">
            <w:pPr>
              <w:ind w:left="-81"/>
              <w:rPr>
                <w:lang w:val="en-CA"/>
              </w:rPr>
            </w:pPr>
            <w:r>
              <w:rPr>
                <w:lang w:val="en-CA"/>
              </w:rPr>
              <w:t>INSTANCE_ID</w:t>
            </w:r>
          </w:p>
        </w:tc>
        <w:tc>
          <w:tcPr>
            <w:tcW w:w="1641" w:type="pct"/>
            <w:tcBorders>
              <w:top w:val="single" w:sz="4" w:space="0" w:color="auto"/>
              <w:left w:val="single" w:sz="4" w:space="0" w:color="auto"/>
              <w:bottom w:val="single" w:sz="4" w:space="0" w:color="auto"/>
              <w:right w:val="single" w:sz="4" w:space="0" w:color="auto"/>
            </w:tcBorders>
            <w:hideMark/>
          </w:tcPr>
          <w:p w14:paraId="7501D63B" w14:textId="77777777" w:rsidR="00280A1A" w:rsidRDefault="00280A1A">
            <w:pPr>
              <w:ind w:left="-81"/>
              <w:rPr>
                <w:lang w:val="en-CA"/>
              </w:rPr>
            </w:pPr>
            <w:r>
              <w:rPr>
                <w:lang w:val="en-CA"/>
              </w:rPr>
              <w:t>VARCHAR2(20)</w:t>
            </w:r>
          </w:p>
        </w:tc>
        <w:tc>
          <w:tcPr>
            <w:tcW w:w="489" w:type="pct"/>
            <w:tcBorders>
              <w:top w:val="single" w:sz="4" w:space="0" w:color="auto"/>
              <w:left w:val="single" w:sz="4" w:space="0" w:color="auto"/>
              <w:bottom w:val="single" w:sz="4" w:space="0" w:color="auto"/>
              <w:right w:val="single" w:sz="4" w:space="0" w:color="auto"/>
            </w:tcBorders>
            <w:hideMark/>
          </w:tcPr>
          <w:p w14:paraId="7501D63C"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D" w14:textId="77777777" w:rsidR="00280A1A" w:rsidRDefault="00280A1A">
            <w:pPr>
              <w:ind w:left="-81"/>
              <w:rPr>
                <w:highlight w:val="yellow"/>
                <w:lang w:val="en-CA"/>
              </w:rPr>
            </w:pPr>
          </w:p>
        </w:tc>
      </w:tr>
      <w:tr w:rsidR="00280A1A" w14:paraId="7501D643"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F" w14:textId="77777777" w:rsidR="00280A1A" w:rsidRDefault="00280A1A">
            <w:pPr>
              <w:ind w:left="-81"/>
              <w:rPr>
                <w:lang w:val="en-CA"/>
              </w:rPr>
            </w:pPr>
            <w:r>
              <w:rPr>
                <w:lang w:val="en-CA"/>
              </w:rPr>
              <w:t>STATUS</w:t>
            </w:r>
          </w:p>
        </w:tc>
        <w:tc>
          <w:tcPr>
            <w:tcW w:w="1641" w:type="pct"/>
            <w:tcBorders>
              <w:top w:val="single" w:sz="4" w:space="0" w:color="auto"/>
              <w:left w:val="single" w:sz="4" w:space="0" w:color="auto"/>
              <w:bottom w:val="single" w:sz="4" w:space="0" w:color="auto"/>
              <w:right w:val="single" w:sz="4" w:space="0" w:color="auto"/>
            </w:tcBorders>
            <w:hideMark/>
          </w:tcPr>
          <w:p w14:paraId="7501D640"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41"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42" w14:textId="77777777" w:rsidR="00280A1A" w:rsidRDefault="00280A1A">
            <w:pPr>
              <w:ind w:left="-81"/>
              <w:rPr>
                <w:highlight w:val="yellow"/>
                <w:lang w:val="en-CA"/>
              </w:rPr>
            </w:pPr>
          </w:p>
        </w:tc>
      </w:tr>
      <w:tr w:rsidR="00280A1A" w14:paraId="7501D648"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4" w14:textId="77777777" w:rsidR="00280A1A" w:rsidRDefault="00280A1A">
            <w:pPr>
              <w:ind w:left="-81"/>
              <w:rPr>
                <w:lang w:val="en-CA"/>
              </w:rPr>
            </w:pPr>
            <w:r>
              <w:rPr>
                <w:lang w:val="en-CA"/>
              </w:rPr>
              <w:t>ERROR_DESCRIPTION</w:t>
            </w:r>
          </w:p>
        </w:tc>
        <w:tc>
          <w:tcPr>
            <w:tcW w:w="1641" w:type="pct"/>
            <w:tcBorders>
              <w:top w:val="single" w:sz="4" w:space="0" w:color="auto"/>
              <w:left w:val="single" w:sz="4" w:space="0" w:color="auto"/>
              <w:bottom w:val="single" w:sz="4" w:space="0" w:color="auto"/>
              <w:right w:val="single" w:sz="4" w:space="0" w:color="auto"/>
            </w:tcBorders>
            <w:hideMark/>
          </w:tcPr>
          <w:p w14:paraId="7501D645" w14:textId="77777777" w:rsidR="00280A1A" w:rsidRDefault="00280A1A">
            <w:pPr>
              <w:ind w:left="-81"/>
              <w:rPr>
                <w:lang w:val="en-CA"/>
              </w:rPr>
            </w:pPr>
            <w:r>
              <w:rPr>
                <w:lang w:val="en-CA"/>
              </w:rPr>
              <w:t>VARCHAR2(1024)</w:t>
            </w:r>
          </w:p>
        </w:tc>
        <w:tc>
          <w:tcPr>
            <w:tcW w:w="489" w:type="pct"/>
            <w:tcBorders>
              <w:top w:val="single" w:sz="4" w:space="0" w:color="auto"/>
              <w:left w:val="single" w:sz="4" w:space="0" w:color="auto"/>
              <w:bottom w:val="single" w:sz="4" w:space="0" w:color="auto"/>
              <w:right w:val="single" w:sz="4" w:space="0" w:color="auto"/>
            </w:tcBorders>
            <w:hideMark/>
          </w:tcPr>
          <w:p w14:paraId="7501D646"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47" w14:textId="77777777" w:rsidR="00280A1A" w:rsidRDefault="00280A1A">
            <w:pPr>
              <w:ind w:left="-81"/>
              <w:rPr>
                <w:lang w:val="en-CA"/>
              </w:rPr>
            </w:pPr>
          </w:p>
        </w:tc>
      </w:tr>
      <w:tr w:rsidR="00280A1A" w14:paraId="7501D64D"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9" w14:textId="77777777" w:rsidR="00280A1A" w:rsidRDefault="00280A1A">
            <w:pPr>
              <w:ind w:left="-81"/>
              <w:rPr>
                <w:lang w:val="en-CA"/>
              </w:rPr>
            </w:pPr>
            <w:r>
              <w:rPr>
                <w:lang w:val="en-CA"/>
              </w:rPr>
              <w:t>DETAILS1</w:t>
            </w:r>
          </w:p>
        </w:tc>
        <w:tc>
          <w:tcPr>
            <w:tcW w:w="1641" w:type="pct"/>
            <w:tcBorders>
              <w:top w:val="single" w:sz="4" w:space="0" w:color="auto"/>
              <w:left w:val="single" w:sz="4" w:space="0" w:color="auto"/>
              <w:bottom w:val="single" w:sz="4" w:space="0" w:color="auto"/>
              <w:right w:val="single" w:sz="4" w:space="0" w:color="auto"/>
            </w:tcBorders>
            <w:hideMark/>
          </w:tcPr>
          <w:p w14:paraId="7501D64A"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4B"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4C" w14:textId="77777777" w:rsidR="00280A1A" w:rsidRDefault="00280A1A">
            <w:pPr>
              <w:ind w:left="-81"/>
              <w:rPr>
                <w:highlight w:val="yellow"/>
                <w:lang w:val="en-CA"/>
              </w:rPr>
            </w:pPr>
          </w:p>
        </w:tc>
      </w:tr>
      <w:tr w:rsidR="00280A1A" w14:paraId="7501D652"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E" w14:textId="77777777" w:rsidR="00280A1A" w:rsidRDefault="00280A1A">
            <w:pPr>
              <w:ind w:left="-81"/>
              <w:rPr>
                <w:lang w:val="en-CA"/>
              </w:rPr>
            </w:pPr>
            <w:r>
              <w:rPr>
                <w:lang w:val="en-CA"/>
              </w:rPr>
              <w:t>DETAILS2</w:t>
            </w:r>
          </w:p>
        </w:tc>
        <w:tc>
          <w:tcPr>
            <w:tcW w:w="1641" w:type="pct"/>
            <w:tcBorders>
              <w:top w:val="single" w:sz="4" w:space="0" w:color="auto"/>
              <w:left w:val="single" w:sz="4" w:space="0" w:color="auto"/>
              <w:bottom w:val="single" w:sz="4" w:space="0" w:color="auto"/>
              <w:right w:val="single" w:sz="4" w:space="0" w:color="auto"/>
            </w:tcBorders>
            <w:hideMark/>
          </w:tcPr>
          <w:p w14:paraId="7501D64F"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50"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51" w14:textId="77777777" w:rsidR="00280A1A" w:rsidRDefault="00280A1A">
            <w:pPr>
              <w:ind w:left="-81"/>
              <w:rPr>
                <w:highlight w:val="yellow"/>
                <w:lang w:val="en-CA"/>
              </w:rPr>
            </w:pPr>
          </w:p>
        </w:tc>
      </w:tr>
    </w:tbl>
    <w:p w14:paraId="7501D653" w14:textId="77777777" w:rsidR="00280A1A" w:rsidRDefault="00280A1A" w:rsidP="00280A1A">
      <w:pPr>
        <w:ind w:left="360"/>
        <w:rPr>
          <w:lang w:val="en-CA"/>
        </w:rPr>
      </w:pPr>
    </w:p>
    <w:p w14:paraId="7501D654" w14:textId="77777777" w:rsidR="00280A1A" w:rsidRDefault="00280A1A" w:rsidP="00280A1A">
      <w:pPr>
        <w:rPr>
          <w:b/>
          <w:lang w:val="en-CA"/>
        </w:rPr>
      </w:pPr>
      <w:r>
        <w:rPr>
          <w:b/>
          <w:lang w:val="en-CA"/>
        </w:rPr>
        <w:t>BSS_SOURCE</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3"/>
        <w:gridCol w:w="2410"/>
        <w:gridCol w:w="1419"/>
        <w:gridCol w:w="2410"/>
      </w:tblGrid>
      <w:tr w:rsidR="00280A1A" w14:paraId="7501D659"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shd w:val="clear" w:color="auto" w:fill="B3B3B3"/>
            <w:hideMark/>
          </w:tcPr>
          <w:p w14:paraId="7501D655" w14:textId="77777777" w:rsidR="00280A1A" w:rsidRDefault="00280A1A">
            <w:pPr>
              <w:ind w:left="-81"/>
              <w:rPr>
                <w:b/>
                <w:lang w:val="en-CA"/>
              </w:rPr>
            </w:pPr>
            <w:r>
              <w:rPr>
                <w:b/>
                <w:lang w:val="en-CA"/>
              </w:rPr>
              <w:t>Columns</w:t>
            </w:r>
          </w:p>
        </w:tc>
        <w:tc>
          <w:tcPr>
            <w:tcW w:w="1201" w:type="pct"/>
            <w:tcBorders>
              <w:top w:val="single" w:sz="4" w:space="0" w:color="auto"/>
              <w:left w:val="single" w:sz="4" w:space="0" w:color="auto"/>
              <w:bottom w:val="single" w:sz="4" w:space="0" w:color="auto"/>
              <w:right w:val="single" w:sz="4" w:space="0" w:color="auto"/>
            </w:tcBorders>
            <w:shd w:val="clear" w:color="auto" w:fill="B3B3B3"/>
            <w:hideMark/>
          </w:tcPr>
          <w:p w14:paraId="7501D656" w14:textId="77777777" w:rsidR="00280A1A" w:rsidRDefault="00280A1A">
            <w:pPr>
              <w:ind w:left="-81"/>
              <w:rPr>
                <w:b/>
                <w:lang w:val="en-CA"/>
              </w:rPr>
            </w:pPr>
            <w:r>
              <w:rPr>
                <w:b/>
                <w:lang w:val="en-CA"/>
              </w:rPr>
              <w:t>Data type</w:t>
            </w:r>
          </w:p>
        </w:tc>
        <w:tc>
          <w:tcPr>
            <w:tcW w:w="707" w:type="pct"/>
            <w:tcBorders>
              <w:top w:val="single" w:sz="4" w:space="0" w:color="auto"/>
              <w:left w:val="single" w:sz="4" w:space="0" w:color="auto"/>
              <w:bottom w:val="single" w:sz="4" w:space="0" w:color="auto"/>
              <w:right w:val="single" w:sz="4" w:space="0" w:color="auto"/>
            </w:tcBorders>
            <w:shd w:val="clear" w:color="auto" w:fill="B3B3B3"/>
            <w:hideMark/>
          </w:tcPr>
          <w:p w14:paraId="7501D657" w14:textId="77777777" w:rsidR="00280A1A" w:rsidRDefault="00280A1A">
            <w:pPr>
              <w:ind w:left="-81"/>
              <w:rPr>
                <w:b/>
                <w:lang w:val="en-CA"/>
              </w:rPr>
            </w:pPr>
            <w:r>
              <w:rPr>
                <w:b/>
                <w:lang w:val="en-CA"/>
              </w:rPr>
              <w:t>Required</w:t>
            </w:r>
          </w:p>
        </w:tc>
        <w:tc>
          <w:tcPr>
            <w:tcW w:w="1201" w:type="pct"/>
            <w:tcBorders>
              <w:top w:val="single" w:sz="4" w:space="0" w:color="auto"/>
              <w:left w:val="single" w:sz="4" w:space="0" w:color="auto"/>
              <w:bottom w:val="single" w:sz="4" w:space="0" w:color="auto"/>
              <w:right w:val="single" w:sz="4" w:space="0" w:color="auto"/>
            </w:tcBorders>
            <w:shd w:val="clear" w:color="auto" w:fill="B3B3B3"/>
            <w:hideMark/>
          </w:tcPr>
          <w:p w14:paraId="7501D658" w14:textId="77777777" w:rsidR="00280A1A" w:rsidRDefault="00280A1A">
            <w:pPr>
              <w:ind w:left="-81"/>
              <w:rPr>
                <w:b/>
                <w:lang w:val="en-CA"/>
              </w:rPr>
            </w:pPr>
            <w:r>
              <w:rPr>
                <w:b/>
                <w:lang w:val="en-CA"/>
              </w:rPr>
              <w:t>Notes</w:t>
            </w:r>
          </w:p>
        </w:tc>
      </w:tr>
      <w:tr w:rsidR="00280A1A" w14:paraId="7501D65E"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5A" w14:textId="77777777" w:rsidR="00280A1A" w:rsidRDefault="00280A1A">
            <w:pPr>
              <w:ind w:left="-81"/>
              <w:rPr>
                <w:b/>
                <w:i/>
                <w:lang w:val="en-CA"/>
              </w:rPr>
            </w:pPr>
            <w:r>
              <w:rPr>
                <w:b/>
                <w:i/>
                <w:lang w:val="en-CA"/>
              </w:rPr>
              <w:t>BSS_SOURCE_ID</w:t>
            </w:r>
          </w:p>
        </w:tc>
        <w:tc>
          <w:tcPr>
            <w:tcW w:w="1201" w:type="pct"/>
            <w:tcBorders>
              <w:top w:val="single" w:sz="4" w:space="0" w:color="auto"/>
              <w:left w:val="single" w:sz="4" w:space="0" w:color="auto"/>
              <w:bottom w:val="single" w:sz="4" w:space="0" w:color="auto"/>
              <w:right w:val="single" w:sz="4" w:space="0" w:color="auto"/>
            </w:tcBorders>
            <w:hideMark/>
          </w:tcPr>
          <w:p w14:paraId="7501D65B" w14:textId="77777777" w:rsidR="00280A1A" w:rsidRDefault="00280A1A">
            <w:pPr>
              <w:ind w:left="-81"/>
              <w:rPr>
                <w:b/>
                <w:i/>
                <w:lang w:val="en-CA"/>
              </w:rPr>
            </w:pPr>
            <w:r>
              <w:rPr>
                <w:b/>
                <w:i/>
                <w:lang w:val="en-CA"/>
              </w:rPr>
              <w:t>VARCHAR2(50)</w:t>
            </w:r>
          </w:p>
        </w:tc>
        <w:tc>
          <w:tcPr>
            <w:tcW w:w="707" w:type="pct"/>
            <w:tcBorders>
              <w:top w:val="single" w:sz="4" w:space="0" w:color="auto"/>
              <w:left w:val="single" w:sz="4" w:space="0" w:color="auto"/>
              <w:bottom w:val="single" w:sz="4" w:space="0" w:color="auto"/>
              <w:right w:val="single" w:sz="4" w:space="0" w:color="auto"/>
            </w:tcBorders>
            <w:hideMark/>
          </w:tcPr>
          <w:p w14:paraId="7501D65C" w14:textId="77777777" w:rsidR="00280A1A" w:rsidRDefault="00280A1A">
            <w:pPr>
              <w:ind w:left="-81"/>
              <w:rPr>
                <w:b/>
                <w:i/>
                <w:lang w:val="en-CA"/>
              </w:rPr>
            </w:pPr>
            <w:r>
              <w:rPr>
                <w:b/>
                <w:i/>
                <w:lang w:val="en-CA"/>
              </w:rPr>
              <w:t>Y</w:t>
            </w:r>
          </w:p>
        </w:tc>
        <w:tc>
          <w:tcPr>
            <w:tcW w:w="1201" w:type="pct"/>
            <w:tcBorders>
              <w:top w:val="single" w:sz="4" w:space="0" w:color="auto"/>
              <w:left w:val="single" w:sz="4" w:space="0" w:color="auto"/>
              <w:bottom w:val="single" w:sz="4" w:space="0" w:color="auto"/>
              <w:right w:val="single" w:sz="4" w:space="0" w:color="auto"/>
            </w:tcBorders>
          </w:tcPr>
          <w:p w14:paraId="7501D65D" w14:textId="77777777" w:rsidR="00280A1A" w:rsidRDefault="00280A1A">
            <w:pPr>
              <w:ind w:left="-81"/>
              <w:rPr>
                <w:b/>
                <w:i/>
                <w:lang w:val="en-CA"/>
              </w:rPr>
            </w:pPr>
          </w:p>
        </w:tc>
      </w:tr>
      <w:tr w:rsidR="00280A1A" w14:paraId="7501D663"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5F" w14:textId="77777777" w:rsidR="00280A1A" w:rsidRDefault="00280A1A">
            <w:pPr>
              <w:ind w:left="-81"/>
              <w:rPr>
                <w:lang w:val="en-CA"/>
              </w:rPr>
            </w:pPr>
            <w:r>
              <w:rPr>
                <w:lang w:val="en-CA"/>
              </w:rPr>
              <w:t>LAYOUT_FORMAT</w:t>
            </w:r>
          </w:p>
        </w:tc>
        <w:tc>
          <w:tcPr>
            <w:tcW w:w="1201" w:type="pct"/>
            <w:tcBorders>
              <w:top w:val="single" w:sz="4" w:space="0" w:color="auto"/>
              <w:left w:val="single" w:sz="4" w:space="0" w:color="auto"/>
              <w:bottom w:val="single" w:sz="4" w:space="0" w:color="auto"/>
              <w:right w:val="single" w:sz="4" w:space="0" w:color="auto"/>
            </w:tcBorders>
            <w:hideMark/>
          </w:tcPr>
          <w:p w14:paraId="7501D660" w14:textId="77777777" w:rsidR="00280A1A" w:rsidRDefault="00280A1A">
            <w:pPr>
              <w:ind w:left="-81"/>
              <w:rPr>
                <w:lang w:val="en-CA"/>
              </w:rPr>
            </w:pPr>
            <w:r>
              <w:rPr>
                <w:b/>
                <w:i/>
                <w:lang w:val="en-CA"/>
              </w:rPr>
              <w:t>VARCHAR2(50)</w:t>
            </w:r>
          </w:p>
        </w:tc>
        <w:tc>
          <w:tcPr>
            <w:tcW w:w="707" w:type="pct"/>
            <w:tcBorders>
              <w:top w:val="single" w:sz="4" w:space="0" w:color="auto"/>
              <w:left w:val="single" w:sz="4" w:space="0" w:color="auto"/>
              <w:bottom w:val="single" w:sz="4" w:space="0" w:color="auto"/>
              <w:right w:val="single" w:sz="4" w:space="0" w:color="auto"/>
            </w:tcBorders>
            <w:hideMark/>
          </w:tcPr>
          <w:p w14:paraId="7501D661" w14:textId="77777777" w:rsidR="00280A1A" w:rsidRDefault="00280A1A">
            <w:pPr>
              <w:ind w:left="-81"/>
              <w:rPr>
                <w:lang w:val="en-CA"/>
              </w:rPr>
            </w:pPr>
            <w:r>
              <w:rPr>
                <w:lang w:val="en-CA"/>
              </w:rPr>
              <w:t>N</w:t>
            </w:r>
          </w:p>
        </w:tc>
        <w:tc>
          <w:tcPr>
            <w:tcW w:w="1201" w:type="pct"/>
            <w:tcBorders>
              <w:top w:val="single" w:sz="4" w:space="0" w:color="auto"/>
              <w:left w:val="single" w:sz="4" w:space="0" w:color="auto"/>
              <w:bottom w:val="single" w:sz="4" w:space="0" w:color="auto"/>
              <w:right w:val="single" w:sz="4" w:space="0" w:color="auto"/>
            </w:tcBorders>
          </w:tcPr>
          <w:p w14:paraId="7501D662" w14:textId="77777777" w:rsidR="00280A1A" w:rsidRDefault="00280A1A">
            <w:pPr>
              <w:ind w:left="-81"/>
              <w:rPr>
                <w:lang w:val="en-CA"/>
              </w:rPr>
            </w:pPr>
          </w:p>
        </w:tc>
      </w:tr>
      <w:tr w:rsidR="00280A1A" w14:paraId="7501D668"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64" w14:textId="77777777" w:rsidR="00280A1A" w:rsidRDefault="00280A1A">
            <w:pPr>
              <w:ind w:left="-81"/>
              <w:rPr>
                <w:lang w:val="en-CA"/>
              </w:rPr>
            </w:pPr>
            <w:r>
              <w:rPr>
                <w:lang w:val="en-CA"/>
              </w:rPr>
              <w:t>RESPONSE_CODE_MAPPING_TYPE</w:t>
            </w:r>
          </w:p>
        </w:tc>
        <w:tc>
          <w:tcPr>
            <w:tcW w:w="1201" w:type="pct"/>
            <w:tcBorders>
              <w:top w:val="single" w:sz="4" w:space="0" w:color="auto"/>
              <w:left w:val="single" w:sz="4" w:space="0" w:color="auto"/>
              <w:bottom w:val="single" w:sz="4" w:space="0" w:color="auto"/>
              <w:right w:val="single" w:sz="4" w:space="0" w:color="auto"/>
            </w:tcBorders>
            <w:hideMark/>
          </w:tcPr>
          <w:p w14:paraId="7501D665" w14:textId="77777777" w:rsidR="00280A1A" w:rsidRDefault="00280A1A">
            <w:pPr>
              <w:ind w:left="-81"/>
              <w:rPr>
                <w:b/>
                <w:i/>
                <w:lang w:val="en-CA"/>
              </w:rPr>
            </w:pPr>
            <w:r>
              <w:rPr>
                <w:b/>
                <w:i/>
                <w:lang w:val="en-CA"/>
              </w:rPr>
              <w:t>VARCHAR2(20)</w:t>
            </w:r>
          </w:p>
        </w:tc>
        <w:tc>
          <w:tcPr>
            <w:tcW w:w="707" w:type="pct"/>
            <w:tcBorders>
              <w:top w:val="single" w:sz="4" w:space="0" w:color="auto"/>
              <w:left w:val="single" w:sz="4" w:space="0" w:color="auto"/>
              <w:bottom w:val="single" w:sz="4" w:space="0" w:color="auto"/>
              <w:right w:val="single" w:sz="4" w:space="0" w:color="auto"/>
            </w:tcBorders>
            <w:hideMark/>
          </w:tcPr>
          <w:p w14:paraId="7501D666" w14:textId="77777777" w:rsidR="00280A1A" w:rsidRDefault="00280A1A">
            <w:pPr>
              <w:ind w:left="-81"/>
              <w:rPr>
                <w:lang w:val="en-CA"/>
              </w:rPr>
            </w:pPr>
            <w:r>
              <w:rPr>
                <w:lang w:val="en-CA"/>
              </w:rPr>
              <w:t>Y</w:t>
            </w:r>
          </w:p>
        </w:tc>
        <w:tc>
          <w:tcPr>
            <w:tcW w:w="1201" w:type="pct"/>
            <w:tcBorders>
              <w:top w:val="single" w:sz="4" w:space="0" w:color="auto"/>
              <w:left w:val="single" w:sz="4" w:space="0" w:color="auto"/>
              <w:bottom w:val="single" w:sz="4" w:space="0" w:color="auto"/>
              <w:right w:val="single" w:sz="4" w:space="0" w:color="auto"/>
            </w:tcBorders>
          </w:tcPr>
          <w:p w14:paraId="7501D667" w14:textId="77777777" w:rsidR="00280A1A" w:rsidRDefault="00280A1A">
            <w:pPr>
              <w:ind w:left="-81"/>
              <w:rPr>
                <w:lang w:val="en-CA"/>
              </w:rPr>
            </w:pPr>
          </w:p>
        </w:tc>
      </w:tr>
      <w:tr w:rsidR="00280A1A" w14:paraId="7501D66D"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69" w14:textId="77777777" w:rsidR="00280A1A" w:rsidRDefault="00280A1A">
            <w:pPr>
              <w:ind w:left="-81"/>
              <w:rPr>
                <w:lang w:val="en-CA"/>
              </w:rPr>
            </w:pPr>
            <w:r>
              <w:rPr>
                <w:lang w:val="en-CA"/>
              </w:rPr>
              <w:t>DESCRIPTION</w:t>
            </w:r>
          </w:p>
        </w:tc>
        <w:tc>
          <w:tcPr>
            <w:tcW w:w="1201" w:type="pct"/>
            <w:tcBorders>
              <w:top w:val="single" w:sz="4" w:space="0" w:color="auto"/>
              <w:left w:val="single" w:sz="4" w:space="0" w:color="auto"/>
              <w:bottom w:val="single" w:sz="4" w:space="0" w:color="auto"/>
              <w:right w:val="single" w:sz="4" w:space="0" w:color="auto"/>
            </w:tcBorders>
            <w:hideMark/>
          </w:tcPr>
          <w:p w14:paraId="7501D66A" w14:textId="77777777" w:rsidR="00280A1A" w:rsidRDefault="00280A1A">
            <w:pPr>
              <w:ind w:left="-81"/>
              <w:rPr>
                <w:b/>
                <w:i/>
                <w:lang w:val="en-CA"/>
              </w:rPr>
            </w:pPr>
            <w:r>
              <w:rPr>
                <w:b/>
                <w:i/>
                <w:lang w:val="en-CA"/>
              </w:rPr>
              <w:t>VARCHAR2(255)</w:t>
            </w:r>
          </w:p>
        </w:tc>
        <w:tc>
          <w:tcPr>
            <w:tcW w:w="707" w:type="pct"/>
            <w:tcBorders>
              <w:top w:val="single" w:sz="4" w:space="0" w:color="auto"/>
              <w:left w:val="single" w:sz="4" w:space="0" w:color="auto"/>
              <w:bottom w:val="single" w:sz="4" w:space="0" w:color="auto"/>
              <w:right w:val="single" w:sz="4" w:space="0" w:color="auto"/>
            </w:tcBorders>
            <w:hideMark/>
          </w:tcPr>
          <w:p w14:paraId="7501D66B" w14:textId="77777777" w:rsidR="00280A1A" w:rsidRDefault="00280A1A">
            <w:pPr>
              <w:ind w:left="-81"/>
              <w:rPr>
                <w:lang w:val="en-CA"/>
              </w:rPr>
            </w:pPr>
            <w:r>
              <w:rPr>
                <w:lang w:val="en-CA"/>
              </w:rPr>
              <w:t>N</w:t>
            </w:r>
          </w:p>
        </w:tc>
        <w:tc>
          <w:tcPr>
            <w:tcW w:w="1201" w:type="pct"/>
            <w:tcBorders>
              <w:top w:val="single" w:sz="4" w:space="0" w:color="auto"/>
              <w:left w:val="single" w:sz="4" w:space="0" w:color="auto"/>
              <w:bottom w:val="single" w:sz="4" w:space="0" w:color="auto"/>
              <w:right w:val="single" w:sz="4" w:space="0" w:color="auto"/>
            </w:tcBorders>
          </w:tcPr>
          <w:p w14:paraId="7501D66C" w14:textId="77777777" w:rsidR="00280A1A" w:rsidRDefault="00280A1A">
            <w:pPr>
              <w:ind w:left="-81"/>
              <w:rPr>
                <w:lang w:val="en-CA"/>
              </w:rPr>
            </w:pPr>
          </w:p>
        </w:tc>
      </w:tr>
    </w:tbl>
    <w:p w14:paraId="7501D66F" w14:textId="77777777" w:rsidR="00280A1A" w:rsidRDefault="00280A1A" w:rsidP="00280A1A">
      <w:pPr>
        <w:rPr>
          <w:b/>
          <w:lang w:val="en-CA"/>
        </w:rPr>
      </w:pPr>
      <w:r>
        <w:rPr>
          <w:b/>
          <w:lang w:val="en-CA"/>
        </w:rPr>
        <w:t>SOURCE_BILLER_INFO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3403"/>
        <w:gridCol w:w="1041"/>
        <w:gridCol w:w="1741"/>
      </w:tblGrid>
      <w:tr w:rsidR="00280A1A" w14:paraId="7501D674"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shd w:val="clear" w:color="auto" w:fill="B3B3B3"/>
            <w:hideMark/>
          </w:tcPr>
          <w:p w14:paraId="7501D670" w14:textId="77777777" w:rsidR="00280A1A" w:rsidRDefault="00280A1A">
            <w:pPr>
              <w:ind w:left="-81"/>
              <w:rPr>
                <w:b/>
                <w:lang w:val="en-CA"/>
              </w:rPr>
            </w:pPr>
            <w:r>
              <w:rPr>
                <w:b/>
                <w:lang w:val="en-CA"/>
              </w:rPr>
              <w:t>Columns</w:t>
            </w:r>
          </w:p>
        </w:tc>
        <w:tc>
          <w:tcPr>
            <w:tcW w:w="1655" w:type="pct"/>
            <w:tcBorders>
              <w:top w:val="single" w:sz="4" w:space="0" w:color="auto"/>
              <w:left w:val="single" w:sz="4" w:space="0" w:color="auto"/>
              <w:bottom w:val="single" w:sz="4" w:space="0" w:color="auto"/>
              <w:right w:val="single" w:sz="4" w:space="0" w:color="auto"/>
            </w:tcBorders>
            <w:shd w:val="clear" w:color="auto" w:fill="B3B3B3"/>
            <w:hideMark/>
          </w:tcPr>
          <w:p w14:paraId="7501D671" w14:textId="77777777" w:rsidR="00280A1A" w:rsidRDefault="00280A1A">
            <w:pPr>
              <w:ind w:left="-81"/>
              <w:rPr>
                <w:b/>
                <w:lang w:val="en-CA"/>
              </w:rPr>
            </w:pPr>
            <w:r>
              <w:rPr>
                <w:b/>
                <w:lang w:val="en-CA"/>
              </w:rPr>
              <w:t>Data type</w:t>
            </w:r>
          </w:p>
        </w:tc>
        <w:tc>
          <w:tcPr>
            <w:tcW w:w="506" w:type="pct"/>
            <w:tcBorders>
              <w:top w:val="single" w:sz="4" w:space="0" w:color="auto"/>
              <w:left w:val="single" w:sz="4" w:space="0" w:color="auto"/>
              <w:bottom w:val="single" w:sz="4" w:space="0" w:color="auto"/>
              <w:right w:val="single" w:sz="4" w:space="0" w:color="auto"/>
            </w:tcBorders>
            <w:shd w:val="clear" w:color="auto" w:fill="B3B3B3"/>
            <w:hideMark/>
          </w:tcPr>
          <w:p w14:paraId="7501D672" w14:textId="77777777" w:rsidR="00280A1A" w:rsidRDefault="00280A1A">
            <w:pPr>
              <w:ind w:left="-81"/>
              <w:rPr>
                <w:b/>
                <w:lang w:val="en-CA"/>
              </w:rPr>
            </w:pPr>
            <w:r>
              <w:rPr>
                <w:b/>
                <w:lang w:val="en-CA"/>
              </w:rPr>
              <w:t>Required</w:t>
            </w:r>
          </w:p>
        </w:tc>
        <w:tc>
          <w:tcPr>
            <w:tcW w:w="847" w:type="pct"/>
            <w:tcBorders>
              <w:top w:val="single" w:sz="4" w:space="0" w:color="auto"/>
              <w:left w:val="single" w:sz="4" w:space="0" w:color="auto"/>
              <w:bottom w:val="single" w:sz="4" w:space="0" w:color="auto"/>
              <w:right w:val="single" w:sz="4" w:space="0" w:color="auto"/>
            </w:tcBorders>
            <w:shd w:val="clear" w:color="auto" w:fill="B3B3B3"/>
            <w:hideMark/>
          </w:tcPr>
          <w:p w14:paraId="7501D673" w14:textId="77777777" w:rsidR="00280A1A" w:rsidRDefault="00280A1A">
            <w:pPr>
              <w:ind w:left="-81"/>
              <w:rPr>
                <w:b/>
                <w:lang w:val="en-CA"/>
              </w:rPr>
            </w:pPr>
            <w:r>
              <w:rPr>
                <w:b/>
                <w:lang w:val="en-CA"/>
              </w:rPr>
              <w:t>Notes</w:t>
            </w:r>
          </w:p>
        </w:tc>
      </w:tr>
      <w:tr w:rsidR="00280A1A" w14:paraId="7501D679"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5" w14:textId="77777777" w:rsidR="00280A1A" w:rsidRDefault="00280A1A">
            <w:pPr>
              <w:ind w:left="-81"/>
              <w:rPr>
                <w:b/>
                <w:i/>
                <w:lang w:val="en-CA"/>
              </w:rPr>
            </w:pPr>
            <w:r>
              <w:rPr>
                <w:b/>
                <w:i/>
                <w:lang w:val="en-CA"/>
              </w:rPr>
              <w:t>SOURCE_BILLER_INFO_ID</w:t>
            </w:r>
          </w:p>
        </w:tc>
        <w:tc>
          <w:tcPr>
            <w:tcW w:w="1655" w:type="pct"/>
            <w:tcBorders>
              <w:top w:val="single" w:sz="4" w:space="0" w:color="auto"/>
              <w:left w:val="single" w:sz="4" w:space="0" w:color="auto"/>
              <w:bottom w:val="single" w:sz="4" w:space="0" w:color="auto"/>
              <w:right w:val="single" w:sz="4" w:space="0" w:color="auto"/>
            </w:tcBorders>
            <w:hideMark/>
          </w:tcPr>
          <w:p w14:paraId="7501D676" w14:textId="77777777" w:rsidR="00280A1A" w:rsidRDefault="00280A1A">
            <w:pPr>
              <w:ind w:left="-81"/>
              <w:rPr>
                <w:b/>
                <w:i/>
                <w:lang w:val="en-CA"/>
              </w:rPr>
            </w:pPr>
            <w:r>
              <w:rPr>
                <w:b/>
                <w:i/>
                <w:lang w:val="en-CA"/>
              </w:rPr>
              <w:t>NUMBER(50)</w:t>
            </w:r>
          </w:p>
        </w:tc>
        <w:tc>
          <w:tcPr>
            <w:tcW w:w="506" w:type="pct"/>
            <w:tcBorders>
              <w:top w:val="single" w:sz="4" w:space="0" w:color="auto"/>
              <w:left w:val="single" w:sz="4" w:space="0" w:color="auto"/>
              <w:bottom w:val="single" w:sz="4" w:space="0" w:color="auto"/>
              <w:right w:val="single" w:sz="4" w:space="0" w:color="auto"/>
            </w:tcBorders>
            <w:hideMark/>
          </w:tcPr>
          <w:p w14:paraId="7501D677" w14:textId="77777777" w:rsidR="00280A1A" w:rsidRDefault="00280A1A">
            <w:pPr>
              <w:ind w:left="-81"/>
              <w:rPr>
                <w:b/>
                <w:i/>
                <w:lang w:val="en-CA"/>
              </w:rPr>
            </w:pPr>
            <w:r>
              <w:rPr>
                <w:b/>
                <w:i/>
                <w:lang w:val="en-CA"/>
              </w:rPr>
              <w:t>Y</w:t>
            </w:r>
          </w:p>
        </w:tc>
        <w:tc>
          <w:tcPr>
            <w:tcW w:w="847" w:type="pct"/>
            <w:tcBorders>
              <w:top w:val="single" w:sz="4" w:space="0" w:color="auto"/>
              <w:left w:val="single" w:sz="4" w:space="0" w:color="auto"/>
              <w:bottom w:val="single" w:sz="4" w:space="0" w:color="auto"/>
              <w:right w:val="single" w:sz="4" w:space="0" w:color="auto"/>
            </w:tcBorders>
            <w:hideMark/>
          </w:tcPr>
          <w:p w14:paraId="7501D678" w14:textId="1484C8FD"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7E"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A" w14:textId="77777777" w:rsidR="00280A1A" w:rsidRDefault="00280A1A">
            <w:pPr>
              <w:ind w:left="-81"/>
              <w:rPr>
                <w:b/>
                <w:i/>
                <w:lang w:val="en-CA"/>
              </w:rPr>
            </w:pPr>
            <w:r>
              <w:rPr>
                <w:lang w:val="en-CA"/>
              </w:rPr>
              <w:t>SOURCE_BILLER_NAME</w:t>
            </w:r>
          </w:p>
        </w:tc>
        <w:tc>
          <w:tcPr>
            <w:tcW w:w="1655" w:type="pct"/>
            <w:tcBorders>
              <w:top w:val="single" w:sz="4" w:space="0" w:color="auto"/>
              <w:left w:val="single" w:sz="4" w:space="0" w:color="auto"/>
              <w:bottom w:val="single" w:sz="4" w:space="0" w:color="auto"/>
              <w:right w:val="single" w:sz="4" w:space="0" w:color="auto"/>
            </w:tcBorders>
            <w:hideMark/>
          </w:tcPr>
          <w:p w14:paraId="7501D67B" w14:textId="77777777" w:rsidR="00280A1A" w:rsidRDefault="00280A1A">
            <w:pPr>
              <w:ind w:left="-81"/>
              <w:rPr>
                <w:b/>
                <w:i/>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7C" w14:textId="77777777" w:rsidR="00280A1A" w:rsidRDefault="00280A1A">
            <w:pPr>
              <w:ind w:left="-81"/>
              <w:rPr>
                <w:b/>
                <w:i/>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7D" w14:textId="77777777" w:rsidR="00280A1A" w:rsidRDefault="00280A1A">
            <w:pPr>
              <w:ind w:left="-81"/>
              <w:rPr>
                <w:lang w:val="en-CA"/>
              </w:rPr>
            </w:pPr>
          </w:p>
        </w:tc>
      </w:tr>
      <w:tr w:rsidR="00280A1A" w14:paraId="7501D683"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F" w14:textId="77777777" w:rsidR="00280A1A" w:rsidRDefault="00280A1A">
            <w:pPr>
              <w:ind w:left="-81"/>
              <w:rPr>
                <w:lang w:val="en-CA"/>
              </w:rPr>
            </w:pPr>
            <w:r>
              <w:rPr>
                <w:lang w:val="en-CA"/>
              </w:rPr>
              <w:t>SOURCE_BILLER_ID</w:t>
            </w:r>
          </w:p>
        </w:tc>
        <w:tc>
          <w:tcPr>
            <w:tcW w:w="1655" w:type="pct"/>
            <w:tcBorders>
              <w:top w:val="single" w:sz="4" w:space="0" w:color="auto"/>
              <w:left w:val="single" w:sz="4" w:space="0" w:color="auto"/>
              <w:bottom w:val="single" w:sz="4" w:space="0" w:color="auto"/>
              <w:right w:val="single" w:sz="4" w:space="0" w:color="auto"/>
            </w:tcBorders>
            <w:hideMark/>
          </w:tcPr>
          <w:p w14:paraId="7501D680" w14:textId="77777777" w:rsidR="00280A1A" w:rsidRDefault="00280A1A">
            <w:pPr>
              <w:ind w:left="-81"/>
              <w:rPr>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81"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82" w14:textId="77777777" w:rsidR="00280A1A" w:rsidRDefault="00280A1A">
            <w:pPr>
              <w:ind w:left="-81"/>
              <w:rPr>
                <w:highlight w:val="yellow"/>
                <w:lang w:val="en-CA"/>
              </w:rPr>
            </w:pPr>
          </w:p>
        </w:tc>
      </w:tr>
      <w:tr w:rsidR="00280A1A" w14:paraId="7501D688"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84" w14:textId="77777777" w:rsidR="00280A1A" w:rsidRDefault="00280A1A">
            <w:pPr>
              <w:ind w:left="-81"/>
              <w:rPr>
                <w:lang w:val="en-CA"/>
              </w:rPr>
            </w:pPr>
            <w:r>
              <w:rPr>
                <w:lang w:val="en-CA"/>
              </w:rPr>
              <w:t>OUTPUT_LAYOUT_FORMAT</w:t>
            </w:r>
          </w:p>
        </w:tc>
        <w:tc>
          <w:tcPr>
            <w:tcW w:w="1655" w:type="pct"/>
            <w:tcBorders>
              <w:top w:val="single" w:sz="4" w:space="0" w:color="auto"/>
              <w:left w:val="single" w:sz="4" w:space="0" w:color="auto"/>
              <w:bottom w:val="single" w:sz="4" w:space="0" w:color="auto"/>
              <w:right w:val="single" w:sz="4" w:space="0" w:color="auto"/>
            </w:tcBorders>
            <w:hideMark/>
          </w:tcPr>
          <w:p w14:paraId="7501D685" w14:textId="77777777" w:rsidR="00280A1A" w:rsidRDefault="00280A1A">
            <w:pPr>
              <w:ind w:left="-81"/>
              <w:rPr>
                <w:b/>
                <w:i/>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86"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87" w14:textId="77777777" w:rsidR="00280A1A" w:rsidRDefault="00280A1A">
            <w:pPr>
              <w:ind w:left="-81"/>
              <w:rPr>
                <w:highlight w:val="yellow"/>
                <w:lang w:val="en-CA"/>
              </w:rPr>
            </w:pPr>
          </w:p>
        </w:tc>
      </w:tr>
    </w:tbl>
    <w:p w14:paraId="7501D689" w14:textId="77777777" w:rsidR="00280A1A" w:rsidRDefault="00280A1A" w:rsidP="00280A1A">
      <w:pPr>
        <w:ind w:left="360"/>
        <w:rPr>
          <w:b/>
          <w:lang w:val="en-CA"/>
        </w:rPr>
      </w:pPr>
    </w:p>
    <w:p w14:paraId="7501D68A" w14:textId="77777777" w:rsidR="00280A1A" w:rsidRDefault="00280A1A" w:rsidP="00280A1A">
      <w:pPr>
        <w:rPr>
          <w:b/>
          <w:lang w:val="en-CA"/>
        </w:rPr>
      </w:pPr>
      <w:r>
        <w:rPr>
          <w:b/>
          <w:lang w:val="en-CA"/>
        </w:rPr>
        <w:t>SOURCE_BILLER_DESTINATION</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6"/>
        <w:gridCol w:w="1005"/>
        <w:gridCol w:w="1836"/>
      </w:tblGrid>
      <w:tr w:rsidR="00280A1A" w14:paraId="7501D68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68B" w14:textId="77777777" w:rsidR="00280A1A" w:rsidRDefault="00280A1A">
            <w:pPr>
              <w:ind w:left="-81"/>
              <w:rPr>
                <w:b/>
                <w:lang w:val="en-CA"/>
              </w:rPr>
            </w:pPr>
            <w:r>
              <w:rPr>
                <w:b/>
                <w:lang w:val="en-CA"/>
              </w:rPr>
              <w:t>Columns</w:t>
            </w:r>
          </w:p>
        </w:tc>
        <w:tc>
          <w:tcPr>
            <w:tcW w:w="1642" w:type="pct"/>
            <w:tcBorders>
              <w:top w:val="single" w:sz="4" w:space="0" w:color="auto"/>
              <w:left w:val="single" w:sz="4" w:space="0" w:color="auto"/>
              <w:bottom w:val="single" w:sz="4" w:space="0" w:color="auto"/>
              <w:right w:val="single" w:sz="4" w:space="0" w:color="auto"/>
            </w:tcBorders>
            <w:shd w:val="clear" w:color="auto" w:fill="B3B3B3"/>
            <w:hideMark/>
          </w:tcPr>
          <w:p w14:paraId="7501D68C"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68D" w14:textId="77777777" w:rsidR="00280A1A" w:rsidRDefault="00280A1A">
            <w:pPr>
              <w:ind w:left="-81"/>
              <w:rPr>
                <w:b/>
                <w:lang w:val="en-CA"/>
              </w:rPr>
            </w:pPr>
            <w:r>
              <w:rPr>
                <w:b/>
                <w:lang w:val="en-CA"/>
              </w:rPr>
              <w:t>Required</w:t>
            </w:r>
          </w:p>
        </w:tc>
        <w:tc>
          <w:tcPr>
            <w:tcW w:w="893" w:type="pct"/>
            <w:tcBorders>
              <w:top w:val="single" w:sz="4" w:space="0" w:color="auto"/>
              <w:left w:val="single" w:sz="4" w:space="0" w:color="auto"/>
              <w:bottom w:val="single" w:sz="4" w:space="0" w:color="auto"/>
              <w:right w:val="single" w:sz="4" w:space="0" w:color="auto"/>
            </w:tcBorders>
            <w:shd w:val="clear" w:color="auto" w:fill="B3B3B3"/>
            <w:hideMark/>
          </w:tcPr>
          <w:p w14:paraId="7501D68E" w14:textId="77777777" w:rsidR="00280A1A" w:rsidRDefault="00280A1A">
            <w:pPr>
              <w:ind w:left="-81"/>
              <w:rPr>
                <w:b/>
                <w:lang w:val="en-CA"/>
              </w:rPr>
            </w:pPr>
            <w:r>
              <w:rPr>
                <w:b/>
                <w:lang w:val="en-CA"/>
              </w:rPr>
              <w:t>Notes</w:t>
            </w:r>
          </w:p>
        </w:tc>
      </w:tr>
      <w:tr w:rsidR="00280A1A" w14:paraId="7501D69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0" w14:textId="77777777" w:rsidR="00280A1A" w:rsidRDefault="00280A1A">
            <w:pPr>
              <w:ind w:left="-81"/>
              <w:rPr>
                <w:b/>
                <w:i/>
                <w:lang w:val="en-CA"/>
              </w:rPr>
            </w:pPr>
            <w:r>
              <w:rPr>
                <w:b/>
                <w:i/>
                <w:lang w:val="en-CA"/>
              </w:rPr>
              <w:t>SOURCE_BILLER_DESTINATION_ID</w:t>
            </w:r>
          </w:p>
        </w:tc>
        <w:tc>
          <w:tcPr>
            <w:tcW w:w="1642" w:type="pct"/>
            <w:tcBorders>
              <w:top w:val="single" w:sz="4" w:space="0" w:color="auto"/>
              <w:left w:val="single" w:sz="4" w:space="0" w:color="auto"/>
              <w:bottom w:val="single" w:sz="4" w:space="0" w:color="auto"/>
              <w:right w:val="single" w:sz="4" w:space="0" w:color="auto"/>
            </w:tcBorders>
            <w:hideMark/>
          </w:tcPr>
          <w:p w14:paraId="7501D691"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692" w14:textId="77777777" w:rsidR="00280A1A" w:rsidRDefault="00280A1A">
            <w:pPr>
              <w:ind w:left="-81"/>
              <w:rPr>
                <w:b/>
                <w:i/>
                <w:lang w:val="en-CA"/>
              </w:rPr>
            </w:pPr>
            <w:r>
              <w:rPr>
                <w:b/>
                <w:i/>
                <w:lang w:val="en-CA"/>
              </w:rPr>
              <w:t>Y</w:t>
            </w:r>
          </w:p>
        </w:tc>
        <w:tc>
          <w:tcPr>
            <w:tcW w:w="893" w:type="pct"/>
            <w:tcBorders>
              <w:top w:val="single" w:sz="4" w:space="0" w:color="auto"/>
              <w:left w:val="single" w:sz="4" w:space="0" w:color="auto"/>
              <w:bottom w:val="single" w:sz="4" w:space="0" w:color="auto"/>
              <w:right w:val="single" w:sz="4" w:space="0" w:color="auto"/>
            </w:tcBorders>
            <w:hideMark/>
          </w:tcPr>
          <w:p w14:paraId="7501D693" w14:textId="32334057"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9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5" w14:textId="77777777" w:rsidR="00280A1A" w:rsidRDefault="00280A1A">
            <w:pPr>
              <w:ind w:left="-81"/>
              <w:rPr>
                <w:lang w:val="en-CA"/>
              </w:rPr>
            </w:pPr>
            <w:r>
              <w:rPr>
                <w:lang w:val="en-CA"/>
              </w:rPr>
              <w:t>SOURCE_BILLER_INFO_ID</w:t>
            </w:r>
          </w:p>
        </w:tc>
        <w:tc>
          <w:tcPr>
            <w:tcW w:w="1642" w:type="pct"/>
            <w:tcBorders>
              <w:top w:val="single" w:sz="4" w:space="0" w:color="auto"/>
              <w:left w:val="single" w:sz="4" w:space="0" w:color="auto"/>
              <w:bottom w:val="single" w:sz="4" w:space="0" w:color="auto"/>
              <w:right w:val="single" w:sz="4" w:space="0" w:color="auto"/>
            </w:tcBorders>
            <w:hideMark/>
          </w:tcPr>
          <w:p w14:paraId="7501D696" w14:textId="77777777" w:rsidR="00280A1A" w:rsidRDefault="00280A1A">
            <w:pPr>
              <w:ind w:left="-81"/>
              <w:rPr>
                <w:lang w:val="en-CA"/>
              </w:rPr>
            </w:pPr>
            <w:r>
              <w:rPr>
                <w:b/>
                <w:i/>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97" w14:textId="77777777" w:rsidR="00280A1A" w:rsidRDefault="00280A1A">
            <w:pPr>
              <w:ind w:left="-81"/>
              <w:rPr>
                <w:lang w:val="en-CA"/>
              </w:rPr>
            </w:pPr>
            <w:r>
              <w:rPr>
                <w:lang w:val="en-CA"/>
              </w:rPr>
              <w:t>Y</w:t>
            </w:r>
          </w:p>
        </w:tc>
        <w:tc>
          <w:tcPr>
            <w:tcW w:w="893" w:type="pct"/>
            <w:tcBorders>
              <w:top w:val="single" w:sz="4" w:space="0" w:color="auto"/>
              <w:left w:val="single" w:sz="4" w:space="0" w:color="auto"/>
              <w:bottom w:val="single" w:sz="4" w:space="0" w:color="auto"/>
              <w:right w:val="single" w:sz="4" w:space="0" w:color="auto"/>
            </w:tcBorders>
          </w:tcPr>
          <w:p w14:paraId="7501D698" w14:textId="77777777" w:rsidR="00280A1A" w:rsidRDefault="00280A1A">
            <w:pPr>
              <w:ind w:left="-81"/>
              <w:rPr>
                <w:lang w:val="en-CA"/>
              </w:rPr>
            </w:pPr>
          </w:p>
        </w:tc>
      </w:tr>
      <w:tr w:rsidR="00280A1A" w14:paraId="7501D69E"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A" w14:textId="77777777" w:rsidR="00280A1A" w:rsidRDefault="00280A1A">
            <w:pPr>
              <w:ind w:left="-81"/>
              <w:rPr>
                <w:lang w:val="en-CA"/>
              </w:rPr>
            </w:pPr>
            <w:r>
              <w:rPr>
                <w:lang w:val="en-CA"/>
              </w:rPr>
              <w:lastRenderedPageBreak/>
              <w:t>DESTINATION</w:t>
            </w:r>
          </w:p>
        </w:tc>
        <w:tc>
          <w:tcPr>
            <w:tcW w:w="1642" w:type="pct"/>
            <w:tcBorders>
              <w:top w:val="single" w:sz="4" w:space="0" w:color="auto"/>
              <w:left w:val="single" w:sz="4" w:space="0" w:color="auto"/>
              <w:bottom w:val="single" w:sz="4" w:space="0" w:color="auto"/>
              <w:right w:val="single" w:sz="4" w:space="0" w:color="auto"/>
            </w:tcBorders>
            <w:hideMark/>
          </w:tcPr>
          <w:p w14:paraId="7501D69B" w14:textId="77777777" w:rsidR="00280A1A" w:rsidRDefault="00280A1A">
            <w:pPr>
              <w:ind w:left="-81"/>
              <w:rPr>
                <w:b/>
                <w:i/>
                <w:lang w:val="en-CA"/>
              </w:rPr>
            </w:pPr>
            <w:r>
              <w:rPr>
                <w:b/>
                <w:i/>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9C" w14:textId="77777777" w:rsidR="00280A1A" w:rsidRDefault="00280A1A">
            <w:pPr>
              <w:ind w:left="-81"/>
              <w:rPr>
                <w:lang w:val="en-CA"/>
              </w:rPr>
            </w:pPr>
            <w:r>
              <w:rPr>
                <w:lang w:val="en-CA"/>
              </w:rPr>
              <w:t>Y</w:t>
            </w:r>
          </w:p>
        </w:tc>
        <w:tc>
          <w:tcPr>
            <w:tcW w:w="893" w:type="pct"/>
            <w:tcBorders>
              <w:top w:val="single" w:sz="4" w:space="0" w:color="auto"/>
              <w:left w:val="single" w:sz="4" w:space="0" w:color="auto"/>
              <w:bottom w:val="single" w:sz="4" w:space="0" w:color="auto"/>
              <w:right w:val="single" w:sz="4" w:space="0" w:color="auto"/>
            </w:tcBorders>
          </w:tcPr>
          <w:p w14:paraId="7501D69D" w14:textId="77777777" w:rsidR="00280A1A" w:rsidRDefault="00280A1A">
            <w:pPr>
              <w:ind w:left="-81"/>
              <w:rPr>
                <w:highlight w:val="yellow"/>
                <w:lang w:val="en-CA"/>
              </w:rPr>
            </w:pPr>
          </w:p>
        </w:tc>
      </w:tr>
    </w:tbl>
    <w:p w14:paraId="7501D69F" w14:textId="77777777" w:rsidR="00280A1A" w:rsidRDefault="00280A1A" w:rsidP="00280A1A">
      <w:pPr>
        <w:ind w:left="360"/>
        <w:rPr>
          <w:b/>
          <w:lang w:val="en-CA"/>
        </w:rPr>
      </w:pPr>
    </w:p>
    <w:p w14:paraId="7501D6A0" w14:textId="77777777" w:rsidR="00280A1A" w:rsidRDefault="00280A1A" w:rsidP="00280A1A">
      <w:pPr>
        <w:rPr>
          <w:b/>
          <w:lang w:val="en-CA"/>
        </w:rPr>
      </w:pPr>
      <w:r>
        <w:rPr>
          <w:b/>
          <w:lang w:val="en-CA"/>
        </w:rPr>
        <w:t>FILE_CB_SEQUENCE_NUMBER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3403"/>
        <w:gridCol w:w="1041"/>
        <w:gridCol w:w="1741"/>
      </w:tblGrid>
      <w:tr w:rsidR="00280A1A" w14:paraId="7501D6A6"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shd w:val="clear" w:color="auto" w:fill="B3B3B3"/>
            <w:hideMark/>
          </w:tcPr>
          <w:p w14:paraId="7501D6A2" w14:textId="77777777" w:rsidR="00280A1A" w:rsidRDefault="00280A1A">
            <w:pPr>
              <w:ind w:left="-81"/>
              <w:rPr>
                <w:b/>
                <w:lang w:val="en-CA"/>
              </w:rPr>
            </w:pPr>
            <w:r>
              <w:rPr>
                <w:b/>
                <w:lang w:val="en-CA"/>
              </w:rPr>
              <w:t>Columns</w:t>
            </w:r>
          </w:p>
        </w:tc>
        <w:tc>
          <w:tcPr>
            <w:tcW w:w="1655" w:type="pct"/>
            <w:tcBorders>
              <w:top w:val="single" w:sz="4" w:space="0" w:color="auto"/>
              <w:left w:val="single" w:sz="4" w:space="0" w:color="auto"/>
              <w:bottom w:val="single" w:sz="4" w:space="0" w:color="auto"/>
              <w:right w:val="single" w:sz="4" w:space="0" w:color="auto"/>
            </w:tcBorders>
            <w:shd w:val="clear" w:color="auto" w:fill="B3B3B3"/>
            <w:hideMark/>
          </w:tcPr>
          <w:p w14:paraId="7501D6A3" w14:textId="77777777" w:rsidR="00280A1A" w:rsidRDefault="00280A1A">
            <w:pPr>
              <w:ind w:left="-81"/>
              <w:rPr>
                <w:b/>
                <w:lang w:val="en-CA"/>
              </w:rPr>
            </w:pPr>
            <w:r>
              <w:rPr>
                <w:b/>
                <w:lang w:val="en-CA"/>
              </w:rPr>
              <w:t>Data type</w:t>
            </w:r>
          </w:p>
        </w:tc>
        <w:tc>
          <w:tcPr>
            <w:tcW w:w="506" w:type="pct"/>
            <w:tcBorders>
              <w:top w:val="single" w:sz="4" w:space="0" w:color="auto"/>
              <w:left w:val="single" w:sz="4" w:space="0" w:color="auto"/>
              <w:bottom w:val="single" w:sz="4" w:space="0" w:color="auto"/>
              <w:right w:val="single" w:sz="4" w:space="0" w:color="auto"/>
            </w:tcBorders>
            <w:shd w:val="clear" w:color="auto" w:fill="B3B3B3"/>
            <w:hideMark/>
          </w:tcPr>
          <w:p w14:paraId="7501D6A4" w14:textId="77777777" w:rsidR="00280A1A" w:rsidRDefault="00280A1A">
            <w:pPr>
              <w:ind w:left="-81"/>
              <w:rPr>
                <w:b/>
                <w:lang w:val="en-CA"/>
              </w:rPr>
            </w:pPr>
            <w:r>
              <w:rPr>
                <w:b/>
                <w:lang w:val="en-CA"/>
              </w:rPr>
              <w:t>Required</w:t>
            </w:r>
          </w:p>
        </w:tc>
        <w:tc>
          <w:tcPr>
            <w:tcW w:w="847" w:type="pct"/>
            <w:tcBorders>
              <w:top w:val="single" w:sz="4" w:space="0" w:color="auto"/>
              <w:left w:val="single" w:sz="4" w:space="0" w:color="auto"/>
              <w:bottom w:val="single" w:sz="4" w:space="0" w:color="auto"/>
              <w:right w:val="single" w:sz="4" w:space="0" w:color="auto"/>
            </w:tcBorders>
            <w:shd w:val="clear" w:color="auto" w:fill="B3B3B3"/>
            <w:hideMark/>
          </w:tcPr>
          <w:p w14:paraId="7501D6A5" w14:textId="77777777" w:rsidR="00280A1A" w:rsidRDefault="00280A1A">
            <w:pPr>
              <w:ind w:left="-81"/>
              <w:rPr>
                <w:b/>
                <w:lang w:val="en-CA"/>
              </w:rPr>
            </w:pPr>
            <w:r>
              <w:rPr>
                <w:b/>
                <w:lang w:val="en-CA"/>
              </w:rPr>
              <w:t>Notes</w:t>
            </w:r>
          </w:p>
        </w:tc>
      </w:tr>
      <w:tr w:rsidR="00280A1A" w14:paraId="7501D6AB"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A7" w14:textId="77777777" w:rsidR="00280A1A" w:rsidRDefault="00280A1A">
            <w:pPr>
              <w:ind w:left="-81"/>
              <w:rPr>
                <w:b/>
                <w:i/>
                <w:lang w:val="en-CA"/>
              </w:rPr>
            </w:pPr>
            <w:r>
              <w:rPr>
                <w:b/>
                <w:i/>
                <w:lang w:val="en-CA"/>
              </w:rPr>
              <w:t>FILE_CB_SEQUENCE_NUMBER_ID</w:t>
            </w:r>
          </w:p>
        </w:tc>
        <w:tc>
          <w:tcPr>
            <w:tcW w:w="1655" w:type="pct"/>
            <w:tcBorders>
              <w:top w:val="single" w:sz="4" w:space="0" w:color="auto"/>
              <w:left w:val="single" w:sz="4" w:space="0" w:color="auto"/>
              <w:bottom w:val="single" w:sz="4" w:space="0" w:color="auto"/>
              <w:right w:val="single" w:sz="4" w:space="0" w:color="auto"/>
            </w:tcBorders>
            <w:hideMark/>
          </w:tcPr>
          <w:p w14:paraId="7501D6A8" w14:textId="77777777" w:rsidR="00280A1A" w:rsidRDefault="00280A1A">
            <w:pPr>
              <w:ind w:left="-81"/>
              <w:rPr>
                <w:b/>
                <w:i/>
                <w:lang w:val="en-CA"/>
              </w:rPr>
            </w:pPr>
            <w:r>
              <w:rPr>
                <w:b/>
                <w:i/>
                <w:lang w:val="en-CA"/>
              </w:rPr>
              <w:t>NUMBER(50)</w:t>
            </w:r>
          </w:p>
        </w:tc>
        <w:tc>
          <w:tcPr>
            <w:tcW w:w="506" w:type="pct"/>
            <w:tcBorders>
              <w:top w:val="single" w:sz="4" w:space="0" w:color="auto"/>
              <w:left w:val="single" w:sz="4" w:space="0" w:color="auto"/>
              <w:bottom w:val="single" w:sz="4" w:space="0" w:color="auto"/>
              <w:right w:val="single" w:sz="4" w:space="0" w:color="auto"/>
            </w:tcBorders>
            <w:hideMark/>
          </w:tcPr>
          <w:p w14:paraId="7501D6A9" w14:textId="77777777" w:rsidR="00280A1A" w:rsidRDefault="00280A1A">
            <w:pPr>
              <w:ind w:left="-81"/>
              <w:rPr>
                <w:b/>
                <w:i/>
                <w:lang w:val="en-CA"/>
              </w:rPr>
            </w:pPr>
            <w:r>
              <w:rPr>
                <w:b/>
                <w:i/>
                <w:lang w:val="en-CA"/>
              </w:rPr>
              <w:t>Y</w:t>
            </w:r>
          </w:p>
        </w:tc>
        <w:tc>
          <w:tcPr>
            <w:tcW w:w="847" w:type="pct"/>
            <w:tcBorders>
              <w:top w:val="single" w:sz="4" w:space="0" w:color="auto"/>
              <w:left w:val="single" w:sz="4" w:space="0" w:color="auto"/>
              <w:bottom w:val="single" w:sz="4" w:space="0" w:color="auto"/>
              <w:right w:val="single" w:sz="4" w:space="0" w:color="auto"/>
            </w:tcBorders>
            <w:hideMark/>
          </w:tcPr>
          <w:p w14:paraId="7501D6AA" w14:textId="4C2798EA"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B0"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AC" w14:textId="77777777" w:rsidR="00280A1A" w:rsidRDefault="00280A1A">
            <w:pPr>
              <w:ind w:left="-81"/>
              <w:rPr>
                <w:lang w:val="en-CA"/>
              </w:rPr>
            </w:pPr>
            <w:r>
              <w:rPr>
                <w:lang w:val="en-CA"/>
              </w:rPr>
              <w:t>SEQUENCE_NUMBER</w:t>
            </w:r>
          </w:p>
        </w:tc>
        <w:tc>
          <w:tcPr>
            <w:tcW w:w="1655" w:type="pct"/>
            <w:tcBorders>
              <w:top w:val="single" w:sz="4" w:space="0" w:color="auto"/>
              <w:left w:val="single" w:sz="4" w:space="0" w:color="auto"/>
              <w:bottom w:val="single" w:sz="4" w:space="0" w:color="auto"/>
              <w:right w:val="single" w:sz="4" w:space="0" w:color="auto"/>
            </w:tcBorders>
            <w:hideMark/>
          </w:tcPr>
          <w:p w14:paraId="7501D6AD" w14:textId="77777777" w:rsidR="00280A1A" w:rsidRDefault="00280A1A">
            <w:pPr>
              <w:ind w:left="-81"/>
              <w:rPr>
                <w:lang w:val="en-CA"/>
              </w:rPr>
            </w:pPr>
            <w:r>
              <w:rPr>
                <w:lang w:val="en-CA"/>
              </w:rPr>
              <w:t>VARCHAR2(4)</w:t>
            </w:r>
          </w:p>
        </w:tc>
        <w:tc>
          <w:tcPr>
            <w:tcW w:w="506" w:type="pct"/>
            <w:tcBorders>
              <w:top w:val="single" w:sz="4" w:space="0" w:color="auto"/>
              <w:left w:val="single" w:sz="4" w:space="0" w:color="auto"/>
              <w:bottom w:val="single" w:sz="4" w:space="0" w:color="auto"/>
              <w:right w:val="single" w:sz="4" w:space="0" w:color="auto"/>
            </w:tcBorders>
            <w:hideMark/>
          </w:tcPr>
          <w:p w14:paraId="7501D6AE"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AF" w14:textId="77777777" w:rsidR="00280A1A" w:rsidRDefault="00280A1A">
            <w:pPr>
              <w:ind w:left="-81"/>
              <w:rPr>
                <w:lang w:val="en-CA"/>
              </w:rPr>
            </w:pPr>
          </w:p>
        </w:tc>
      </w:tr>
      <w:tr w:rsidR="00280A1A" w14:paraId="7501D6B5"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B1" w14:textId="77777777" w:rsidR="00280A1A" w:rsidRDefault="00280A1A">
            <w:pPr>
              <w:ind w:left="-81"/>
              <w:rPr>
                <w:lang w:val="en-CA"/>
              </w:rPr>
            </w:pPr>
            <w:r>
              <w:rPr>
                <w:lang w:val="en-CA"/>
              </w:rPr>
              <w:t>SOURCE_BILLER_INFO_ID</w:t>
            </w:r>
          </w:p>
        </w:tc>
        <w:tc>
          <w:tcPr>
            <w:tcW w:w="1655" w:type="pct"/>
            <w:tcBorders>
              <w:top w:val="single" w:sz="4" w:space="0" w:color="auto"/>
              <w:left w:val="single" w:sz="4" w:space="0" w:color="auto"/>
              <w:bottom w:val="single" w:sz="4" w:space="0" w:color="auto"/>
              <w:right w:val="single" w:sz="4" w:space="0" w:color="auto"/>
            </w:tcBorders>
            <w:hideMark/>
          </w:tcPr>
          <w:p w14:paraId="7501D6B2" w14:textId="77777777" w:rsidR="00280A1A" w:rsidRDefault="00280A1A">
            <w:pPr>
              <w:ind w:left="-81"/>
              <w:rPr>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B3" w14:textId="77777777" w:rsidR="00280A1A" w:rsidRDefault="00280A1A">
            <w:pPr>
              <w:ind w:left="-81"/>
              <w:rPr>
                <w:lang w:val="en-CA"/>
              </w:rPr>
            </w:pPr>
            <w:r>
              <w:rPr>
                <w:lang w:val="en-CA"/>
              </w:rPr>
              <w:t>N</w:t>
            </w:r>
          </w:p>
        </w:tc>
        <w:tc>
          <w:tcPr>
            <w:tcW w:w="847" w:type="pct"/>
            <w:tcBorders>
              <w:top w:val="single" w:sz="4" w:space="0" w:color="auto"/>
              <w:left w:val="single" w:sz="4" w:space="0" w:color="auto"/>
              <w:bottom w:val="single" w:sz="4" w:space="0" w:color="auto"/>
              <w:right w:val="single" w:sz="4" w:space="0" w:color="auto"/>
            </w:tcBorders>
          </w:tcPr>
          <w:p w14:paraId="7501D6B4" w14:textId="77777777" w:rsidR="00280A1A" w:rsidRDefault="00280A1A">
            <w:pPr>
              <w:ind w:left="-81"/>
              <w:rPr>
                <w:lang w:val="en-CA"/>
              </w:rPr>
            </w:pPr>
          </w:p>
        </w:tc>
      </w:tr>
    </w:tbl>
    <w:p w14:paraId="7501D6B6" w14:textId="77777777" w:rsidR="00280A1A" w:rsidRDefault="00280A1A" w:rsidP="00280A1A">
      <w:pPr>
        <w:ind w:left="360"/>
        <w:rPr>
          <w:b/>
          <w:lang w:val="en-CA"/>
        </w:rPr>
      </w:pPr>
    </w:p>
    <w:p w14:paraId="7501D6B7" w14:textId="77777777" w:rsidR="00280A1A" w:rsidRPr="0016745D" w:rsidRDefault="00280A1A" w:rsidP="00280A1A">
      <w:pPr>
        <w:rPr>
          <w:b/>
          <w:lang w:val="en-CA"/>
        </w:rPr>
      </w:pPr>
      <w:r w:rsidRPr="0016745D">
        <w:rPr>
          <w:b/>
          <w:lang w:val="en-CA"/>
        </w:rPr>
        <w:t>FILE_PMT_SEQUENCE_NUMBER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6"/>
        <w:gridCol w:w="3405"/>
        <w:gridCol w:w="1039"/>
        <w:gridCol w:w="1739"/>
      </w:tblGrid>
      <w:tr w:rsidR="00280A1A" w:rsidRPr="0016745D" w14:paraId="7501D6BC"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shd w:val="clear" w:color="auto" w:fill="B3B3B3"/>
            <w:hideMark/>
          </w:tcPr>
          <w:p w14:paraId="7501D6B8" w14:textId="77777777" w:rsidR="00280A1A" w:rsidRPr="0016745D" w:rsidRDefault="00280A1A">
            <w:pPr>
              <w:ind w:left="-81"/>
              <w:rPr>
                <w:b/>
                <w:lang w:val="en-CA"/>
              </w:rPr>
            </w:pPr>
            <w:r w:rsidRPr="0016745D">
              <w:rPr>
                <w:b/>
                <w:lang w:val="en-CA"/>
              </w:rPr>
              <w:t>Columns</w:t>
            </w:r>
          </w:p>
        </w:tc>
        <w:tc>
          <w:tcPr>
            <w:tcW w:w="1656" w:type="pct"/>
            <w:tcBorders>
              <w:top w:val="single" w:sz="4" w:space="0" w:color="auto"/>
              <w:left w:val="single" w:sz="4" w:space="0" w:color="auto"/>
              <w:bottom w:val="single" w:sz="4" w:space="0" w:color="auto"/>
              <w:right w:val="single" w:sz="4" w:space="0" w:color="auto"/>
            </w:tcBorders>
            <w:shd w:val="clear" w:color="auto" w:fill="B3B3B3"/>
            <w:hideMark/>
          </w:tcPr>
          <w:p w14:paraId="7501D6B9" w14:textId="77777777" w:rsidR="00280A1A" w:rsidRPr="0016745D" w:rsidRDefault="00280A1A">
            <w:pPr>
              <w:ind w:left="-81"/>
              <w:rPr>
                <w:b/>
                <w:lang w:val="en-CA"/>
              </w:rPr>
            </w:pPr>
            <w:r w:rsidRPr="0016745D">
              <w:rPr>
                <w:b/>
                <w:lang w:val="en-CA"/>
              </w:rPr>
              <w:t>Data type</w:t>
            </w:r>
          </w:p>
        </w:tc>
        <w:tc>
          <w:tcPr>
            <w:tcW w:w="505" w:type="pct"/>
            <w:tcBorders>
              <w:top w:val="single" w:sz="4" w:space="0" w:color="auto"/>
              <w:left w:val="single" w:sz="4" w:space="0" w:color="auto"/>
              <w:bottom w:val="single" w:sz="4" w:space="0" w:color="auto"/>
              <w:right w:val="single" w:sz="4" w:space="0" w:color="auto"/>
            </w:tcBorders>
            <w:shd w:val="clear" w:color="auto" w:fill="B3B3B3"/>
            <w:hideMark/>
          </w:tcPr>
          <w:p w14:paraId="7501D6BA" w14:textId="77777777" w:rsidR="00280A1A" w:rsidRPr="0016745D" w:rsidRDefault="00280A1A">
            <w:pPr>
              <w:ind w:left="-81"/>
              <w:rPr>
                <w:b/>
                <w:lang w:val="en-CA"/>
              </w:rPr>
            </w:pPr>
            <w:r w:rsidRPr="0016745D">
              <w:rPr>
                <w:b/>
                <w:lang w:val="en-CA"/>
              </w:rPr>
              <w:t>Required</w:t>
            </w:r>
          </w:p>
        </w:tc>
        <w:tc>
          <w:tcPr>
            <w:tcW w:w="846" w:type="pct"/>
            <w:tcBorders>
              <w:top w:val="single" w:sz="4" w:space="0" w:color="auto"/>
              <w:left w:val="single" w:sz="4" w:space="0" w:color="auto"/>
              <w:bottom w:val="single" w:sz="4" w:space="0" w:color="auto"/>
              <w:right w:val="single" w:sz="4" w:space="0" w:color="auto"/>
            </w:tcBorders>
            <w:shd w:val="clear" w:color="auto" w:fill="B3B3B3"/>
            <w:hideMark/>
          </w:tcPr>
          <w:p w14:paraId="7501D6BB" w14:textId="77777777" w:rsidR="00280A1A" w:rsidRPr="0016745D" w:rsidRDefault="00280A1A">
            <w:pPr>
              <w:ind w:left="-81"/>
              <w:rPr>
                <w:b/>
                <w:lang w:val="en-CA"/>
              </w:rPr>
            </w:pPr>
            <w:r w:rsidRPr="0016745D">
              <w:rPr>
                <w:b/>
                <w:lang w:val="en-CA"/>
              </w:rPr>
              <w:t>Notes</w:t>
            </w:r>
          </w:p>
        </w:tc>
      </w:tr>
      <w:tr w:rsidR="00280A1A" w:rsidRPr="0016745D" w14:paraId="7501D6C1"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BD" w14:textId="77777777" w:rsidR="00280A1A" w:rsidRPr="0016745D" w:rsidRDefault="00280A1A">
            <w:pPr>
              <w:ind w:left="-81"/>
              <w:rPr>
                <w:b/>
                <w:i/>
                <w:lang w:val="en-CA"/>
              </w:rPr>
            </w:pPr>
            <w:r w:rsidRPr="0016745D">
              <w:rPr>
                <w:b/>
                <w:i/>
                <w:lang w:val="en-CA"/>
              </w:rPr>
              <w:t>FILE_PMT_SEQUENCE_NUMBER_ID</w:t>
            </w:r>
          </w:p>
        </w:tc>
        <w:tc>
          <w:tcPr>
            <w:tcW w:w="1656" w:type="pct"/>
            <w:tcBorders>
              <w:top w:val="single" w:sz="4" w:space="0" w:color="auto"/>
              <w:left w:val="single" w:sz="4" w:space="0" w:color="auto"/>
              <w:bottom w:val="single" w:sz="4" w:space="0" w:color="auto"/>
              <w:right w:val="single" w:sz="4" w:space="0" w:color="auto"/>
            </w:tcBorders>
            <w:hideMark/>
          </w:tcPr>
          <w:p w14:paraId="7501D6BE" w14:textId="77777777" w:rsidR="00280A1A" w:rsidRPr="0016745D" w:rsidRDefault="00280A1A">
            <w:pPr>
              <w:ind w:left="-81"/>
              <w:rPr>
                <w:b/>
                <w:i/>
                <w:lang w:val="en-CA"/>
              </w:rPr>
            </w:pPr>
            <w:r w:rsidRPr="0016745D">
              <w:rPr>
                <w:b/>
                <w:i/>
                <w:lang w:val="en-CA"/>
              </w:rPr>
              <w:t>NUMBER(50)</w:t>
            </w:r>
          </w:p>
        </w:tc>
        <w:tc>
          <w:tcPr>
            <w:tcW w:w="505" w:type="pct"/>
            <w:tcBorders>
              <w:top w:val="single" w:sz="4" w:space="0" w:color="auto"/>
              <w:left w:val="single" w:sz="4" w:space="0" w:color="auto"/>
              <w:bottom w:val="single" w:sz="4" w:space="0" w:color="auto"/>
              <w:right w:val="single" w:sz="4" w:space="0" w:color="auto"/>
            </w:tcBorders>
            <w:hideMark/>
          </w:tcPr>
          <w:p w14:paraId="7501D6BF" w14:textId="77777777" w:rsidR="00280A1A" w:rsidRPr="0016745D" w:rsidRDefault="00280A1A">
            <w:pPr>
              <w:ind w:left="-81"/>
              <w:rPr>
                <w:b/>
                <w:i/>
                <w:lang w:val="en-CA"/>
              </w:rPr>
            </w:pPr>
            <w:r w:rsidRPr="0016745D">
              <w:rPr>
                <w:b/>
                <w:i/>
                <w:lang w:val="en-CA"/>
              </w:rPr>
              <w:t>Y</w:t>
            </w:r>
          </w:p>
        </w:tc>
        <w:tc>
          <w:tcPr>
            <w:tcW w:w="846" w:type="pct"/>
            <w:tcBorders>
              <w:top w:val="single" w:sz="4" w:space="0" w:color="auto"/>
              <w:left w:val="single" w:sz="4" w:space="0" w:color="auto"/>
              <w:bottom w:val="single" w:sz="4" w:space="0" w:color="auto"/>
              <w:right w:val="single" w:sz="4" w:space="0" w:color="auto"/>
            </w:tcBorders>
            <w:hideMark/>
          </w:tcPr>
          <w:p w14:paraId="7501D6C0" w14:textId="04D984F1" w:rsidR="00280A1A" w:rsidRPr="0016745D" w:rsidRDefault="00280A1A">
            <w:pPr>
              <w:ind w:left="-81"/>
              <w:rPr>
                <w:b/>
                <w:i/>
                <w:lang w:val="en-CA"/>
              </w:rPr>
            </w:pPr>
            <w:r w:rsidRPr="0016745D">
              <w:rPr>
                <w:lang w:val="en-CA"/>
              </w:rPr>
              <w:t xml:space="preserve">Oracle unique sequencer with no </w:t>
            </w:r>
            <w:r w:rsidR="00D9444F" w:rsidRPr="0016745D">
              <w:rPr>
                <w:lang w:val="en-CA"/>
              </w:rPr>
              <w:t>order</w:t>
            </w:r>
            <w:r w:rsidRPr="0016745D">
              <w:rPr>
                <w:lang w:val="en-CA"/>
              </w:rPr>
              <w:t xml:space="preserve"> starting from 1 to 9999999999</w:t>
            </w:r>
          </w:p>
        </w:tc>
      </w:tr>
      <w:tr w:rsidR="00280A1A" w:rsidRPr="0016745D" w14:paraId="7501D6C6"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2" w14:textId="77777777" w:rsidR="00280A1A" w:rsidRPr="0016745D" w:rsidRDefault="00280A1A">
            <w:pPr>
              <w:ind w:left="-81"/>
              <w:rPr>
                <w:lang w:val="en-CA"/>
              </w:rPr>
            </w:pPr>
            <w:r w:rsidRPr="0016745D">
              <w:rPr>
                <w:lang w:val="en-CA"/>
              </w:rPr>
              <w:t>SEQUENCE_NUMBER</w:t>
            </w:r>
          </w:p>
        </w:tc>
        <w:tc>
          <w:tcPr>
            <w:tcW w:w="1656" w:type="pct"/>
            <w:tcBorders>
              <w:top w:val="single" w:sz="4" w:space="0" w:color="auto"/>
              <w:left w:val="single" w:sz="4" w:space="0" w:color="auto"/>
              <w:bottom w:val="single" w:sz="4" w:space="0" w:color="auto"/>
              <w:right w:val="single" w:sz="4" w:space="0" w:color="auto"/>
            </w:tcBorders>
            <w:hideMark/>
          </w:tcPr>
          <w:p w14:paraId="7501D6C3" w14:textId="77777777" w:rsidR="00280A1A" w:rsidRPr="0016745D" w:rsidRDefault="00280A1A">
            <w:pPr>
              <w:ind w:left="-81"/>
              <w:rPr>
                <w:lang w:val="en-CA"/>
              </w:rPr>
            </w:pPr>
            <w:r w:rsidRPr="0016745D">
              <w:rPr>
                <w:lang w:val="en-CA"/>
              </w:rPr>
              <w:t>VARCHAR2(4)</w:t>
            </w:r>
          </w:p>
        </w:tc>
        <w:tc>
          <w:tcPr>
            <w:tcW w:w="505" w:type="pct"/>
            <w:tcBorders>
              <w:top w:val="single" w:sz="4" w:space="0" w:color="auto"/>
              <w:left w:val="single" w:sz="4" w:space="0" w:color="auto"/>
              <w:bottom w:val="single" w:sz="4" w:space="0" w:color="auto"/>
              <w:right w:val="single" w:sz="4" w:space="0" w:color="auto"/>
            </w:tcBorders>
            <w:hideMark/>
          </w:tcPr>
          <w:p w14:paraId="7501D6C4"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tcPr>
          <w:p w14:paraId="7501D6C5" w14:textId="77777777" w:rsidR="00280A1A" w:rsidRPr="0016745D" w:rsidRDefault="00280A1A">
            <w:pPr>
              <w:ind w:left="-81"/>
              <w:rPr>
                <w:lang w:val="en-CA"/>
              </w:rPr>
            </w:pPr>
          </w:p>
        </w:tc>
      </w:tr>
      <w:tr w:rsidR="00280A1A" w:rsidRPr="0016745D" w14:paraId="7501D6CB"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7" w14:textId="77777777" w:rsidR="00280A1A" w:rsidRPr="0016745D" w:rsidRDefault="00280A1A">
            <w:pPr>
              <w:ind w:left="-81"/>
              <w:rPr>
                <w:lang w:val="en-CA"/>
              </w:rPr>
            </w:pPr>
            <w:r w:rsidRPr="0016745D">
              <w:rPr>
                <w:lang w:val="en-CA"/>
              </w:rPr>
              <w:t>BSS_SOURCE_ID</w:t>
            </w:r>
          </w:p>
        </w:tc>
        <w:tc>
          <w:tcPr>
            <w:tcW w:w="1656" w:type="pct"/>
            <w:tcBorders>
              <w:top w:val="single" w:sz="4" w:space="0" w:color="auto"/>
              <w:left w:val="single" w:sz="4" w:space="0" w:color="auto"/>
              <w:bottom w:val="single" w:sz="4" w:space="0" w:color="auto"/>
              <w:right w:val="single" w:sz="4" w:space="0" w:color="auto"/>
            </w:tcBorders>
            <w:hideMark/>
          </w:tcPr>
          <w:p w14:paraId="7501D6C8" w14:textId="77777777" w:rsidR="00280A1A" w:rsidRPr="0016745D" w:rsidRDefault="00280A1A">
            <w:pPr>
              <w:ind w:left="-81"/>
              <w:rPr>
                <w:lang w:val="en-CA"/>
              </w:rPr>
            </w:pPr>
            <w:r w:rsidRPr="0016745D">
              <w:rPr>
                <w:lang w:val="en-CA"/>
              </w:rPr>
              <w:t>VARCHAR2(50)</w:t>
            </w:r>
          </w:p>
        </w:tc>
        <w:tc>
          <w:tcPr>
            <w:tcW w:w="505" w:type="pct"/>
            <w:tcBorders>
              <w:top w:val="single" w:sz="4" w:space="0" w:color="auto"/>
              <w:left w:val="single" w:sz="4" w:space="0" w:color="auto"/>
              <w:bottom w:val="single" w:sz="4" w:space="0" w:color="auto"/>
              <w:right w:val="single" w:sz="4" w:space="0" w:color="auto"/>
            </w:tcBorders>
            <w:hideMark/>
          </w:tcPr>
          <w:p w14:paraId="7501D6C9" w14:textId="77777777" w:rsidR="00280A1A" w:rsidRPr="0016745D" w:rsidRDefault="00280A1A">
            <w:pPr>
              <w:ind w:left="-81"/>
              <w:rPr>
                <w:lang w:val="en-CA"/>
              </w:rPr>
            </w:pPr>
            <w:r w:rsidRPr="0016745D">
              <w:rPr>
                <w:lang w:val="en-CA"/>
              </w:rPr>
              <w:t>N</w:t>
            </w:r>
          </w:p>
        </w:tc>
        <w:tc>
          <w:tcPr>
            <w:tcW w:w="846" w:type="pct"/>
            <w:tcBorders>
              <w:top w:val="single" w:sz="4" w:space="0" w:color="auto"/>
              <w:left w:val="single" w:sz="4" w:space="0" w:color="auto"/>
              <w:bottom w:val="single" w:sz="4" w:space="0" w:color="auto"/>
              <w:right w:val="single" w:sz="4" w:space="0" w:color="auto"/>
            </w:tcBorders>
            <w:hideMark/>
          </w:tcPr>
          <w:p w14:paraId="7501D6CA" w14:textId="77777777" w:rsidR="00280A1A" w:rsidRPr="0016745D" w:rsidRDefault="00280A1A">
            <w:pPr>
              <w:ind w:left="-81"/>
              <w:rPr>
                <w:lang w:val="en-CA"/>
              </w:rPr>
            </w:pPr>
            <w:r w:rsidRPr="0016745D">
              <w:rPr>
                <w:lang w:val="en-CA"/>
              </w:rPr>
              <w:t>Relation 1 to many from BSS_SOURCE Table to this table</w:t>
            </w:r>
          </w:p>
        </w:tc>
      </w:tr>
      <w:tr w:rsidR="00280A1A" w:rsidRPr="0016745D" w14:paraId="7501D6D0"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C" w14:textId="77777777" w:rsidR="00280A1A" w:rsidRPr="0016745D" w:rsidRDefault="00280A1A">
            <w:pPr>
              <w:ind w:left="-81"/>
              <w:rPr>
                <w:lang w:val="en-CA"/>
              </w:rPr>
            </w:pPr>
            <w:r w:rsidRPr="0016745D">
              <w:rPr>
                <w:lang w:val="en-CA"/>
              </w:rPr>
              <w:t>FILE_TYPE</w:t>
            </w:r>
          </w:p>
        </w:tc>
        <w:tc>
          <w:tcPr>
            <w:tcW w:w="1656" w:type="pct"/>
            <w:tcBorders>
              <w:top w:val="single" w:sz="4" w:space="0" w:color="auto"/>
              <w:left w:val="single" w:sz="4" w:space="0" w:color="auto"/>
              <w:bottom w:val="single" w:sz="4" w:space="0" w:color="auto"/>
              <w:right w:val="single" w:sz="4" w:space="0" w:color="auto"/>
            </w:tcBorders>
            <w:hideMark/>
          </w:tcPr>
          <w:p w14:paraId="7501D6CD" w14:textId="77777777" w:rsidR="00280A1A" w:rsidRPr="0016745D" w:rsidRDefault="00280A1A">
            <w:pPr>
              <w:ind w:left="-81"/>
              <w:rPr>
                <w:lang w:val="en-CA"/>
              </w:rPr>
            </w:pPr>
            <w:r w:rsidRPr="0016745D">
              <w:rPr>
                <w:lang w:val="en-CA"/>
              </w:rPr>
              <w:t>VARCHAR2(50)</w:t>
            </w:r>
          </w:p>
        </w:tc>
        <w:tc>
          <w:tcPr>
            <w:tcW w:w="505" w:type="pct"/>
            <w:tcBorders>
              <w:top w:val="single" w:sz="4" w:space="0" w:color="auto"/>
              <w:left w:val="single" w:sz="4" w:space="0" w:color="auto"/>
              <w:bottom w:val="single" w:sz="4" w:space="0" w:color="auto"/>
              <w:right w:val="single" w:sz="4" w:space="0" w:color="auto"/>
            </w:tcBorders>
            <w:hideMark/>
          </w:tcPr>
          <w:p w14:paraId="7501D6CE"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tcPr>
          <w:p w14:paraId="7501D6CF" w14:textId="77777777" w:rsidR="00280A1A" w:rsidRPr="0016745D" w:rsidRDefault="00280A1A">
            <w:pPr>
              <w:ind w:left="-81"/>
              <w:rPr>
                <w:lang w:val="en-CA"/>
              </w:rPr>
            </w:pPr>
          </w:p>
        </w:tc>
      </w:tr>
      <w:tr w:rsidR="00280A1A" w14:paraId="7501D6D6"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D1" w14:textId="77777777" w:rsidR="00280A1A" w:rsidRPr="0016745D" w:rsidRDefault="00280A1A">
            <w:pPr>
              <w:ind w:left="-81"/>
              <w:rPr>
                <w:lang w:val="en-CA"/>
              </w:rPr>
            </w:pPr>
            <w:r w:rsidRPr="0016745D">
              <w:rPr>
                <w:lang w:val="en-CA"/>
              </w:rPr>
              <w:t>ERROR_FILE_REQUIRED</w:t>
            </w:r>
          </w:p>
        </w:tc>
        <w:tc>
          <w:tcPr>
            <w:tcW w:w="1656" w:type="pct"/>
            <w:tcBorders>
              <w:top w:val="single" w:sz="4" w:space="0" w:color="auto"/>
              <w:left w:val="single" w:sz="4" w:space="0" w:color="auto"/>
              <w:bottom w:val="single" w:sz="4" w:space="0" w:color="auto"/>
              <w:right w:val="single" w:sz="4" w:space="0" w:color="auto"/>
            </w:tcBorders>
            <w:hideMark/>
          </w:tcPr>
          <w:p w14:paraId="7501D6D2" w14:textId="77777777" w:rsidR="00280A1A" w:rsidRPr="0016745D" w:rsidRDefault="00280A1A">
            <w:pPr>
              <w:ind w:left="-81"/>
              <w:rPr>
                <w:lang w:val="en-CA"/>
              </w:rPr>
            </w:pPr>
            <w:r w:rsidRPr="0016745D">
              <w:rPr>
                <w:lang w:val="en-CA"/>
              </w:rPr>
              <w:t>NUMBER(1)</w:t>
            </w:r>
          </w:p>
        </w:tc>
        <w:tc>
          <w:tcPr>
            <w:tcW w:w="505" w:type="pct"/>
            <w:tcBorders>
              <w:top w:val="single" w:sz="4" w:space="0" w:color="auto"/>
              <w:left w:val="single" w:sz="4" w:space="0" w:color="auto"/>
              <w:bottom w:val="single" w:sz="4" w:space="0" w:color="auto"/>
              <w:right w:val="single" w:sz="4" w:space="0" w:color="auto"/>
            </w:tcBorders>
            <w:hideMark/>
          </w:tcPr>
          <w:p w14:paraId="7501D6D3"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hideMark/>
          </w:tcPr>
          <w:p w14:paraId="7501D6D4" w14:textId="77777777" w:rsidR="00280A1A" w:rsidRPr="0016745D" w:rsidRDefault="00280A1A">
            <w:pPr>
              <w:ind w:left="-81"/>
              <w:rPr>
                <w:lang w:val="en-CA"/>
              </w:rPr>
            </w:pPr>
            <w:r w:rsidRPr="0016745D">
              <w:rPr>
                <w:lang w:val="en-CA"/>
              </w:rPr>
              <w:t>Default value 1</w:t>
            </w:r>
          </w:p>
          <w:p w14:paraId="7501D6D5" w14:textId="77777777" w:rsidR="00280A1A" w:rsidRPr="0016745D" w:rsidRDefault="00280A1A">
            <w:pPr>
              <w:ind w:left="-81"/>
              <w:rPr>
                <w:lang w:val="en-CA"/>
              </w:rPr>
            </w:pPr>
            <w:r w:rsidRPr="0016745D">
              <w:rPr>
                <w:lang w:val="en-CA"/>
              </w:rPr>
              <w:t>For EDIRIS, value is 0</w:t>
            </w:r>
          </w:p>
        </w:tc>
      </w:tr>
    </w:tbl>
    <w:p w14:paraId="7501D6D7" w14:textId="77777777" w:rsidR="00280A1A" w:rsidRDefault="00280A1A" w:rsidP="00280A1A">
      <w:pPr>
        <w:rPr>
          <w:lang w:val="en-CA"/>
        </w:rPr>
      </w:pPr>
    </w:p>
    <w:p w14:paraId="7501D6D8" w14:textId="77777777" w:rsidR="00280A1A" w:rsidRDefault="00280A1A" w:rsidP="00280A1A">
      <w:pPr>
        <w:rPr>
          <w:b/>
          <w:lang w:val="en-CA"/>
        </w:rPr>
      </w:pPr>
    </w:p>
    <w:p w14:paraId="7501D6D9" w14:textId="77777777" w:rsidR="00280A1A" w:rsidRDefault="00280A1A" w:rsidP="00280A1A">
      <w:pPr>
        <w:rPr>
          <w:b/>
          <w:lang w:val="en-CA"/>
        </w:rPr>
      </w:pPr>
    </w:p>
    <w:p w14:paraId="7501D6DA" w14:textId="77777777" w:rsidR="00280A1A" w:rsidRDefault="00280A1A" w:rsidP="00280A1A">
      <w:pPr>
        <w:rPr>
          <w:b/>
          <w:lang w:val="en-CA"/>
        </w:rPr>
      </w:pPr>
    </w:p>
    <w:p w14:paraId="7501D6DB" w14:textId="77777777" w:rsidR="00280A1A" w:rsidRDefault="00280A1A" w:rsidP="00280A1A">
      <w:pPr>
        <w:rPr>
          <w:b/>
          <w:lang w:val="en-CA"/>
        </w:rPr>
      </w:pPr>
    </w:p>
    <w:p w14:paraId="7501D6DC" w14:textId="77777777" w:rsidR="00280A1A" w:rsidRDefault="00280A1A" w:rsidP="00280A1A">
      <w:pPr>
        <w:rPr>
          <w:b/>
          <w:lang w:val="en-CA"/>
        </w:rPr>
      </w:pPr>
    </w:p>
    <w:p w14:paraId="7501D6DD" w14:textId="77777777" w:rsidR="00280A1A" w:rsidRDefault="00280A1A" w:rsidP="00280A1A">
      <w:pPr>
        <w:rPr>
          <w:b/>
          <w:lang w:val="en-CA"/>
        </w:rPr>
      </w:pPr>
    </w:p>
    <w:p w14:paraId="7501D6DE" w14:textId="77777777" w:rsidR="00280A1A" w:rsidRDefault="00280A1A" w:rsidP="00280A1A">
      <w:pPr>
        <w:rPr>
          <w:b/>
          <w:lang w:val="en-CA"/>
        </w:rPr>
      </w:pPr>
    </w:p>
    <w:p w14:paraId="7501D6DF" w14:textId="77777777" w:rsidR="00280A1A" w:rsidRDefault="00280A1A" w:rsidP="00280A1A">
      <w:pPr>
        <w:rPr>
          <w:b/>
          <w:lang w:val="en-CA"/>
        </w:rPr>
      </w:pPr>
    </w:p>
    <w:p w14:paraId="7501D6E5" w14:textId="77777777" w:rsidR="00280A1A" w:rsidRDefault="00280A1A" w:rsidP="00280A1A">
      <w:pPr>
        <w:pStyle w:val="Heading1"/>
        <w:numPr>
          <w:ilvl w:val="0"/>
          <w:numId w:val="2"/>
        </w:numPr>
        <w:rPr>
          <w:lang w:val="en-CA"/>
        </w:rPr>
      </w:pPr>
      <w:bookmarkStart w:id="2409" w:name="_Toc242949099"/>
      <w:bookmarkStart w:id="2410" w:name="_Toc242932341"/>
      <w:bookmarkStart w:id="2411" w:name="_Toc415569109"/>
      <w:r>
        <w:rPr>
          <w:b w:val="0"/>
          <w:lang w:val="en-CA"/>
        </w:rPr>
        <w:t>Annexes</w:t>
      </w:r>
      <w:bookmarkEnd w:id="2409"/>
      <w:bookmarkEnd w:id="2410"/>
      <w:bookmarkEnd w:id="2411"/>
    </w:p>
    <w:p w14:paraId="7501D6E6" w14:textId="77777777" w:rsidR="00280A1A" w:rsidRDefault="00280A1A" w:rsidP="00280A1A">
      <w:pPr>
        <w:pStyle w:val="Heading2"/>
        <w:numPr>
          <w:ilvl w:val="1"/>
          <w:numId w:val="2"/>
        </w:numPr>
        <w:rPr>
          <w:b w:val="0"/>
          <w:lang w:val="en-CA"/>
        </w:rPr>
      </w:pPr>
      <w:bookmarkStart w:id="2412" w:name="_Toc242949102"/>
      <w:bookmarkStart w:id="2413" w:name="_Toc242932344"/>
      <w:bookmarkStart w:id="2414" w:name="_Ref261453827"/>
      <w:bookmarkStart w:id="2415" w:name="_Toc415569110"/>
      <w:bookmarkStart w:id="2416" w:name="_Ref261270754"/>
      <w:r>
        <w:rPr>
          <w:b w:val="0"/>
          <w:lang w:val="en-CA"/>
        </w:rPr>
        <w:t>Annexe A: Reg Expression Comparison Example</w:t>
      </w:r>
      <w:bookmarkEnd w:id="2412"/>
      <w:bookmarkEnd w:id="2413"/>
      <w:bookmarkEnd w:id="2414"/>
      <w:bookmarkEnd w:id="2415"/>
    </w:p>
    <w:p w14:paraId="7501D6E7" w14:textId="77777777" w:rsidR="00280A1A" w:rsidRDefault="00280A1A" w:rsidP="00280A1A">
      <w:pPr>
        <w:rPr>
          <w:lang w:val="en-CA"/>
        </w:rPr>
      </w:pPr>
      <w:r>
        <w:rPr>
          <w:lang w:val="en-CA"/>
        </w:rPr>
        <w:t>The following illustrates an example of comparison for a specific line using a regular expression</w:t>
      </w:r>
    </w:p>
    <w:p w14:paraId="7501D6E8" w14:textId="77777777" w:rsidR="00280A1A" w:rsidRDefault="00280A1A" w:rsidP="00280A1A">
      <w:pPr>
        <w:rPr>
          <w:lang w:val="en-CA"/>
        </w:rPr>
      </w:pPr>
    </w:p>
    <w:p w14:paraId="7501D6E9" w14:textId="77777777" w:rsidR="00280A1A" w:rsidRDefault="00280A1A" w:rsidP="00280A1A">
      <w:pPr>
        <w:rPr>
          <w:lang w:val="en-CA"/>
        </w:rPr>
      </w:pPr>
      <w:r w:rsidRPr="007E3C18">
        <w:rPr>
          <w:lang w:val="en-CA"/>
        </w:rPr>
        <w:object w:dxaOrig="1590" w:dyaOrig="1005" w14:anchorId="7501E3BD">
          <v:shape id="_x0000_i1090" type="#_x0000_t75" style="width:79.5pt;height:52.5pt" o:ole="" o:bordertopcolor="this" o:borderleftcolor="this" o:borderbottomcolor="this" o:borderrightcolor="this">
            <v:imagedata r:id="rId182" o:title=""/>
            <w10:bordertop type="single" width="4"/>
            <w10:borderleft type="single" width="4"/>
            <w10:borderbottom type="single" width="4"/>
            <w10:borderright type="single" width="4"/>
          </v:shape>
          <o:OLEObject Type="Embed" ProgID="Package" ShapeID="_x0000_i1090" DrawAspect="Icon" ObjectID="_1489316712" r:id="rId183"/>
        </w:object>
      </w:r>
    </w:p>
    <w:p w14:paraId="7501D6EA" w14:textId="77777777" w:rsidR="00280A1A" w:rsidRDefault="00280A1A" w:rsidP="00280A1A">
      <w:pPr>
        <w:rPr>
          <w:lang w:val="en-CA"/>
        </w:rPr>
      </w:pPr>
    </w:p>
    <w:p w14:paraId="7501D6EB" w14:textId="77777777" w:rsidR="00280A1A" w:rsidRDefault="00280A1A" w:rsidP="00280A1A">
      <w:pPr>
        <w:pStyle w:val="Heading2"/>
        <w:numPr>
          <w:ilvl w:val="1"/>
          <w:numId w:val="2"/>
        </w:numPr>
        <w:rPr>
          <w:lang w:val="en-CA"/>
        </w:rPr>
      </w:pPr>
      <w:bookmarkStart w:id="2417" w:name="_Ref261528650"/>
      <w:bookmarkStart w:id="2418" w:name="_Toc242949105"/>
      <w:bookmarkStart w:id="2419" w:name="_Toc242932347"/>
      <w:bookmarkStart w:id="2420" w:name="_Toc415569111"/>
      <w:r>
        <w:rPr>
          <w:b w:val="0"/>
          <w:lang w:val="en-CA"/>
        </w:rPr>
        <w:t xml:space="preserve">Annexe B: Ehcache </w:t>
      </w:r>
      <w:bookmarkEnd w:id="2417"/>
      <w:r>
        <w:rPr>
          <w:b w:val="0"/>
          <w:lang w:val="en-CA"/>
        </w:rPr>
        <w:t>example</w:t>
      </w:r>
      <w:bookmarkEnd w:id="2418"/>
      <w:bookmarkEnd w:id="2419"/>
      <w:bookmarkEnd w:id="2420"/>
    </w:p>
    <w:p w14:paraId="7501D6EC" w14:textId="77777777" w:rsidR="00280A1A" w:rsidRDefault="00280A1A" w:rsidP="00280A1A">
      <w:pPr>
        <w:rPr>
          <w:lang w:val="en-CA"/>
        </w:rPr>
      </w:pPr>
      <w:r>
        <w:rPr>
          <w:lang w:val="en-CA"/>
        </w:rPr>
        <w:t>Ehcache configuration file example:</w:t>
      </w:r>
    </w:p>
    <w:p w14:paraId="7501D6ED" w14:textId="77777777" w:rsidR="00280A1A" w:rsidRDefault="00280A1A" w:rsidP="00280A1A">
      <w:pPr>
        <w:rPr>
          <w:lang w:val="en-CA"/>
        </w:rPr>
      </w:pPr>
      <w:r w:rsidRPr="007E3C18">
        <w:rPr>
          <w:lang w:val="en-CA"/>
        </w:rPr>
        <w:object w:dxaOrig="1245" w:dyaOrig="825" w14:anchorId="7501E3BE">
          <v:shape id="_x0000_i1091" type="#_x0000_t75" style="width:62.25pt;height:41.25pt" o:ole="" o:bordertopcolor="this" o:borderleftcolor="this" o:borderbottomcolor="this" o:borderrightcolor="this">
            <v:imagedata r:id="rId184" o:title=""/>
            <w10:bordertop type="single" width="4"/>
            <w10:borderleft type="single" width="4"/>
            <w10:borderbottom type="single" width="4"/>
            <w10:borderright type="single" width="4"/>
          </v:shape>
          <o:OLEObject Type="Embed" ProgID="Package" ShapeID="_x0000_i1091" DrawAspect="Content" ObjectID="_1489316713" r:id="rId185"/>
        </w:object>
      </w:r>
    </w:p>
    <w:p w14:paraId="7501D6EE" w14:textId="77777777" w:rsidR="00280A1A" w:rsidRDefault="00280A1A" w:rsidP="00280A1A">
      <w:pPr>
        <w:rPr>
          <w:highlight w:val="magenta"/>
          <w:lang w:val="en-CA"/>
        </w:rPr>
      </w:pPr>
    </w:p>
    <w:p w14:paraId="7501D6EF" w14:textId="77777777" w:rsidR="00280A1A" w:rsidRDefault="00280A1A" w:rsidP="00280A1A">
      <w:pPr>
        <w:rPr>
          <w:lang w:val="en-CA"/>
        </w:rPr>
      </w:pPr>
      <w:r>
        <w:rPr>
          <w:lang w:val="en-CA"/>
        </w:rPr>
        <w:lastRenderedPageBreak/>
        <w:t>The ANT token tags corresponding to Ehcache (flush) configuration is described there and are needed in the Build properties:</w:t>
      </w:r>
    </w:p>
    <w:p w14:paraId="7501D6F0" w14:textId="77777777" w:rsidR="00280A1A" w:rsidRDefault="00280A1A" w:rsidP="00280A1A">
      <w:pPr>
        <w:rPr>
          <w:highlight w:val="magenta"/>
          <w:lang w:val="en-CA"/>
        </w:rPr>
      </w:pPr>
    </w:p>
    <w:p w14:paraId="7501D6F1" w14:textId="77777777" w:rsidR="00280A1A" w:rsidRDefault="00280A1A" w:rsidP="00280A1A">
      <w:pPr>
        <w:ind w:left="720"/>
        <w:rPr>
          <w:sz w:val="16"/>
          <w:szCs w:val="16"/>
          <w:lang w:val="en-CA"/>
        </w:rPr>
      </w:pPr>
      <w:r>
        <w:rPr>
          <w:sz w:val="16"/>
          <w:szCs w:val="16"/>
          <w:lang w:val="en-CA"/>
        </w:rPr>
        <w:t>#eH Cache configuration</w:t>
      </w:r>
    </w:p>
    <w:p w14:paraId="7501D6F2" w14:textId="77777777" w:rsidR="00280A1A" w:rsidRDefault="00280A1A" w:rsidP="00280A1A">
      <w:pPr>
        <w:ind w:left="720"/>
        <w:rPr>
          <w:sz w:val="16"/>
          <w:szCs w:val="16"/>
          <w:lang w:val="en-CA"/>
        </w:rPr>
      </w:pPr>
      <w:r>
        <w:rPr>
          <w:sz w:val="16"/>
          <w:szCs w:val="16"/>
          <w:lang w:val="en-CA"/>
        </w:rPr>
        <w:t>eh.cache.listening.hostname=142.117.117.243</w:t>
      </w:r>
    </w:p>
    <w:p w14:paraId="7501D6F3" w14:textId="77777777" w:rsidR="00280A1A" w:rsidRDefault="00280A1A" w:rsidP="00280A1A">
      <w:pPr>
        <w:ind w:left="720"/>
        <w:rPr>
          <w:sz w:val="16"/>
          <w:szCs w:val="16"/>
          <w:lang w:val="en-CA"/>
        </w:rPr>
      </w:pPr>
      <w:r>
        <w:rPr>
          <w:sz w:val="16"/>
          <w:szCs w:val="16"/>
          <w:lang w:val="en-CA"/>
        </w:rPr>
        <w:t>eh.cache.listening.port=40003</w:t>
      </w:r>
    </w:p>
    <w:p w14:paraId="7501D6F4" w14:textId="77777777" w:rsidR="00280A1A" w:rsidRDefault="00280A1A" w:rsidP="00280A1A">
      <w:pPr>
        <w:ind w:left="720"/>
        <w:rPr>
          <w:sz w:val="16"/>
          <w:szCs w:val="16"/>
          <w:highlight w:val="magenta"/>
          <w:lang w:val="en-CA"/>
        </w:rPr>
      </w:pPr>
      <w:r>
        <w:rPr>
          <w:sz w:val="16"/>
          <w:szCs w:val="16"/>
          <w:lang w:val="en-CA"/>
        </w:rPr>
        <w:t>eh.cache.rmi.urls=//142.117.117.242:40001/accountcache|//142.117.117.242:40001/contentcache</w:t>
      </w:r>
    </w:p>
    <w:p w14:paraId="7501D6F5" w14:textId="77777777" w:rsidR="00280A1A" w:rsidRDefault="00280A1A" w:rsidP="00280A1A">
      <w:pPr>
        <w:rPr>
          <w:highlight w:val="magenta"/>
          <w:lang w:val="en-CA"/>
        </w:rPr>
      </w:pPr>
    </w:p>
    <w:p w14:paraId="7501D6F6" w14:textId="0693248F" w:rsidR="00280A1A" w:rsidRDefault="00280A1A" w:rsidP="00280A1A">
      <w:pPr>
        <w:rPr>
          <w:lang w:val="fr-CA"/>
        </w:rPr>
      </w:pPr>
      <w:r>
        <w:rPr>
          <w:lang w:val="fr-CA"/>
        </w:rPr>
        <w:t>cache</w:t>
      </w:r>
      <w:r w:rsidR="00D9444F">
        <w:rPr>
          <w:lang w:val="fr-CA"/>
        </w:rPr>
        <w:t>.MethodCacheInterceptor java cla</w:t>
      </w:r>
      <w:r>
        <w:rPr>
          <w:lang w:val="fr-CA"/>
        </w:rPr>
        <w:t>ss :</w:t>
      </w:r>
    </w:p>
    <w:p w14:paraId="7501D6F7" w14:textId="77777777" w:rsidR="00280A1A" w:rsidRDefault="00280A1A" w:rsidP="00280A1A">
      <w:pPr>
        <w:rPr>
          <w:lang w:val="fr-CA"/>
        </w:rPr>
      </w:pPr>
    </w:p>
    <w:p w14:paraId="7501D6F8" w14:textId="77777777" w:rsidR="00280A1A" w:rsidRDefault="00280A1A" w:rsidP="00280A1A">
      <w:pPr>
        <w:rPr>
          <w:lang w:val="en-CA"/>
        </w:rPr>
      </w:pPr>
      <w:r w:rsidRPr="007E3C18">
        <w:rPr>
          <w:lang w:val="en-CA"/>
        </w:rPr>
        <w:object w:dxaOrig="2745" w:dyaOrig="750" w14:anchorId="7501E3BF">
          <v:shape id="_x0000_i1092" type="#_x0000_t75" style="width:137.25pt;height:37.5pt" o:ole="" o:bordertopcolor="this" o:borderleftcolor="this" o:borderbottomcolor="this" o:borderrightcolor="this">
            <v:imagedata r:id="rId186" o:title=""/>
            <w10:bordertop type="single" width="4"/>
            <w10:borderleft type="single" width="4"/>
            <w10:borderbottom type="single" width="4"/>
            <w10:borderright type="single" width="4"/>
          </v:shape>
          <o:OLEObject Type="Embed" ProgID="Package" ShapeID="_x0000_i1092" DrawAspect="Content" ObjectID="_1489316714" r:id="rId187"/>
        </w:object>
      </w:r>
    </w:p>
    <w:p w14:paraId="7501D6F9" w14:textId="77777777" w:rsidR="00280A1A" w:rsidRDefault="00280A1A" w:rsidP="00280A1A">
      <w:pPr>
        <w:rPr>
          <w:lang w:val="en-CA"/>
        </w:rPr>
      </w:pPr>
    </w:p>
    <w:bookmarkEnd w:id="2416"/>
    <w:p w14:paraId="7501D6FA" w14:textId="0FC7E8F4" w:rsidR="007F0770" w:rsidRDefault="007F0770">
      <w:pPr>
        <w:widowControl/>
        <w:spacing w:line="240" w:lineRule="auto"/>
        <w:rPr>
          <w:lang w:val="en-CA"/>
        </w:rPr>
      </w:pPr>
      <w:r>
        <w:rPr>
          <w:lang w:val="en-CA"/>
        </w:rPr>
        <w:br w:type="page"/>
      </w:r>
    </w:p>
    <w:p w14:paraId="034092F0" w14:textId="77777777" w:rsidR="00280A1A" w:rsidRDefault="00280A1A" w:rsidP="00280A1A">
      <w:pPr>
        <w:widowControl/>
        <w:spacing w:line="240" w:lineRule="auto"/>
        <w:rPr>
          <w:lang w:val="en-CA"/>
        </w:rPr>
        <w:sectPr w:rsidR="00280A1A">
          <w:pgSz w:w="12240" w:h="15840"/>
          <w:pgMar w:top="1440" w:right="1440" w:bottom="1440" w:left="1440" w:header="720" w:footer="720" w:gutter="0"/>
          <w:cols w:space="720"/>
        </w:sectPr>
      </w:pPr>
    </w:p>
    <w:p w14:paraId="7501D6FB" w14:textId="77777777" w:rsidR="00280A1A" w:rsidRDefault="00280A1A" w:rsidP="00280A1A">
      <w:pPr>
        <w:pStyle w:val="Heading2"/>
        <w:numPr>
          <w:ilvl w:val="1"/>
          <w:numId w:val="2"/>
        </w:numPr>
        <w:rPr>
          <w:lang w:val="en-CA"/>
        </w:rPr>
      </w:pPr>
      <w:bookmarkStart w:id="2421" w:name="_Toc242949107"/>
      <w:bookmarkStart w:id="2422" w:name="_Toc242932349"/>
      <w:bookmarkStart w:id="2423" w:name="_Ref261522024"/>
      <w:bookmarkStart w:id="2424" w:name="_Ref286843960"/>
      <w:bookmarkStart w:id="2425" w:name="_Toc415569112"/>
      <w:r>
        <w:rPr>
          <w:b w:val="0"/>
          <w:lang w:val="en-CA"/>
        </w:rPr>
        <w:lastRenderedPageBreak/>
        <w:t>Annexe C: GPS Status Codes</w:t>
      </w:r>
      <w:bookmarkEnd w:id="2421"/>
      <w:bookmarkEnd w:id="2422"/>
      <w:bookmarkEnd w:id="2423"/>
      <w:bookmarkEnd w:id="2424"/>
      <w:bookmarkEnd w:id="2425"/>
    </w:p>
    <w:p w14:paraId="7501D6FD" w14:textId="77777777" w:rsidR="00280A1A" w:rsidRDefault="00280A1A" w:rsidP="00280A1A">
      <w:pPr>
        <w:rPr>
          <w:lang w:val="en-CA"/>
        </w:rPr>
      </w:pPr>
      <w:r>
        <w:rPr>
          <w:lang w:val="en-CA"/>
        </w:rPr>
        <w:t xml:space="preserve">The table below summarizes the GPS Status codes. </w:t>
      </w:r>
    </w:p>
    <w:p w14:paraId="7335BCB6" w14:textId="77777777" w:rsidR="004F1BE7" w:rsidRDefault="004F1BE7" w:rsidP="00280A1A">
      <w:pPr>
        <w:rPr>
          <w:lang w:val="en-CA"/>
        </w:rPr>
      </w:pPr>
    </w:p>
    <w:p w14:paraId="7501D6FF" w14:textId="77777777" w:rsidR="00280A1A" w:rsidRDefault="00280A1A" w:rsidP="00280A1A">
      <w:pPr>
        <w:pStyle w:val="Heading3"/>
        <w:numPr>
          <w:ilvl w:val="2"/>
          <w:numId w:val="2"/>
        </w:numPr>
        <w:rPr>
          <w:lang w:val="en-CA"/>
        </w:rPr>
      </w:pPr>
      <w:bookmarkStart w:id="2426" w:name="_Toc371020084"/>
      <w:bookmarkStart w:id="2427" w:name="_Toc242949108"/>
      <w:bookmarkStart w:id="2428" w:name="_Toc242932350"/>
      <w:bookmarkStart w:id="2429" w:name="_Toc415569113"/>
      <w:r>
        <w:rPr>
          <w:lang w:val="en-CA"/>
        </w:rPr>
        <w:t>GPS Core Status Codes</w:t>
      </w:r>
      <w:bookmarkEnd w:id="2426"/>
      <w:bookmarkEnd w:id="2427"/>
      <w:bookmarkEnd w:id="2428"/>
      <w:bookmarkEnd w:id="2429"/>
    </w:p>
    <w:p w14:paraId="6F958C06" w14:textId="77777777" w:rsidR="004F1BE7" w:rsidRDefault="00280A1A" w:rsidP="00280A1A">
      <w:pPr>
        <w:rPr>
          <w:lang w:val="en-CA"/>
        </w:rPr>
      </w:pPr>
      <w:r>
        <w:rPr>
          <w:lang w:val="en-CA"/>
        </w:rPr>
        <w:t xml:space="preserve">This table lists the error codes that could be returned to GPS Online from GPS core and highlights which BSS Specific Code is mapped on the response to the BSS. </w:t>
      </w:r>
    </w:p>
    <w:p w14:paraId="75611A62" w14:textId="77777777" w:rsidR="004F1BE7" w:rsidRDefault="004F1BE7" w:rsidP="00280A1A">
      <w:pPr>
        <w:rPr>
          <w:lang w:val="en-CA"/>
        </w:rPr>
      </w:pPr>
    </w:p>
    <w:p w14:paraId="7501D701" w14:textId="5729B066" w:rsidR="00280A1A" w:rsidRDefault="00280A1A" w:rsidP="00280A1A">
      <w:pPr>
        <w:rPr>
          <w:lang w:val="en-CA"/>
        </w:rPr>
      </w:pPr>
      <w:r>
        <w:rPr>
          <w:lang w:val="en-CA"/>
        </w:rPr>
        <w:t>The Error Message Code and Error Message text will be returned under Messages on GPSResponse to the BSS. The corresponding BSS Specific code and Messages will be returned under GPSCode and GPSMessage.</w:t>
      </w:r>
    </w:p>
    <w:p w14:paraId="293E1FEF" w14:textId="77777777" w:rsidR="004F1BE7" w:rsidRDefault="004F1BE7" w:rsidP="00280A1A">
      <w:pPr>
        <w:rPr>
          <w:lang w:val="en-CA"/>
        </w:rPr>
      </w:pPr>
    </w:p>
    <w:tbl>
      <w:tblPr>
        <w:tblW w:w="13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240"/>
        <w:gridCol w:w="4050"/>
        <w:gridCol w:w="995"/>
        <w:gridCol w:w="1885"/>
        <w:gridCol w:w="1530"/>
      </w:tblGrid>
      <w:tr w:rsidR="00280A1A" w14:paraId="7501D70B"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03" w14:textId="77777777" w:rsidR="00280A1A" w:rsidRDefault="00280A1A">
            <w:pPr>
              <w:rPr>
                <w:b/>
                <w:lang w:val="en-CA"/>
              </w:rPr>
            </w:pPr>
            <w:r>
              <w:rPr>
                <w:b/>
                <w:lang w:val="en-CA"/>
              </w:rPr>
              <w:t>GPS Core Code</w:t>
            </w:r>
          </w:p>
        </w:tc>
        <w:tc>
          <w:tcPr>
            <w:tcW w:w="3240" w:type="dxa"/>
            <w:tcBorders>
              <w:top w:val="single" w:sz="4" w:space="0" w:color="auto"/>
              <w:left w:val="single" w:sz="4" w:space="0" w:color="auto"/>
              <w:bottom w:val="single" w:sz="4" w:space="0" w:color="auto"/>
              <w:right w:val="single" w:sz="4" w:space="0" w:color="auto"/>
            </w:tcBorders>
            <w:hideMark/>
          </w:tcPr>
          <w:p w14:paraId="7501D704" w14:textId="77777777" w:rsidR="00280A1A" w:rsidRDefault="00280A1A">
            <w:pPr>
              <w:rPr>
                <w:b/>
                <w:lang w:val="en-CA"/>
              </w:rPr>
            </w:pPr>
            <w:r>
              <w:rPr>
                <w:b/>
                <w:lang w:val="en-CA"/>
              </w:rPr>
              <w:t>Code Description</w:t>
            </w:r>
          </w:p>
        </w:tc>
        <w:tc>
          <w:tcPr>
            <w:tcW w:w="4050" w:type="dxa"/>
            <w:tcBorders>
              <w:top w:val="single" w:sz="4" w:space="0" w:color="auto"/>
              <w:left w:val="single" w:sz="4" w:space="0" w:color="auto"/>
              <w:bottom w:val="single" w:sz="4" w:space="0" w:color="auto"/>
              <w:right w:val="single" w:sz="4" w:space="0" w:color="auto"/>
            </w:tcBorders>
            <w:hideMark/>
          </w:tcPr>
          <w:p w14:paraId="7501D705" w14:textId="77777777" w:rsidR="00280A1A" w:rsidRDefault="00280A1A">
            <w:pPr>
              <w:rPr>
                <w:b/>
                <w:lang w:val="en-CA"/>
              </w:rPr>
            </w:pPr>
            <w:r>
              <w:rPr>
                <w:b/>
                <w:lang w:val="en-CA"/>
              </w:rPr>
              <w:t>Scenario</w:t>
            </w:r>
          </w:p>
        </w:tc>
        <w:tc>
          <w:tcPr>
            <w:tcW w:w="995" w:type="dxa"/>
            <w:tcBorders>
              <w:top w:val="single" w:sz="4" w:space="0" w:color="auto"/>
              <w:left w:val="single" w:sz="4" w:space="0" w:color="auto"/>
              <w:bottom w:val="single" w:sz="4" w:space="0" w:color="auto"/>
              <w:right w:val="single" w:sz="4" w:space="0" w:color="auto"/>
            </w:tcBorders>
            <w:hideMark/>
          </w:tcPr>
          <w:p w14:paraId="7501D706" w14:textId="77777777" w:rsidR="00280A1A" w:rsidRDefault="00280A1A">
            <w:pPr>
              <w:rPr>
                <w:b/>
                <w:lang w:val="en-CA"/>
              </w:rPr>
            </w:pPr>
            <w:r>
              <w:rPr>
                <w:b/>
                <w:lang w:val="en-CA"/>
              </w:rPr>
              <w:t>CT Payment Code</w:t>
            </w:r>
          </w:p>
          <w:p w14:paraId="7501D707" w14:textId="77777777" w:rsidR="00280A1A" w:rsidRDefault="00280A1A">
            <w:pPr>
              <w:rPr>
                <w:b/>
                <w:lang w:val="en-CA"/>
              </w:rPr>
            </w:pPr>
            <w:r>
              <w:rPr>
                <w:b/>
                <w:lang w:val="en-CA"/>
              </w:rPr>
              <w:t>Mapping</w:t>
            </w:r>
          </w:p>
        </w:tc>
        <w:tc>
          <w:tcPr>
            <w:tcW w:w="1885" w:type="dxa"/>
            <w:tcBorders>
              <w:top w:val="single" w:sz="4" w:space="0" w:color="auto"/>
              <w:left w:val="single" w:sz="4" w:space="0" w:color="auto"/>
              <w:bottom w:val="single" w:sz="4" w:space="0" w:color="auto"/>
              <w:right w:val="single" w:sz="4" w:space="0" w:color="auto"/>
            </w:tcBorders>
          </w:tcPr>
          <w:p w14:paraId="7501D708" w14:textId="77777777" w:rsidR="00280A1A" w:rsidRDefault="00280A1A">
            <w:pPr>
              <w:rPr>
                <w:b/>
                <w:lang w:val="en-CA"/>
              </w:rPr>
            </w:pPr>
            <w:r>
              <w:rPr>
                <w:b/>
                <w:lang w:val="en-CA"/>
              </w:rPr>
              <w:t>CT Payment Message</w:t>
            </w:r>
          </w:p>
          <w:p w14:paraId="7501D709" w14:textId="77777777" w:rsidR="00280A1A" w:rsidRDefault="00280A1A">
            <w:pPr>
              <w:rPr>
                <w:b/>
                <w:lang w:val="en-CA"/>
              </w:rPr>
            </w:pPr>
          </w:p>
        </w:tc>
        <w:tc>
          <w:tcPr>
            <w:tcW w:w="1530" w:type="dxa"/>
            <w:tcBorders>
              <w:top w:val="single" w:sz="4" w:space="0" w:color="auto"/>
              <w:left w:val="single" w:sz="4" w:space="0" w:color="auto"/>
              <w:bottom w:val="single" w:sz="4" w:space="0" w:color="auto"/>
              <w:right w:val="single" w:sz="4" w:space="0" w:color="auto"/>
            </w:tcBorders>
            <w:hideMark/>
          </w:tcPr>
          <w:p w14:paraId="7501D70A" w14:textId="77777777" w:rsidR="00280A1A" w:rsidRDefault="00280A1A">
            <w:pPr>
              <w:rPr>
                <w:b/>
                <w:lang w:val="en-CA"/>
              </w:rPr>
            </w:pPr>
            <w:r>
              <w:rPr>
                <w:b/>
                <w:lang w:val="en-CA"/>
              </w:rPr>
              <w:t>Alert Level</w:t>
            </w:r>
          </w:p>
        </w:tc>
      </w:tr>
      <w:tr w:rsidR="00280A1A" w14:paraId="7501D712"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0C" w14:textId="77777777" w:rsidR="00280A1A" w:rsidRDefault="00280A1A">
            <w:pPr>
              <w:rPr>
                <w:lang w:val="en-CA"/>
              </w:rPr>
            </w:pPr>
            <w:r>
              <w:rPr>
                <w:lang w:val="en-CA"/>
              </w:rPr>
              <w:t>GPSC-0102</w:t>
            </w:r>
          </w:p>
        </w:tc>
        <w:tc>
          <w:tcPr>
            <w:tcW w:w="3240" w:type="dxa"/>
            <w:tcBorders>
              <w:top w:val="single" w:sz="4" w:space="0" w:color="auto"/>
              <w:left w:val="single" w:sz="4" w:space="0" w:color="auto"/>
              <w:bottom w:val="single" w:sz="4" w:space="0" w:color="auto"/>
              <w:right w:val="single" w:sz="4" w:space="0" w:color="auto"/>
            </w:tcBorders>
            <w:hideMark/>
          </w:tcPr>
          <w:p w14:paraId="7501D70D" w14:textId="77777777" w:rsidR="00280A1A" w:rsidRDefault="00280A1A">
            <w:pPr>
              <w:rPr>
                <w:lang w:val="en-CA"/>
              </w:rPr>
            </w:pPr>
            <w:r>
              <w:rPr>
                <w:lang w:val="en-CA"/>
              </w:rPr>
              <w:t>Original Transaction not found – No matching record for GPSTRN-&lt;GPSTRN&gt;</w:t>
            </w:r>
          </w:p>
        </w:tc>
        <w:tc>
          <w:tcPr>
            <w:tcW w:w="4050" w:type="dxa"/>
            <w:tcBorders>
              <w:top w:val="single" w:sz="4" w:space="0" w:color="auto"/>
              <w:left w:val="single" w:sz="4" w:space="0" w:color="auto"/>
              <w:bottom w:val="single" w:sz="4" w:space="0" w:color="auto"/>
              <w:right w:val="single" w:sz="4" w:space="0" w:color="auto"/>
            </w:tcBorders>
            <w:hideMark/>
          </w:tcPr>
          <w:p w14:paraId="7501D70E" w14:textId="77777777" w:rsidR="00280A1A" w:rsidRDefault="00280A1A">
            <w:pPr>
              <w:rPr>
                <w:lang w:val="en-CA"/>
              </w:rPr>
            </w:pPr>
            <w:r>
              <w:rPr>
                <w:lang w:val="en-CA"/>
              </w:rPr>
              <w:t>GPSTRN on the input does not have a record in GPS database</w:t>
            </w:r>
          </w:p>
        </w:tc>
        <w:tc>
          <w:tcPr>
            <w:tcW w:w="995" w:type="dxa"/>
            <w:tcBorders>
              <w:top w:val="single" w:sz="4" w:space="0" w:color="auto"/>
              <w:left w:val="single" w:sz="4" w:space="0" w:color="auto"/>
              <w:bottom w:val="single" w:sz="4" w:space="0" w:color="auto"/>
              <w:right w:val="single" w:sz="4" w:space="0" w:color="auto"/>
            </w:tcBorders>
            <w:hideMark/>
          </w:tcPr>
          <w:p w14:paraId="7501D70F"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10"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11" w14:textId="77777777" w:rsidR="00280A1A" w:rsidRDefault="00280A1A">
            <w:pPr>
              <w:rPr>
                <w:lang w:val="en-CA"/>
              </w:rPr>
            </w:pPr>
            <w:r>
              <w:rPr>
                <w:lang w:val="en-CA"/>
              </w:rPr>
              <w:t>NA</w:t>
            </w:r>
          </w:p>
        </w:tc>
      </w:tr>
      <w:tr w:rsidR="00280A1A" w14:paraId="7501D719"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13" w14:textId="77777777" w:rsidR="00280A1A" w:rsidRDefault="00280A1A">
            <w:pPr>
              <w:rPr>
                <w:lang w:val="en-CA"/>
              </w:rPr>
            </w:pPr>
            <w:r>
              <w:rPr>
                <w:lang w:val="en-CA"/>
              </w:rPr>
              <w:t>GPSC-0103</w:t>
            </w:r>
          </w:p>
        </w:tc>
        <w:tc>
          <w:tcPr>
            <w:tcW w:w="3240" w:type="dxa"/>
            <w:tcBorders>
              <w:top w:val="single" w:sz="4" w:space="0" w:color="auto"/>
              <w:left w:val="single" w:sz="4" w:space="0" w:color="auto"/>
              <w:bottom w:val="single" w:sz="4" w:space="0" w:color="auto"/>
              <w:right w:val="single" w:sz="4" w:space="0" w:color="auto"/>
            </w:tcBorders>
            <w:hideMark/>
          </w:tcPr>
          <w:p w14:paraId="7501D714" w14:textId="77777777" w:rsidR="00280A1A" w:rsidRDefault="00280A1A">
            <w:pPr>
              <w:rPr>
                <w:lang w:val="en-CA"/>
              </w:rPr>
            </w:pPr>
            <w:r>
              <w:rPr>
                <w:lang w:val="en-CA"/>
              </w:rPr>
              <w:t xml:space="preserve">Original TXN Number not found </w:t>
            </w:r>
          </w:p>
        </w:tc>
        <w:tc>
          <w:tcPr>
            <w:tcW w:w="4050" w:type="dxa"/>
            <w:tcBorders>
              <w:top w:val="single" w:sz="4" w:space="0" w:color="auto"/>
              <w:left w:val="single" w:sz="4" w:space="0" w:color="auto"/>
              <w:bottom w:val="single" w:sz="4" w:space="0" w:color="auto"/>
              <w:right w:val="single" w:sz="4" w:space="0" w:color="auto"/>
            </w:tcBorders>
            <w:hideMark/>
          </w:tcPr>
          <w:p w14:paraId="7501D715" w14:textId="77777777" w:rsidR="00280A1A" w:rsidRDefault="00280A1A">
            <w:pPr>
              <w:rPr>
                <w:lang w:val="en-CA"/>
              </w:rPr>
            </w:pPr>
            <w:r>
              <w:rPr>
                <w:lang w:val="en-CA"/>
              </w:rPr>
              <w:t>TXN number for the original transaction was not persisted</w:t>
            </w:r>
          </w:p>
        </w:tc>
        <w:tc>
          <w:tcPr>
            <w:tcW w:w="995" w:type="dxa"/>
            <w:tcBorders>
              <w:top w:val="single" w:sz="4" w:space="0" w:color="auto"/>
              <w:left w:val="single" w:sz="4" w:space="0" w:color="auto"/>
              <w:bottom w:val="single" w:sz="4" w:space="0" w:color="auto"/>
              <w:right w:val="single" w:sz="4" w:space="0" w:color="auto"/>
            </w:tcBorders>
            <w:hideMark/>
          </w:tcPr>
          <w:p w14:paraId="7501D716"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17"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18" w14:textId="77777777" w:rsidR="00280A1A" w:rsidRDefault="00280A1A">
            <w:pPr>
              <w:rPr>
                <w:lang w:val="en-CA"/>
              </w:rPr>
            </w:pPr>
            <w:r>
              <w:rPr>
                <w:lang w:val="en-CA"/>
              </w:rPr>
              <w:t>NA</w:t>
            </w:r>
          </w:p>
        </w:tc>
      </w:tr>
      <w:tr w:rsidR="00280A1A" w14:paraId="7501D721"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1A" w14:textId="77777777" w:rsidR="00280A1A" w:rsidRDefault="00280A1A">
            <w:pPr>
              <w:rPr>
                <w:lang w:val="en-CA"/>
              </w:rPr>
            </w:pPr>
            <w:r>
              <w:rPr>
                <w:lang w:val="en-CA"/>
              </w:rPr>
              <w:t>GPSC-0201</w:t>
            </w:r>
          </w:p>
        </w:tc>
        <w:tc>
          <w:tcPr>
            <w:tcW w:w="3240" w:type="dxa"/>
            <w:tcBorders>
              <w:top w:val="single" w:sz="4" w:space="0" w:color="auto"/>
              <w:left w:val="single" w:sz="4" w:space="0" w:color="auto"/>
              <w:bottom w:val="single" w:sz="4" w:space="0" w:color="auto"/>
              <w:right w:val="single" w:sz="4" w:space="0" w:color="auto"/>
            </w:tcBorders>
            <w:hideMark/>
          </w:tcPr>
          <w:p w14:paraId="7501D71B" w14:textId="77777777" w:rsidR="00280A1A" w:rsidRDefault="00280A1A">
            <w:pPr>
              <w:rPr>
                <w:lang w:val="en-CA"/>
              </w:rPr>
            </w:pPr>
            <w:r>
              <w:rPr>
                <w:lang w:val="en-CA"/>
              </w:rPr>
              <w:t>System or DB Error while Loading Merchant Info</w:t>
            </w:r>
          </w:p>
        </w:tc>
        <w:tc>
          <w:tcPr>
            <w:tcW w:w="4050" w:type="dxa"/>
            <w:tcBorders>
              <w:top w:val="single" w:sz="4" w:space="0" w:color="auto"/>
              <w:left w:val="single" w:sz="4" w:space="0" w:color="auto"/>
              <w:bottom w:val="single" w:sz="4" w:space="0" w:color="auto"/>
              <w:right w:val="single" w:sz="4" w:space="0" w:color="auto"/>
            </w:tcBorders>
            <w:hideMark/>
          </w:tcPr>
          <w:p w14:paraId="7501D71C" w14:textId="77777777" w:rsidR="00280A1A" w:rsidRDefault="00280A1A">
            <w:pPr>
              <w:rPr>
                <w:lang w:val="en-CA"/>
              </w:rPr>
            </w:pPr>
            <w:r>
              <w:rPr>
                <w:lang w:val="en-CA"/>
              </w:rPr>
              <w:t>System/DB Error while Loading Merchant Info</w:t>
            </w:r>
          </w:p>
          <w:p w14:paraId="7501D71D" w14:textId="77777777" w:rsidR="00280A1A" w:rsidRDefault="00280A1A">
            <w:pPr>
              <w:rPr>
                <w:lang w:val="en-CA"/>
              </w:rPr>
            </w:pPr>
            <w:r>
              <w:rPr>
                <w:lang w:val="en-CA"/>
              </w:rPr>
              <w:t>This will only be logged in GPS log as this is generated while loading.</w:t>
            </w:r>
          </w:p>
        </w:tc>
        <w:tc>
          <w:tcPr>
            <w:tcW w:w="995" w:type="dxa"/>
            <w:tcBorders>
              <w:top w:val="single" w:sz="4" w:space="0" w:color="auto"/>
              <w:left w:val="single" w:sz="4" w:space="0" w:color="auto"/>
              <w:bottom w:val="single" w:sz="4" w:space="0" w:color="auto"/>
              <w:right w:val="single" w:sz="4" w:space="0" w:color="auto"/>
            </w:tcBorders>
            <w:hideMark/>
          </w:tcPr>
          <w:p w14:paraId="7501D71E" w14:textId="77777777" w:rsidR="00280A1A" w:rsidRDefault="00280A1A">
            <w:pPr>
              <w:rPr>
                <w:lang w:val="en-CA"/>
              </w:rPr>
            </w:pPr>
            <w:r>
              <w:rPr>
                <w:lang w:val="en-CA"/>
              </w:rPr>
              <w:t>NA</w:t>
            </w:r>
          </w:p>
        </w:tc>
        <w:tc>
          <w:tcPr>
            <w:tcW w:w="1885" w:type="dxa"/>
            <w:tcBorders>
              <w:top w:val="single" w:sz="4" w:space="0" w:color="auto"/>
              <w:left w:val="single" w:sz="4" w:space="0" w:color="auto"/>
              <w:bottom w:val="single" w:sz="4" w:space="0" w:color="auto"/>
              <w:right w:val="single" w:sz="4" w:space="0" w:color="auto"/>
            </w:tcBorders>
            <w:hideMark/>
          </w:tcPr>
          <w:p w14:paraId="7501D71F"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20" w14:textId="77777777" w:rsidR="00280A1A" w:rsidRDefault="00280A1A">
            <w:pPr>
              <w:rPr>
                <w:lang w:val="en-CA"/>
              </w:rPr>
            </w:pPr>
            <w:r>
              <w:rPr>
                <w:lang w:val="en-CA"/>
              </w:rPr>
              <w:t>HIGH</w:t>
            </w:r>
          </w:p>
        </w:tc>
      </w:tr>
      <w:tr w:rsidR="00280A1A" w14:paraId="7501D728"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22" w14:textId="77777777" w:rsidR="00280A1A" w:rsidRDefault="00280A1A">
            <w:pPr>
              <w:rPr>
                <w:lang w:val="en-CA"/>
              </w:rPr>
            </w:pPr>
            <w:r>
              <w:rPr>
                <w:lang w:val="en-CA"/>
              </w:rPr>
              <w:t>GPSC-0202</w:t>
            </w:r>
          </w:p>
        </w:tc>
        <w:tc>
          <w:tcPr>
            <w:tcW w:w="3240" w:type="dxa"/>
            <w:tcBorders>
              <w:top w:val="single" w:sz="4" w:space="0" w:color="auto"/>
              <w:left w:val="single" w:sz="4" w:space="0" w:color="auto"/>
              <w:bottom w:val="single" w:sz="4" w:space="0" w:color="auto"/>
              <w:right w:val="single" w:sz="4" w:space="0" w:color="auto"/>
            </w:tcBorders>
            <w:hideMark/>
          </w:tcPr>
          <w:p w14:paraId="7501D723" w14:textId="77777777" w:rsidR="00280A1A" w:rsidRDefault="00280A1A">
            <w:pPr>
              <w:rPr>
                <w:lang w:val="en-CA"/>
              </w:rPr>
            </w:pPr>
            <w:r>
              <w:rPr>
                <w:lang w:val="en-CA"/>
              </w:rPr>
              <w:t>System or DB Error while generating GPSTRN</w:t>
            </w:r>
          </w:p>
        </w:tc>
        <w:tc>
          <w:tcPr>
            <w:tcW w:w="4050" w:type="dxa"/>
            <w:tcBorders>
              <w:top w:val="single" w:sz="4" w:space="0" w:color="auto"/>
              <w:left w:val="single" w:sz="4" w:space="0" w:color="auto"/>
              <w:bottom w:val="single" w:sz="4" w:space="0" w:color="auto"/>
              <w:right w:val="single" w:sz="4" w:space="0" w:color="auto"/>
            </w:tcBorders>
            <w:hideMark/>
          </w:tcPr>
          <w:p w14:paraId="7501D724" w14:textId="77777777" w:rsidR="00280A1A" w:rsidRDefault="00280A1A">
            <w:pPr>
              <w:rPr>
                <w:lang w:val="en-CA"/>
              </w:rPr>
            </w:pPr>
            <w:r>
              <w:rPr>
                <w:lang w:val="en-CA"/>
              </w:rPr>
              <w:t>System/DB Error while generating GPSTRN</w:t>
            </w:r>
          </w:p>
        </w:tc>
        <w:tc>
          <w:tcPr>
            <w:tcW w:w="995" w:type="dxa"/>
            <w:tcBorders>
              <w:top w:val="single" w:sz="4" w:space="0" w:color="auto"/>
              <w:left w:val="single" w:sz="4" w:space="0" w:color="auto"/>
              <w:bottom w:val="single" w:sz="4" w:space="0" w:color="auto"/>
              <w:right w:val="single" w:sz="4" w:space="0" w:color="auto"/>
            </w:tcBorders>
            <w:hideMark/>
          </w:tcPr>
          <w:p w14:paraId="7501D72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26"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27" w14:textId="77777777" w:rsidR="00280A1A" w:rsidRDefault="00280A1A">
            <w:pPr>
              <w:rPr>
                <w:lang w:val="en-CA"/>
              </w:rPr>
            </w:pPr>
            <w:r>
              <w:rPr>
                <w:lang w:val="en-CA"/>
              </w:rPr>
              <w:t>HIGH</w:t>
            </w:r>
          </w:p>
        </w:tc>
      </w:tr>
      <w:tr w:rsidR="00280A1A" w14:paraId="7501D72F"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29" w14:textId="77777777" w:rsidR="00280A1A" w:rsidRDefault="00280A1A">
            <w:pPr>
              <w:rPr>
                <w:lang w:val="en-CA"/>
              </w:rPr>
            </w:pPr>
            <w:r>
              <w:rPr>
                <w:lang w:val="en-CA"/>
              </w:rPr>
              <w:t>GPSC-0203</w:t>
            </w:r>
          </w:p>
        </w:tc>
        <w:tc>
          <w:tcPr>
            <w:tcW w:w="3240" w:type="dxa"/>
            <w:tcBorders>
              <w:top w:val="single" w:sz="4" w:space="0" w:color="auto"/>
              <w:left w:val="single" w:sz="4" w:space="0" w:color="auto"/>
              <w:bottom w:val="single" w:sz="4" w:space="0" w:color="auto"/>
              <w:right w:val="single" w:sz="4" w:space="0" w:color="auto"/>
            </w:tcBorders>
            <w:hideMark/>
          </w:tcPr>
          <w:p w14:paraId="7501D72A" w14:textId="77777777" w:rsidR="00280A1A" w:rsidRDefault="00280A1A">
            <w:pPr>
              <w:rPr>
                <w:lang w:val="en-CA"/>
              </w:rPr>
            </w:pPr>
            <w:r>
              <w:rPr>
                <w:lang w:val="en-CA"/>
              </w:rPr>
              <w:t>System or DB Error while Retrieving Txn Info</w:t>
            </w:r>
          </w:p>
        </w:tc>
        <w:tc>
          <w:tcPr>
            <w:tcW w:w="4050" w:type="dxa"/>
            <w:tcBorders>
              <w:top w:val="single" w:sz="4" w:space="0" w:color="auto"/>
              <w:left w:val="single" w:sz="4" w:space="0" w:color="auto"/>
              <w:bottom w:val="single" w:sz="4" w:space="0" w:color="auto"/>
              <w:right w:val="single" w:sz="4" w:space="0" w:color="auto"/>
            </w:tcBorders>
            <w:hideMark/>
          </w:tcPr>
          <w:p w14:paraId="7501D72B" w14:textId="77777777" w:rsidR="00280A1A" w:rsidRDefault="00280A1A">
            <w:pPr>
              <w:rPr>
                <w:lang w:val="en-CA"/>
              </w:rPr>
            </w:pPr>
            <w:r>
              <w:rPr>
                <w:lang w:val="en-CA"/>
              </w:rPr>
              <w:t>System/DB Error while Retrieving Txn Info</w:t>
            </w:r>
          </w:p>
        </w:tc>
        <w:tc>
          <w:tcPr>
            <w:tcW w:w="995" w:type="dxa"/>
            <w:tcBorders>
              <w:top w:val="single" w:sz="4" w:space="0" w:color="auto"/>
              <w:left w:val="single" w:sz="4" w:space="0" w:color="auto"/>
              <w:bottom w:val="single" w:sz="4" w:space="0" w:color="auto"/>
              <w:right w:val="single" w:sz="4" w:space="0" w:color="auto"/>
            </w:tcBorders>
            <w:hideMark/>
          </w:tcPr>
          <w:p w14:paraId="7501D72C"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2D"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2E" w14:textId="77777777" w:rsidR="00280A1A" w:rsidRDefault="00280A1A">
            <w:pPr>
              <w:rPr>
                <w:lang w:val="en-CA"/>
              </w:rPr>
            </w:pPr>
            <w:r>
              <w:rPr>
                <w:lang w:val="en-CA"/>
              </w:rPr>
              <w:t>HIGH</w:t>
            </w:r>
          </w:p>
        </w:tc>
      </w:tr>
      <w:tr w:rsidR="00280A1A" w14:paraId="7501D736"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0" w14:textId="77777777" w:rsidR="00280A1A" w:rsidRDefault="00280A1A">
            <w:pPr>
              <w:rPr>
                <w:lang w:val="en-CA"/>
              </w:rPr>
            </w:pPr>
            <w:r>
              <w:rPr>
                <w:lang w:val="en-CA"/>
              </w:rPr>
              <w:t>GPSC-0204</w:t>
            </w:r>
          </w:p>
        </w:tc>
        <w:tc>
          <w:tcPr>
            <w:tcW w:w="3240" w:type="dxa"/>
            <w:tcBorders>
              <w:top w:val="single" w:sz="4" w:space="0" w:color="auto"/>
              <w:left w:val="single" w:sz="4" w:space="0" w:color="auto"/>
              <w:bottom w:val="single" w:sz="4" w:space="0" w:color="auto"/>
              <w:right w:val="single" w:sz="4" w:space="0" w:color="auto"/>
            </w:tcBorders>
            <w:hideMark/>
          </w:tcPr>
          <w:p w14:paraId="7501D731" w14:textId="77777777" w:rsidR="00280A1A" w:rsidRDefault="00280A1A">
            <w:pPr>
              <w:rPr>
                <w:lang w:val="en-CA"/>
              </w:rPr>
            </w:pPr>
            <w:r>
              <w:rPr>
                <w:lang w:val="en-CA"/>
              </w:rPr>
              <w:t>System or DB Error while Persisting Txn Info</w:t>
            </w:r>
          </w:p>
        </w:tc>
        <w:tc>
          <w:tcPr>
            <w:tcW w:w="4050" w:type="dxa"/>
            <w:tcBorders>
              <w:top w:val="single" w:sz="4" w:space="0" w:color="auto"/>
              <w:left w:val="single" w:sz="4" w:space="0" w:color="auto"/>
              <w:bottom w:val="single" w:sz="4" w:space="0" w:color="auto"/>
              <w:right w:val="single" w:sz="4" w:space="0" w:color="auto"/>
            </w:tcBorders>
            <w:hideMark/>
          </w:tcPr>
          <w:p w14:paraId="7501D732" w14:textId="77777777" w:rsidR="00280A1A" w:rsidRDefault="00280A1A">
            <w:pPr>
              <w:rPr>
                <w:lang w:val="en-CA"/>
              </w:rPr>
            </w:pPr>
            <w:r>
              <w:rPr>
                <w:lang w:val="en-CA"/>
              </w:rPr>
              <w:t>System/DB Error while Persisting Txn Info</w:t>
            </w:r>
          </w:p>
        </w:tc>
        <w:tc>
          <w:tcPr>
            <w:tcW w:w="995" w:type="dxa"/>
            <w:tcBorders>
              <w:top w:val="single" w:sz="4" w:space="0" w:color="auto"/>
              <w:left w:val="single" w:sz="4" w:space="0" w:color="auto"/>
              <w:bottom w:val="single" w:sz="4" w:space="0" w:color="auto"/>
              <w:right w:val="single" w:sz="4" w:space="0" w:color="auto"/>
            </w:tcBorders>
            <w:hideMark/>
          </w:tcPr>
          <w:p w14:paraId="7501D733"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34"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35" w14:textId="77777777" w:rsidR="00280A1A" w:rsidRDefault="00280A1A">
            <w:pPr>
              <w:rPr>
                <w:lang w:val="en-CA"/>
              </w:rPr>
            </w:pPr>
            <w:r>
              <w:rPr>
                <w:lang w:val="en-CA"/>
              </w:rPr>
              <w:t>HIGH</w:t>
            </w:r>
          </w:p>
        </w:tc>
      </w:tr>
      <w:tr w:rsidR="00280A1A" w14:paraId="7501D73D"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7" w14:textId="77777777" w:rsidR="00280A1A" w:rsidRDefault="00280A1A">
            <w:pPr>
              <w:rPr>
                <w:lang w:val="en-CA"/>
              </w:rPr>
            </w:pPr>
            <w:r>
              <w:rPr>
                <w:lang w:val="en-CA"/>
              </w:rPr>
              <w:t>GPSC-0205</w:t>
            </w:r>
          </w:p>
        </w:tc>
        <w:tc>
          <w:tcPr>
            <w:tcW w:w="3240" w:type="dxa"/>
            <w:tcBorders>
              <w:top w:val="single" w:sz="4" w:space="0" w:color="auto"/>
              <w:left w:val="single" w:sz="4" w:space="0" w:color="auto"/>
              <w:bottom w:val="single" w:sz="4" w:space="0" w:color="auto"/>
              <w:right w:val="single" w:sz="4" w:space="0" w:color="auto"/>
            </w:tcBorders>
            <w:hideMark/>
          </w:tcPr>
          <w:p w14:paraId="7501D738" w14:textId="77777777" w:rsidR="00280A1A" w:rsidRDefault="00280A1A">
            <w:pPr>
              <w:rPr>
                <w:lang w:val="en-CA"/>
              </w:rPr>
            </w:pPr>
            <w:r>
              <w:rPr>
                <w:lang w:val="en-CA"/>
              </w:rPr>
              <w:t>System or DB Error while Updating Txn Info</w:t>
            </w:r>
          </w:p>
        </w:tc>
        <w:tc>
          <w:tcPr>
            <w:tcW w:w="4050" w:type="dxa"/>
            <w:tcBorders>
              <w:top w:val="single" w:sz="4" w:space="0" w:color="auto"/>
              <w:left w:val="single" w:sz="4" w:space="0" w:color="auto"/>
              <w:bottom w:val="single" w:sz="4" w:space="0" w:color="auto"/>
              <w:right w:val="single" w:sz="4" w:space="0" w:color="auto"/>
            </w:tcBorders>
            <w:hideMark/>
          </w:tcPr>
          <w:p w14:paraId="7501D739" w14:textId="77777777" w:rsidR="00280A1A" w:rsidRDefault="00280A1A">
            <w:pPr>
              <w:rPr>
                <w:lang w:val="en-CA"/>
              </w:rPr>
            </w:pPr>
            <w:r>
              <w:rPr>
                <w:lang w:val="en-CA"/>
              </w:rPr>
              <w:t>System/DB Error while Updating Txn Info</w:t>
            </w:r>
          </w:p>
        </w:tc>
        <w:tc>
          <w:tcPr>
            <w:tcW w:w="995" w:type="dxa"/>
            <w:tcBorders>
              <w:top w:val="single" w:sz="4" w:space="0" w:color="auto"/>
              <w:left w:val="single" w:sz="4" w:space="0" w:color="auto"/>
              <w:bottom w:val="single" w:sz="4" w:space="0" w:color="auto"/>
              <w:right w:val="single" w:sz="4" w:space="0" w:color="auto"/>
            </w:tcBorders>
            <w:hideMark/>
          </w:tcPr>
          <w:p w14:paraId="7501D73A"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3B"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3C" w14:textId="77777777" w:rsidR="00280A1A" w:rsidRDefault="00280A1A">
            <w:pPr>
              <w:rPr>
                <w:lang w:val="en-CA"/>
              </w:rPr>
            </w:pPr>
            <w:r>
              <w:rPr>
                <w:lang w:val="en-CA"/>
              </w:rPr>
              <w:t>HIGH</w:t>
            </w:r>
          </w:p>
        </w:tc>
      </w:tr>
      <w:tr w:rsidR="00280A1A" w14:paraId="7501D744"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E" w14:textId="77777777" w:rsidR="00280A1A" w:rsidRDefault="00280A1A">
            <w:pPr>
              <w:rPr>
                <w:lang w:val="en-CA"/>
              </w:rPr>
            </w:pPr>
            <w:r>
              <w:rPr>
                <w:lang w:val="en-CA"/>
              </w:rPr>
              <w:t>GPSC-0206</w:t>
            </w:r>
          </w:p>
        </w:tc>
        <w:tc>
          <w:tcPr>
            <w:tcW w:w="3240" w:type="dxa"/>
            <w:tcBorders>
              <w:top w:val="single" w:sz="4" w:space="0" w:color="auto"/>
              <w:left w:val="single" w:sz="4" w:space="0" w:color="auto"/>
              <w:bottom w:val="single" w:sz="4" w:space="0" w:color="auto"/>
              <w:right w:val="single" w:sz="4" w:space="0" w:color="auto"/>
            </w:tcBorders>
            <w:hideMark/>
          </w:tcPr>
          <w:p w14:paraId="7501D73F" w14:textId="77777777" w:rsidR="00280A1A" w:rsidRDefault="00280A1A">
            <w:pPr>
              <w:rPr>
                <w:lang w:val="en-CA"/>
              </w:rPr>
            </w:pPr>
            <w:r>
              <w:rPr>
                <w:lang w:val="en-CA"/>
              </w:rPr>
              <w:t>System Error – Database Error</w:t>
            </w:r>
          </w:p>
        </w:tc>
        <w:tc>
          <w:tcPr>
            <w:tcW w:w="4050" w:type="dxa"/>
            <w:tcBorders>
              <w:top w:val="single" w:sz="4" w:space="0" w:color="auto"/>
              <w:left w:val="single" w:sz="4" w:space="0" w:color="auto"/>
              <w:bottom w:val="single" w:sz="4" w:space="0" w:color="auto"/>
              <w:right w:val="single" w:sz="4" w:space="0" w:color="auto"/>
            </w:tcBorders>
            <w:hideMark/>
          </w:tcPr>
          <w:p w14:paraId="7501D740" w14:textId="77777777" w:rsidR="00280A1A" w:rsidRDefault="00280A1A">
            <w:pPr>
              <w:rPr>
                <w:lang w:val="en-CA"/>
              </w:rPr>
            </w:pPr>
            <w:r>
              <w:rPr>
                <w:lang w:val="en-CA"/>
              </w:rPr>
              <w:t>Error while connecting to the database or while updating/retrieving the data (other than specific errors)</w:t>
            </w:r>
          </w:p>
        </w:tc>
        <w:tc>
          <w:tcPr>
            <w:tcW w:w="995" w:type="dxa"/>
            <w:tcBorders>
              <w:top w:val="single" w:sz="4" w:space="0" w:color="auto"/>
              <w:left w:val="single" w:sz="4" w:space="0" w:color="auto"/>
              <w:bottom w:val="single" w:sz="4" w:space="0" w:color="auto"/>
              <w:right w:val="single" w:sz="4" w:space="0" w:color="auto"/>
            </w:tcBorders>
            <w:hideMark/>
          </w:tcPr>
          <w:p w14:paraId="7501D741"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42"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43" w14:textId="77777777" w:rsidR="00280A1A" w:rsidRDefault="00280A1A">
            <w:pPr>
              <w:rPr>
                <w:lang w:val="en-CA"/>
              </w:rPr>
            </w:pPr>
            <w:r>
              <w:rPr>
                <w:lang w:val="en-CA"/>
              </w:rPr>
              <w:t>HIGH</w:t>
            </w:r>
          </w:p>
        </w:tc>
      </w:tr>
      <w:tr w:rsidR="00280A1A" w14:paraId="7501D74C"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45" w14:textId="77777777" w:rsidR="00280A1A" w:rsidRDefault="00280A1A">
            <w:pPr>
              <w:rPr>
                <w:lang w:val="en-CA"/>
              </w:rPr>
            </w:pPr>
            <w:r>
              <w:rPr>
                <w:lang w:val="en-CA"/>
              </w:rPr>
              <w:t>GPSC-0207</w:t>
            </w:r>
          </w:p>
        </w:tc>
        <w:tc>
          <w:tcPr>
            <w:tcW w:w="3240" w:type="dxa"/>
            <w:tcBorders>
              <w:top w:val="single" w:sz="4" w:space="0" w:color="auto"/>
              <w:left w:val="single" w:sz="4" w:space="0" w:color="auto"/>
              <w:bottom w:val="single" w:sz="4" w:space="0" w:color="auto"/>
              <w:right w:val="single" w:sz="4" w:space="0" w:color="auto"/>
            </w:tcBorders>
            <w:hideMark/>
          </w:tcPr>
          <w:p w14:paraId="7501D746" w14:textId="77777777" w:rsidR="00280A1A" w:rsidRDefault="00280A1A">
            <w:pPr>
              <w:rPr>
                <w:lang w:val="en-CA"/>
              </w:rPr>
            </w:pPr>
            <w:r>
              <w:rPr>
                <w:lang w:val="en-CA"/>
              </w:rPr>
              <w:t>System or DB Error while Loading BSS Info</w:t>
            </w:r>
          </w:p>
        </w:tc>
        <w:tc>
          <w:tcPr>
            <w:tcW w:w="4050" w:type="dxa"/>
            <w:tcBorders>
              <w:top w:val="single" w:sz="4" w:space="0" w:color="auto"/>
              <w:left w:val="single" w:sz="4" w:space="0" w:color="auto"/>
              <w:bottom w:val="single" w:sz="4" w:space="0" w:color="auto"/>
              <w:right w:val="single" w:sz="4" w:space="0" w:color="auto"/>
            </w:tcBorders>
            <w:hideMark/>
          </w:tcPr>
          <w:p w14:paraId="7501D747" w14:textId="77777777" w:rsidR="00280A1A" w:rsidRDefault="00280A1A">
            <w:pPr>
              <w:rPr>
                <w:lang w:val="en-CA"/>
              </w:rPr>
            </w:pPr>
            <w:r>
              <w:rPr>
                <w:lang w:val="en-CA"/>
              </w:rPr>
              <w:t>System/DB Error while Loading BSS Info</w:t>
            </w:r>
          </w:p>
          <w:p w14:paraId="7501D748" w14:textId="77777777" w:rsidR="00280A1A" w:rsidRDefault="00280A1A">
            <w:pPr>
              <w:rPr>
                <w:lang w:val="en-CA"/>
              </w:rPr>
            </w:pPr>
            <w:r>
              <w:rPr>
                <w:lang w:val="en-CA"/>
              </w:rPr>
              <w:t>This will only be logged in GPS log as this is generated while loading.</w:t>
            </w:r>
          </w:p>
        </w:tc>
        <w:tc>
          <w:tcPr>
            <w:tcW w:w="995" w:type="dxa"/>
            <w:tcBorders>
              <w:top w:val="single" w:sz="4" w:space="0" w:color="auto"/>
              <w:left w:val="single" w:sz="4" w:space="0" w:color="auto"/>
              <w:bottom w:val="single" w:sz="4" w:space="0" w:color="auto"/>
              <w:right w:val="single" w:sz="4" w:space="0" w:color="auto"/>
            </w:tcBorders>
            <w:hideMark/>
          </w:tcPr>
          <w:p w14:paraId="7501D749" w14:textId="77777777" w:rsidR="00280A1A" w:rsidRDefault="00280A1A">
            <w:pPr>
              <w:rPr>
                <w:lang w:val="en-CA"/>
              </w:rPr>
            </w:pPr>
            <w:r>
              <w:rPr>
                <w:lang w:val="en-CA"/>
              </w:rPr>
              <w:t>NA</w:t>
            </w:r>
          </w:p>
        </w:tc>
        <w:tc>
          <w:tcPr>
            <w:tcW w:w="1885" w:type="dxa"/>
            <w:tcBorders>
              <w:top w:val="single" w:sz="4" w:space="0" w:color="auto"/>
              <w:left w:val="single" w:sz="4" w:space="0" w:color="auto"/>
              <w:bottom w:val="single" w:sz="4" w:space="0" w:color="auto"/>
              <w:right w:val="single" w:sz="4" w:space="0" w:color="auto"/>
            </w:tcBorders>
            <w:hideMark/>
          </w:tcPr>
          <w:p w14:paraId="7501D74A"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4B" w14:textId="77777777" w:rsidR="00280A1A" w:rsidRDefault="00280A1A">
            <w:pPr>
              <w:rPr>
                <w:lang w:val="en-CA"/>
              </w:rPr>
            </w:pPr>
            <w:r>
              <w:rPr>
                <w:lang w:val="en-CA"/>
              </w:rPr>
              <w:t>HIGH</w:t>
            </w:r>
          </w:p>
        </w:tc>
      </w:tr>
      <w:tr w:rsidR="00280A1A" w14:paraId="7501D753"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4D" w14:textId="77777777" w:rsidR="00280A1A" w:rsidRDefault="00280A1A">
            <w:pPr>
              <w:rPr>
                <w:lang w:val="en-CA"/>
              </w:rPr>
            </w:pPr>
            <w:r>
              <w:rPr>
                <w:lang w:val="en-CA"/>
              </w:rPr>
              <w:t>GPSC-0208</w:t>
            </w:r>
          </w:p>
        </w:tc>
        <w:tc>
          <w:tcPr>
            <w:tcW w:w="3240" w:type="dxa"/>
            <w:tcBorders>
              <w:top w:val="single" w:sz="4" w:space="0" w:color="auto"/>
              <w:left w:val="single" w:sz="4" w:space="0" w:color="auto"/>
              <w:bottom w:val="single" w:sz="4" w:space="0" w:color="auto"/>
              <w:right w:val="single" w:sz="4" w:space="0" w:color="auto"/>
            </w:tcBorders>
            <w:hideMark/>
          </w:tcPr>
          <w:p w14:paraId="7501D74E" w14:textId="0ADFF215" w:rsidR="00280A1A" w:rsidRDefault="00280A1A">
            <w:pPr>
              <w:rPr>
                <w:lang w:val="en-CA"/>
              </w:rPr>
            </w:pPr>
            <w:r w:rsidRPr="0016745D">
              <w:rPr>
                <w:lang w:val="en-CA"/>
              </w:rPr>
              <w:t>ProcessorID</w:t>
            </w:r>
            <w:r w:rsidR="0016745D" w:rsidRPr="0016745D">
              <w:rPr>
                <w:lang w:val="en-CA"/>
              </w:rPr>
              <w:t xml:space="preserve"> </w:t>
            </w:r>
            <w:r w:rsidRPr="0016745D">
              <w:rPr>
                <w:lang w:val="en-CA"/>
              </w:rPr>
              <w:t>not</w:t>
            </w:r>
            <w:r w:rsidR="0016745D" w:rsidRPr="0016745D">
              <w:rPr>
                <w:lang w:val="en-CA"/>
              </w:rPr>
              <w:t xml:space="preserve"> </w:t>
            </w:r>
            <w:r w:rsidRPr="0016745D">
              <w:rPr>
                <w:lang w:val="en-CA"/>
              </w:rPr>
              <w:t>recognized</w:t>
            </w:r>
          </w:p>
        </w:tc>
        <w:tc>
          <w:tcPr>
            <w:tcW w:w="4050" w:type="dxa"/>
            <w:tcBorders>
              <w:top w:val="single" w:sz="4" w:space="0" w:color="auto"/>
              <w:left w:val="single" w:sz="4" w:space="0" w:color="auto"/>
              <w:bottom w:val="single" w:sz="4" w:space="0" w:color="auto"/>
              <w:right w:val="single" w:sz="4" w:space="0" w:color="auto"/>
            </w:tcBorders>
            <w:hideMark/>
          </w:tcPr>
          <w:p w14:paraId="7501D74F" w14:textId="77777777" w:rsidR="00280A1A" w:rsidRDefault="00280A1A">
            <w:pPr>
              <w:rPr>
                <w:lang w:val="en-CA"/>
              </w:rPr>
            </w:pPr>
            <w:r>
              <w:rPr>
                <w:lang w:val="en-CA"/>
              </w:rPr>
              <w:t xml:space="preserve">ProcessorID found (while loading) on the </w:t>
            </w:r>
            <w:r>
              <w:rPr>
                <w:lang w:val="en-CA"/>
              </w:rPr>
              <w:lastRenderedPageBreak/>
              <w:t>MerchantInfo table is not recognized</w:t>
            </w:r>
          </w:p>
        </w:tc>
        <w:tc>
          <w:tcPr>
            <w:tcW w:w="995" w:type="dxa"/>
            <w:tcBorders>
              <w:top w:val="single" w:sz="4" w:space="0" w:color="auto"/>
              <w:left w:val="single" w:sz="4" w:space="0" w:color="auto"/>
              <w:bottom w:val="single" w:sz="4" w:space="0" w:color="auto"/>
              <w:right w:val="single" w:sz="4" w:space="0" w:color="auto"/>
            </w:tcBorders>
            <w:hideMark/>
          </w:tcPr>
          <w:p w14:paraId="7501D750" w14:textId="77777777" w:rsidR="00280A1A" w:rsidRDefault="00280A1A">
            <w:pPr>
              <w:rPr>
                <w:lang w:val="en-CA"/>
              </w:rPr>
            </w:pPr>
            <w:r>
              <w:rPr>
                <w:lang w:val="en-CA"/>
              </w:rPr>
              <w:lastRenderedPageBreak/>
              <w:t>NA</w:t>
            </w:r>
          </w:p>
        </w:tc>
        <w:tc>
          <w:tcPr>
            <w:tcW w:w="1885" w:type="dxa"/>
            <w:tcBorders>
              <w:top w:val="single" w:sz="4" w:space="0" w:color="auto"/>
              <w:left w:val="single" w:sz="4" w:space="0" w:color="auto"/>
              <w:bottom w:val="single" w:sz="4" w:space="0" w:color="auto"/>
              <w:right w:val="single" w:sz="4" w:space="0" w:color="auto"/>
            </w:tcBorders>
            <w:hideMark/>
          </w:tcPr>
          <w:p w14:paraId="7501D751"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52" w14:textId="77777777" w:rsidR="00280A1A" w:rsidRDefault="00280A1A">
            <w:pPr>
              <w:rPr>
                <w:lang w:val="en-CA"/>
              </w:rPr>
            </w:pPr>
            <w:r>
              <w:rPr>
                <w:lang w:val="en-CA"/>
              </w:rPr>
              <w:t>HIGH</w:t>
            </w:r>
          </w:p>
        </w:tc>
      </w:tr>
      <w:tr w:rsidR="00280A1A" w14:paraId="7501D75A"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54" w14:textId="77777777" w:rsidR="00280A1A" w:rsidRDefault="00280A1A">
            <w:pPr>
              <w:rPr>
                <w:lang w:val="en-CA"/>
              </w:rPr>
            </w:pPr>
            <w:r>
              <w:rPr>
                <w:lang w:val="en-CA"/>
              </w:rPr>
              <w:lastRenderedPageBreak/>
              <w:t>GPSC-1999</w:t>
            </w:r>
          </w:p>
        </w:tc>
        <w:tc>
          <w:tcPr>
            <w:tcW w:w="3240" w:type="dxa"/>
            <w:tcBorders>
              <w:top w:val="single" w:sz="4" w:space="0" w:color="auto"/>
              <w:left w:val="single" w:sz="4" w:space="0" w:color="auto"/>
              <w:bottom w:val="single" w:sz="4" w:space="0" w:color="auto"/>
              <w:right w:val="single" w:sz="4" w:space="0" w:color="auto"/>
            </w:tcBorders>
            <w:hideMark/>
          </w:tcPr>
          <w:p w14:paraId="7501D755" w14:textId="77777777" w:rsidR="00280A1A" w:rsidRDefault="00280A1A">
            <w:pPr>
              <w:rPr>
                <w:lang w:val="en-CA"/>
              </w:rPr>
            </w:pPr>
            <w:r>
              <w:rPr>
                <w:lang w:val="en-CA"/>
              </w:rPr>
              <w:t>Unexpected System Error</w:t>
            </w:r>
          </w:p>
        </w:tc>
        <w:tc>
          <w:tcPr>
            <w:tcW w:w="4050" w:type="dxa"/>
            <w:tcBorders>
              <w:top w:val="single" w:sz="4" w:space="0" w:color="auto"/>
              <w:left w:val="single" w:sz="4" w:space="0" w:color="auto"/>
              <w:bottom w:val="single" w:sz="4" w:space="0" w:color="auto"/>
              <w:right w:val="single" w:sz="4" w:space="0" w:color="auto"/>
            </w:tcBorders>
            <w:hideMark/>
          </w:tcPr>
          <w:p w14:paraId="7501D756" w14:textId="77777777" w:rsidR="00280A1A" w:rsidRDefault="00280A1A">
            <w:pPr>
              <w:rPr>
                <w:lang w:val="en-CA"/>
              </w:rPr>
            </w:pPr>
            <w:r>
              <w:rPr>
                <w:lang w:val="en-CA"/>
              </w:rPr>
              <w:t>Unknown, unexpected error occurred within the GPS Core internal processing (error which is not mapped to any other specific code).</w:t>
            </w:r>
          </w:p>
        </w:tc>
        <w:tc>
          <w:tcPr>
            <w:tcW w:w="995" w:type="dxa"/>
            <w:tcBorders>
              <w:top w:val="single" w:sz="4" w:space="0" w:color="auto"/>
              <w:left w:val="single" w:sz="4" w:space="0" w:color="auto"/>
              <w:bottom w:val="single" w:sz="4" w:space="0" w:color="auto"/>
              <w:right w:val="single" w:sz="4" w:space="0" w:color="auto"/>
            </w:tcBorders>
            <w:hideMark/>
          </w:tcPr>
          <w:p w14:paraId="7501D757"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58"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59" w14:textId="77777777" w:rsidR="00280A1A" w:rsidRDefault="00280A1A">
            <w:pPr>
              <w:rPr>
                <w:lang w:val="en-CA"/>
              </w:rPr>
            </w:pPr>
            <w:r>
              <w:rPr>
                <w:lang w:val="en-CA"/>
              </w:rPr>
              <w:t>HIGH</w:t>
            </w:r>
          </w:p>
        </w:tc>
      </w:tr>
    </w:tbl>
    <w:p w14:paraId="7501D75B" w14:textId="77777777" w:rsidR="00280A1A" w:rsidRDefault="00280A1A" w:rsidP="00280A1A">
      <w:pPr>
        <w:widowControl/>
        <w:spacing w:line="240" w:lineRule="auto"/>
        <w:rPr>
          <w:lang w:val="en-CA"/>
        </w:rPr>
      </w:pPr>
      <w:r>
        <w:rPr>
          <w:lang w:val="en-CA"/>
        </w:rPr>
        <w:br w:type="page"/>
      </w:r>
    </w:p>
    <w:p w14:paraId="7501D75C" w14:textId="77777777" w:rsidR="00280A1A" w:rsidRDefault="00280A1A" w:rsidP="00280A1A">
      <w:pPr>
        <w:pStyle w:val="Heading3"/>
        <w:numPr>
          <w:ilvl w:val="2"/>
          <w:numId w:val="2"/>
        </w:numPr>
        <w:rPr>
          <w:lang w:val="en-CA"/>
        </w:rPr>
      </w:pPr>
      <w:bookmarkStart w:id="2430" w:name="_Toc371020086"/>
      <w:bookmarkStart w:id="2431" w:name="_Toc242949110"/>
      <w:bookmarkStart w:id="2432" w:name="_Toc242932352"/>
      <w:bookmarkStart w:id="2433" w:name="_Toc415569114"/>
      <w:r>
        <w:rPr>
          <w:lang w:val="en-CA"/>
        </w:rPr>
        <w:lastRenderedPageBreak/>
        <w:t>GPS Online Status Codes</w:t>
      </w:r>
      <w:bookmarkEnd w:id="2430"/>
      <w:bookmarkEnd w:id="2431"/>
      <w:bookmarkEnd w:id="2432"/>
      <w:bookmarkEnd w:id="2433"/>
    </w:p>
    <w:p w14:paraId="7501D75D" w14:textId="77777777" w:rsidR="00280A1A" w:rsidRDefault="00280A1A" w:rsidP="00280A1A">
      <w:pPr>
        <w:rPr>
          <w:lang w:val="en-CA"/>
        </w:rPr>
      </w:pPr>
      <w:r>
        <w:rPr>
          <w:lang w:val="en-CA"/>
        </w:rPr>
        <w:t>This table lists the error codes that could be returned to the BSS and highlights which BSS specific code is mapped on the response to the BSS. The GPS Online Code and Error Message will be returned under Messages on GPSResponse to the BSS. The corresponding BSS specific code and Messages will be returned under GPSCode and GPSMessage.</w:t>
      </w:r>
    </w:p>
    <w:p w14:paraId="7501D75E" w14:textId="77777777" w:rsidR="00280A1A" w:rsidRDefault="00280A1A" w:rsidP="00280A1A">
      <w:pPr>
        <w:rPr>
          <w:lang w:val="en-CA"/>
        </w:rPr>
      </w:pPr>
    </w:p>
    <w:tbl>
      <w:tblPr>
        <w:tblW w:w="13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3510"/>
        <w:gridCol w:w="4050"/>
        <w:gridCol w:w="995"/>
        <w:gridCol w:w="1885"/>
        <w:gridCol w:w="1170"/>
      </w:tblGrid>
      <w:tr w:rsidR="00280A1A" w14:paraId="7501D76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5F" w14:textId="77777777" w:rsidR="00280A1A" w:rsidRDefault="00280A1A">
            <w:pPr>
              <w:rPr>
                <w:b/>
                <w:lang w:val="en-CA"/>
              </w:rPr>
            </w:pPr>
            <w:r>
              <w:rPr>
                <w:b/>
                <w:lang w:val="en-CA"/>
              </w:rPr>
              <w:t>GPS Online Code</w:t>
            </w:r>
          </w:p>
        </w:tc>
        <w:tc>
          <w:tcPr>
            <w:tcW w:w="3510" w:type="dxa"/>
            <w:tcBorders>
              <w:top w:val="single" w:sz="4" w:space="0" w:color="auto"/>
              <w:left w:val="single" w:sz="4" w:space="0" w:color="auto"/>
              <w:bottom w:val="single" w:sz="4" w:space="0" w:color="auto"/>
              <w:right w:val="single" w:sz="4" w:space="0" w:color="auto"/>
            </w:tcBorders>
            <w:hideMark/>
          </w:tcPr>
          <w:p w14:paraId="7501D760" w14:textId="77777777" w:rsidR="00280A1A" w:rsidRDefault="00280A1A">
            <w:pPr>
              <w:rPr>
                <w:b/>
                <w:lang w:val="en-CA"/>
              </w:rPr>
            </w:pPr>
            <w:r>
              <w:rPr>
                <w:b/>
                <w:lang w:val="en-CA"/>
              </w:rPr>
              <w:t>Code Description</w:t>
            </w:r>
          </w:p>
        </w:tc>
        <w:tc>
          <w:tcPr>
            <w:tcW w:w="4050" w:type="dxa"/>
            <w:tcBorders>
              <w:top w:val="single" w:sz="4" w:space="0" w:color="auto"/>
              <w:left w:val="single" w:sz="4" w:space="0" w:color="auto"/>
              <w:bottom w:val="single" w:sz="4" w:space="0" w:color="auto"/>
              <w:right w:val="single" w:sz="4" w:space="0" w:color="auto"/>
            </w:tcBorders>
            <w:hideMark/>
          </w:tcPr>
          <w:p w14:paraId="7501D761" w14:textId="77777777" w:rsidR="00280A1A" w:rsidRDefault="00280A1A">
            <w:pPr>
              <w:rPr>
                <w:b/>
                <w:lang w:val="en-CA"/>
              </w:rPr>
            </w:pPr>
            <w:r>
              <w:rPr>
                <w:b/>
                <w:lang w:val="en-CA"/>
              </w:rPr>
              <w:t>Scenario</w:t>
            </w:r>
          </w:p>
        </w:tc>
        <w:tc>
          <w:tcPr>
            <w:tcW w:w="995" w:type="dxa"/>
            <w:tcBorders>
              <w:top w:val="single" w:sz="4" w:space="0" w:color="auto"/>
              <w:left w:val="single" w:sz="4" w:space="0" w:color="auto"/>
              <w:bottom w:val="single" w:sz="4" w:space="0" w:color="auto"/>
              <w:right w:val="single" w:sz="4" w:space="0" w:color="auto"/>
            </w:tcBorders>
            <w:hideMark/>
          </w:tcPr>
          <w:p w14:paraId="7501D762" w14:textId="77777777" w:rsidR="00280A1A" w:rsidRDefault="00280A1A">
            <w:pPr>
              <w:rPr>
                <w:b/>
                <w:lang w:val="en-CA"/>
              </w:rPr>
            </w:pPr>
            <w:r>
              <w:rPr>
                <w:b/>
                <w:lang w:val="en-CA"/>
              </w:rPr>
              <w:t>CT Payment Code</w:t>
            </w:r>
          </w:p>
          <w:p w14:paraId="7501D763" w14:textId="77777777" w:rsidR="00280A1A" w:rsidRDefault="00280A1A">
            <w:pPr>
              <w:rPr>
                <w:b/>
                <w:lang w:val="en-CA"/>
              </w:rPr>
            </w:pPr>
            <w:r>
              <w:rPr>
                <w:b/>
                <w:lang w:val="en-CA"/>
              </w:rPr>
              <w:t>Mapping</w:t>
            </w:r>
          </w:p>
        </w:tc>
        <w:tc>
          <w:tcPr>
            <w:tcW w:w="1885" w:type="dxa"/>
            <w:tcBorders>
              <w:top w:val="single" w:sz="4" w:space="0" w:color="auto"/>
              <w:left w:val="single" w:sz="4" w:space="0" w:color="auto"/>
              <w:bottom w:val="single" w:sz="4" w:space="0" w:color="auto"/>
              <w:right w:val="single" w:sz="4" w:space="0" w:color="auto"/>
            </w:tcBorders>
          </w:tcPr>
          <w:p w14:paraId="7501D764" w14:textId="77777777" w:rsidR="00280A1A" w:rsidRDefault="00280A1A">
            <w:pPr>
              <w:rPr>
                <w:b/>
                <w:lang w:val="en-CA"/>
              </w:rPr>
            </w:pPr>
            <w:r>
              <w:rPr>
                <w:b/>
                <w:lang w:val="en-CA"/>
              </w:rPr>
              <w:t>CT Payment Message</w:t>
            </w:r>
          </w:p>
          <w:p w14:paraId="7501D765" w14:textId="77777777" w:rsidR="00280A1A" w:rsidRDefault="00280A1A">
            <w:pPr>
              <w:rPr>
                <w:b/>
                <w:lang w:val="en-CA"/>
              </w:rPr>
            </w:pPr>
          </w:p>
        </w:tc>
        <w:tc>
          <w:tcPr>
            <w:tcW w:w="1170" w:type="dxa"/>
            <w:tcBorders>
              <w:top w:val="single" w:sz="4" w:space="0" w:color="auto"/>
              <w:left w:val="single" w:sz="4" w:space="0" w:color="auto"/>
              <w:bottom w:val="single" w:sz="4" w:space="0" w:color="auto"/>
              <w:right w:val="single" w:sz="4" w:space="0" w:color="auto"/>
            </w:tcBorders>
            <w:hideMark/>
          </w:tcPr>
          <w:p w14:paraId="7501D766" w14:textId="77777777" w:rsidR="00280A1A" w:rsidRDefault="00280A1A">
            <w:pPr>
              <w:rPr>
                <w:b/>
                <w:lang w:val="en-CA"/>
              </w:rPr>
            </w:pPr>
            <w:r>
              <w:rPr>
                <w:b/>
                <w:lang w:val="en-CA"/>
              </w:rPr>
              <w:t>Alert Level</w:t>
            </w:r>
          </w:p>
        </w:tc>
      </w:tr>
      <w:tr w:rsidR="00280A1A" w14:paraId="7501D76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68" w14:textId="77777777" w:rsidR="00280A1A" w:rsidRDefault="00280A1A">
            <w:pPr>
              <w:rPr>
                <w:lang w:val="en-CA"/>
              </w:rPr>
            </w:pPr>
            <w:r>
              <w:rPr>
                <w:lang w:val="en-CA"/>
              </w:rPr>
              <w:t>GPSO-0000</w:t>
            </w:r>
          </w:p>
        </w:tc>
        <w:tc>
          <w:tcPr>
            <w:tcW w:w="3510" w:type="dxa"/>
            <w:tcBorders>
              <w:top w:val="single" w:sz="4" w:space="0" w:color="auto"/>
              <w:left w:val="single" w:sz="4" w:space="0" w:color="auto"/>
              <w:bottom w:val="single" w:sz="4" w:space="0" w:color="auto"/>
              <w:right w:val="single" w:sz="4" w:space="0" w:color="auto"/>
            </w:tcBorders>
            <w:hideMark/>
          </w:tcPr>
          <w:p w14:paraId="7501D769" w14:textId="77777777" w:rsidR="00280A1A" w:rsidRDefault="00280A1A">
            <w:pPr>
              <w:rPr>
                <w:bCs/>
                <w:lang w:val="en-CA"/>
              </w:rPr>
            </w:pPr>
            <w:r>
              <w:rPr>
                <w:bCs/>
                <w:lang w:val="en-CA"/>
              </w:rPr>
              <w:t>Successful</w:t>
            </w:r>
          </w:p>
        </w:tc>
        <w:tc>
          <w:tcPr>
            <w:tcW w:w="4050" w:type="dxa"/>
            <w:tcBorders>
              <w:top w:val="single" w:sz="4" w:space="0" w:color="auto"/>
              <w:left w:val="single" w:sz="4" w:space="0" w:color="auto"/>
              <w:bottom w:val="single" w:sz="4" w:space="0" w:color="auto"/>
              <w:right w:val="single" w:sz="4" w:space="0" w:color="auto"/>
            </w:tcBorders>
            <w:hideMark/>
          </w:tcPr>
          <w:p w14:paraId="7501D76A" w14:textId="77777777" w:rsidR="00280A1A" w:rsidRDefault="00280A1A">
            <w:pPr>
              <w:rPr>
                <w:lang w:val="en-CA"/>
              </w:rPr>
            </w:pPr>
            <w:r>
              <w:rPr>
                <w:lang w:val="en-CA"/>
              </w:rPr>
              <w:t xml:space="preserve">Transaction is successful (No errors from GPS and DTS-ESB) </w:t>
            </w:r>
          </w:p>
        </w:tc>
        <w:tc>
          <w:tcPr>
            <w:tcW w:w="995" w:type="dxa"/>
            <w:tcBorders>
              <w:top w:val="single" w:sz="4" w:space="0" w:color="auto"/>
              <w:left w:val="single" w:sz="4" w:space="0" w:color="auto"/>
              <w:bottom w:val="single" w:sz="4" w:space="0" w:color="auto"/>
              <w:right w:val="single" w:sz="4" w:space="0" w:color="auto"/>
            </w:tcBorders>
          </w:tcPr>
          <w:p w14:paraId="7501D76B" w14:textId="77777777" w:rsidR="00280A1A" w:rsidRDefault="00280A1A">
            <w:pPr>
              <w:rPr>
                <w:strike/>
                <w:lang w:val="en-CA"/>
              </w:rPr>
            </w:pPr>
          </w:p>
        </w:tc>
        <w:tc>
          <w:tcPr>
            <w:tcW w:w="1885" w:type="dxa"/>
            <w:tcBorders>
              <w:top w:val="single" w:sz="4" w:space="0" w:color="auto"/>
              <w:left w:val="single" w:sz="4" w:space="0" w:color="auto"/>
              <w:bottom w:val="single" w:sz="4" w:space="0" w:color="auto"/>
              <w:right w:val="single" w:sz="4" w:space="0" w:color="auto"/>
            </w:tcBorders>
            <w:hideMark/>
          </w:tcPr>
          <w:p w14:paraId="7501D76C" w14:textId="77777777" w:rsidR="00280A1A" w:rsidRDefault="00280A1A">
            <w:pPr>
              <w:rPr>
                <w:strike/>
                <w:lang w:val="en-CA"/>
              </w:rPr>
            </w:pPr>
            <w:r>
              <w:rPr>
                <w:lang w:eastAsia="en-CA"/>
              </w:rPr>
              <w:t>Depending on the Response Code back from the Processor</w:t>
            </w:r>
          </w:p>
        </w:tc>
        <w:tc>
          <w:tcPr>
            <w:tcW w:w="1170" w:type="dxa"/>
            <w:tcBorders>
              <w:top w:val="single" w:sz="4" w:space="0" w:color="auto"/>
              <w:left w:val="single" w:sz="4" w:space="0" w:color="auto"/>
              <w:bottom w:val="single" w:sz="4" w:space="0" w:color="auto"/>
              <w:right w:val="single" w:sz="4" w:space="0" w:color="auto"/>
            </w:tcBorders>
            <w:hideMark/>
          </w:tcPr>
          <w:p w14:paraId="7501D76D" w14:textId="77777777" w:rsidR="00280A1A" w:rsidRDefault="00280A1A">
            <w:pPr>
              <w:rPr>
                <w:lang w:val="en-CA"/>
              </w:rPr>
            </w:pPr>
            <w:r>
              <w:rPr>
                <w:lang w:val="en-CA"/>
              </w:rPr>
              <w:t>NA</w:t>
            </w:r>
          </w:p>
        </w:tc>
      </w:tr>
      <w:tr w:rsidR="00280A1A" w14:paraId="7501D77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6F" w14:textId="77777777" w:rsidR="00280A1A" w:rsidRDefault="00280A1A">
            <w:pPr>
              <w:rPr>
                <w:lang w:val="en-CA"/>
              </w:rPr>
            </w:pPr>
            <w:r>
              <w:rPr>
                <w:lang w:val="en-CA"/>
              </w:rPr>
              <w:t>GPSO-0001</w:t>
            </w:r>
          </w:p>
        </w:tc>
        <w:tc>
          <w:tcPr>
            <w:tcW w:w="3510" w:type="dxa"/>
            <w:tcBorders>
              <w:top w:val="single" w:sz="4" w:space="0" w:color="auto"/>
              <w:left w:val="single" w:sz="4" w:space="0" w:color="auto"/>
              <w:bottom w:val="single" w:sz="4" w:space="0" w:color="auto"/>
              <w:right w:val="single" w:sz="4" w:space="0" w:color="auto"/>
            </w:tcBorders>
            <w:hideMark/>
          </w:tcPr>
          <w:p w14:paraId="7501D770" w14:textId="77777777" w:rsidR="00280A1A" w:rsidRDefault="00280A1A">
            <w:pPr>
              <w:rPr>
                <w:lang w:val="en-CA"/>
              </w:rPr>
            </w:pPr>
            <w:r>
              <w:rPr>
                <w:bCs/>
                <w:lang w:val="en-CA"/>
              </w:rPr>
              <w:t>Invalid Request-Missing mandatory data: &lt;append the element name here&gt;</w:t>
            </w:r>
          </w:p>
        </w:tc>
        <w:tc>
          <w:tcPr>
            <w:tcW w:w="4050" w:type="dxa"/>
            <w:tcBorders>
              <w:top w:val="single" w:sz="4" w:space="0" w:color="auto"/>
              <w:left w:val="single" w:sz="4" w:space="0" w:color="auto"/>
              <w:bottom w:val="single" w:sz="4" w:space="0" w:color="auto"/>
              <w:right w:val="single" w:sz="4" w:space="0" w:color="auto"/>
            </w:tcBorders>
            <w:hideMark/>
          </w:tcPr>
          <w:p w14:paraId="7501D771" w14:textId="77777777" w:rsidR="00280A1A" w:rsidRDefault="00280A1A">
            <w:pPr>
              <w:rPr>
                <w:lang w:val="en-CA"/>
              </w:rPr>
            </w:pPr>
            <w:r>
              <w:rPr>
                <w:lang w:val="en-CA"/>
              </w:rPr>
              <w:t xml:space="preserve">A mandatory element is missing. </w:t>
            </w:r>
          </w:p>
          <w:p w14:paraId="7501D772" w14:textId="77777777" w:rsidR="00280A1A" w:rsidRDefault="00280A1A">
            <w:pPr>
              <w:rPr>
                <w:lang w:val="en-CA"/>
              </w:rPr>
            </w:pPr>
            <w:r>
              <w:rPr>
                <w:lang w:val="en-CA"/>
              </w:rPr>
              <w:t>Note: Only the first missing element name will be appended in the message.</w:t>
            </w:r>
          </w:p>
        </w:tc>
        <w:tc>
          <w:tcPr>
            <w:tcW w:w="995" w:type="dxa"/>
            <w:tcBorders>
              <w:top w:val="single" w:sz="4" w:space="0" w:color="auto"/>
              <w:left w:val="single" w:sz="4" w:space="0" w:color="auto"/>
              <w:bottom w:val="single" w:sz="4" w:space="0" w:color="auto"/>
              <w:right w:val="single" w:sz="4" w:space="0" w:color="auto"/>
            </w:tcBorders>
          </w:tcPr>
          <w:p w14:paraId="7501D773" w14:textId="77777777" w:rsidR="00280A1A" w:rsidRDefault="00280A1A">
            <w:pPr>
              <w:rPr>
                <w:lang w:val="en-CA"/>
              </w:rPr>
            </w:pPr>
          </w:p>
        </w:tc>
        <w:tc>
          <w:tcPr>
            <w:tcW w:w="1885" w:type="dxa"/>
            <w:tcBorders>
              <w:top w:val="single" w:sz="4" w:space="0" w:color="auto"/>
              <w:left w:val="single" w:sz="4" w:space="0" w:color="auto"/>
              <w:bottom w:val="single" w:sz="4" w:space="0" w:color="auto"/>
              <w:right w:val="single" w:sz="4" w:space="0" w:color="auto"/>
            </w:tcBorders>
            <w:hideMark/>
          </w:tcPr>
          <w:p w14:paraId="7501D774" w14:textId="77777777" w:rsidR="00280A1A" w:rsidRDefault="00280A1A">
            <w:pPr>
              <w:rPr>
                <w:lang w:val="en-CA"/>
              </w:rPr>
            </w:pPr>
            <w:r>
              <w:rPr>
                <w:lang w:val="en-CA"/>
              </w:rPr>
              <w:t xml:space="preserve">Refer section </w:t>
            </w:r>
            <w:hyperlink r:id="rId188" w:anchor="_GPS_Validation_Status" w:history="1">
              <w:r>
                <w:rPr>
                  <w:rStyle w:val="Hyperlink"/>
                  <w:lang w:val="en-CA"/>
                </w:rPr>
                <w:t>13.3.3</w:t>
              </w:r>
            </w:hyperlink>
            <w:r>
              <w:rPr>
                <w:lang w:val="en-CA"/>
              </w:rPr>
              <w:t xml:space="preserve"> for field level validations</w:t>
            </w:r>
          </w:p>
        </w:tc>
        <w:tc>
          <w:tcPr>
            <w:tcW w:w="1170" w:type="dxa"/>
            <w:tcBorders>
              <w:top w:val="single" w:sz="4" w:space="0" w:color="auto"/>
              <w:left w:val="single" w:sz="4" w:space="0" w:color="auto"/>
              <w:bottom w:val="single" w:sz="4" w:space="0" w:color="auto"/>
              <w:right w:val="single" w:sz="4" w:space="0" w:color="auto"/>
            </w:tcBorders>
            <w:hideMark/>
          </w:tcPr>
          <w:p w14:paraId="7501D775" w14:textId="77777777" w:rsidR="00280A1A" w:rsidRDefault="00280A1A">
            <w:pPr>
              <w:rPr>
                <w:lang w:val="en-CA"/>
              </w:rPr>
            </w:pPr>
            <w:r>
              <w:rPr>
                <w:lang w:val="en-CA"/>
              </w:rPr>
              <w:t>NA</w:t>
            </w:r>
          </w:p>
        </w:tc>
      </w:tr>
      <w:tr w:rsidR="00280A1A" w14:paraId="7501D77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77" w14:textId="77777777" w:rsidR="00280A1A" w:rsidRDefault="00280A1A">
            <w:pPr>
              <w:rPr>
                <w:lang w:val="en-CA"/>
              </w:rPr>
            </w:pPr>
            <w:r>
              <w:rPr>
                <w:lang w:val="en-CA"/>
              </w:rPr>
              <w:t>GPSO-0002</w:t>
            </w:r>
          </w:p>
        </w:tc>
        <w:tc>
          <w:tcPr>
            <w:tcW w:w="3510" w:type="dxa"/>
            <w:tcBorders>
              <w:top w:val="single" w:sz="4" w:space="0" w:color="auto"/>
              <w:left w:val="single" w:sz="4" w:space="0" w:color="auto"/>
              <w:bottom w:val="single" w:sz="4" w:space="0" w:color="auto"/>
              <w:right w:val="single" w:sz="4" w:space="0" w:color="auto"/>
            </w:tcBorders>
            <w:hideMark/>
          </w:tcPr>
          <w:p w14:paraId="7501D778" w14:textId="77777777" w:rsidR="00280A1A" w:rsidRDefault="00280A1A">
            <w:pPr>
              <w:rPr>
                <w:lang w:val="en-CA"/>
              </w:rPr>
            </w:pPr>
            <w:r>
              <w:rPr>
                <w:bCs/>
                <w:lang w:val="en-CA"/>
              </w:rPr>
              <w:t>Invalid Request-Invalid data: &lt;append the element name here&gt;</w:t>
            </w:r>
          </w:p>
        </w:tc>
        <w:tc>
          <w:tcPr>
            <w:tcW w:w="4050" w:type="dxa"/>
            <w:tcBorders>
              <w:top w:val="single" w:sz="4" w:space="0" w:color="auto"/>
              <w:left w:val="single" w:sz="4" w:space="0" w:color="auto"/>
              <w:bottom w:val="single" w:sz="4" w:space="0" w:color="auto"/>
              <w:right w:val="single" w:sz="4" w:space="0" w:color="auto"/>
            </w:tcBorders>
            <w:hideMark/>
          </w:tcPr>
          <w:p w14:paraId="7501D779" w14:textId="77777777" w:rsidR="00280A1A" w:rsidRDefault="00280A1A">
            <w:pPr>
              <w:rPr>
                <w:lang w:val="en-CA"/>
              </w:rPr>
            </w:pPr>
            <w:r>
              <w:rPr>
                <w:lang w:val="en-CA"/>
              </w:rPr>
              <w:t xml:space="preserve">Length or Data type (Format) or the Data of the element is not as per the interface definition. </w:t>
            </w:r>
          </w:p>
          <w:p w14:paraId="7501D77A" w14:textId="77777777" w:rsidR="00280A1A" w:rsidRDefault="00280A1A">
            <w:pPr>
              <w:rPr>
                <w:lang w:val="en-CA"/>
              </w:rPr>
            </w:pPr>
            <w:r>
              <w:rPr>
                <w:lang w:val="en-CA"/>
              </w:rPr>
              <w:t>Note: Only the first invalid element name will be appended in the message.</w:t>
            </w:r>
          </w:p>
        </w:tc>
        <w:tc>
          <w:tcPr>
            <w:tcW w:w="995" w:type="dxa"/>
            <w:tcBorders>
              <w:top w:val="single" w:sz="4" w:space="0" w:color="auto"/>
              <w:left w:val="single" w:sz="4" w:space="0" w:color="auto"/>
              <w:bottom w:val="single" w:sz="4" w:space="0" w:color="auto"/>
              <w:right w:val="single" w:sz="4" w:space="0" w:color="auto"/>
            </w:tcBorders>
            <w:hideMark/>
          </w:tcPr>
          <w:p w14:paraId="7501D77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7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7D" w14:textId="77777777" w:rsidR="00280A1A" w:rsidRDefault="00280A1A">
            <w:pPr>
              <w:rPr>
                <w:lang w:val="en-CA"/>
              </w:rPr>
            </w:pPr>
            <w:r>
              <w:rPr>
                <w:lang w:val="en-CA"/>
              </w:rPr>
              <w:t>NA</w:t>
            </w:r>
          </w:p>
        </w:tc>
      </w:tr>
      <w:tr w:rsidR="00280A1A" w14:paraId="7501D78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7F" w14:textId="77777777" w:rsidR="00280A1A" w:rsidRDefault="00280A1A">
            <w:pPr>
              <w:rPr>
                <w:lang w:val="en-CA"/>
              </w:rPr>
            </w:pPr>
            <w:r>
              <w:rPr>
                <w:lang w:val="en-CA"/>
              </w:rPr>
              <w:t>GPSO-0201</w:t>
            </w:r>
          </w:p>
        </w:tc>
        <w:tc>
          <w:tcPr>
            <w:tcW w:w="3510" w:type="dxa"/>
            <w:tcBorders>
              <w:top w:val="single" w:sz="4" w:space="0" w:color="auto"/>
              <w:left w:val="single" w:sz="4" w:space="0" w:color="auto"/>
              <w:bottom w:val="single" w:sz="4" w:space="0" w:color="auto"/>
              <w:right w:val="single" w:sz="4" w:space="0" w:color="auto"/>
            </w:tcBorders>
            <w:hideMark/>
          </w:tcPr>
          <w:p w14:paraId="7501D780" w14:textId="77777777" w:rsidR="00280A1A" w:rsidRDefault="00280A1A">
            <w:pPr>
              <w:rPr>
                <w:lang w:val="en-CA"/>
              </w:rPr>
            </w:pPr>
            <w:r>
              <w:rPr>
                <w:lang w:val="en-CA"/>
              </w:rPr>
              <w:t>Invalid GPSTRN for the TransType &lt;transtype&gt;-GPSTRN must be 0.</w:t>
            </w:r>
          </w:p>
        </w:tc>
        <w:tc>
          <w:tcPr>
            <w:tcW w:w="4050" w:type="dxa"/>
            <w:tcBorders>
              <w:top w:val="single" w:sz="4" w:space="0" w:color="auto"/>
              <w:left w:val="single" w:sz="4" w:space="0" w:color="auto"/>
              <w:bottom w:val="single" w:sz="4" w:space="0" w:color="auto"/>
              <w:right w:val="single" w:sz="4" w:space="0" w:color="auto"/>
            </w:tcBorders>
            <w:hideMark/>
          </w:tcPr>
          <w:p w14:paraId="7501D781" w14:textId="77777777" w:rsidR="00280A1A" w:rsidRDefault="00280A1A">
            <w:pPr>
              <w:rPr>
                <w:lang w:val="en-CA"/>
              </w:rPr>
            </w:pPr>
            <w:r>
              <w:rPr>
                <w:lang w:val="en-CA"/>
              </w:rPr>
              <w:t>The GPSTRN and the Transaction type combination not valid.</w:t>
            </w:r>
          </w:p>
          <w:p w14:paraId="7501D782" w14:textId="77777777" w:rsidR="00280A1A" w:rsidRDefault="00280A1A">
            <w:pPr>
              <w:rPr>
                <w:lang w:val="en-CA"/>
              </w:rPr>
            </w:pPr>
            <w:r>
              <w:rPr>
                <w:lang w:val="en-CA"/>
              </w:rPr>
              <w:t>For Purchase, PreAuth, Independent Refund, and ForcePost- GPSTRN must be ‘0’</w:t>
            </w:r>
          </w:p>
        </w:tc>
        <w:tc>
          <w:tcPr>
            <w:tcW w:w="995" w:type="dxa"/>
            <w:tcBorders>
              <w:top w:val="single" w:sz="4" w:space="0" w:color="auto"/>
              <w:left w:val="single" w:sz="4" w:space="0" w:color="auto"/>
              <w:bottom w:val="single" w:sz="4" w:space="0" w:color="auto"/>
              <w:right w:val="single" w:sz="4" w:space="0" w:color="auto"/>
            </w:tcBorders>
            <w:hideMark/>
          </w:tcPr>
          <w:p w14:paraId="7501D783"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84"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85" w14:textId="77777777" w:rsidR="00280A1A" w:rsidRDefault="00280A1A">
            <w:pPr>
              <w:rPr>
                <w:lang w:val="en-CA"/>
              </w:rPr>
            </w:pPr>
            <w:r>
              <w:rPr>
                <w:lang w:val="en-CA"/>
              </w:rPr>
              <w:t>NA</w:t>
            </w:r>
          </w:p>
        </w:tc>
      </w:tr>
      <w:tr w:rsidR="00280A1A" w14:paraId="7501D78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87" w14:textId="77777777" w:rsidR="00280A1A" w:rsidRDefault="00280A1A">
            <w:pPr>
              <w:rPr>
                <w:lang w:val="en-CA"/>
              </w:rPr>
            </w:pPr>
            <w:r>
              <w:rPr>
                <w:lang w:val="en-CA"/>
              </w:rPr>
              <w:t>GPSO-0202</w:t>
            </w:r>
          </w:p>
        </w:tc>
        <w:tc>
          <w:tcPr>
            <w:tcW w:w="3510" w:type="dxa"/>
            <w:tcBorders>
              <w:top w:val="single" w:sz="4" w:space="0" w:color="auto"/>
              <w:left w:val="single" w:sz="4" w:space="0" w:color="auto"/>
              <w:bottom w:val="single" w:sz="4" w:space="0" w:color="auto"/>
              <w:right w:val="single" w:sz="4" w:space="0" w:color="auto"/>
            </w:tcBorders>
            <w:hideMark/>
          </w:tcPr>
          <w:p w14:paraId="7501D788" w14:textId="77777777" w:rsidR="00280A1A" w:rsidRDefault="00280A1A">
            <w:pPr>
              <w:rPr>
                <w:lang w:val="en-CA"/>
              </w:rPr>
            </w:pPr>
            <w:r>
              <w:rPr>
                <w:lang w:val="en-CA"/>
              </w:rPr>
              <w:t>Invalid GPSTRN for the TransType &lt;transtype&gt;-GPSTRN must be 10 alphanumeric or ‘INTERIM’.</w:t>
            </w:r>
          </w:p>
        </w:tc>
        <w:tc>
          <w:tcPr>
            <w:tcW w:w="4050" w:type="dxa"/>
            <w:tcBorders>
              <w:top w:val="single" w:sz="4" w:space="0" w:color="auto"/>
              <w:left w:val="single" w:sz="4" w:space="0" w:color="auto"/>
              <w:bottom w:val="single" w:sz="4" w:space="0" w:color="auto"/>
              <w:right w:val="single" w:sz="4" w:space="0" w:color="auto"/>
            </w:tcBorders>
            <w:hideMark/>
          </w:tcPr>
          <w:p w14:paraId="7501D789" w14:textId="77777777" w:rsidR="00280A1A" w:rsidRDefault="00280A1A">
            <w:pPr>
              <w:rPr>
                <w:lang w:val="en-CA"/>
              </w:rPr>
            </w:pPr>
            <w:r>
              <w:rPr>
                <w:lang w:val="en-CA"/>
              </w:rPr>
              <w:t>The GPSTRN and the Transaction type combination not valid.</w:t>
            </w:r>
          </w:p>
          <w:p w14:paraId="7501D78A" w14:textId="77777777" w:rsidR="00280A1A" w:rsidRDefault="00280A1A">
            <w:pPr>
              <w:rPr>
                <w:lang w:val="en-CA"/>
              </w:rPr>
            </w:pPr>
            <w:r>
              <w:rPr>
                <w:lang w:val="en-CA"/>
              </w:rPr>
              <w:t>For Completion and Refund - GPSTRN must be ‘INTERIM’ or greater than zero.</w:t>
            </w:r>
          </w:p>
        </w:tc>
        <w:tc>
          <w:tcPr>
            <w:tcW w:w="995" w:type="dxa"/>
            <w:tcBorders>
              <w:top w:val="single" w:sz="4" w:space="0" w:color="auto"/>
              <w:left w:val="single" w:sz="4" w:space="0" w:color="auto"/>
              <w:bottom w:val="single" w:sz="4" w:space="0" w:color="auto"/>
              <w:right w:val="single" w:sz="4" w:space="0" w:color="auto"/>
            </w:tcBorders>
            <w:hideMark/>
          </w:tcPr>
          <w:p w14:paraId="7501D78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8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8D" w14:textId="77777777" w:rsidR="00280A1A" w:rsidRDefault="00280A1A">
            <w:pPr>
              <w:rPr>
                <w:lang w:val="en-CA"/>
              </w:rPr>
            </w:pPr>
            <w:r>
              <w:rPr>
                <w:lang w:val="en-CA"/>
              </w:rPr>
              <w:t>NA</w:t>
            </w:r>
          </w:p>
        </w:tc>
      </w:tr>
      <w:tr w:rsidR="00280A1A" w14:paraId="7501D79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8F" w14:textId="77777777" w:rsidR="00280A1A" w:rsidRDefault="00280A1A">
            <w:pPr>
              <w:rPr>
                <w:lang w:val="en-CA"/>
              </w:rPr>
            </w:pPr>
            <w:r>
              <w:rPr>
                <w:lang w:val="en-CA"/>
              </w:rPr>
              <w:t>GPSO-0203</w:t>
            </w:r>
          </w:p>
        </w:tc>
        <w:tc>
          <w:tcPr>
            <w:tcW w:w="3510" w:type="dxa"/>
            <w:tcBorders>
              <w:top w:val="single" w:sz="4" w:space="0" w:color="auto"/>
              <w:left w:val="single" w:sz="4" w:space="0" w:color="auto"/>
              <w:bottom w:val="single" w:sz="4" w:space="0" w:color="auto"/>
              <w:right w:val="single" w:sz="4" w:space="0" w:color="auto"/>
            </w:tcBorders>
            <w:hideMark/>
          </w:tcPr>
          <w:p w14:paraId="7501D790" w14:textId="77777777" w:rsidR="00280A1A" w:rsidRDefault="00280A1A">
            <w:pPr>
              <w:rPr>
                <w:lang w:val="en-CA"/>
              </w:rPr>
            </w:pPr>
            <w:r>
              <w:rPr>
                <w:lang w:val="en-CA"/>
              </w:rPr>
              <w:t>Invalid GPSTRN for the TransType &lt;transtype&gt;-GPSTRN must be 10 alphanumeric.</w:t>
            </w:r>
          </w:p>
        </w:tc>
        <w:tc>
          <w:tcPr>
            <w:tcW w:w="4050" w:type="dxa"/>
            <w:tcBorders>
              <w:top w:val="single" w:sz="4" w:space="0" w:color="auto"/>
              <w:left w:val="single" w:sz="4" w:space="0" w:color="auto"/>
              <w:bottom w:val="single" w:sz="4" w:space="0" w:color="auto"/>
              <w:right w:val="single" w:sz="4" w:space="0" w:color="auto"/>
            </w:tcBorders>
            <w:hideMark/>
          </w:tcPr>
          <w:p w14:paraId="7501D791" w14:textId="77777777" w:rsidR="00280A1A" w:rsidRDefault="00280A1A">
            <w:pPr>
              <w:rPr>
                <w:lang w:val="en-CA"/>
              </w:rPr>
            </w:pPr>
            <w:r>
              <w:rPr>
                <w:lang w:val="en-CA"/>
              </w:rPr>
              <w:t>The GPSTRN and the Transaction type combination not valid.</w:t>
            </w:r>
          </w:p>
          <w:p w14:paraId="7501D792" w14:textId="77777777" w:rsidR="00280A1A" w:rsidRDefault="00280A1A">
            <w:pPr>
              <w:rPr>
                <w:lang w:val="en-CA"/>
              </w:rPr>
            </w:pPr>
            <w:r>
              <w:rPr>
                <w:lang w:val="en-CA"/>
              </w:rPr>
              <w:t>For Void - GPSTRN must be greater than zero and not ‘INTERIM’.</w:t>
            </w:r>
          </w:p>
        </w:tc>
        <w:tc>
          <w:tcPr>
            <w:tcW w:w="995" w:type="dxa"/>
            <w:tcBorders>
              <w:top w:val="single" w:sz="4" w:space="0" w:color="auto"/>
              <w:left w:val="single" w:sz="4" w:space="0" w:color="auto"/>
              <w:bottom w:val="single" w:sz="4" w:space="0" w:color="auto"/>
              <w:right w:val="single" w:sz="4" w:space="0" w:color="auto"/>
            </w:tcBorders>
            <w:hideMark/>
          </w:tcPr>
          <w:p w14:paraId="7501D793"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94"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95" w14:textId="77777777" w:rsidR="00280A1A" w:rsidRDefault="00280A1A">
            <w:pPr>
              <w:rPr>
                <w:lang w:val="en-CA"/>
              </w:rPr>
            </w:pPr>
            <w:r>
              <w:rPr>
                <w:lang w:val="en-CA"/>
              </w:rPr>
              <w:t>NA</w:t>
            </w:r>
          </w:p>
        </w:tc>
      </w:tr>
      <w:tr w:rsidR="00280A1A" w14:paraId="7501D79F"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97" w14:textId="77777777" w:rsidR="00280A1A" w:rsidRDefault="00280A1A">
            <w:pPr>
              <w:rPr>
                <w:lang w:val="en-CA"/>
              </w:rPr>
            </w:pPr>
            <w:r>
              <w:rPr>
                <w:lang w:val="en-CA"/>
              </w:rPr>
              <w:t>GPSO-0204</w:t>
            </w:r>
          </w:p>
        </w:tc>
        <w:tc>
          <w:tcPr>
            <w:tcW w:w="3510" w:type="dxa"/>
            <w:tcBorders>
              <w:top w:val="single" w:sz="4" w:space="0" w:color="auto"/>
              <w:left w:val="single" w:sz="4" w:space="0" w:color="auto"/>
              <w:bottom w:val="single" w:sz="4" w:space="0" w:color="auto"/>
              <w:right w:val="single" w:sz="4" w:space="0" w:color="auto"/>
            </w:tcBorders>
            <w:hideMark/>
          </w:tcPr>
          <w:p w14:paraId="7501D798" w14:textId="77777777" w:rsidR="00280A1A" w:rsidRDefault="00280A1A">
            <w:pPr>
              <w:rPr>
                <w:lang w:val="en-CA"/>
              </w:rPr>
            </w:pPr>
            <w:r>
              <w:rPr>
                <w:lang w:val="en-CA"/>
              </w:rPr>
              <w:t>Invalid TransAmount for the TransType &lt;transtype&gt; - It must be 0.00</w:t>
            </w:r>
          </w:p>
        </w:tc>
        <w:tc>
          <w:tcPr>
            <w:tcW w:w="4050" w:type="dxa"/>
            <w:tcBorders>
              <w:top w:val="single" w:sz="4" w:space="0" w:color="auto"/>
              <w:left w:val="single" w:sz="4" w:space="0" w:color="auto"/>
              <w:bottom w:val="single" w:sz="4" w:space="0" w:color="auto"/>
              <w:right w:val="single" w:sz="4" w:space="0" w:color="auto"/>
            </w:tcBorders>
            <w:hideMark/>
          </w:tcPr>
          <w:p w14:paraId="7501D799" w14:textId="77777777" w:rsidR="00280A1A" w:rsidRDefault="00280A1A">
            <w:pPr>
              <w:rPr>
                <w:lang w:val="en-CA"/>
              </w:rPr>
            </w:pPr>
            <w:r>
              <w:rPr>
                <w:lang w:val="en-CA"/>
              </w:rPr>
              <w:t>The Transaction Amount and the Transaction type combination are not valid.</w:t>
            </w:r>
          </w:p>
          <w:p w14:paraId="7501D79B" w14:textId="65DF9C3F" w:rsidR="00280A1A" w:rsidRPr="00D46D23" w:rsidRDefault="00280A1A">
            <w:pPr>
              <w:rPr>
                <w:lang w:val="en-CA"/>
              </w:rPr>
            </w:pPr>
            <w:r>
              <w:rPr>
                <w:lang w:val="en-CA"/>
              </w:rPr>
              <w:t>For Void- TransAmount must be ‘0.00’.</w:t>
            </w:r>
          </w:p>
        </w:tc>
        <w:tc>
          <w:tcPr>
            <w:tcW w:w="995" w:type="dxa"/>
            <w:tcBorders>
              <w:top w:val="single" w:sz="4" w:space="0" w:color="auto"/>
              <w:left w:val="single" w:sz="4" w:space="0" w:color="auto"/>
              <w:bottom w:val="single" w:sz="4" w:space="0" w:color="auto"/>
              <w:right w:val="single" w:sz="4" w:space="0" w:color="auto"/>
            </w:tcBorders>
            <w:hideMark/>
          </w:tcPr>
          <w:p w14:paraId="7501D79C"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9D"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9E" w14:textId="77777777" w:rsidR="00280A1A" w:rsidRDefault="00280A1A">
            <w:pPr>
              <w:rPr>
                <w:lang w:val="en-CA"/>
              </w:rPr>
            </w:pPr>
            <w:r>
              <w:rPr>
                <w:lang w:val="en-CA"/>
              </w:rPr>
              <w:t>NA</w:t>
            </w:r>
          </w:p>
        </w:tc>
      </w:tr>
      <w:tr w:rsidR="00280A1A" w14:paraId="7501D7A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A0" w14:textId="77777777" w:rsidR="00280A1A" w:rsidRDefault="00280A1A">
            <w:pPr>
              <w:rPr>
                <w:lang w:val="en-CA"/>
              </w:rPr>
            </w:pPr>
            <w:r>
              <w:rPr>
                <w:lang w:val="en-CA"/>
              </w:rPr>
              <w:t>GPSO-0205</w:t>
            </w:r>
          </w:p>
        </w:tc>
        <w:tc>
          <w:tcPr>
            <w:tcW w:w="3510" w:type="dxa"/>
            <w:tcBorders>
              <w:top w:val="single" w:sz="4" w:space="0" w:color="auto"/>
              <w:left w:val="single" w:sz="4" w:space="0" w:color="auto"/>
              <w:bottom w:val="single" w:sz="4" w:space="0" w:color="auto"/>
              <w:right w:val="single" w:sz="4" w:space="0" w:color="auto"/>
            </w:tcBorders>
            <w:hideMark/>
          </w:tcPr>
          <w:p w14:paraId="7501D7A1" w14:textId="77777777" w:rsidR="00280A1A" w:rsidRDefault="00280A1A">
            <w:pPr>
              <w:rPr>
                <w:lang w:val="en-CA"/>
              </w:rPr>
            </w:pPr>
            <w:r>
              <w:rPr>
                <w:lang w:val="en-CA"/>
              </w:rPr>
              <w:t xml:space="preserve">Invalid AuthCode for the TransType &lt;transtype&gt;- It must not be zero. </w:t>
            </w:r>
          </w:p>
        </w:tc>
        <w:tc>
          <w:tcPr>
            <w:tcW w:w="4050" w:type="dxa"/>
            <w:tcBorders>
              <w:top w:val="single" w:sz="4" w:space="0" w:color="auto"/>
              <w:left w:val="single" w:sz="4" w:space="0" w:color="auto"/>
              <w:bottom w:val="single" w:sz="4" w:space="0" w:color="auto"/>
              <w:right w:val="single" w:sz="4" w:space="0" w:color="auto"/>
            </w:tcBorders>
            <w:hideMark/>
          </w:tcPr>
          <w:p w14:paraId="7501D7A2" w14:textId="77777777" w:rsidR="00280A1A" w:rsidRDefault="00280A1A">
            <w:pPr>
              <w:rPr>
                <w:lang w:val="en-CA"/>
              </w:rPr>
            </w:pPr>
            <w:r>
              <w:rPr>
                <w:lang w:val="en-CA"/>
              </w:rPr>
              <w:t>The Authorization Code and the Transaction type combination are not valid.</w:t>
            </w:r>
          </w:p>
          <w:p w14:paraId="7501D7A3" w14:textId="77777777" w:rsidR="00280A1A" w:rsidRDefault="00280A1A">
            <w:pPr>
              <w:rPr>
                <w:lang w:val="en-CA"/>
              </w:rPr>
            </w:pPr>
            <w:r>
              <w:rPr>
                <w:lang w:val="en-CA"/>
              </w:rPr>
              <w:t>For Force Post- AuthCode must be non-zero.</w:t>
            </w:r>
          </w:p>
        </w:tc>
        <w:tc>
          <w:tcPr>
            <w:tcW w:w="995" w:type="dxa"/>
            <w:tcBorders>
              <w:top w:val="single" w:sz="4" w:space="0" w:color="auto"/>
              <w:left w:val="single" w:sz="4" w:space="0" w:color="auto"/>
              <w:bottom w:val="single" w:sz="4" w:space="0" w:color="auto"/>
              <w:right w:val="single" w:sz="4" w:space="0" w:color="auto"/>
            </w:tcBorders>
            <w:hideMark/>
          </w:tcPr>
          <w:p w14:paraId="7501D7A4"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A5"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A6" w14:textId="77777777" w:rsidR="00280A1A" w:rsidRDefault="00280A1A">
            <w:pPr>
              <w:rPr>
                <w:lang w:val="en-CA"/>
              </w:rPr>
            </w:pPr>
            <w:r>
              <w:rPr>
                <w:lang w:val="en-CA"/>
              </w:rPr>
              <w:t>NA</w:t>
            </w:r>
          </w:p>
        </w:tc>
      </w:tr>
      <w:tr w:rsidR="00280A1A" w14:paraId="7501D7B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A8" w14:textId="77777777" w:rsidR="00280A1A" w:rsidRDefault="00280A1A">
            <w:pPr>
              <w:rPr>
                <w:lang w:val="en-CA"/>
              </w:rPr>
            </w:pPr>
            <w:r>
              <w:rPr>
                <w:lang w:val="en-CA"/>
              </w:rPr>
              <w:t>GPSO-0206</w:t>
            </w:r>
          </w:p>
        </w:tc>
        <w:tc>
          <w:tcPr>
            <w:tcW w:w="3510" w:type="dxa"/>
            <w:tcBorders>
              <w:top w:val="single" w:sz="4" w:space="0" w:color="auto"/>
              <w:left w:val="single" w:sz="4" w:space="0" w:color="auto"/>
              <w:bottom w:val="single" w:sz="4" w:space="0" w:color="auto"/>
              <w:right w:val="single" w:sz="4" w:space="0" w:color="auto"/>
            </w:tcBorders>
            <w:hideMark/>
          </w:tcPr>
          <w:p w14:paraId="7501D7A9" w14:textId="77777777" w:rsidR="00280A1A" w:rsidRDefault="00280A1A">
            <w:pPr>
              <w:rPr>
                <w:lang w:val="en-CA"/>
              </w:rPr>
            </w:pPr>
            <w:r>
              <w:rPr>
                <w:lang w:val="en-CA"/>
              </w:rPr>
              <w:t xml:space="preserve">Invalid AuthCode for the </w:t>
            </w:r>
            <w:r>
              <w:rPr>
                <w:lang w:val="en-CA"/>
              </w:rPr>
              <w:lastRenderedPageBreak/>
              <w:t>TransType&lt;transtype&gt;-It must be zero.</w:t>
            </w:r>
          </w:p>
        </w:tc>
        <w:tc>
          <w:tcPr>
            <w:tcW w:w="4050" w:type="dxa"/>
            <w:tcBorders>
              <w:top w:val="single" w:sz="4" w:space="0" w:color="auto"/>
              <w:left w:val="single" w:sz="4" w:space="0" w:color="auto"/>
              <w:bottom w:val="single" w:sz="4" w:space="0" w:color="auto"/>
              <w:right w:val="single" w:sz="4" w:space="0" w:color="auto"/>
            </w:tcBorders>
            <w:hideMark/>
          </w:tcPr>
          <w:p w14:paraId="7501D7AA" w14:textId="77777777" w:rsidR="00280A1A" w:rsidRDefault="00280A1A">
            <w:pPr>
              <w:rPr>
                <w:lang w:val="en-CA"/>
              </w:rPr>
            </w:pPr>
            <w:r>
              <w:rPr>
                <w:lang w:val="en-CA"/>
              </w:rPr>
              <w:lastRenderedPageBreak/>
              <w:t xml:space="preserve">The Authorization Code and the Transaction </w:t>
            </w:r>
            <w:r>
              <w:rPr>
                <w:lang w:val="en-CA"/>
              </w:rPr>
              <w:lastRenderedPageBreak/>
              <w:t>type combination are not valid.</w:t>
            </w:r>
          </w:p>
          <w:p w14:paraId="7501D7AC" w14:textId="3D870F5B" w:rsidR="00280A1A" w:rsidRPr="00D46D23" w:rsidRDefault="00280A1A">
            <w:pPr>
              <w:rPr>
                <w:lang w:val="en-CA"/>
              </w:rPr>
            </w:pPr>
            <w:r>
              <w:rPr>
                <w:lang w:val="en-CA"/>
              </w:rPr>
              <w:t>For all other transaction types - AuthCode must be zero.</w:t>
            </w:r>
          </w:p>
        </w:tc>
        <w:tc>
          <w:tcPr>
            <w:tcW w:w="995" w:type="dxa"/>
            <w:tcBorders>
              <w:top w:val="single" w:sz="4" w:space="0" w:color="auto"/>
              <w:left w:val="single" w:sz="4" w:space="0" w:color="auto"/>
              <w:bottom w:val="single" w:sz="4" w:space="0" w:color="auto"/>
              <w:right w:val="single" w:sz="4" w:space="0" w:color="auto"/>
            </w:tcBorders>
            <w:hideMark/>
          </w:tcPr>
          <w:p w14:paraId="7501D7AD" w14:textId="77777777" w:rsidR="00280A1A" w:rsidRDefault="00280A1A">
            <w:pPr>
              <w:rPr>
                <w:lang w:val="en-CA"/>
              </w:rPr>
            </w:pPr>
            <w:r>
              <w:rPr>
                <w:lang w:eastAsia="en-CA"/>
              </w:rPr>
              <w:lastRenderedPageBreak/>
              <w:t>0291</w:t>
            </w:r>
          </w:p>
        </w:tc>
        <w:tc>
          <w:tcPr>
            <w:tcW w:w="1885" w:type="dxa"/>
            <w:tcBorders>
              <w:top w:val="single" w:sz="4" w:space="0" w:color="auto"/>
              <w:left w:val="single" w:sz="4" w:space="0" w:color="auto"/>
              <w:bottom w:val="single" w:sz="4" w:space="0" w:color="auto"/>
              <w:right w:val="single" w:sz="4" w:space="0" w:color="auto"/>
            </w:tcBorders>
            <w:hideMark/>
          </w:tcPr>
          <w:p w14:paraId="7501D7AE" w14:textId="77777777" w:rsidR="00280A1A" w:rsidRDefault="00280A1A">
            <w:pPr>
              <w:rPr>
                <w:lang w:val="en-CA"/>
              </w:rPr>
            </w:pPr>
            <w:r>
              <w:rPr>
                <w:lang w:eastAsia="en-CA"/>
              </w:rPr>
              <w:t xml:space="preserve">GPS FORMAT </w:t>
            </w:r>
            <w:r>
              <w:rPr>
                <w:lang w:eastAsia="en-CA"/>
              </w:rPr>
              <w:lastRenderedPageBreak/>
              <w:t>ERROR</w:t>
            </w:r>
          </w:p>
        </w:tc>
        <w:tc>
          <w:tcPr>
            <w:tcW w:w="1170" w:type="dxa"/>
            <w:tcBorders>
              <w:top w:val="single" w:sz="4" w:space="0" w:color="auto"/>
              <w:left w:val="single" w:sz="4" w:space="0" w:color="auto"/>
              <w:bottom w:val="single" w:sz="4" w:space="0" w:color="auto"/>
              <w:right w:val="single" w:sz="4" w:space="0" w:color="auto"/>
            </w:tcBorders>
            <w:hideMark/>
          </w:tcPr>
          <w:p w14:paraId="7501D7AF" w14:textId="77777777" w:rsidR="00280A1A" w:rsidRDefault="00280A1A">
            <w:pPr>
              <w:rPr>
                <w:lang w:val="en-CA"/>
              </w:rPr>
            </w:pPr>
            <w:r>
              <w:rPr>
                <w:lang w:val="en-CA"/>
              </w:rPr>
              <w:lastRenderedPageBreak/>
              <w:t>NA</w:t>
            </w:r>
          </w:p>
        </w:tc>
      </w:tr>
      <w:tr w:rsidR="00280A1A" w14:paraId="7501D7B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1" w14:textId="77777777" w:rsidR="00280A1A" w:rsidRDefault="00280A1A">
            <w:pPr>
              <w:jc w:val="center"/>
              <w:rPr>
                <w:lang w:val="en-CA"/>
              </w:rPr>
            </w:pPr>
            <w:r>
              <w:lastRenderedPageBreak/>
              <w:t>GPSO-0207</w:t>
            </w:r>
          </w:p>
        </w:tc>
        <w:tc>
          <w:tcPr>
            <w:tcW w:w="3510" w:type="dxa"/>
            <w:tcBorders>
              <w:top w:val="single" w:sz="4" w:space="0" w:color="auto"/>
              <w:left w:val="single" w:sz="4" w:space="0" w:color="auto"/>
              <w:bottom w:val="single" w:sz="4" w:space="0" w:color="auto"/>
              <w:right w:val="single" w:sz="4" w:space="0" w:color="auto"/>
            </w:tcBorders>
            <w:hideMark/>
          </w:tcPr>
          <w:p w14:paraId="7501D7B2" w14:textId="77777777" w:rsidR="00280A1A" w:rsidRDefault="00280A1A">
            <w:pPr>
              <w:rPr>
                <w:lang w:val="en-CA"/>
              </w:rPr>
            </w:pPr>
            <w:r>
              <w:t>VOID transaction deadline expired</w:t>
            </w:r>
          </w:p>
        </w:tc>
        <w:tc>
          <w:tcPr>
            <w:tcW w:w="4050" w:type="dxa"/>
            <w:tcBorders>
              <w:top w:val="single" w:sz="4" w:space="0" w:color="auto"/>
              <w:left w:val="single" w:sz="4" w:space="0" w:color="auto"/>
              <w:bottom w:val="single" w:sz="4" w:space="0" w:color="auto"/>
              <w:right w:val="single" w:sz="4" w:space="0" w:color="auto"/>
            </w:tcBorders>
            <w:hideMark/>
          </w:tcPr>
          <w:p w14:paraId="7501D7B3" w14:textId="77777777" w:rsidR="00280A1A" w:rsidRDefault="00280A1A">
            <w:pPr>
              <w:rPr>
                <w:lang w:val="en-CA"/>
              </w:rPr>
            </w:pPr>
            <w:r>
              <w:t>VOID transaction deadline expired(CR035)</w:t>
            </w:r>
          </w:p>
        </w:tc>
        <w:tc>
          <w:tcPr>
            <w:tcW w:w="995" w:type="dxa"/>
            <w:tcBorders>
              <w:top w:val="single" w:sz="4" w:space="0" w:color="auto"/>
              <w:left w:val="single" w:sz="4" w:space="0" w:color="auto"/>
              <w:bottom w:val="single" w:sz="4" w:space="0" w:color="auto"/>
              <w:right w:val="single" w:sz="4" w:space="0" w:color="auto"/>
            </w:tcBorders>
            <w:hideMark/>
          </w:tcPr>
          <w:p w14:paraId="7501D7B4" w14:textId="77777777" w:rsidR="00280A1A" w:rsidRDefault="00280A1A">
            <w:pPr>
              <w:rPr>
                <w:lang w:eastAsia="en-CA"/>
              </w:rPr>
            </w:pPr>
            <w:r>
              <w:t>0373</w:t>
            </w:r>
          </w:p>
        </w:tc>
        <w:tc>
          <w:tcPr>
            <w:tcW w:w="1885" w:type="dxa"/>
            <w:tcBorders>
              <w:top w:val="single" w:sz="4" w:space="0" w:color="auto"/>
              <w:left w:val="single" w:sz="4" w:space="0" w:color="auto"/>
              <w:bottom w:val="single" w:sz="4" w:space="0" w:color="auto"/>
              <w:right w:val="single" w:sz="4" w:space="0" w:color="auto"/>
            </w:tcBorders>
            <w:hideMark/>
          </w:tcPr>
          <w:p w14:paraId="7501D7B5" w14:textId="77777777" w:rsidR="00280A1A" w:rsidRDefault="00280A1A">
            <w:pPr>
              <w:rPr>
                <w:lang w:eastAsia="en-CA"/>
              </w:rPr>
            </w:pPr>
            <w:r>
              <w:t>VOID Transaction – Deadline Expired</w:t>
            </w:r>
          </w:p>
        </w:tc>
        <w:tc>
          <w:tcPr>
            <w:tcW w:w="1170" w:type="dxa"/>
            <w:tcBorders>
              <w:top w:val="single" w:sz="4" w:space="0" w:color="auto"/>
              <w:left w:val="single" w:sz="4" w:space="0" w:color="auto"/>
              <w:bottom w:val="single" w:sz="4" w:space="0" w:color="auto"/>
              <w:right w:val="single" w:sz="4" w:space="0" w:color="auto"/>
            </w:tcBorders>
            <w:hideMark/>
          </w:tcPr>
          <w:p w14:paraId="7501D7B6" w14:textId="77777777" w:rsidR="00280A1A" w:rsidRDefault="00280A1A">
            <w:pPr>
              <w:rPr>
                <w:lang w:val="en-CA"/>
              </w:rPr>
            </w:pPr>
            <w:r>
              <w:rPr>
                <w:lang w:val="en-CA"/>
              </w:rPr>
              <w:t>NA</w:t>
            </w:r>
          </w:p>
        </w:tc>
      </w:tr>
      <w:tr w:rsidR="00280A1A" w14:paraId="7501D7B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8" w14:textId="77777777" w:rsidR="00280A1A" w:rsidRDefault="00280A1A">
            <w:pPr>
              <w:rPr>
                <w:lang w:val="en-CA"/>
              </w:rPr>
            </w:pPr>
            <w:r>
              <w:rPr>
                <w:lang w:val="en-CA"/>
              </w:rPr>
              <w:t>GPSO-0251</w:t>
            </w:r>
          </w:p>
        </w:tc>
        <w:tc>
          <w:tcPr>
            <w:tcW w:w="3510" w:type="dxa"/>
            <w:tcBorders>
              <w:top w:val="single" w:sz="4" w:space="0" w:color="auto"/>
              <w:left w:val="single" w:sz="4" w:space="0" w:color="auto"/>
              <w:bottom w:val="single" w:sz="4" w:space="0" w:color="auto"/>
              <w:right w:val="single" w:sz="4" w:space="0" w:color="auto"/>
            </w:tcBorders>
            <w:hideMark/>
          </w:tcPr>
          <w:p w14:paraId="7501D7B9" w14:textId="77777777" w:rsidR="00280A1A" w:rsidRDefault="00280A1A">
            <w:pPr>
              <w:rPr>
                <w:lang w:val="en-CA"/>
              </w:rPr>
            </w:pPr>
            <w:r>
              <w:rPr>
                <w:lang w:val="en-CA"/>
              </w:rPr>
              <w:t xml:space="preserve">Merchant Info not found for the TerminalID </w:t>
            </w:r>
          </w:p>
        </w:tc>
        <w:tc>
          <w:tcPr>
            <w:tcW w:w="4050" w:type="dxa"/>
            <w:tcBorders>
              <w:top w:val="single" w:sz="4" w:space="0" w:color="auto"/>
              <w:left w:val="single" w:sz="4" w:space="0" w:color="auto"/>
              <w:bottom w:val="single" w:sz="4" w:space="0" w:color="auto"/>
              <w:right w:val="single" w:sz="4" w:space="0" w:color="auto"/>
            </w:tcBorders>
            <w:hideMark/>
          </w:tcPr>
          <w:p w14:paraId="7501D7BA" w14:textId="77777777" w:rsidR="00280A1A" w:rsidRDefault="00280A1A">
            <w:pPr>
              <w:rPr>
                <w:lang w:val="en-CA"/>
              </w:rPr>
            </w:pPr>
            <w:r>
              <w:rPr>
                <w:lang w:val="en-CA"/>
              </w:rPr>
              <w:t>MerchantID not found in GPS for the TerminalID provided.</w:t>
            </w:r>
          </w:p>
        </w:tc>
        <w:tc>
          <w:tcPr>
            <w:tcW w:w="995" w:type="dxa"/>
            <w:tcBorders>
              <w:top w:val="single" w:sz="4" w:space="0" w:color="auto"/>
              <w:left w:val="single" w:sz="4" w:space="0" w:color="auto"/>
              <w:bottom w:val="single" w:sz="4" w:space="0" w:color="auto"/>
              <w:right w:val="single" w:sz="4" w:space="0" w:color="auto"/>
            </w:tcBorders>
            <w:hideMark/>
          </w:tcPr>
          <w:p w14:paraId="7501D7B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B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BD" w14:textId="77777777" w:rsidR="00280A1A" w:rsidRDefault="00280A1A">
            <w:pPr>
              <w:rPr>
                <w:lang w:val="en-CA"/>
              </w:rPr>
            </w:pPr>
            <w:r>
              <w:rPr>
                <w:lang w:val="en-CA"/>
              </w:rPr>
              <w:t>HIGH</w:t>
            </w:r>
          </w:p>
        </w:tc>
      </w:tr>
      <w:tr w:rsidR="00280A1A" w14:paraId="7501D7C5"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F" w14:textId="77777777" w:rsidR="00280A1A" w:rsidRDefault="00280A1A">
            <w:pPr>
              <w:rPr>
                <w:lang w:val="en-CA"/>
              </w:rPr>
            </w:pPr>
            <w:r>
              <w:rPr>
                <w:lang w:val="en-CA"/>
              </w:rPr>
              <w:t>GPSO-0252</w:t>
            </w:r>
          </w:p>
        </w:tc>
        <w:tc>
          <w:tcPr>
            <w:tcW w:w="3510" w:type="dxa"/>
            <w:tcBorders>
              <w:top w:val="single" w:sz="4" w:space="0" w:color="auto"/>
              <w:left w:val="single" w:sz="4" w:space="0" w:color="auto"/>
              <w:bottom w:val="single" w:sz="4" w:space="0" w:color="auto"/>
              <w:right w:val="single" w:sz="4" w:space="0" w:color="auto"/>
            </w:tcBorders>
            <w:hideMark/>
          </w:tcPr>
          <w:p w14:paraId="7501D7C0" w14:textId="77777777" w:rsidR="00280A1A" w:rsidRDefault="00280A1A">
            <w:pPr>
              <w:rPr>
                <w:lang w:val="en-CA"/>
              </w:rPr>
            </w:pPr>
            <w:r>
              <w:rPr>
                <w:lang w:val="en-CA"/>
              </w:rPr>
              <w:t>Merchant Info not found for the ContextAttributes</w:t>
            </w:r>
          </w:p>
        </w:tc>
        <w:tc>
          <w:tcPr>
            <w:tcW w:w="4050" w:type="dxa"/>
            <w:tcBorders>
              <w:top w:val="single" w:sz="4" w:space="0" w:color="auto"/>
              <w:left w:val="single" w:sz="4" w:space="0" w:color="auto"/>
              <w:bottom w:val="single" w:sz="4" w:space="0" w:color="auto"/>
              <w:right w:val="single" w:sz="4" w:space="0" w:color="auto"/>
            </w:tcBorders>
            <w:hideMark/>
          </w:tcPr>
          <w:p w14:paraId="7501D7C1" w14:textId="77777777" w:rsidR="00280A1A" w:rsidRDefault="00280A1A">
            <w:pPr>
              <w:rPr>
                <w:lang w:val="en-CA"/>
              </w:rPr>
            </w:pPr>
            <w:r>
              <w:rPr>
                <w:lang w:val="en-CA"/>
              </w:rPr>
              <w:t>MerchantID not found in GPS for the Context Attributes provided.</w:t>
            </w:r>
          </w:p>
        </w:tc>
        <w:tc>
          <w:tcPr>
            <w:tcW w:w="995" w:type="dxa"/>
            <w:tcBorders>
              <w:top w:val="single" w:sz="4" w:space="0" w:color="auto"/>
              <w:left w:val="single" w:sz="4" w:space="0" w:color="auto"/>
              <w:bottom w:val="single" w:sz="4" w:space="0" w:color="auto"/>
              <w:right w:val="single" w:sz="4" w:space="0" w:color="auto"/>
            </w:tcBorders>
            <w:hideMark/>
          </w:tcPr>
          <w:p w14:paraId="7501D7C2"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C3"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C4" w14:textId="77777777" w:rsidR="00280A1A" w:rsidRDefault="00280A1A">
            <w:pPr>
              <w:rPr>
                <w:lang w:val="en-CA"/>
              </w:rPr>
            </w:pPr>
            <w:r>
              <w:rPr>
                <w:lang w:val="en-CA"/>
              </w:rPr>
              <w:t>HIGH</w:t>
            </w:r>
          </w:p>
        </w:tc>
      </w:tr>
      <w:tr w:rsidR="00280A1A" w14:paraId="7501D7C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C6" w14:textId="77777777" w:rsidR="00280A1A" w:rsidRDefault="00280A1A">
            <w:pPr>
              <w:rPr>
                <w:lang w:val="en-CA"/>
              </w:rPr>
            </w:pPr>
            <w:r>
              <w:rPr>
                <w:lang w:val="en-CA"/>
              </w:rPr>
              <w:t>GPSO-0299</w:t>
            </w:r>
          </w:p>
        </w:tc>
        <w:tc>
          <w:tcPr>
            <w:tcW w:w="3510" w:type="dxa"/>
            <w:tcBorders>
              <w:top w:val="single" w:sz="4" w:space="0" w:color="auto"/>
              <w:left w:val="single" w:sz="4" w:space="0" w:color="auto"/>
              <w:bottom w:val="single" w:sz="4" w:space="0" w:color="auto"/>
              <w:right w:val="single" w:sz="4" w:space="0" w:color="auto"/>
            </w:tcBorders>
            <w:hideMark/>
          </w:tcPr>
          <w:p w14:paraId="7501D7C7" w14:textId="77777777" w:rsidR="00280A1A" w:rsidRDefault="00280A1A">
            <w:pPr>
              <w:rPr>
                <w:lang w:val="en-CA"/>
              </w:rPr>
            </w:pPr>
            <w:r>
              <w:rPr>
                <w:lang w:val="en-CA"/>
              </w:rPr>
              <w:t>System Error</w:t>
            </w:r>
          </w:p>
        </w:tc>
        <w:tc>
          <w:tcPr>
            <w:tcW w:w="4050" w:type="dxa"/>
            <w:tcBorders>
              <w:top w:val="single" w:sz="4" w:space="0" w:color="auto"/>
              <w:left w:val="single" w:sz="4" w:space="0" w:color="auto"/>
              <w:bottom w:val="single" w:sz="4" w:space="0" w:color="auto"/>
              <w:right w:val="single" w:sz="4" w:space="0" w:color="auto"/>
            </w:tcBorders>
            <w:hideMark/>
          </w:tcPr>
          <w:p w14:paraId="7501D7C8" w14:textId="77777777" w:rsidR="00280A1A" w:rsidRDefault="00280A1A">
            <w:pPr>
              <w:rPr>
                <w:lang w:val="en-CA"/>
              </w:rPr>
            </w:pPr>
            <w:r>
              <w:rPr>
                <w:lang w:val="en-CA"/>
              </w:rPr>
              <w:t>GPS returns a Processor ID which is not defined.</w:t>
            </w:r>
          </w:p>
          <w:p w14:paraId="7501D7C9" w14:textId="77777777" w:rsidR="00280A1A" w:rsidRDefault="00280A1A">
            <w:pPr>
              <w:rPr>
                <w:lang w:val="en-CA"/>
              </w:rPr>
            </w:pPr>
            <w:r>
              <w:rPr>
                <w:lang w:val="en-CA"/>
              </w:rPr>
              <w:t>Processor ID derived is not valid</w:t>
            </w:r>
          </w:p>
          <w:p w14:paraId="7501D7CA" w14:textId="77777777" w:rsidR="00280A1A" w:rsidRDefault="00280A1A">
            <w:pPr>
              <w:rPr>
                <w:lang w:val="en-CA"/>
              </w:rPr>
            </w:pPr>
            <w:r>
              <w:rPr>
                <w:lang w:val="en-CA"/>
              </w:rPr>
              <w:t xml:space="preserve">Note: This text will be logged in GPS. </w:t>
            </w:r>
          </w:p>
        </w:tc>
        <w:tc>
          <w:tcPr>
            <w:tcW w:w="995" w:type="dxa"/>
            <w:tcBorders>
              <w:top w:val="single" w:sz="4" w:space="0" w:color="auto"/>
              <w:left w:val="single" w:sz="4" w:space="0" w:color="auto"/>
              <w:bottom w:val="single" w:sz="4" w:space="0" w:color="auto"/>
              <w:right w:val="single" w:sz="4" w:space="0" w:color="auto"/>
            </w:tcBorders>
            <w:hideMark/>
          </w:tcPr>
          <w:p w14:paraId="7501D7CB"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CC"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CD" w14:textId="77777777" w:rsidR="00280A1A" w:rsidRDefault="00280A1A">
            <w:pPr>
              <w:rPr>
                <w:lang w:val="en-CA"/>
              </w:rPr>
            </w:pPr>
            <w:r>
              <w:rPr>
                <w:lang w:val="en-CA"/>
              </w:rPr>
              <w:t>HIGH</w:t>
            </w:r>
          </w:p>
        </w:tc>
      </w:tr>
      <w:tr w:rsidR="00280A1A" w14:paraId="7501D7D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CF" w14:textId="77777777" w:rsidR="00280A1A" w:rsidRDefault="00280A1A">
            <w:pPr>
              <w:rPr>
                <w:lang w:val="en-CA"/>
              </w:rPr>
            </w:pPr>
            <w:r>
              <w:rPr>
                <w:lang w:val="en-CA"/>
              </w:rPr>
              <w:t>GPSO-0199</w:t>
            </w:r>
          </w:p>
          <w:p w14:paraId="7501D7D0" w14:textId="77777777" w:rsidR="00280A1A" w:rsidRDefault="00280A1A">
            <w:pPr>
              <w:rPr>
                <w:lang w:val="en-CA"/>
              </w:rPr>
            </w:pPr>
            <w:r>
              <w:rPr>
                <w:lang w:val="en-CA"/>
              </w:rPr>
              <w:t>GPSO-0101 (log in GPS)</w:t>
            </w:r>
          </w:p>
        </w:tc>
        <w:tc>
          <w:tcPr>
            <w:tcW w:w="3510" w:type="dxa"/>
            <w:tcBorders>
              <w:top w:val="single" w:sz="4" w:space="0" w:color="auto"/>
              <w:left w:val="single" w:sz="4" w:space="0" w:color="auto"/>
              <w:bottom w:val="single" w:sz="4" w:space="0" w:color="auto"/>
              <w:right w:val="single" w:sz="4" w:space="0" w:color="auto"/>
            </w:tcBorders>
            <w:hideMark/>
          </w:tcPr>
          <w:p w14:paraId="7501D7D1" w14:textId="77777777" w:rsidR="00280A1A" w:rsidRDefault="00280A1A">
            <w:pPr>
              <w:rPr>
                <w:lang w:val="en-CA"/>
              </w:rPr>
            </w:pPr>
            <w:r>
              <w:rPr>
                <w:lang w:val="en-CA"/>
              </w:rPr>
              <w:t>System Error</w:t>
            </w:r>
          </w:p>
          <w:p w14:paraId="7501D7D2" w14:textId="77777777" w:rsidR="00280A1A" w:rsidRDefault="00280A1A">
            <w:pPr>
              <w:rPr>
                <w:lang w:val="en-CA"/>
              </w:rPr>
            </w:pPr>
            <w:r>
              <w:rPr>
                <w:lang w:val="en-CA"/>
              </w:rPr>
              <w:t>BSSID not found in GPS (This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D3" w14:textId="77777777" w:rsidR="00280A1A" w:rsidRDefault="00280A1A">
            <w:pPr>
              <w:rPr>
                <w:lang w:val="en-CA"/>
              </w:rPr>
            </w:pPr>
            <w:r>
              <w:rPr>
                <w:lang w:val="en-CA"/>
              </w:rPr>
              <w:t xml:space="preserve">BSSID not found in GPS </w:t>
            </w:r>
          </w:p>
          <w:p w14:paraId="7501D7D4"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D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D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D7" w14:textId="77777777" w:rsidR="00280A1A" w:rsidRDefault="00280A1A">
            <w:pPr>
              <w:rPr>
                <w:lang w:val="en-CA"/>
              </w:rPr>
            </w:pPr>
            <w:r>
              <w:rPr>
                <w:lang w:val="en-CA"/>
              </w:rPr>
              <w:t>NA</w:t>
            </w:r>
          </w:p>
        </w:tc>
      </w:tr>
      <w:tr w:rsidR="00280A1A" w14:paraId="7501D7E4"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D9" w14:textId="77777777" w:rsidR="00280A1A" w:rsidRDefault="00280A1A">
            <w:pPr>
              <w:rPr>
                <w:lang w:val="en-CA"/>
              </w:rPr>
            </w:pPr>
            <w:r>
              <w:rPr>
                <w:lang w:val="en-CA"/>
              </w:rPr>
              <w:t>GPSO-0199</w:t>
            </w:r>
          </w:p>
          <w:p w14:paraId="7501D7DA" w14:textId="77777777" w:rsidR="00280A1A" w:rsidRDefault="00280A1A">
            <w:pPr>
              <w:rPr>
                <w:lang w:val="en-CA"/>
              </w:rPr>
            </w:pPr>
            <w:r>
              <w:rPr>
                <w:lang w:val="en-CA"/>
              </w:rPr>
              <w:t>GPSO-0102</w:t>
            </w:r>
          </w:p>
          <w:p w14:paraId="7501D7DB" w14:textId="77777777" w:rsidR="00280A1A" w:rsidRDefault="00280A1A">
            <w:pPr>
              <w:rPr>
                <w:lang w:val="en-CA"/>
              </w:rPr>
            </w:pPr>
            <w:r>
              <w:rPr>
                <w:lang w:val="en-CA"/>
              </w:rPr>
              <w:t>(log in GPS)</w:t>
            </w:r>
          </w:p>
        </w:tc>
        <w:tc>
          <w:tcPr>
            <w:tcW w:w="3510" w:type="dxa"/>
            <w:tcBorders>
              <w:top w:val="single" w:sz="4" w:space="0" w:color="auto"/>
              <w:left w:val="single" w:sz="4" w:space="0" w:color="auto"/>
              <w:bottom w:val="single" w:sz="4" w:space="0" w:color="auto"/>
              <w:right w:val="single" w:sz="4" w:space="0" w:color="auto"/>
            </w:tcBorders>
            <w:hideMark/>
          </w:tcPr>
          <w:p w14:paraId="7501D7DC" w14:textId="77777777" w:rsidR="00280A1A" w:rsidRDefault="00280A1A">
            <w:pPr>
              <w:rPr>
                <w:lang w:val="en-CA"/>
              </w:rPr>
            </w:pPr>
            <w:r>
              <w:rPr>
                <w:lang w:val="en-CA"/>
              </w:rPr>
              <w:t>System Error</w:t>
            </w:r>
          </w:p>
          <w:p w14:paraId="7501D7DD" w14:textId="77777777" w:rsidR="00280A1A" w:rsidRDefault="00280A1A">
            <w:pPr>
              <w:rPr>
                <w:lang w:val="en-CA"/>
              </w:rPr>
            </w:pPr>
            <w:r>
              <w:rPr>
                <w:lang w:val="en-CA"/>
              </w:rPr>
              <w:t xml:space="preserve">BSS not allowed as per GPS </w:t>
            </w:r>
          </w:p>
          <w:p w14:paraId="7501D7DE" w14:textId="77777777" w:rsidR="00280A1A" w:rsidRDefault="00280A1A">
            <w:pPr>
              <w:rPr>
                <w:lang w:val="en-CA"/>
              </w:rPr>
            </w:pPr>
            <w:r>
              <w:rPr>
                <w:lang w:val="en-CA"/>
              </w:rPr>
              <w:t>(This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DF" w14:textId="77777777" w:rsidR="00280A1A" w:rsidRDefault="00280A1A">
            <w:pPr>
              <w:rPr>
                <w:lang w:val="en-CA"/>
              </w:rPr>
            </w:pPr>
            <w:r>
              <w:rPr>
                <w:lang w:val="en-CA"/>
              </w:rPr>
              <w:t xml:space="preserve">BSS not allowed as per GPS </w:t>
            </w:r>
          </w:p>
          <w:p w14:paraId="7501D7E0"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E1"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E2"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E3" w14:textId="77777777" w:rsidR="00280A1A" w:rsidRDefault="00280A1A">
            <w:pPr>
              <w:rPr>
                <w:lang w:val="en-CA"/>
              </w:rPr>
            </w:pPr>
            <w:r>
              <w:rPr>
                <w:lang w:val="en-CA"/>
              </w:rPr>
              <w:t>NA</w:t>
            </w:r>
          </w:p>
        </w:tc>
      </w:tr>
      <w:tr w:rsidR="00280A1A" w14:paraId="7501D7F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E5" w14:textId="77777777" w:rsidR="00280A1A" w:rsidRDefault="00280A1A">
            <w:pPr>
              <w:rPr>
                <w:lang w:val="en-CA"/>
              </w:rPr>
            </w:pPr>
            <w:r>
              <w:rPr>
                <w:lang w:val="en-CA"/>
              </w:rPr>
              <w:t>GPSO-0199</w:t>
            </w:r>
          </w:p>
          <w:p w14:paraId="7501D7E6" w14:textId="77777777" w:rsidR="00280A1A" w:rsidRDefault="00280A1A">
            <w:pPr>
              <w:rPr>
                <w:lang w:val="en-CA"/>
              </w:rPr>
            </w:pPr>
            <w:r>
              <w:rPr>
                <w:lang w:val="en-CA"/>
              </w:rPr>
              <w:t>GPSO-0103</w:t>
            </w:r>
          </w:p>
          <w:p w14:paraId="7501D7E7" w14:textId="77777777" w:rsidR="00280A1A" w:rsidRDefault="00280A1A">
            <w:pPr>
              <w:rPr>
                <w:lang w:val="en-CA"/>
              </w:rPr>
            </w:pPr>
            <w:r>
              <w:rPr>
                <w:lang w:val="en-CA"/>
              </w:rPr>
              <w:t>(log in GPS)</w:t>
            </w:r>
          </w:p>
        </w:tc>
        <w:tc>
          <w:tcPr>
            <w:tcW w:w="3510" w:type="dxa"/>
            <w:tcBorders>
              <w:top w:val="single" w:sz="4" w:space="0" w:color="auto"/>
              <w:left w:val="single" w:sz="4" w:space="0" w:color="auto"/>
              <w:bottom w:val="single" w:sz="4" w:space="0" w:color="auto"/>
              <w:right w:val="single" w:sz="4" w:space="0" w:color="auto"/>
            </w:tcBorders>
            <w:hideMark/>
          </w:tcPr>
          <w:p w14:paraId="7501D7E8" w14:textId="77777777" w:rsidR="00280A1A" w:rsidRDefault="00280A1A">
            <w:pPr>
              <w:rPr>
                <w:lang w:val="en-CA"/>
              </w:rPr>
            </w:pPr>
            <w:r>
              <w:rPr>
                <w:lang w:val="en-CA"/>
              </w:rPr>
              <w:t>System Error</w:t>
            </w:r>
          </w:p>
          <w:p w14:paraId="7501D7E9" w14:textId="77777777" w:rsidR="00280A1A" w:rsidRDefault="00280A1A">
            <w:pPr>
              <w:rPr>
                <w:lang w:val="en-CA"/>
              </w:rPr>
            </w:pPr>
            <w:r>
              <w:rPr>
                <w:lang w:val="en-CA"/>
              </w:rPr>
              <w:t xml:space="preserve">BSS Activation Date is in future </w:t>
            </w:r>
          </w:p>
          <w:p w14:paraId="7501D7EA" w14:textId="77777777" w:rsidR="00280A1A" w:rsidRDefault="00280A1A">
            <w:pPr>
              <w:rPr>
                <w:lang w:val="en-CA"/>
              </w:rPr>
            </w:pPr>
            <w:r>
              <w:rPr>
                <w:lang w:val="en-CA"/>
              </w:rPr>
              <w:t>(This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EB" w14:textId="77777777" w:rsidR="00280A1A" w:rsidRDefault="00280A1A">
            <w:pPr>
              <w:rPr>
                <w:lang w:val="en-CA"/>
              </w:rPr>
            </w:pPr>
            <w:r>
              <w:rPr>
                <w:lang w:val="en-CA"/>
              </w:rPr>
              <w:t xml:space="preserve">BSS Activation Date is in future </w:t>
            </w:r>
          </w:p>
          <w:p w14:paraId="7501D7EC"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E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E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EF" w14:textId="77777777" w:rsidR="00280A1A" w:rsidRDefault="00280A1A">
            <w:pPr>
              <w:rPr>
                <w:lang w:val="en-CA"/>
              </w:rPr>
            </w:pPr>
            <w:r>
              <w:rPr>
                <w:lang w:val="en-CA"/>
              </w:rPr>
              <w:t>NA</w:t>
            </w:r>
          </w:p>
        </w:tc>
      </w:tr>
      <w:tr w:rsidR="00280A1A" w14:paraId="7501D7F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F1" w14:textId="77777777" w:rsidR="00280A1A" w:rsidRDefault="00280A1A">
            <w:pPr>
              <w:rPr>
                <w:lang w:val="en-CA"/>
              </w:rPr>
            </w:pPr>
            <w:r>
              <w:rPr>
                <w:lang w:val="en-CA"/>
              </w:rPr>
              <w:t>GPSO-0301</w:t>
            </w:r>
          </w:p>
        </w:tc>
        <w:tc>
          <w:tcPr>
            <w:tcW w:w="3510" w:type="dxa"/>
            <w:tcBorders>
              <w:top w:val="single" w:sz="4" w:space="0" w:color="auto"/>
              <w:left w:val="single" w:sz="4" w:space="0" w:color="auto"/>
              <w:bottom w:val="single" w:sz="4" w:space="0" w:color="auto"/>
              <w:right w:val="single" w:sz="4" w:space="0" w:color="auto"/>
            </w:tcBorders>
            <w:hideMark/>
          </w:tcPr>
          <w:p w14:paraId="7501D7F2" w14:textId="77777777" w:rsidR="00280A1A" w:rsidRDefault="00280A1A">
            <w:pPr>
              <w:rPr>
                <w:bCs/>
                <w:lang w:val="en-CA"/>
              </w:rPr>
            </w:pPr>
            <w:r>
              <w:rPr>
                <w:lang w:val="en-CA"/>
              </w:rPr>
              <w:t>Backend Service Unavailable - &lt;System Name&gt; Service : &lt;message&gt;</w:t>
            </w:r>
          </w:p>
        </w:tc>
        <w:tc>
          <w:tcPr>
            <w:tcW w:w="4050" w:type="dxa"/>
            <w:tcBorders>
              <w:top w:val="single" w:sz="4" w:space="0" w:color="auto"/>
              <w:left w:val="single" w:sz="4" w:space="0" w:color="auto"/>
              <w:bottom w:val="single" w:sz="4" w:space="0" w:color="auto"/>
              <w:right w:val="single" w:sz="4" w:space="0" w:color="auto"/>
            </w:tcBorders>
            <w:hideMark/>
          </w:tcPr>
          <w:p w14:paraId="7501D7F3" w14:textId="77777777" w:rsidR="00280A1A" w:rsidRDefault="00280A1A">
            <w:pPr>
              <w:autoSpaceDE w:val="0"/>
              <w:autoSpaceDN w:val="0"/>
              <w:rPr>
                <w:lang w:val="en-CA"/>
              </w:rPr>
            </w:pPr>
            <w:r>
              <w:rPr>
                <w:lang w:val="en-CA"/>
              </w:rPr>
              <w:t>DTS-ESB service is down or unreachable</w:t>
            </w:r>
          </w:p>
          <w:p w14:paraId="7501D7F4" w14:textId="77777777" w:rsidR="00280A1A" w:rsidRDefault="00280A1A">
            <w:pPr>
              <w:rPr>
                <w:lang w:val="en-CA"/>
              </w:rPr>
            </w:pPr>
            <w:r>
              <w:rPr>
                <w:lang w:val="en-CA"/>
              </w:rPr>
              <w:t>The message text will be appended with the System name (DTS-ESB) and fault information resulting from the failed connection (timeout or connection rejection)</w:t>
            </w:r>
          </w:p>
        </w:tc>
        <w:tc>
          <w:tcPr>
            <w:tcW w:w="995" w:type="dxa"/>
            <w:tcBorders>
              <w:top w:val="single" w:sz="4" w:space="0" w:color="auto"/>
              <w:left w:val="single" w:sz="4" w:space="0" w:color="auto"/>
              <w:bottom w:val="single" w:sz="4" w:space="0" w:color="auto"/>
              <w:right w:val="single" w:sz="4" w:space="0" w:color="auto"/>
            </w:tcBorders>
            <w:hideMark/>
          </w:tcPr>
          <w:p w14:paraId="7501D7F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F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F7" w14:textId="77777777" w:rsidR="00280A1A" w:rsidRDefault="00280A1A">
            <w:pPr>
              <w:rPr>
                <w:lang w:val="en-CA"/>
              </w:rPr>
            </w:pPr>
            <w:r>
              <w:rPr>
                <w:lang w:val="en-CA"/>
              </w:rPr>
              <w:t>HIGH</w:t>
            </w:r>
          </w:p>
        </w:tc>
      </w:tr>
      <w:tr w:rsidR="00280A1A" w14:paraId="7501D80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F9" w14:textId="77777777" w:rsidR="00280A1A" w:rsidRDefault="00280A1A">
            <w:pPr>
              <w:rPr>
                <w:lang w:val="en-CA"/>
              </w:rPr>
            </w:pPr>
            <w:r>
              <w:rPr>
                <w:lang w:val="en-CA"/>
              </w:rPr>
              <w:t>GPSO-0302</w:t>
            </w:r>
          </w:p>
        </w:tc>
        <w:tc>
          <w:tcPr>
            <w:tcW w:w="3510" w:type="dxa"/>
            <w:tcBorders>
              <w:top w:val="single" w:sz="4" w:space="0" w:color="auto"/>
              <w:left w:val="single" w:sz="4" w:space="0" w:color="auto"/>
              <w:bottom w:val="single" w:sz="4" w:space="0" w:color="auto"/>
              <w:right w:val="single" w:sz="4" w:space="0" w:color="auto"/>
            </w:tcBorders>
            <w:hideMark/>
          </w:tcPr>
          <w:p w14:paraId="7501D7FA" w14:textId="77777777" w:rsidR="00280A1A" w:rsidRDefault="00280A1A">
            <w:pPr>
              <w:rPr>
                <w:lang w:val="en-CA"/>
              </w:rPr>
            </w:pPr>
            <w:r>
              <w:rPr>
                <w:bCs/>
                <w:lang w:val="en-CA"/>
              </w:rPr>
              <w:t>Invalid Backend Response-Missing mandatory data</w:t>
            </w:r>
          </w:p>
        </w:tc>
        <w:tc>
          <w:tcPr>
            <w:tcW w:w="4050" w:type="dxa"/>
            <w:tcBorders>
              <w:top w:val="single" w:sz="4" w:space="0" w:color="auto"/>
              <w:left w:val="single" w:sz="4" w:space="0" w:color="auto"/>
              <w:bottom w:val="single" w:sz="4" w:space="0" w:color="auto"/>
              <w:right w:val="single" w:sz="4" w:space="0" w:color="auto"/>
            </w:tcBorders>
            <w:hideMark/>
          </w:tcPr>
          <w:p w14:paraId="7501D7FB" w14:textId="77777777" w:rsidR="00280A1A" w:rsidRDefault="00280A1A">
            <w:pPr>
              <w:rPr>
                <w:lang w:val="en-CA"/>
              </w:rPr>
            </w:pPr>
            <w:r>
              <w:rPr>
                <w:lang w:val="en-CA"/>
              </w:rPr>
              <w:t xml:space="preserve">A mandatory element is missing in the backend response. </w:t>
            </w:r>
          </w:p>
          <w:p w14:paraId="7501D7FC" w14:textId="77777777" w:rsidR="00280A1A" w:rsidRDefault="00280A1A">
            <w:pPr>
              <w:rPr>
                <w:lang w:val="en-CA"/>
              </w:rPr>
            </w:pPr>
            <w:r>
              <w:rPr>
                <w:lang w:val="en-CA"/>
              </w:rPr>
              <w:t xml:space="preserve"> (For example response code is successful. But some mandatory elements missing example TXN number. Needs to be discussed further on how to handle this)</w:t>
            </w:r>
          </w:p>
        </w:tc>
        <w:tc>
          <w:tcPr>
            <w:tcW w:w="995" w:type="dxa"/>
            <w:tcBorders>
              <w:top w:val="single" w:sz="4" w:space="0" w:color="auto"/>
              <w:left w:val="single" w:sz="4" w:space="0" w:color="auto"/>
              <w:bottom w:val="single" w:sz="4" w:space="0" w:color="auto"/>
              <w:right w:val="single" w:sz="4" w:space="0" w:color="auto"/>
            </w:tcBorders>
            <w:hideMark/>
          </w:tcPr>
          <w:p w14:paraId="7501D7F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F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FF" w14:textId="77777777" w:rsidR="00280A1A" w:rsidRDefault="00280A1A">
            <w:pPr>
              <w:rPr>
                <w:lang w:val="en-CA"/>
              </w:rPr>
            </w:pPr>
            <w:r>
              <w:rPr>
                <w:lang w:val="en-CA"/>
              </w:rPr>
              <w:t>HIGH</w:t>
            </w:r>
          </w:p>
        </w:tc>
      </w:tr>
      <w:tr w:rsidR="00280A1A" w14:paraId="7501D80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01" w14:textId="77777777" w:rsidR="00280A1A" w:rsidRDefault="00280A1A">
            <w:pPr>
              <w:rPr>
                <w:lang w:val="en-CA"/>
              </w:rPr>
            </w:pPr>
            <w:r>
              <w:rPr>
                <w:lang w:val="en-CA"/>
              </w:rPr>
              <w:t>GPSO-0303</w:t>
            </w:r>
          </w:p>
        </w:tc>
        <w:tc>
          <w:tcPr>
            <w:tcW w:w="3510" w:type="dxa"/>
            <w:tcBorders>
              <w:top w:val="single" w:sz="4" w:space="0" w:color="auto"/>
              <w:left w:val="single" w:sz="4" w:space="0" w:color="auto"/>
              <w:bottom w:val="single" w:sz="4" w:space="0" w:color="auto"/>
              <w:right w:val="single" w:sz="4" w:space="0" w:color="auto"/>
            </w:tcBorders>
            <w:hideMark/>
          </w:tcPr>
          <w:p w14:paraId="7501D802" w14:textId="77777777" w:rsidR="00280A1A" w:rsidRDefault="00280A1A">
            <w:pPr>
              <w:rPr>
                <w:lang w:val="en-CA"/>
              </w:rPr>
            </w:pPr>
            <w:r>
              <w:rPr>
                <w:bCs/>
                <w:lang w:val="en-CA"/>
              </w:rPr>
              <w:t>Invalid Backend Response-Invalid data</w:t>
            </w:r>
          </w:p>
        </w:tc>
        <w:tc>
          <w:tcPr>
            <w:tcW w:w="4050" w:type="dxa"/>
            <w:tcBorders>
              <w:top w:val="single" w:sz="4" w:space="0" w:color="auto"/>
              <w:left w:val="single" w:sz="4" w:space="0" w:color="auto"/>
              <w:bottom w:val="single" w:sz="4" w:space="0" w:color="auto"/>
              <w:right w:val="single" w:sz="4" w:space="0" w:color="auto"/>
            </w:tcBorders>
            <w:hideMark/>
          </w:tcPr>
          <w:p w14:paraId="7501D803" w14:textId="77777777" w:rsidR="00280A1A" w:rsidRDefault="00280A1A">
            <w:pPr>
              <w:rPr>
                <w:lang w:val="en-CA"/>
              </w:rPr>
            </w:pPr>
            <w:r>
              <w:rPr>
                <w:lang w:val="en-CA"/>
              </w:rPr>
              <w:t xml:space="preserve">Length or Data type (Format) or the Data of the backend response element is not as per the interface definition. </w:t>
            </w:r>
          </w:p>
          <w:p w14:paraId="7501D804" w14:textId="77777777" w:rsidR="00280A1A" w:rsidRDefault="00280A1A">
            <w:pPr>
              <w:rPr>
                <w:color w:val="FF0000"/>
                <w:lang w:val="en-CA"/>
              </w:rPr>
            </w:pPr>
            <w:r>
              <w:rPr>
                <w:lang w:val="en-CA"/>
              </w:rPr>
              <w:t>Note: Only the first invalid element name will be appended in the message.</w:t>
            </w:r>
          </w:p>
        </w:tc>
        <w:tc>
          <w:tcPr>
            <w:tcW w:w="995" w:type="dxa"/>
            <w:tcBorders>
              <w:top w:val="single" w:sz="4" w:space="0" w:color="auto"/>
              <w:left w:val="single" w:sz="4" w:space="0" w:color="auto"/>
              <w:bottom w:val="single" w:sz="4" w:space="0" w:color="auto"/>
              <w:right w:val="single" w:sz="4" w:space="0" w:color="auto"/>
            </w:tcBorders>
            <w:hideMark/>
          </w:tcPr>
          <w:p w14:paraId="7501D80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0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07" w14:textId="77777777" w:rsidR="00280A1A" w:rsidRDefault="00280A1A">
            <w:pPr>
              <w:rPr>
                <w:lang w:val="en-CA"/>
              </w:rPr>
            </w:pPr>
            <w:r>
              <w:rPr>
                <w:lang w:val="en-CA"/>
              </w:rPr>
              <w:t>HIGH</w:t>
            </w:r>
          </w:p>
        </w:tc>
      </w:tr>
      <w:tr w:rsidR="00280A1A" w14:paraId="7501D81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09" w14:textId="77777777" w:rsidR="00280A1A" w:rsidRDefault="00280A1A">
            <w:pPr>
              <w:rPr>
                <w:lang w:val="en-CA"/>
              </w:rPr>
            </w:pPr>
            <w:r>
              <w:rPr>
                <w:lang w:val="en-CA"/>
              </w:rPr>
              <w:lastRenderedPageBreak/>
              <w:t>GPSO-0304</w:t>
            </w:r>
          </w:p>
        </w:tc>
        <w:tc>
          <w:tcPr>
            <w:tcW w:w="3510" w:type="dxa"/>
            <w:tcBorders>
              <w:top w:val="single" w:sz="4" w:space="0" w:color="auto"/>
              <w:left w:val="single" w:sz="4" w:space="0" w:color="auto"/>
              <w:bottom w:val="single" w:sz="4" w:space="0" w:color="auto"/>
              <w:right w:val="single" w:sz="4" w:space="0" w:color="auto"/>
            </w:tcBorders>
            <w:hideMark/>
          </w:tcPr>
          <w:p w14:paraId="7501D80A" w14:textId="77777777" w:rsidR="00280A1A" w:rsidRDefault="00280A1A">
            <w:pPr>
              <w:rPr>
                <w:lang w:val="en-CA"/>
              </w:rPr>
            </w:pPr>
            <w:r>
              <w:rPr>
                <w:lang w:val="en-CA"/>
              </w:rPr>
              <w:t>Backend service has returned an unexpected error - &lt;System Name&gt;Service - &lt;code&gt;::&lt;message&gt;</w:t>
            </w:r>
          </w:p>
        </w:tc>
        <w:tc>
          <w:tcPr>
            <w:tcW w:w="4050" w:type="dxa"/>
            <w:tcBorders>
              <w:top w:val="single" w:sz="4" w:space="0" w:color="auto"/>
              <w:left w:val="single" w:sz="4" w:space="0" w:color="auto"/>
              <w:bottom w:val="single" w:sz="4" w:space="0" w:color="auto"/>
              <w:right w:val="single" w:sz="4" w:space="0" w:color="auto"/>
            </w:tcBorders>
            <w:hideMark/>
          </w:tcPr>
          <w:p w14:paraId="7501D80B" w14:textId="77777777" w:rsidR="00280A1A" w:rsidRDefault="00280A1A">
            <w:pPr>
              <w:autoSpaceDE w:val="0"/>
              <w:autoSpaceDN w:val="0"/>
              <w:rPr>
                <w:lang w:val="en-CA"/>
              </w:rPr>
            </w:pPr>
            <w:r>
              <w:rPr>
                <w:lang w:val="en-CA"/>
              </w:rPr>
              <w:t>Backend Service has returned an unexpected error.</w:t>
            </w:r>
          </w:p>
          <w:p w14:paraId="7501D80C" w14:textId="77777777" w:rsidR="00280A1A" w:rsidRDefault="00280A1A">
            <w:pPr>
              <w:rPr>
                <w:lang w:val="en-CA"/>
              </w:rPr>
            </w:pPr>
            <w:r>
              <w:rPr>
                <w:lang w:val="en-CA"/>
              </w:rPr>
              <w:t>The message text will be appended with the name of the backend service and the error code/message coming back from the backend.</w:t>
            </w:r>
          </w:p>
        </w:tc>
        <w:tc>
          <w:tcPr>
            <w:tcW w:w="995" w:type="dxa"/>
            <w:tcBorders>
              <w:top w:val="single" w:sz="4" w:space="0" w:color="auto"/>
              <w:left w:val="single" w:sz="4" w:space="0" w:color="auto"/>
              <w:bottom w:val="single" w:sz="4" w:space="0" w:color="auto"/>
              <w:right w:val="single" w:sz="4" w:space="0" w:color="auto"/>
            </w:tcBorders>
            <w:hideMark/>
          </w:tcPr>
          <w:p w14:paraId="7501D80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0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0F" w14:textId="77777777" w:rsidR="00280A1A" w:rsidRDefault="00280A1A">
            <w:pPr>
              <w:rPr>
                <w:lang w:val="en-CA"/>
              </w:rPr>
            </w:pPr>
            <w:r>
              <w:rPr>
                <w:lang w:val="en-CA"/>
              </w:rPr>
              <w:t>HIGH</w:t>
            </w:r>
          </w:p>
        </w:tc>
      </w:tr>
      <w:tr w:rsidR="00280A1A" w14:paraId="7501D81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11" w14:textId="77777777" w:rsidR="00280A1A" w:rsidRDefault="00280A1A">
            <w:pPr>
              <w:rPr>
                <w:lang w:val="en-CA"/>
              </w:rPr>
            </w:pPr>
            <w:r>
              <w:rPr>
                <w:lang w:val="en-CA"/>
              </w:rPr>
              <w:t>GPSO-0999</w:t>
            </w:r>
          </w:p>
        </w:tc>
        <w:tc>
          <w:tcPr>
            <w:tcW w:w="3510" w:type="dxa"/>
            <w:tcBorders>
              <w:top w:val="single" w:sz="4" w:space="0" w:color="auto"/>
              <w:left w:val="single" w:sz="4" w:space="0" w:color="auto"/>
              <w:bottom w:val="single" w:sz="4" w:space="0" w:color="auto"/>
              <w:right w:val="single" w:sz="4" w:space="0" w:color="auto"/>
            </w:tcBorders>
            <w:hideMark/>
          </w:tcPr>
          <w:p w14:paraId="7501D812" w14:textId="77777777" w:rsidR="00280A1A" w:rsidRDefault="00280A1A">
            <w:pPr>
              <w:rPr>
                <w:lang w:val="en-CA"/>
              </w:rPr>
            </w:pPr>
            <w:r>
              <w:rPr>
                <w:lang w:val="en-CA"/>
              </w:rPr>
              <w:t xml:space="preserve">Unexpected system error </w:t>
            </w:r>
          </w:p>
        </w:tc>
        <w:tc>
          <w:tcPr>
            <w:tcW w:w="4050" w:type="dxa"/>
            <w:tcBorders>
              <w:top w:val="single" w:sz="4" w:space="0" w:color="auto"/>
              <w:left w:val="single" w:sz="4" w:space="0" w:color="auto"/>
              <w:bottom w:val="single" w:sz="4" w:space="0" w:color="auto"/>
              <w:right w:val="single" w:sz="4" w:space="0" w:color="auto"/>
            </w:tcBorders>
            <w:hideMark/>
          </w:tcPr>
          <w:p w14:paraId="7501D813" w14:textId="77777777" w:rsidR="00280A1A" w:rsidRDefault="00280A1A">
            <w:pPr>
              <w:rPr>
                <w:lang w:val="en-CA"/>
              </w:rPr>
            </w:pPr>
            <w:r>
              <w:rPr>
                <w:lang w:val="en-CA"/>
              </w:rPr>
              <w:t>Unknown, unexpected error occurred within the GPS Online internal processing</w:t>
            </w:r>
          </w:p>
          <w:p w14:paraId="7501D814" w14:textId="77777777" w:rsidR="00280A1A" w:rsidRDefault="00280A1A">
            <w:pPr>
              <w:autoSpaceDE w:val="0"/>
              <w:autoSpaceDN w:val="0"/>
              <w:rPr>
                <w:lang w:val="en-CA"/>
              </w:rPr>
            </w:pPr>
            <w:r>
              <w:rPr>
                <w:lang w:val="en-CA"/>
              </w:rPr>
              <w:t>For auth errors as well.</w:t>
            </w:r>
          </w:p>
        </w:tc>
        <w:tc>
          <w:tcPr>
            <w:tcW w:w="995" w:type="dxa"/>
            <w:tcBorders>
              <w:top w:val="single" w:sz="4" w:space="0" w:color="auto"/>
              <w:left w:val="single" w:sz="4" w:space="0" w:color="auto"/>
              <w:bottom w:val="single" w:sz="4" w:space="0" w:color="auto"/>
              <w:right w:val="single" w:sz="4" w:space="0" w:color="auto"/>
            </w:tcBorders>
            <w:hideMark/>
          </w:tcPr>
          <w:p w14:paraId="7501D81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1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17" w14:textId="77777777" w:rsidR="00280A1A" w:rsidRDefault="00280A1A">
            <w:pPr>
              <w:rPr>
                <w:lang w:val="en-CA"/>
              </w:rPr>
            </w:pPr>
            <w:r>
              <w:rPr>
                <w:lang w:val="en-CA"/>
              </w:rPr>
              <w:t>HIGH</w:t>
            </w:r>
          </w:p>
        </w:tc>
      </w:tr>
      <w:tr w:rsidR="00280A1A" w14:paraId="7501D82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19" w14:textId="77777777" w:rsidR="00280A1A" w:rsidRDefault="00280A1A">
            <w:pPr>
              <w:rPr>
                <w:lang w:val="en-CA"/>
              </w:rPr>
            </w:pPr>
            <w:r>
              <w:rPr>
                <w:lang w:val="en-CA"/>
              </w:rPr>
              <w:t>GPSO-1001</w:t>
            </w:r>
          </w:p>
        </w:tc>
        <w:tc>
          <w:tcPr>
            <w:tcW w:w="3510" w:type="dxa"/>
            <w:tcBorders>
              <w:top w:val="single" w:sz="4" w:space="0" w:color="auto"/>
              <w:left w:val="single" w:sz="4" w:space="0" w:color="auto"/>
              <w:bottom w:val="single" w:sz="4" w:space="0" w:color="auto"/>
              <w:right w:val="single" w:sz="4" w:space="0" w:color="auto"/>
            </w:tcBorders>
            <w:hideMark/>
          </w:tcPr>
          <w:p w14:paraId="7501D81A" w14:textId="77777777" w:rsidR="00280A1A" w:rsidRDefault="00280A1A">
            <w:pPr>
              <w:rPr>
                <w:lang w:val="en-CA"/>
              </w:rPr>
            </w:pPr>
            <w:r>
              <w:rPr>
                <w:lang w:val="en-CA"/>
              </w:rPr>
              <w:t>System Error: DTS-ESB</w:t>
            </w:r>
          </w:p>
        </w:tc>
        <w:tc>
          <w:tcPr>
            <w:tcW w:w="4050" w:type="dxa"/>
            <w:tcBorders>
              <w:top w:val="single" w:sz="4" w:space="0" w:color="auto"/>
              <w:left w:val="single" w:sz="4" w:space="0" w:color="auto"/>
              <w:bottom w:val="single" w:sz="4" w:space="0" w:color="auto"/>
              <w:right w:val="single" w:sz="4" w:space="0" w:color="auto"/>
            </w:tcBorders>
            <w:hideMark/>
          </w:tcPr>
          <w:p w14:paraId="7501D81B" w14:textId="77777777" w:rsidR="00280A1A" w:rsidRDefault="00280A1A">
            <w:pPr>
              <w:rPr>
                <w:lang w:val="en-CA"/>
              </w:rPr>
            </w:pPr>
            <w:r w:rsidRPr="0016745D">
              <w:rPr>
                <w:lang w:val="en-CA"/>
              </w:rPr>
              <w:t>DTS-ESB returns an error (ESB001,ESB002, ESB003, ESB004, ESB005, ESB006, ESB007, ESB009)</w:t>
            </w:r>
          </w:p>
          <w:p w14:paraId="7501D81C" w14:textId="77777777" w:rsidR="00280A1A" w:rsidRDefault="00280A1A">
            <w:pPr>
              <w:rPr>
                <w:lang w:val="en-CA"/>
              </w:rPr>
            </w:pPr>
            <w:r>
              <w:rPr>
                <w:lang w:val="en-CA"/>
              </w:rPr>
              <w:t xml:space="preserve">Refer section </w:t>
            </w:r>
            <w:hyperlink r:id="rId189" w:anchor="_DTS-ESB_Error_codes" w:history="1">
              <w:r>
                <w:rPr>
                  <w:rStyle w:val="Hyperlink"/>
                  <w:lang w:val="en-CA"/>
                </w:rPr>
                <w:t>13.3.</w:t>
              </w:r>
            </w:hyperlink>
            <w:r>
              <w:rPr>
                <w:lang w:val="en-CA"/>
              </w:rPr>
              <w:t>6: DTS-ESB Error Codes for the details of different DTS-ESB errors.</w:t>
            </w:r>
          </w:p>
        </w:tc>
        <w:tc>
          <w:tcPr>
            <w:tcW w:w="995" w:type="dxa"/>
            <w:tcBorders>
              <w:top w:val="single" w:sz="4" w:space="0" w:color="auto"/>
              <w:left w:val="single" w:sz="4" w:space="0" w:color="auto"/>
              <w:bottom w:val="single" w:sz="4" w:space="0" w:color="auto"/>
              <w:right w:val="single" w:sz="4" w:space="0" w:color="auto"/>
            </w:tcBorders>
            <w:hideMark/>
          </w:tcPr>
          <w:p w14:paraId="7501D81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1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1F" w14:textId="77777777" w:rsidR="00280A1A" w:rsidRDefault="00280A1A">
            <w:pPr>
              <w:rPr>
                <w:lang w:val="en-CA"/>
              </w:rPr>
            </w:pPr>
            <w:r>
              <w:rPr>
                <w:lang w:val="en-CA"/>
              </w:rPr>
              <w:t>HIGH, the parsing is different</w:t>
            </w:r>
          </w:p>
        </w:tc>
      </w:tr>
    </w:tbl>
    <w:p w14:paraId="7501D829" w14:textId="77777777" w:rsidR="00280A1A" w:rsidRDefault="00280A1A" w:rsidP="00280A1A">
      <w:pPr>
        <w:rPr>
          <w:lang w:val="en-CA"/>
        </w:rPr>
      </w:pPr>
    </w:p>
    <w:p w14:paraId="7501D82A" w14:textId="77777777" w:rsidR="00280A1A" w:rsidRDefault="00280A1A" w:rsidP="00280A1A">
      <w:pPr>
        <w:pStyle w:val="Heading3"/>
        <w:numPr>
          <w:ilvl w:val="2"/>
          <w:numId w:val="2"/>
        </w:numPr>
        <w:rPr>
          <w:lang w:val="fr-CA"/>
        </w:rPr>
      </w:pPr>
      <w:bookmarkStart w:id="2434" w:name="_GPS_Validation_Status"/>
      <w:bookmarkStart w:id="2435" w:name="_Ref379446889"/>
      <w:bookmarkStart w:id="2436" w:name="_Toc415569115"/>
      <w:bookmarkEnd w:id="2434"/>
      <w:r>
        <w:rPr>
          <w:lang w:val="fr-CA"/>
        </w:rPr>
        <w:t>GPS Online Validation Status Codes</w:t>
      </w:r>
      <w:bookmarkEnd w:id="2435"/>
      <w:bookmarkEnd w:id="2436"/>
    </w:p>
    <w:p w14:paraId="7501D82C" w14:textId="77777777" w:rsidR="00280A1A" w:rsidRDefault="00280A1A" w:rsidP="00280A1A">
      <w:pPr>
        <w:rPr>
          <w:lang w:val="fr-CA"/>
        </w:rPr>
      </w:pPr>
    </w:p>
    <w:tbl>
      <w:tblPr>
        <w:tblW w:w="56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9"/>
        <w:gridCol w:w="5459"/>
        <w:gridCol w:w="2731"/>
        <w:gridCol w:w="3053"/>
      </w:tblGrid>
      <w:tr w:rsidR="00280A1A" w14:paraId="7501D830" w14:textId="77777777" w:rsidTr="00280A1A">
        <w:trPr>
          <w:cantSplit/>
          <w:tblHeader/>
        </w:trPr>
        <w:tc>
          <w:tcPr>
            <w:tcW w:w="3041" w:type="pct"/>
            <w:gridSpan w:val="2"/>
            <w:tcBorders>
              <w:top w:val="single" w:sz="4" w:space="0" w:color="auto"/>
              <w:left w:val="single" w:sz="4" w:space="0" w:color="auto"/>
              <w:bottom w:val="single" w:sz="4" w:space="0" w:color="auto"/>
              <w:right w:val="single" w:sz="4" w:space="0" w:color="auto"/>
            </w:tcBorders>
            <w:shd w:val="clear" w:color="auto" w:fill="CCCCCC"/>
            <w:hideMark/>
          </w:tcPr>
          <w:p w14:paraId="7501D82D" w14:textId="31672709" w:rsidR="00280A1A" w:rsidRDefault="00280A1A" w:rsidP="00D9444F">
            <w:pPr>
              <w:pStyle w:val="TableHeading"/>
              <w:jc w:val="left"/>
              <w:rPr>
                <w:rFonts w:ascii="Times New Roman" w:hAnsi="Times New Roman"/>
                <w:bCs/>
                <w:sz w:val="20"/>
              </w:rPr>
            </w:pPr>
            <w:r>
              <w:rPr>
                <w:rFonts w:ascii="Times New Roman" w:hAnsi="Times New Roman"/>
                <w:bCs/>
                <w:color w:val="000000"/>
                <w:sz w:val="20"/>
                <w:lang w:eastAsia="en-CA"/>
              </w:rPr>
              <w:t>Field Level Validations specifically for Missing mandatory Fields</w:t>
            </w:r>
          </w:p>
        </w:tc>
        <w:tc>
          <w:tcPr>
            <w:tcW w:w="925" w:type="pct"/>
            <w:tcBorders>
              <w:top w:val="single" w:sz="4" w:space="0" w:color="auto"/>
              <w:left w:val="single" w:sz="4" w:space="0" w:color="auto"/>
              <w:bottom w:val="single" w:sz="4" w:space="0" w:color="auto"/>
              <w:right w:val="single" w:sz="4" w:space="0" w:color="auto"/>
            </w:tcBorders>
            <w:shd w:val="clear" w:color="auto" w:fill="CCCCCC"/>
            <w:hideMark/>
          </w:tcPr>
          <w:p w14:paraId="7501D82E" w14:textId="77777777" w:rsidR="00280A1A" w:rsidRDefault="00280A1A">
            <w:pPr>
              <w:pStyle w:val="TableHeading"/>
              <w:jc w:val="left"/>
              <w:rPr>
                <w:rFonts w:ascii="Times New Roman" w:hAnsi="Times New Roman"/>
                <w:bCs/>
                <w:sz w:val="20"/>
              </w:rPr>
            </w:pPr>
            <w:r>
              <w:rPr>
                <w:rFonts w:ascii="Times New Roman" w:hAnsi="Times New Roman"/>
                <w:bCs/>
                <w:color w:val="000000"/>
                <w:sz w:val="20"/>
                <w:lang w:eastAsia="en-CA"/>
              </w:rPr>
              <w:t>CT Payment Code Mapping</w:t>
            </w:r>
          </w:p>
        </w:tc>
        <w:tc>
          <w:tcPr>
            <w:tcW w:w="1034" w:type="pct"/>
            <w:tcBorders>
              <w:top w:val="single" w:sz="4" w:space="0" w:color="auto"/>
              <w:left w:val="single" w:sz="4" w:space="0" w:color="auto"/>
              <w:bottom w:val="single" w:sz="4" w:space="0" w:color="auto"/>
              <w:right w:val="single" w:sz="4" w:space="0" w:color="auto"/>
            </w:tcBorders>
            <w:shd w:val="clear" w:color="auto" w:fill="CCCCCC"/>
            <w:hideMark/>
          </w:tcPr>
          <w:p w14:paraId="7501D82F" w14:textId="77777777" w:rsidR="00280A1A" w:rsidRDefault="00280A1A">
            <w:pPr>
              <w:pStyle w:val="TableHeading"/>
              <w:jc w:val="left"/>
              <w:rPr>
                <w:rFonts w:ascii="Times New Roman" w:hAnsi="Times New Roman"/>
                <w:bCs/>
                <w:sz w:val="20"/>
              </w:rPr>
            </w:pPr>
            <w:r>
              <w:rPr>
                <w:rFonts w:ascii="Times New Roman" w:hAnsi="Times New Roman"/>
                <w:bCs/>
                <w:sz w:val="20"/>
                <w:lang w:eastAsia="en-CA"/>
              </w:rPr>
              <w:t>CT Payment Message</w:t>
            </w:r>
          </w:p>
        </w:tc>
      </w:tr>
      <w:tr w:rsidR="00280A1A" w14:paraId="7501D835"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1" w14:textId="77777777" w:rsidR="00280A1A" w:rsidRDefault="00280A1A">
            <w:pPr>
              <w:pStyle w:val="TableText0"/>
              <w:jc w:val="both"/>
              <w:rPr>
                <w:rFonts w:ascii="Times New Roman" w:hAnsi="Times New Roman"/>
                <w:sz w:val="20"/>
              </w:rPr>
            </w:pPr>
            <w:r>
              <w:rPr>
                <w:rFonts w:ascii="Times New Roman" w:hAnsi="Times New Roman"/>
                <w:sz w:val="20"/>
              </w:rPr>
              <w:t>GPSRequest</w:t>
            </w:r>
          </w:p>
        </w:tc>
        <w:tc>
          <w:tcPr>
            <w:tcW w:w="1849" w:type="pct"/>
            <w:tcBorders>
              <w:top w:val="single" w:sz="4" w:space="0" w:color="auto"/>
              <w:left w:val="single" w:sz="4" w:space="0" w:color="auto"/>
              <w:bottom w:val="single" w:sz="4" w:space="0" w:color="auto"/>
              <w:right w:val="single" w:sz="4" w:space="0" w:color="auto"/>
            </w:tcBorders>
            <w:hideMark/>
          </w:tcPr>
          <w:p w14:paraId="7501D832" w14:textId="77777777" w:rsidR="00280A1A" w:rsidRDefault="00280A1A">
            <w:pPr>
              <w:pStyle w:val="TableText0"/>
              <w:rPr>
                <w:rFonts w:ascii="Times New Roman" w:hAnsi="Times New Roman"/>
                <w:sz w:val="20"/>
              </w:rPr>
            </w:pPr>
            <w:r>
              <w:rPr>
                <w:rFonts w:ascii="Times New Roman" w:hAnsi="Times New Roman"/>
                <w:sz w:val="20"/>
              </w:rPr>
              <w:t>The top header of the GPS Request</w:t>
            </w:r>
          </w:p>
        </w:tc>
        <w:tc>
          <w:tcPr>
            <w:tcW w:w="925" w:type="pct"/>
            <w:tcBorders>
              <w:top w:val="single" w:sz="4" w:space="0" w:color="auto"/>
              <w:left w:val="single" w:sz="4" w:space="0" w:color="auto"/>
              <w:bottom w:val="single" w:sz="4" w:space="0" w:color="auto"/>
              <w:right w:val="single" w:sz="4" w:space="0" w:color="auto"/>
            </w:tcBorders>
            <w:hideMark/>
          </w:tcPr>
          <w:p w14:paraId="7501D833" w14:textId="77777777" w:rsidR="00280A1A" w:rsidRDefault="00280A1A">
            <w:pPr>
              <w:pStyle w:val="TableText0"/>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hideMark/>
          </w:tcPr>
          <w:p w14:paraId="7501D834" w14:textId="77777777" w:rsidR="00280A1A" w:rsidRDefault="00280A1A">
            <w:pPr>
              <w:pStyle w:val="TableText0"/>
              <w:rPr>
                <w:rFonts w:ascii="Times New Roman" w:hAnsi="Times New Roman"/>
                <w:sz w:val="20"/>
              </w:rPr>
            </w:pPr>
            <w:r>
              <w:rPr>
                <w:rFonts w:ascii="Times New Roman" w:hAnsi="Times New Roman"/>
                <w:sz w:val="20"/>
              </w:rPr>
              <w:t>NA</w:t>
            </w:r>
          </w:p>
        </w:tc>
      </w:tr>
      <w:tr w:rsidR="00280A1A" w14:paraId="7501D83A"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6" w14:textId="77777777" w:rsidR="00280A1A" w:rsidRDefault="00280A1A">
            <w:pPr>
              <w:pStyle w:val="TableText0"/>
              <w:rPr>
                <w:rFonts w:ascii="Times New Roman" w:hAnsi="Times New Roman"/>
                <w:sz w:val="20"/>
              </w:rPr>
            </w:pPr>
            <w:r>
              <w:rPr>
                <w:rFonts w:ascii="Times New Roman" w:hAnsi="Times New Roman"/>
                <w:sz w:val="20"/>
              </w:rPr>
              <w:t xml:space="preserve">  RequestHeader</w:t>
            </w:r>
          </w:p>
        </w:tc>
        <w:tc>
          <w:tcPr>
            <w:tcW w:w="1849" w:type="pct"/>
            <w:tcBorders>
              <w:top w:val="single" w:sz="4" w:space="0" w:color="auto"/>
              <w:left w:val="single" w:sz="4" w:space="0" w:color="auto"/>
              <w:bottom w:val="single" w:sz="4" w:space="0" w:color="auto"/>
              <w:right w:val="single" w:sz="4" w:space="0" w:color="auto"/>
            </w:tcBorders>
            <w:hideMark/>
          </w:tcPr>
          <w:p w14:paraId="7501D837" w14:textId="77777777" w:rsidR="00280A1A" w:rsidRDefault="00280A1A">
            <w:pPr>
              <w:pStyle w:val="TableText0"/>
              <w:rPr>
                <w:rFonts w:ascii="Times New Roman" w:hAnsi="Times New Roman"/>
                <w:sz w:val="20"/>
              </w:rPr>
            </w:pPr>
            <w:r>
              <w:rPr>
                <w:rFonts w:ascii="Times New Roman" w:hAnsi="Times New Roman"/>
                <w:sz w:val="20"/>
              </w:rPr>
              <w:t>The request Header</w:t>
            </w:r>
          </w:p>
        </w:tc>
        <w:tc>
          <w:tcPr>
            <w:tcW w:w="925" w:type="pct"/>
            <w:tcBorders>
              <w:top w:val="single" w:sz="4" w:space="0" w:color="auto"/>
              <w:left w:val="single" w:sz="4" w:space="0" w:color="auto"/>
              <w:bottom w:val="single" w:sz="4" w:space="0" w:color="auto"/>
              <w:right w:val="single" w:sz="4" w:space="0" w:color="auto"/>
            </w:tcBorders>
            <w:hideMark/>
          </w:tcPr>
          <w:p w14:paraId="7501D838" w14:textId="77777777" w:rsidR="00280A1A" w:rsidRDefault="00280A1A">
            <w:pPr>
              <w:pStyle w:val="TableText0"/>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hideMark/>
          </w:tcPr>
          <w:p w14:paraId="7501D839" w14:textId="77777777" w:rsidR="00280A1A" w:rsidRDefault="00280A1A">
            <w:pPr>
              <w:pStyle w:val="TableText0"/>
              <w:rPr>
                <w:rFonts w:ascii="Times New Roman" w:hAnsi="Times New Roman"/>
                <w:sz w:val="20"/>
              </w:rPr>
            </w:pPr>
            <w:r>
              <w:rPr>
                <w:rFonts w:ascii="Times New Roman" w:hAnsi="Times New Roman"/>
                <w:sz w:val="20"/>
              </w:rPr>
              <w:t>NA</w:t>
            </w:r>
          </w:p>
        </w:tc>
      </w:tr>
      <w:tr w:rsidR="00280A1A" w14:paraId="7501D83F"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B" w14:textId="77777777" w:rsidR="00280A1A" w:rsidRDefault="00280A1A">
            <w:pPr>
              <w:pStyle w:val="TableText0"/>
              <w:jc w:val="both"/>
              <w:rPr>
                <w:rFonts w:ascii="Times New Roman" w:hAnsi="Times New Roman"/>
                <w:sz w:val="20"/>
              </w:rPr>
            </w:pPr>
            <w:r>
              <w:rPr>
                <w:rFonts w:ascii="Times New Roman" w:hAnsi="Times New Roman"/>
                <w:sz w:val="20"/>
              </w:rPr>
              <w:t xml:space="preserve">     BSSID</w:t>
            </w:r>
          </w:p>
        </w:tc>
        <w:tc>
          <w:tcPr>
            <w:tcW w:w="1849" w:type="pct"/>
            <w:tcBorders>
              <w:top w:val="single" w:sz="4" w:space="0" w:color="auto"/>
              <w:left w:val="single" w:sz="4" w:space="0" w:color="auto"/>
              <w:bottom w:val="single" w:sz="4" w:space="0" w:color="auto"/>
              <w:right w:val="single" w:sz="4" w:space="0" w:color="auto"/>
            </w:tcBorders>
            <w:hideMark/>
          </w:tcPr>
          <w:p w14:paraId="7501D83C" w14:textId="48F4B796" w:rsidR="00280A1A" w:rsidRDefault="00D9444F">
            <w:pPr>
              <w:pStyle w:val="TableText0"/>
              <w:rPr>
                <w:rFonts w:ascii="Times New Roman" w:hAnsi="Times New Roman"/>
                <w:sz w:val="20"/>
                <w:highlight w:val="yellow"/>
              </w:rPr>
            </w:pPr>
            <w:r>
              <w:rPr>
                <w:rFonts w:ascii="Times New Roman" w:hAnsi="Times New Roman"/>
                <w:sz w:val="20"/>
              </w:rPr>
              <w:t xml:space="preserve">System identification. </w:t>
            </w:r>
            <w:r w:rsidR="00280A1A">
              <w:rPr>
                <w:rFonts w:ascii="Times New Roman" w:hAnsi="Times New Roman"/>
                <w:sz w:val="20"/>
              </w:rPr>
              <w:t>Examples: VIRGIN’ ONEBILL, …)</w:t>
            </w:r>
          </w:p>
        </w:tc>
        <w:tc>
          <w:tcPr>
            <w:tcW w:w="925" w:type="pct"/>
            <w:tcBorders>
              <w:top w:val="single" w:sz="4" w:space="0" w:color="auto"/>
              <w:left w:val="single" w:sz="4" w:space="0" w:color="auto"/>
              <w:bottom w:val="single" w:sz="4" w:space="0" w:color="auto"/>
              <w:right w:val="single" w:sz="4" w:space="0" w:color="auto"/>
            </w:tcBorders>
            <w:hideMark/>
          </w:tcPr>
          <w:p w14:paraId="7501D83D" w14:textId="77777777" w:rsidR="00280A1A" w:rsidRDefault="00280A1A">
            <w:pPr>
              <w:pStyle w:val="TableText0"/>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hideMark/>
          </w:tcPr>
          <w:p w14:paraId="7501D83E" w14:textId="77777777" w:rsidR="00280A1A" w:rsidRDefault="00280A1A">
            <w:pPr>
              <w:pStyle w:val="TableText0"/>
              <w:rPr>
                <w:rFonts w:ascii="Times New Roman" w:hAnsi="Times New Roman"/>
                <w:sz w:val="20"/>
              </w:rPr>
            </w:pPr>
            <w:r>
              <w:rPr>
                <w:rFonts w:ascii="Times New Roman" w:hAnsi="Times New Roman"/>
                <w:sz w:val="20"/>
                <w:lang w:eastAsia="en-CA"/>
              </w:rPr>
              <w:t>GPS FORMAT ERROR</w:t>
            </w:r>
          </w:p>
        </w:tc>
      </w:tr>
      <w:tr w:rsidR="00280A1A" w14:paraId="7501D844"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40" w14:textId="77777777" w:rsidR="00280A1A" w:rsidRDefault="00280A1A">
            <w:pPr>
              <w:pStyle w:val="TableText0"/>
              <w:jc w:val="both"/>
              <w:rPr>
                <w:rFonts w:ascii="Times New Roman" w:hAnsi="Times New Roman"/>
                <w:sz w:val="20"/>
              </w:rPr>
            </w:pPr>
            <w:r>
              <w:rPr>
                <w:rFonts w:ascii="Times New Roman" w:hAnsi="Times New Roman"/>
                <w:sz w:val="20"/>
              </w:rPr>
              <w:t xml:space="preserve">     BSSTransID</w:t>
            </w:r>
          </w:p>
        </w:tc>
        <w:tc>
          <w:tcPr>
            <w:tcW w:w="1849" w:type="pct"/>
            <w:tcBorders>
              <w:top w:val="single" w:sz="4" w:space="0" w:color="auto"/>
              <w:left w:val="single" w:sz="4" w:space="0" w:color="auto"/>
              <w:bottom w:val="single" w:sz="4" w:space="0" w:color="auto"/>
              <w:right w:val="single" w:sz="4" w:space="0" w:color="auto"/>
            </w:tcBorders>
            <w:hideMark/>
          </w:tcPr>
          <w:p w14:paraId="7501D841" w14:textId="31160805" w:rsidR="00280A1A" w:rsidRDefault="00280A1A">
            <w:pPr>
              <w:pStyle w:val="TableText0"/>
              <w:rPr>
                <w:rFonts w:ascii="Times New Roman" w:hAnsi="Times New Roman"/>
                <w:sz w:val="20"/>
                <w:highlight w:val="yellow"/>
              </w:rPr>
            </w:pPr>
            <w:r>
              <w:rPr>
                <w:rFonts w:ascii="Times New Roman" w:hAnsi="Times New Roman"/>
                <w:sz w:val="20"/>
              </w:rPr>
              <w:t xml:space="preserve">BSS Transaction ID that identifies a transaction from tracabilitity </w:t>
            </w:r>
            <w:r w:rsidR="00D9444F">
              <w:rPr>
                <w:rFonts w:ascii="Times New Roman" w:hAnsi="Times New Roman"/>
                <w:sz w:val="20"/>
              </w:rPr>
              <w:t>perspective from</w:t>
            </w:r>
            <w:r>
              <w:rPr>
                <w:rFonts w:ascii="Times New Roman" w:hAnsi="Times New Roman"/>
                <w:sz w:val="20"/>
              </w:rPr>
              <w:t xml:space="preserve"> end to end. It will be generated from BSS end and must be unique  </w:t>
            </w:r>
          </w:p>
        </w:tc>
        <w:tc>
          <w:tcPr>
            <w:tcW w:w="925" w:type="pct"/>
            <w:tcBorders>
              <w:top w:val="single" w:sz="4" w:space="0" w:color="auto"/>
              <w:left w:val="single" w:sz="4" w:space="0" w:color="auto"/>
              <w:bottom w:val="single" w:sz="4" w:space="0" w:color="auto"/>
              <w:right w:val="single" w:sz="4" w:space="0" w:color="auto"/>
            </w:tcBorders>
            <w:hideMark/>
          </w:tcPr>
          <w:p w14:paraId="7501D842" w14:textId="77777777" w:rsidR="00280A1A" w:rsidRDefault="00280A1A">
            <w:pPr>
              <w:pStyle w:val="TableText0"/>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hideMark/>
          </w:tcPr>
          <w:p w14:paraId="7501D843" w14:textId="77777777" w:rsidR="00280A1A" w:rsidRDefault="00280A1A">
            <w:pPr>
              <w:pStyle w:val="TableText0"/>
              <w:rPr>
                <w:rFonts w:ascii="Times New Roman" w:hAnsi="Times New Roman"/>
                <w:sz w:val="20"/>
              </w:rPr>
            </w:pPr>
            <w:r>
              <w:rPr>
                <w:rFonts w:ascii="Times New Roman" w:hAnsi="Times New Roman"/>
                <w:sz w:val="20"/>
                <w:lang w:eastAsia="en-CA"/>
              </w:rPr>
              <w:t>GPS FORMAT ERROR</w:t>
            </w:r>
          </w:p>
        </w:tc>
      </w:tr>
      <w:tr w:rsidR="00280A1A" w14:paraId="7501D84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45" w14:textId="77777777" w:rsidR="00280A1A" w:rsidRDefault="00280A1A">
            <w:pPr>
              <w:pStyle w:val="TableText0"/>
              <w:jc w:val="both"/>
              <w:rPr>
                <w:rFonts w:ascii="Times New Roman" w:hAnsi="Times New Roman"/>
                <w:sz w:val="20"/>
              </w:rPr>
            </w:pPr>
            <w:r>
              <w:rPr>
                <w:rFonts w:ascii="Times New Roman" w:hAnsi="Times New Roman"/>
                <w:sz w:val="20"/>
              </w:rPr>
              <w:t xml:space="preserve">  TransInfo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46" w14:textId="77777777" w:rsidR="00280A1A" w:rsidRDefault="00280A1A">
            <w:pPr>
              <w:pStyle w:val="TableText0"/>
              <w:jc w:val="both"/>
              <w:rPr>
                <w:rFonts w:ascii="Times New Roman" w:hAnsi="Times New Roman"/>
                <w:sz w:val="20"/>
              </w:rPr>
            </w:pPr>
            <w:r>
              <w:rPr>
                <w:rFonts w:ascii="Times New Roman" w:hAnsi="Times New Roman"/>
                <w:sz w:val="20"/>
              </w:rPr>
              <w:t>The Header Tag for transaction Info</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47"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48"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54"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4A" w14:textId="77777777" w:rsidR="00280A1A" w:rsidRDefault="00280A1A">
            <w:pPr>
              <w:pStyle w:val="TableText0"/>
              <w:jc w:val="both"/>
              <w:rPr>
                <w:rFonts w:ascii="Times New Roman" w:hAnsi="Times New Roman"/>
                <w:sz w:val="20"/>
              </w:rPr>
            </w:pPr>
            <w:r>
              <w:rPr>
                <w:rFonts w:ascii="Times New Roman" w:hAnsi="Times New Roman"/>
                <w:sz w:val="20"/>
              </w:rPr>
              <w:t xml:space="preserve">    GPSTRN</w:t>
            </w: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4B" w14:textId="03C1B5A6" w:rsidR="00280A1A" w:rsidRDefault="00280A1A">
            <w:pPr>
              <w:pStyle w:val="TableText0"/>
              <w:jc w:val="both"/>
              <w:rPr>
                <w:rFonts w:ascii="Times New Roman" w:hAnsi="Times New Roman"/>
                <w:sz w:val="20"/>
              </w:rPr>
            </w:pPr>
            <w:r>
              <w:rPr>
                <w:rFonts w:ascii="Times New Roman" w:hAnsi="Times New Roman"/>
                <w:sz w:val="20"/>
              </w:rPr>
              <w:t xml:space="preserve">Unique GPS Transaction Reference </w:t>
            </w:r>
            <w:r w:rsidR="00D9444F">
              <w:rPr>
                <w:rFonts w:ascii="Times New Roman" w:hAnsi="Times New Roman"/>
                <w:sz w:val="20"/>
              </w:rPr>
              <w:t>Number.</w:t>
            </w:r>
          </w:p>
          <w:p w14:paraId="7501D84C" w14:textId="77777777" w:rsidR="00280A1A" w:rsidRDefault="00280A1A">
            <w:pPr>
              <w:pStyle w:val="TableText0"/>
              <w:rPr>
                <w:rFonts w:ascii="Times New Roman" w:hAnsi="Times New Roman"/>
                <w:sz w:val="20"/>
              </w:rPr>
            </w:pPr>
            <w:r>
              <w:rPr>
                <w:rFonts w:ascii="Times New Roman" w:hAnsi="Times New Roman"/>
                <w:sz w:val="20"/>
              </w:rPr>
              <w:t>For Purchase, PreAuth, Independent Refund, and ForcePost value to set is ‘0’</w:t>
            </w:r>
          </w:p>
          <w:p w14:paraId="7501D84D" w14:textId="77777777" w:rsidR="00280A1A" w:rsidRDefault="00280A1A">
            <w:pPr>
              <w:pStyle w:val="TableText0"/>
              <w:jc w:val="both"/>
              <w:rPr>
                <w:rFonts w:ascii="Times New Roman" w:hAnsi="Times New Roman"/>
                <w:sz w:val="20"/>
              </w:rPr>
            </w:pPr>
            <w:r>
              <w:rPr>
                <w:rFonts w:ascii="Times New Roman" w:hAnsi="Times New Roman"/>
                <w:sz w:val="20"/>
              </w:rPr>
              <w:t>This GPS Transaction Reference number  when received back in the response for PreAuth or Purchase transaction, it must be stored on BSS side and resubmitted for the following Transactions:</w:t>
            </w:r>
          </w:p>
          <w:p w14:paraId="7501D84E" w14:textId="77777777" w:rsidR="00280A1A" w:rsidRDefault="00280A1A">
            <w:pPr>
              <w:pStyle w:val="TableText0"/>
              <w:jc w:val="both"/>
              <w:rPr>
                <w:rFonts w:ascii="Times New Roman" w:hAnsi="Times New Roman"/>
                <w:sz w:val="20"/>
              </w:rPr>
            </w:pPr>
            <w:r>
              <w:rPr>
                <w:rFonts w:ascii="Times New Roman" w:hAnsi="Times New Roman"/>
                <w:sz w:val="20"/>
              </w:rPr>
              <w:t>Completion</w:t>
            </w:r>
          </w:p>
          <w:p w14:paraId="7501D84F" w14:textId="77777777" w:rsidR="00280A1A" w:rsidRDefault="00280A1A">
            <w:pPr>
              <w:pStyle w:val="TableText0"/>
              <w:jc w:val="both"/>
              <w:rPr>
                <w:rFonts w:ascii="Times New Roman" w:hAnsi="Times New Roman"/>
                <w:sz w:val="20"/>
              </w:rPr>
            </w:pPr>
            <w:r>
              <w:rPr>
                <w:rFonts w:ascii="Times New Roman" w:hAnsi="Times New Roman"/>
                <w:sz w:val="20"/>
              </w:rPr>
              <w:t>Refund</w:t>
            </w:r>
          </w:p>
          <w:p w14:paraId="7501D850" w14:textId="77777777" w:rsidR="00280A1A" w:rsidRDefault="00280A1A">
            <w:pPr>
              <w:pStyle w:val="TableText0"/>
              <w:jc w:val="both"/>
              <w:rPr>
                <w:rFonts w:ascii="Times New Roman" w:hAnsi="Times New Roman"/>
                <w:sz w:val="20"/>
              </w:rPr>
            </w:pPr>
            <w:r>
              <w:rPr>
                <w:rFonts w:ascii="Times New Roman" w:hAnsi="Times New Roman"/>
                <w:sz w:val="20"/>
              </w:rPr>
              <w:t>Void</w:t>
            </w:r>
          </w:p>
          <w:p w14:paraId="7501D851"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52"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53"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5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55" w14:textId="77777777" w:rsidR="00280A1A" w:rsidRDefault="00280A1A">
            <w:pPr>
              <w:pStyle w:val="TableText0"/>
              <w:jc w:val="both"/>
              <w:rPr>
                <w:rFonts w:ascii="Times New Roman" w:hAnsi="Times New Roman"/>
                <w:sz w:val="20"/>
              </w:rPr>
            </w:pPr>
            <w:r>
              <w:rPr>
                <w:rFonts w:ascii="Times New Roman" w:hAnsi="Times New Roman"/>
                <w:sz w:val="20"/>
              </w:rPr>
              <w:lastRenderedPageBreak/>
              <w:t xml:space="preserve">   AccountNum</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56" w14:textId="0972CFD4" w:rsidR="00280A1A" w:rsidRDefault="00280A1A">
            <w:pPr>
              <w:pStyle w:val="TableText0"/>
              <w:jc w:val="both"/>
              <w:rPr>
                <w:rFonts w:ascii="Times New Roman" w:hAnsi="Times New Roman"/>
                <w:sz w:val="20"/>
              </w:rPr>
            </w:pPr>
            <w:r>
              <w:rPr>
                <w:rFonts w:ascii="Times New Roman" w:hAnsi="Times New Roman"/>
                <w:sz w:val="20"/>
              </w:rPr>
              <w:t xml:space="preserve">Account Number of the customer. It will be stored in </w:t>
            </w:r>
            <w:r w:rsidR="00D9444F">
              <w:rPr>
                <w:rFonts w:ascii="Times New Roman" w:hAnsi="Times New Roman"/>
                <w:sz w:val="20"/>
              </w:rPr>
              <w:t>GPS and</w:t>
            </w:r>
            <w:r>
              <w:rPr>
                <w:rFonts w:ascii="Times New Roman" w:hAnsi="Times New Roman"/>
                <w:sz w:val="20"/>
              </w:rPr>
              <w:t xml:space="preserve"> not sent to the processor.</w:t>
            </w:r>
          </w:p>
          <w:p w14:paraId="7501D857" w14:textId="77777777" w:rsidR="00280A1A" w:rsidRDefault="00280A1A">
            <w:pPr>
              <w:pStyle w:val="TableText0"/>
              <w:jc w:val="both"/>
              <w:rPr>
                <w:rFonts w:ascii="Times New Roman" w:hAnsi="Times New Roman"/>
                <w:sz w:val="20"/>
              </w:rPr>
            </w:pPr>
            <w:r>
              <w:rPr>
                <w:rFonts w:ascii="Times New Roman" w:hAnsi="Times New Roman"/>
                <w:sz w:val="20"/>
              </w:rPr>
              <w:t>This field may contain the invoice number.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58"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59"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6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5B" w14:textId="77777777" w:rsidR="00280A1A" w:rsidRDefault="00280A1A">
            <w:pPr>
              <w:pStyle w:val="TableText0"/>
              <w:jc w:val="both"/>
              <w:rPr>
                <w:rFonts w:ascii="Times New Roman" w:hAnsi="Times New Roman"/>
                <w:sz w:val="20"/>
              </w:rPr>
            </w:pPr>
            <w:r>
              <w:rPr>
                <w:rFonts w:ascii="Times New Roman" w:hAnsi="Times New Roman"/>
                <w:sz w:val="20"/>
              </w:rPr>
              <w:t xml:space="preserve">   TransType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5C" w14:textId="77777777" w:rsidR="00280A1A" w:rsidRDefault="00280A1A">
            <w:pPr>
              <w:pStyle w:val="TableText0"/>
              <w:jc w:val="both"/>
              <w:rPr>
                <w:rFonts w:ascii="Times New Roman" w:hAnsi="Times New Roman"/>
                <w:sz w:val="20"/>
              </w:rPr>
            </w:pPr>
            <w:r>
              <w:rPr>
                <w:rFonts w:ascii="Times New Roman" w:hAnsi="Times New Roman"/>
                <w:sz w:val="20"/>
              </w:rPr>
              <w:t>Transaction Type. Allowed Values are:</w:t>
            </w:r>
          </w:p>
          <w:p w14:paraId="7501D85D" w14:textId="77777777" w:rsidR="00280A1A" w:rsidRDefault="00280A1A">
            <w:pPr>
              <w:pStyle w:val="TableText0"/>
              <w:jc w:val="both"/>
              <w:rPr>
                <w:rFonts w:ascii="Times New Roman" w:hAnsi="Times New Roman"/>
                <w:sz w:val="20"/>
              </w:rPr>
            </w:pPr>
            <w:r>
              <w:rPr>
                <w:rFonts w:ascii="Times New Roman" w:hAnsi="Times New Roman"/>
                <w:sz w:val="20"/>
              </w:rPr>
              <w:t>PURC  (Purchase)</w:t>
            </w:r>
          </w:p>
          <w:p w14:paraId="7501D85E" w14:textId="77777777" w:rsidR="00280A1A" w:rsidRDefault="00280A1A">
            <w:pPr>
              <w:pStyle w:val="TableText0"/>
              <w:jc w:val="both"/>
              <w:rPr>
                <w:rFonts w:ascii="Times New Roman" w:hAnsi="Times New Roman"/>
                <w:sz w:val="20"/>
              </w:rPr>
            </w:pPr>
            <w:r>
              <w:rPr>
                <w:rFonts w:ascii="Times New Roman" w:hAnsi="Times New Roman"/>
                <w:sz w:val="20"/>
              </w:rPr>
              <w:t>PAUT (PreAuthorization)</w:t>
            </w:r>
          </w:p>
          <w:p w14:paraId="7501D85F" w14:textId="77777777" w:rsidR="00280A1A" w:rsidRDefault="00280A1A">
            <w:pPr>
              <w:pStyle w:val="TableText0"/>
              <w:jc w:val="both"/>
              <w:rPr>
                <w:rFonts w:ascii="Times New Roman" w:hAnsi="Times New Roman"/>
                <w:sz w:val="20"/>
              </w:rPr>
            </w:pPr>
            <w:r>
              <w:rPr>
                <w:rFonts w:ascii="Times New Roman" w:hAnsi="Times New Roman"/>
                <w:sz w:val="20"/>
              </w:rPr>
              <w:t>COMP (Completion, Capture)</w:t>
            </w:r>
          </w:p>
          <w:p w14:paraId="7501D860" w14:textId="77777777" w:rsidR="00280A1A" w:rsidRDefault="00280A1A">
            <w:pPr>
              <w:pStyle w:val="TableText0"/>
              <w:jc w:val="both"/>
              <w:rPr>
                <w:rFonts w:ascii="Times New Roman" w:hAnsi="Times New Roman"/>
                <w:sz w:val="20"/>
              </w:rPr>
            </w:pPr>
            <w:r>
              <w:rPr>
                <w:rFonts w:ascii="Times New Roman" w:hAnsi="Times New Roman"/>
                <w:sz w:val="20"/>
              </w:rPr>
              <w:t>VOID</w:t>
            </w:r>
          </w:p>
          <w:p w14:paraId="7501D861" w14:textId="77777777" w:rsidR="00280A1A" w:rsidRDefault="00280A1A">
            <w:pPr>
              <w:pStyle w:val="TableText0"/>
              <w:jc w:val="both"/>
              <w:rPr>
                <w:rFonts w:ascii="Times New Roman" w:hAnsi="Times New Roman"/>
                <w:sz w:val="20"/>
              </w:rPr>
            </w:pPr>
            <w:r>
              <w:rPr>
                <w:rFonts w:ascii="Times New Roman" w:hAnsi="Times New Roman"/>
                <w:sz w:val="20"/>
              </w:rPr>
              <w:t>RFND (REFUND)</w:t>
            </w:r>
          </w:p>
          <w:p w14:paraId="7501D862" w14:textId="77777777" w:rsidR="00280A1A" w:rsidRDefault="00280A1A">
            <w:pPr>
              <w:pStyle w:val="TableText0"/>
              <w:jc w:val="both"/>
              <w:rPr>
                <w:rFonts w:ascii="Times New Roman" w:hAnsi="Times New Roman"/>
                <w:sz w:val="20"/>
              </w:rPr>
            </w:pPr>
            <w:r>
              <w:rPr>
                <w:rFonts w:ascii="Times New Roman" w:hAnsi="Times New Roman"/>
                <w:sz w:val="20"/>
              </w:rPr>
              <w:t>FPST (ForcePost)</w:t>
            </w:r>
          </w:p>
          <w:p w14:paraId="7501D863" w14:textId="77777777" w:rsidR="00280A1A" w:rsidRDefault="00280A1A">
            <w:pPr>
              <w:pStyle w:val="TableText0"/>
              <w:jc w:val="both"/>
              <w:rPr>
                <w:rFonts w:ascii="Times New Roman" w:hAnsi="Times New Roman"/>
                <w:sz w:val="20"/>
              </w:rPr>
            </w:pPr>
            <w:r>
              <w:rPr>
                <w:rFonts w:ascii="Times New Roman" w:hAnsi="Times New Roman"/>
                <w:sz w:val="20"/>
              </w:rPr>
              <w:t>INDR (Independent Refund)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64" w14:textId="77777777" w:rsidR="00280A1A" w:rsidRDefault="00280A1A">
            <w:pPr>
              <w:pStyle w:val="TableText0"/>
              <w:jc w:val="both"/>
              <w:rPr>
                <w:rFonts w:ascii="Times New Roman" w:hAnsi="Times New Roman"/>
                <w:b/>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65" w14:textId="77777777" w:rsidR="00280A1A" w:rsidRDefault="00280A1A">
            <w:pPr>
              <w:pStyle w:val="TableText0"/>
              <w:jc w:val="both"/>
              <w:rPr>
                <w:rFonts w:ascii="Times New Roman" w:hAnsi="Times New Roman"/>
                <w:b/>
                <w:sz w:val="20"/>
              </w:rPr>
            </w:pPr>
            <w:r>
              <w:rPr>
                <w:rFonts w:ascii="Times New Roman" w:hAnsi="Times New Roman"/>
                <w:sz w:val="20"/>
                <w:lang w:eastAsia="en-CA"/>
              </w:rPr>
              <w:t>GPS FORMAT ERROR</w:t>
            </w:r>
          </w:p>
        </w:tc>
      </w:tr>
      <w:tr w:rsidR="00280A1A" w14:paraId="7501D86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67" w14:textId="77777777" w:rsidR="00280A1A" w:rsidRDefault="00280A1A">
            <w:pPr>
              <w:pStyle w:val="TableText0"/>
              <w:jc w:val="both"/>
              <w:rPr>
                <w:rFonts w:ascii="Times New Roman" w:hAnsi="Times New Roman"/>
                <w:sz w:val="20"/>
              </w:rPr>
            </w:pPr>
            <w:r>
              <w:rPr>
                <w:rFonts w:ascii="Times New Roman" w:hAnsi="Times New Roman"/>
                <w:sz w:val="20"/>
              </w:rPr>
              <w:t xml:space="preserve">    TransAmount</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68" w14:textId="77777777" w:rsidR="00280A1A" w:rsidRDefault="00280A1A">
            <w:pPr>
              <w:pStyle w:val="TableText0"/>
              <w:jc w:val="both"/>
              <w:rPr>
                <w:rFonts w:ascii="Times New Roman" w:hAnsi="Times New Roman"/>
                <w:sz w:val="20"/>
              </w:rPr>
            </w:pPr>
            <w:r>
              <w:rPr>
                <w:rFonts w:ascii="Times New Roman" w:hAnsi="Times New Roman"/>
                <w:sz w:val="20"/>
              </w:rPr>
              <w:t>Amount of the transaction.</w:t>
            </w:r>
          </w:p>
          <w:p w14:paraId="7501D869" w14:textId="77777777" w:rsidR="00280A1A" w:rsidRDefault="00280A1A">
            <w:pPr>
              <w:pStyle w:val="TableText0"/>
              <w:jc w:val="both"/>
              <w:rPr>
                <w:rFonts w:ascii="Times New Roman" w:hAnsi="Times New Roman"/>
                <w:sz w:val="20"/>
              </w:rPr>
            </w:pPr>
            <w:r>
              <w:rPr>
                <w:rFonts w:ascii="Times New Roman" w:hAnsi="Times New Roman"/>
                <w:sz w:val="20"/>
              </w:rPr>
              <w:t>For Void Transaction. The amount must be set to 0.00</w:t>
            </w:r>
          </w:p>
          <w:p w14:paraId="7501D86A" w14:textId="77777777" w:rsidR="00280A1A" w:rsidRDefault="00280A1A">
            <w:pPr>
              <w:pStyle w:val="TableText0"/>
              <w:jc w:val="both"/>
              <w:rPr>
                <w:rFonts w:ascii="Times New Roman" w:hAnsi="Times New Roman"/>
                <w:sz w:val="20"/>
              </w:rPr>
            </w:pPr>
            <w:r>
              <w:rPr>
                <w:rFonts w:ascii="Times New Roman" w:hAnsi="Times New Roman"/>
                <w:sz w:val="20"/>
              </w:rPr>
              <w:t>To reverse all the amount of a PreAuth, The amount must be set to 0.00 in the Completion transaction.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6B"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6C"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73"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6E" w14:textId="77777777" w:rsidR="00280A1A" w:rsidRDefault="00280A1A">
            <w:pPr>
              <w:pStyle w:val="TableText0"/>
              <w:jc w:val="both"/>
              <w:rPr>
                <w:rFonts w:ascii="Times New Roman" w:hAnsi="Times New Roman"/>
                <w:sz w:val="20"/>
              </w:rPr>
            </w:pPr>
            <w:r>
              <w:rPr>
                <w:rFonts w:ascii="Times New Roman" w:hAnsi="Times New Roman"/>
                <w:sz w:val="20"/>
              </w:rPr>
              <w:t xml:space="preserve">    AuthCode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6F" w14:textId="77777777" w:rsidR="00280A1A" w:rsidRDefault="00280A1A">
            <w:pPr>
              <w:pStyle w:val="TableText0"/>
              <w:jc w:val="both"/>
              <w:rPr>
                <w:rFonts w:ascii="Times New Roman" w:hAnsi="Times New Roman"/>
                <w:sz w:val="20"/>
              </w:rPr>
            </w:pPr>
            <w:r>
              <w:rPr>
                <w:rFonts w:ascii="Times New Roman" w:hAnsi="Times New Roman"/>
                <w:sz w:val="20"/>
              </w:rPr>
              <w:t>This is an authorization Code given by an issuer which refers to a particular transaction previously authorized. The authorization code must be set only for Force Post transaction.</w:t>
            </w:r>
          </w:p>
          <w:p w14:paraId="7501D870" w14:textId="77777777" w:rsidR="00280A1A" w:rsidRDefault="00280A1A">
            <w:pPr>
              <w:pStyle w:val="TableText0"/>
              <w:jc w:val="both"/>
              <w:rPr>
                <w:rFonts w:ascii="Times New Roman" w:hAnsi="Times New Roman"/>
                <w:sz w:val="20"/>
              </w:rPr>
            </w:pPr>
            <w:r>
              <w:rPr>
                <w:rFonts w:ascii="Times New Roman" w:hAnsi="Times New Roman"/>
                <w:sz w:val="20"/>
              </w:rPr>
              <w:t>For all the other Transaction, value to set is ‘0’</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1"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2"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78"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4"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5"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6"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7"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7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9"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A"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B"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C"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82"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E"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F"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0"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1"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87"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3"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4"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5"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6"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8C"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8" w14:textId="77777777" w:rsidR="00280A1A" w:rsidRDefault="00280A1A">
            <w:pPr>
              <w:pStyle w:val="TableText0"/>
              <w:jc w:val="both"/>
              <w:rPr>
                <w:rFonts w:ascii="Times New Roman" w:hAnsi="Times New Roman"/>
                <w:sz w:val="20"/>
              </w:rPr>
            </w:pPr>
            <w:r>
              <w:rPr>
                <w:rFonts w:ascii="Times New Roman" w:hAnsi="Times New Roman"/>
                <w:sz w:val="20"/>
              </w:rPr>
              <w:t xml:space="preserve">  CardInfo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9" w14:textId="77777777" w:rsidR="00280A1A" w:rsidRDefault="00280A1A">
            <w:pPr>
              <w:pStyle w:val="TableText0"/>
              <w:jc w:val="both"/>
              <w:rPr>
                <w:rFonts w:ascii="Times New Roman" w:hAnsi="Times New Roman"/>
                <w:sz w:val="20"/>
              </w:rPr>
            </w:pPr>
            <w:r>
              <w:rPr>
                <w:rFonts w:ascii="Times New Roman" w:hAnsi="Times New Roman"/>
                <w:sz w:val="20"/>
              </w:rPr>
              <w:t>Credit Card Information related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A"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B"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9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D" w14:textId="77777777" w:rsidR="00280A1A" w:rsidRDefault="00280A1A">
            <w:pPr>
              <w:pStyle w:val="TableText0"/>
              <w:jc w:val="both"/>
              <w:rPr>
                <w:rFonts w:ascii="Times New Roman" w:hAnsi="Times New Roman"/>
                <w:sz w:val="20"/>
              </w:rPr>
            </w:pPr>
            <w:r>
              <w:rPr>
                <w:rFonts w:ascii="Times New Roman" w:hAnsi="Times New Roman"/>
                <w:sz w:val="20"/>
              </w:rPr>
              <w:t xml:space="preserve">       Token</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E" w14:textId="77777777" w:rsidR="00280A1A" w:rsidRDefault="00280A1A">
            <w:pPr>
              <w:pStyle w:val="TableText0"/>
              <w:jc w:val="both"/>
              <w:rPr>
                <w:rFonts w:ascii="Times New Roman" w:hAnsi="Times New Roman"/>
                <w:sz w:val="20"/>
              </w:rPr>
            </w:pPr>
            <w:r>
              <w:rPr>
                <w:rFonts w:ascii="Times New Roman" w:hAnsi="Times New Roman"/>
                <w:sz w:val="20"/>
              </w:rPr>
              <w:t>Primary Account Number where the value is the token associated to the Credit Card Number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9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2" w14:textId="77777777" w:rsidR="00280A1A" w:rsidRDefault="00280A1A">
            <w:pPr>
              <w:pStyle w:val="TableText0"/>
              <w:jc w:val="both"/>
              <w:rPr>
                <w:rFonts w:ascii="Times New Roman" w:hAnsi="Times New Roman"/>
                <w:sz w:val="20"/>
              </w:rPr>
            </w:pPr>
            <w:r>
              <w:rPr>
                <w:rFonts w:ascii="Times New Roman" w:hAnsi="Times New Roman"/>
                <w:sz w:val="20"/>
              </w:rPr>
              <w:t xml:space="preserve">       ExpDate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3" w14:textId="77777777" w:rsidR="00280A1A" w:rsidRDefault="00280A1A">
            <w:pPr>
              <w:pStyle w:val="TableText0"/>
              <w:jc w:val="both"/>
              <w:rPr>
                <w:rFonts w:ascii="Times New Roman" w:hAnsi="Times New Roman"/>
                <w:sz w:val="20"/>
              </w:rPr>
            </w:pPr>
            <w:r>
              <w:rPr>
                <w:rFonts w:ascii="Times New Roman" w:hAnsi="Times New Roman"/>
                <w:sz w:val="20"/>
              </w:rPr>
              <w:t>CC Expiration Date of tokenized credit card. Format is YYMM</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9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7" w14:textId="77777777" w:rsidR="00280A1A" w:rsidRDefault="00280A1A">
            <w:pPr>
              <w:pStyle w:val="TableText0"/>
              <w:jc w:val="both"/>
              <w:rPr>
                <w:rFonts w:ascii="Times New Roman" w:hAnsi="Times New Roman"/>
                <w:sz w:val="20"/>
              </w:rPr>
            </w:pPr>
            <w:r>
              <w:rPr>
                <w:rFonts w:ascii="Times New Roman" w:hAnsi="Times New Roman"/>
                <w:sz w:val="20"/>
              </w:rPr>
              <w:t xml:space="preserve">       CVV</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8" w14:textId="77777777" w:rsidR="00280A1A" w:rsidRDefault="00280A1A">
            <w:pPr>
              <w:pStyle w:val="TableText0"/>
              <w:jc w:val="both"/>
              <w:rPr>
                <w:rFonts w:ascii="Times New Roman" w:hAnsi="Times New Roman"/>
                <w:sz w:val="20"/>
              </w:rPr>
            </w:pPr>
            <w:r>
              <w:rPr>
                <w:rFonts w:ascii="Times New Roman" w:hAnsi="Times New Roman"/>
                <w:sz w:val="20"/>
              </w:rPr>
              <w:t>Credit Card Verification. It can be used with Purchase and Pre-Auth Transaction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9"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A"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A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C" w14:textId="77777777" w:rsidR="00280A1A" w:rsidRDefault="00280A1A">
            <w:pPr>
              <w:pStyle w:val="TableText0"/>
              <w:jc w:val="both"/>
              <w:rPr>
                <w:rFonts w:ascii="Times New Roman" w:hAnsi="Times New Roman"/>
                <w:sz w:val="20"/>
              </w:rPr>
            </w:pPr>
            <w:r>
              <w:rPr>
                <w:rFonts w:ascii="Times New Roman" w:hAnsi="Times New Roman"/>
                <w:sz w:val="20"/>
              </w:rPr>
              <w:t xml:space="preserve">          CardSecurityCode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D" w14:textId="77777777" w:rsidR="00280A1A" w:rsidRDefault="00280A1A">
            <w:pPr>
              <w:pStyle w:val="TableText0"/>
              <w:jc w:val="both"/>
              <w:rPr>
                <w:rFonts w:ascii="Times New Roman" w:hAnsi="Times New Roman"/>
                <w:sz w:val="20"/>
              </w:rPr>
            </w:pPr>
            <w:r>
              <w:rPr>
                <w:rFonts w:ascii="Times New Roman" w:hAnsi="Times New Roman"/>
                <w:sz w:val="20"/>
              </w:rPr>
              <w:t>Presence Indicator of the Card Security Code. Allowed Values are: 0, 1, 2, 9.</w:t>
            </w:r>
          </w:p>
          <w:p w14:paraId="7501D89E" w14:textId="77777777" w:rsidR="00280A1A" w:rsidRDefault="00280A1A">
            <w:pPr>
              <w:pStyle w:val="TableText0"/>
              <w:jc w:val="both"/>
              <w:rPr>
                <w:rFonts w:ascii="Times New Roman" w:hAnsi="Times New Roman"/>
                <w:sz w:val="20"/>
              </w:rPr>
            </w:pPr>
            <w:r>
              <w:rPr>
                <w:rFonts w:ascii="Times New Roman" w:hAnsi="Times New Roman"/>
                <w:sz w:val="20"/>
              </w:rPr>
              <w:t xml:space="preserve">See Section </w:t>
            </w:r>
            <w:r w:rsidR="00F37211">
              <w:rPr>
                <w:rFonts w:ascii="Times New Roman" w:hAnsi="Times New Roman"/>
                <w:sz w:val="20"/>
              </w:rPr>
              <w:fldChar w:fldCharType="begin"/>
            </w:r>
            <w:r>
              <w:rPr>
                <w:rFonts w:ascii="Times New Roman" w:hAnsi="Times New Roman"/>
                <w:sz w:val="20"/>
              </w:rPr>
              <w:instrText xml:space="preserve"> REF _Ref361311363 \r \h  \* MERGEFORMAT </w:instrText>
            </w:r>
            <w:r w:rsidR="00F37211">
              <w:rPr>
                <w:rFonts w:ascii="Times New Roman" w:hAnsi="Times New Roman"/>
                <w:sz w:val="20"/>
              </w:rPr>
            </w:r>
            <w:r w:rsidR="00F37211">
              <w:rPr>
                <w:rFonts w:ascii="Times New Roman" w:hAnsi="Times New Roman"/>
                <w:sz w:val="20"/>
              </w:rPr>
              <w:fldChar w:fldCharType="separate"/>
            </w:r>
            <w:r w:rsidR="00AC40B2">
              <w:rPr>
                <w:rFonts w:ascii="Times New Roman" w:hAnsi="Times New Roman"/>
                <w:b/>
                <w:bCs/>
                <w:sz w:val="20"/>
              </w:rPr>
              <w:t>Error! Reference source not found.</w:t>
            </w:r>
            <w:r w:rsidR="00F37211">
              <w:rPr>
                <w:rFonts w:ascii="Times New Roman" w:hAnsi="Times New Roman"/>
                <w:sz w:val="20"/>
              </w:rPr>
              <w:fldChar w:fldCharType="end"/>
            </w:r>
            <w:r>
              <w:rPr>
                <w:rFonts w:ascii="Times New Roman" w:hAnsi="Times New Roman"/>
                <w:sz w:val="20"/>
              </w:rPr>
              <w:t xml:space="preserve"> for description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A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2" w14:textId="77777777" w:rsidR="00280A1A" w:rsidRDefault="00280A1A">
            <w:pPr>
              <w:pStyle w:val="TableText0"/>
              <w:jc w:val="both"/>
              <w:rPr>
                <w:rFonts w:ascii="Times New Roman" w:hAnsi="Times New Roman"/>
                <w:sz w:val="20"/>
              </w:rPr>
            </w:pPr>
            <w:r>
              <w:rPr>
                <w:rFonts w:ascii="Times New Roman" w:hAnsi="Times New Roman"/>
                <w:sz w:val="20"/>
              </w:rPr>
              <w:lastRenderedPageBreak/>
              <w:t xml:space="preserve">          CardSecurityValue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3" w14:textId="77777777" w:rsidR="00280A1A" w:rsidRDefault="00280A1A">
            <w:pPr>
              <w:pStyle w:val="TableText0"/>
              <w:jc w:val="both"/>
              <w:rPr>
                <w:rFonts w:ascii="Times New Roman" w:hAnsi="Times New Roman"/>
                <w:sz w:val="20"/>
              </w:rPr>
            </w:pPr>
            <w:r>
              <w:rPr>
                <w:rFonts w:ascii="Times New Roman" w:hAnsi="Times New Roman"/>
                <w:sz w:val="20"/>
              </w:rPr>
              <w:t>Value of the Card Security Code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A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7" w14:textId="77777777" w:rsidR="00280A1A" w:rsidRDefault="00280A1A">
            <w:pPr>
              <w:pStyle w:val="TableText0"/>
              <w:jc w:val="both"/>
              <w:rPr>
                <w:rFonts w:ascii="Times New Roman" w:hAnsi="Times New Roman"/>
                <w:sz w:val="20"/>
              </w:rPr>
            </w:pPr>
            <w:r>
              <w:rPr>
                <w:rFonts w:ascii="Times New Roman" w:hAnsi="Times New Roman"/>
                <w:sz w:val="20"/>
              </w:rPr>
              <w:t xml:space="preserve">       AV</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8" w14:textId="77777777" w:rsidR="00280A1A" w:rsidRDefault="00280A1A">
            <w:pPr>
              <w:pStyle w:val="TableText0"/>
              <w:jc w:val="both"/>
              <w:rPr>
                <w:rFonts w:ascii="Times New Roman" w:hAnsi="Times New Roman"/>
                <w:sz w:val="20"/>
              </w:rPr>
            </w:pPr>
            <w:r>
              <w:rPr>
                <w:rFonts w:ascii="Times New Roman" w:hAnsi="Times New Roman"/>
                <w:sz w:val="20"/>
              </w:rPr>
              <w:t>Address Verification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9"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A"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B0" w14:textId="77777777" w:rsidTr="00280A1A">
        <w:trPr>
          <w:cantSplit/>
          <w:trHeight w:val="636"/>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C" w14:textId="77777777" w:rsidR="00280A1A" w:rsidRDefault="00280A1A">
            <w:pPr>
              <w:pStyle w:val="TableText0"/>
              <w:jc w:val="both"/>
              <w:rPr>
                <w:rFonts w:ascii="Times New Roman" w:hAnsi="Times New Roman"/>
                <w:sz w:val="20"/>
              </w:rPr>
            </w:pPr>
            <w:r>
              <w:rPr>
                <w:rFonts w:ascii="Times New Roman" w:hAnsi="Times New Roman"/>
                <w:sz w:val="20"/>
              </w:rPr>
              <w:t xml:space="preserve">          StreetNumName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D" w14:textId="77777777" w:rsidR="00280A1A" w:rsidRDefault="00280A1A">
            <w:pPr>
              <w:pStyle w:val="TableText0"/>
              <w:jc w:val="both"/>
              <w:rPr>
                <w:rFonts w:ascii="Times New Roman" w:hAnsi="Times New Roman"/>
                <w:sz w:val="20"/>
              </w:rPr>
            </w:pPr>
            <w:r>
              <w:rPr>
                <w:rFonts w:ascii="Times New Roman" w:hAnsi="Times New Roman"/>
                <w:sz w:val="20"/>
              </w:rPr>
              <w:t>Street Number and Street Name Max 50 characters combined). Street Number must be first followed by one space then the street Name.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E"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F"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B5"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B1" w14:textId="77777777" w:rsidR="00280A1A" w:rsidRDefault="00280A1A">
            <w:pPr>
              <w:pStyle w:val="TableText0"/>
              <w:jc w:val="both"/>
              <w:rPr>
                <w:rFonts w:ascii="Times New Roman" w:hAnsi="Times New Roman"/>
                <w:sz w:val="20"/>
              </w:rPr>
            </w:pPr>
            <w:r>
              <w:rPr>
                <w:rFonts w:ascii="Times New Roman" w:hAnsi="Times New Roman"/>
                <w:sz w:val="20"/>
              </w:rPr>
              <w:t xml:space="preserve">          PostalCode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B2" w14:textId="77777777" w:rsidR="00280A1A" w:rsidRDefault="00280A1A">
            <w:pPr>
              <w:pStyle w:val="TableText0"/>
              <w:jc w:val="both"/>
              <w:rPr>
                <w:rFonts w:ascii="Times New Roman" w:hAnsi="Times New Roman"/>
                <w:sz w:val="20"/>
              </w:rPr>
            </w:pPr>
            <w:r>
              <w:rPr>
                <w:rFonts w:ascii="Times New Roman" w:hAnsi="Times New Roman"/>
                <w:sz w:val="20"/>
              </w:rPr>
              <w:t>Postal Code. This must match what the issuing bank has on file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B3"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B4"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B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tcPr>
          <w:p w14:paraId="7501D8B6" w14:textId="77777777" w:rsidR="00280A1A" w:rsidRDefault="00280A1A">
            <w:pPr>
              <w:pStyle w:val="TableText0"/>
              <w:jc w:val="both"/>
              <w:rPr>
                <w:rFonts w:ascii="Times New Roman" w:hAnsi="Times New Roman"/>
                <w:sz w:val="20"/>
              </w:rPr>
            </w:pP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B7"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tcPr>
          <w:p w14:paraId="7501D8B8" w14:textId="77777777" w:rsidR="00280A1A" w:rsidRDefault="00280A1A">
            <w:pPr>
              <w:pStyle w:val="TableText0"/>
              <w:jc w:val="both"/>
              <w:rPr>
                <w:rFonts w:ascii="Times New Roman" w:hAnsi="Times New Roman"/>
                <w:sz w:val="20"/>
              </w:rPr>
            </w:pPr>
          </w:p>
        </w:tc>
        <w:tc>
          <w:tcPr>
            <w:tcW w:w="1034" w:type="pct"/>
            <w:tcBorders>
              <w:top w:val="single" w:sz="4" w:space="0" w:color="auto"/>
              <w:left w:val="single" w:sz="4" w:space="0" w:color="auto"/>
              <w:bottom w:val="single" w:sz="4" w:space="0" w:color="auto"/>
              <w:right w:val="single" w:sz="4" w:space="0" w:color="auto"/>
            </w:tcBorders>
            <w:shd w:val="clear" w:color="auto" w:fill="FFFFFF"/>
          </w:tcPr>
          <w:p w14:paraId="7501D8B9" w14:textId="77777777" w:rsidR="00280A1A" w:rsidRDefault="00280A1A">
            <w:pPr>
              <w:pStyle w:val="TableText0"/>
              <w:jc w:val="both"/>
              <w:rPr>
                <w:rFonts w:ascii="Times New Roman" w:hAnsi="Times New Roman"/>
                <w:sz w:val="20"/>
              </w:rPr>
            </w:pPr>
          </w:p>
        </w:tc>
      </w:tr>
      <w:tr w:rsidR="00280A1A" w14:paraId="7501D8BF"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tcPr>
          <w:p w14:paraId="7501D8BB" w14:textId="77777777" w:rsidR="00280A1A" w:rsidRDefault="00280A1A">
            <w:pPr>
              <w:pStyle w:val="TableText0"/>
              <w:jc w:val="both"/>
              <w:rPr>
                <w:rFonts w:ascii="Times New Roman" w:hAnsi="Times New Roman"/>
                <w:sz w:val="20"/>
              </w:rPr>
            </w:pP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BC"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tcPr>
          <w:p w14:paraId="7501D8BD" w14:textId="77777777" w:rsidR="00280A1A" w:rsidRDefault="00280A1A">
            <w:pPr>
              <w:pStyle w:val="TableText0"/>
              <w:jc w:val="both"/>
              <w:rPr>
                <w:rFonts w:ascii="Times New Roman" w:hAnsi="Times New Roman"/>
                <w:sz w:val="20"/>
              </w:rPr>
            </w:pPr>
          </w:p>
        </w:tc>
        <w:tc>
          <w:tcPr>
            <w:tcW w:w="1034" w:type="pct"/>
            <w:tcBorders>
              <w:top w:val="single" w:sz="4" w:space="0" w:color="auto"/>
              <w:left w:val="single" w:sz="4" w:space="0" w:color="auto"/>
              <w:bottom w:val="single" w:sz="4" w:space="0" w:color="auto"/>
              <w:right w:val="single" w:sz="4" w:space="0" w:color="auto"/>
            </w:tcBorders>
            <w:shd w:val="clear" w:color="auto" w:fill="FFFFFF"/>
          </w:tcPr>
          <w:p w14:paraId="7501D8BE" w14:textId="77777777" w:rsidR="00280A1A" w:rsidRDefault="00280A1A">
            <w:pPr>
              <w:pStyle w:val="TableText0"/>
              <w:jc w:val="both"/>
              <w:rPr>
                <w:rFonts w:ascii="Times New Roman" w:hAnsi="Times New Roman"/>
                <w:sz w:val="20"/>
              </w:rPr>
            </w:pPr>
          </w:p>
        </w:tc>
      </w:tr>
      <w:tr w:rsidR="00280A1A" w14:paraId="7501D8C4" w14:textId="77777777" w:rsidTr="00280A1A">
        <w:trPr>
          <w:cantSplit/>
          <w:trHeight w:val="258"/>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0" w14:textId="77777777" w:rsidR="00280A1A" w:rsidRDefault="00280A1A">
            <w:pPr>
              <w:pStyle w:val="TableText0"/>
              <w:jc w:val="both"/>
              <w:rPr>
                <w:rFonts w:ascii="Times New Roman" w:hAnsi="Times New Roman"/>
                <w:sz w:val="20"/>
              </w:rPr>
            </w:pPr>
            <w:r>
              <w:rPr>
                <w:rFonts w:ascii="Times New Roman" w:hAnsi="Times New Roman"/>
                <w:sz w:val="20"/>
              </w:rPr>
              <w:t xml:space="preserve">     CCHolderName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1" w14:textId="77777777" w:rsidR="00280A1A" w:rsidRDefault="00280A1A">
            <w:pPr>
              <w:pStyle w:val="TableText0"/>
              <w:jc w:val="both"/>
              <w:rPr>
                <w:rFonts w:ascii="Times New Roman" w:hAnsi="Times New Roman"/>
                <w:sz w:val="20"/>
              </w:rPr>
            </w:pPr>
            <w:r>
              <w:rPr>
                <w:rFonts w:ascii="Times New Roman" w:hAnsi="Times New Roman"/>
                <w:sz w:val="20"/>
              </w:rPr>
              <w:t>Card Holder Name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2" w14:textId="77777777" w:rsidR="00280A1A" w:rsidRDefault="00280A1A">
            <w:pPr>
              <w:pStyle w:val="TableText0"/>
              <w:jc w:val="both"/>
              <w:rPr>
                <w:rFonts w:ascii="Times New Roman" w:hAnsi="Times New Roman"/>
                <w:sz w:val="20"/>
              </w:rPr>
            </w:pPr>
            <w:r>
              <w:rPr>
                <w:rFonts w:ascii="Times New Roman" w:hAnsi="Times New Roman"/>
                <w:sz w:val="20"/>
              </w:rPr>
              <w:t>NA (optional field)</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3" w14:textId="77777777" w:rsidR="00280A1A" w:rsidRDefault="00280A1A">
            <w:pPr>
              <w:pStyle w:val="TableText0"/>
              <w:jc w:val="both"/>
              <w:rPr>
                <w:rFonts w:ascii="Times New Roman" w:hAnsi="Times New Roman"/>
                <w:sz w:val="20"/>
              </w:rPr>
            </w:pPr>
            <w:r>
              <w:rPr>
                <w:rFonts w:ascii="Times New Roman" w:hAnsi="Times New Roman"/>
                <w:sz w:val="20"/>
              </w:rPr>
              <w:t>NA (optional field)</w:t>
            </w:r>
          </w:p>
        </w:tc>
      </w:tr>
      <w:tr w:rsidR="00280A1A" w14:paraId="7501D8C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5"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6"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7"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8"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CE"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A"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B"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C"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D"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D3"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F"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0"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1"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2"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D8"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4"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5"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6"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7"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D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9" w14:textId="77777777" w:rsidR="00280A1A" w:rsidRDefault="00280A1A">
            <w:pPr>
              <w:pStyle w:val="TableText0"/>
              <w:jc w:val="both"/>
              <w:rPr>
                <w:rFonts w:ascii="Times New Roman" w:hAnsi="Times New Roman"/>
                <w:sz w:val="20"/>
              </w:rPr>
            </w:pPr>
            <w:r>
              <w:rPr>
                <w:rFonts w:ascii="Times New Roman" w:hAnsi="Times New Roman"/>
                <w:sz w:val="20"/>
              </w:rPr>
              <w:t xml:space="preserve"> ContextAttributes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A" w14:textId="77777777" w:rsidR="00280A1A" w:rsidRDefault="00280A1A">
            <w:pPr>
              <w:pStyle w:val="TableText0"/>
              <w:jc w:val="both"/>
              <w:rPr>
                <w:rFonts w:ascii="Times New Roman" w:hAnsi="Times New Roman"/>
                <w:sz w:val="20"/>
              </w:rPr>
            </w:pPr>
            <w:r>
              <w:rPr>
                <w:rFonts w:ascii="Times New Roman" w:hAnsi="Times New Roman"/>
                <w:sz w:val="20"/>
              </w:rPr>
              <w:t>Context Attributes for MerchantID selection. Either Terminal ID or Context Information must be present</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B"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C"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E2"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E" w14:textId="77777777" w:rsidR="00280A1A" w:rsidRDefault="00280A1A">
            <w:pPr>
              <w:pStyle w:val="TableText0"/>
              <w:jc w:val="both"/>
              <w:rPr>
                <w:rFonts w:ascii="Times New Roman" w:hAnsi="Times New Roman"/>
                <w:sz w:val="20"/>
              </w:rPr>
            </w:pPr>
            <w:r>
              <w:rPr>
                <w:rFonts w:ascii="Times New Roman" w:hAnsi="Times New Roman"/>
                <w:sz w:val="20"/>
              </w:rPr>
              <w:t xml:space="preserve">      TerminalID</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F" w14:textId="77777777" w:rsidR="00280A1A" w:rsidRDefault="00280A1A">
            <w:pPr>
              <w:pStyle w:val="TableText0"/>
              <w:jc w:val="both"/>
              <w:rPr>
                <w:rFonts w:ascii="Times New Roman" w:hAnsi="Times New Roman"/>
                <w:sz w:val="20"/>
              </w:rPr>
            </w:pPr>
            <w:r>
              <w:rPr>
                <w:rFonts w:ascii="Times New Roman" w:hAnsi="Times New Roman"/>
                <w:sz w:val="20"/>
              </w:rPr>
              <w:t>The Terminal ID (New Value)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0"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1"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E7"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3" w14:textId="77777777" w:rsidR="00280A1A" w:rsidRDefault="00280A1A">
            <w:pPr>
              <w:pStyle w:val="TableText0"/>
              <w:jc w:val="both"/>
              <w:rPr>
                <w:rFonts w:ascii="Times New Roman" w:hAnsi="Times New Roman"/>
                <w:sz w:val="20"/>
              </w:rPr>
            </w:pPr>
            <w:r>
              <w:rPr>
                <w:rFonts w:ascii="Times New Roman" w:hAnsi="Times New Roman"/>
                <w:sz w:val="20"/>
              </w:rPr>
              <w:t xml:space="preserve">      ContextInfo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4" w14:textId="77777777" w:rsidR="00280A1A" w:rsidRDefault="00280A1A">
            <w:pPr>
              <w:pStyle w:val="TableText0"/>
              <w:jc w:val="both"/>
              <w:rPr>
                <w:rFonts w:ascii="Times New Roman" w:hAnsi="Times New Roman"/>
                <w:sz w:val="20"/>
              </w:rPr>
            </w:pPr>
            <w:r>
              <w:rPr>
                <w:rFonts w:ascii="Times New Roman" w:hAnsi="Times New Roman"/>
                <w:sz w:val="20"/>
              </w:rPr>
              <w:t>Context Information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5"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6"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EC"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8" w14:textId="77777777" w:rsidR="00280A1A" w:rsidRDefault="00280A1A">
            <w:pPr>
              <w:pStyle w:val="TableText0"/>
              <w:jc w:val="both"/>
              <w:rPr>
                <w:rFonts w:ascii="Times New Roman" w:hAnsi="Times New Roman"/>
                <w:sz w:val="20"/>
              </w:rPr>
            </w:pPr>
            <w:r>
              <w:rPr>
                <w:rFonts w:ascii="Times New Roman" w:hAnsi="Times New Roman"/>
                <w:sz w:val="20"/>
              </w:rPr>
              <w:t xml:space="preserve">         SourceBiller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9" w14:textId="77777777" w:rsidR="00280A1A" w:rsidRDefault="00280A1A">
            <w:pPr>
              <w:pStyle w:val="TableText0"/>
              <w:jc w:val="both"/>
              <w:rPr>
                <w:rFonts w:ascii="Times New Roman" w:hAnsi="Times New Roman"/>
                <w:sz w:val="20"/>
              </w:rPr>
            </w:pPr>
            <w:r>
              <w:rPr>
                <w:rFonts w:ascii="Times New Roman" w:hAnsi="Times New Roman"/>
                <w:sz w:val="20"/>
              </w:rPr>
              <w:t>Source Biller such as NM1/SV, OneBill,…</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A"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B"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D" w14:textId="77777777" w:rsidR="00280A1A" w:rsidRDefault="00280A1A">
            <w:pPr>
              <w:pStyle w:val="TableText0"/>
              <w:jc w:val="both"/>
              <w:rPr>
                <w:rFonts w:ascii="Times New Roman" w:hAnsi="Times New Roman"/>
                <w:sz w:val="20"/>
              </w:rPr>
            </w:pPr>
            <w:r>
              <w:rPr>
                <w:rFonts w:ascii="Times New Roman" w:hAnsi="Times New Roman"/>
                <w:sz w:val="20"/>
              </w:rPr>
              <w:t xml:space="preserve">         LegalEntity</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E" w14:textId="77777777" w:rsidR="00280A1A" w:rsidRDefault="00280A1A">
            <w:pPr>
              <w:pStyle w:val="TableText0"/>
              <w:jc w:val="both"/>
              <w:rPr>
                <w:rFonts w:ascii="Times New Roman" w:hAnsi="Times New Roman"/>
                <w:sz w:val="20"/>
              </w:rPr>
            </w:pPr>
            <w:r>
              <w:rPr>
                <w:rFonts w:ascii="Times New Roman" w:hAnsi="Times New Roman"/>
                <w:sz w:val="20"/>
              </w:rPr>
              <w:t>Legal Entity. Ex: Bell Canada, Bell Mobility,…</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2" w14:textId="77777777" w:rsidR="00280A1A" w:rsidRDefault="00280A1A">
            <w:pPr>
              <w:pStyle w:val="TableText0"/>
              <w:jc w:val="both"/>
              <w:rPr>
                <w:rFonts w:ascii="Times New Roman" w:hAnsi="Times New Roman"/>
                <w:sz w:val="20"/>
              </w:rPr>
            </w:pPr>
            <w:r>
              <w:rPr>
                <w:rFonts w:ascii="Times New Roman" w:hAnsi="Times New Roman"/>
                <w:sz w:val="20"/>
              </w:rPr>
              <w:t xml:space="preserve">          BusinessUnit</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3" w14:textId="77777777" w:rsidR="00280A1A" w:rsidRDefault="00280A1A">
            <w:pPr>
              <w:pStyle w:val="TableText0"/>
              <w:jc w:val="both"/>
              <w:rPr>
                <w:rFonts w:ascii="Times New Roman" w:hAnsi="Times New Roman"/>
                <w:sz w:val="20"/>
              </w:rPr>
            </w:pPr>
            <w:r>
              <w:rPr>
                <w:rFonts w:ascii="Times New Roman" w:hAnsi="Times New Roman"/>
                <w:sz w:val="20"/>
              </w:rPr>
              <w:t>Business Unit. Ex SMB, VIRGIN, …</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7" w14:textId="77777777" w:rsidR="00280A1A" w:rsidRDefault="00280A1A">
            <w:pPr>
              <w:pStyle w:val="TableText0"/>
              <w:jc w:val="both"/>
              <w:rPr>
                <w:rFonts w:ascii="Times New Roman" w:hAnsi="Times New Roman"/>
                <w:sz w:val="20"/>
              </w:rPr>
            </w:pPr>
            <w:r>
              <w:rPr>
                <w:rFonts w:ascii="Times New Roman" w:hAnsi="Times New Roman"/>
                <w:sz w:val="20"/>
              </w:rPr>
              <w:t xml:space="preserve">          BusinessUnit2</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8" w14:textId="77777777" w:rsidR="00280A1A" w:rsidRDefault="00280A1A">
            <w:pPr>
              <w:pStyle w:val="TableText0"/>
              <w:jc w:val="both"/>
              <w:rPr>
                <w:rFonts w:ascii="Times New Roman" w:hAnsi="Times New Roman"/>
                <w:sz w:val="20"/>
              </w:rPr>
            </w:pPr>
            <w:r>
              <w:rPr>
                <w:rFonts w:ascii="Times New Roman" w:hAnsi="Times New Roman"/>
                <w:sz w:val="20"/>
              </w:rPr>
              <w:t>Business Unit 2. Ex: Region, Product, Service,…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9"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A"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0"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C" w14:textId="77777777" w:rsidR="00280A1A" w:rsidRDefault="00280A1A">
            <w:pPr>
              <w:pStyle w:val="TableText0"/>
              <w:jc w:val="both"/>
              <w:rPr>
                <w:rFonts w:ascii="Times New Roman" w:hAnsi="Times New Roman"/>
                <w:sz w:val="20"/>
              </w:rPr>
            </w:pPr>
            <w:r>
              <w:rPr>
                <w:rFonts w:ascii="Times New Roman" w:hAnsi="Times New Roman"/>
                <w:sz w:val="20"/>
              </w:rPr>
              <w:t xml:space="preserve">          PaymentType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D" w14:textId="77777777" w:rsidR="00280A1A" w:rsidRDefault="00280A1A">
            <w:pPr>
              <w:pStyle w:val="TableText0"/>
              <w:jc w:val="both"/>
              <w:rPr>
                <w:rFonts w:ascii="Times New Roman" w:hAnsi="Times New Roman"/>
                <w:sz w:val="20"/>
              </w:rPr>
            </w:pPr>
            <w:r>
              <w:rPr>
                <w:rFonts w:ascii="Times New Roman" w:hAnsi="Times New Roman"/>
                <w:sz w:val="20"/>
              </w:rPr>
              <w:t>Allowed Values are: O or P (OTCC or PACC)</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E"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F"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5"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1" w14:textId="77777777" w:rsidR="00280A1A" w:rsidRDefault="00280A1A">
            <w:pPr>
              <w:pStyle w:val="TableText0"/>
              <w:jc w:val="both"/>
              <w:rPr>
                <w:rFonts w:ascii="Times New Roman" w:hAnsi="Times New Roman"/>
                <w:sz w:val="20"/>
              </w:rPr>
            </w:pPr>
            <w:r>
              <w:rPr>
                <w:rFonts w:ascii="Times New Roman" w:hAnsi="Times New Roman"/>
                <w:sz w:val="20"/>
              </w:rPr>
              <w:t xml:space="preserve">          CardType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2" w14:textId="77777777" w:rsidR="00280A1A" w:rsidRDefault="00280A1A">
            <w:pPr>
              <w:pStyle w:val="TableText0"/>
              <w:jc w:val="both"/>
              <w:rPr>
                <w:rFonts w:ascii="Times New Roman" w:hAnsi="Times New Roman"/>
                <w:sz w:val="20"/>
              </w:rPr>
            </w:pPr>
            <w:r>
              <w:rPr>
                <w:rFonts w:ascii="Times New Roman" w:hAnsi="Times New Roman"/>
                <w:sz w:val="20"/>
              </w:rPr>
              <w:t>Allowed Values are : A, M or V (Amex, MasterCard or Visa)</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3"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4"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6" w14:textId="77777777" w:rsidR="00280A1A" w:rsidRDefault="00280A1A">
            <w:pPr>
              <w:pStyle w:val="TableText0"/>
              <w:jc w:val="both"/>
              <w:rPr>
                <w:rFonts w:ascii="Times New Roman" w:hAnsi="Times New Roman"/>
                <w:sz w:val="20"/>
              </w:rPr>
            </w:pPr>
            <w:r>
              <w:rPr>
                <w:rFonts w:ascii="Times New Roman" w:hAnsi="Times New Roman"/>
                <w:sz w:val="20"/>
              </w:rPr>
              <w:t xml:space="preserve">          Currency</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7" w14:textId="77777777" w:rsidR="00280A1A" w:rsidRDefault="00280A1A">
            <w:pPr>
              <w:pStyle w:val="TableText0"/>
              <w:jc w:val="both"/>
              <w:rPr>
                <w:rFonts w:ascii="Times New Roman" w:hAnsi="Times New Roman"/>
                <w:sz w:val="20"/>
              </w:rPr>
            </w:pPr>
            <w:r>
              <w:rPr>
                <w:rFonts w:ascii="Times New Roman" w:hAnsi="Times New Roman"/>
                <w:sz w:val="20"/>
              </w:rPr>
              <w:t>Allowed values are: C or U (CAD or USD)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8"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9"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F"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B"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C"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D"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E"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914"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0"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1"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2"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3"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91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5"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6"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7"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8"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1E"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A"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B"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C"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D"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bl>
    <w:p w14:paraId="7501D91F" w14:textId="77777777" w:rsidR="00280A1A" w:rsidRDefault="00280A1A" w:rsidP="00280A1A">
      <w:pPr>
        <w:rPr>
          <w:lang w:val="en-CA"/>
        </w:rPr>
      </w:pPr>
    </w:p>
    <w:p w14:paraId="7501D920" w14:textId="77777777" w:rsidR="00280A1A" w:rsidRDefault="00280A1A" w:rsidP="00280A1A">
      <w:pPr>
        <w:rPr>
          <w:lang w:val="en-CA"/>
        </w:rPr>
      </w:pPr>
    </w:p>
    <w:p w14:paraId="7501D921" w14:textId="77777777" w:rsidR="00280A1A" w:rsidRPr="0016745D" w:rsidRDefault="00280A1A" w:rsidP="00280A1A">
      <w:pPr>
        <w:pStyle w:val="Heading3"/>
        <w:numPr>
          <w:ilvl w:val="2"/>
          <w:numId w:val="2"/>
        </w:numPr>
        <w:rPr>
          <w:lang w:val="en-CA"/>
        </w:rPr>
      </w:pPr>
      <w:bookmarkStart w:id="2437" w:name="_Ref378761880"/>
      <w:bookmarkStart w:id="2438" w:name="_Ref378603979"/>
      <w:bookmarkStart w:id="2439" w:name="_Ref378163752"/>
      <w:bookmarkStart w:id="2440" w:name="_Ref377805438"/>
      <w:bookmarkStart w:id="2441" w:name="_Toc371020087"/>
      <w:bookmarkStart w:id="2442" w:name="_Toc242949111"/>
      <w:bookmarkStart w:id="2443" w:name="_Toc242932353"/>
      <w:bookmarkStart w:id="2444" w:name="_Toc415569116"/>
      <w:r w:rsidRPr="0016745D">
        <w:rPr>
          <w:lang w:val="en-CA"/>
        </w:rPr>
        <w:t>GPS Batch Status Codes</w:t>
      </w:r>
      <w:bookmarkEnd w:id="2437"/>
      <w:bookmarkEnd w:id="2438"/>
      <w:bookmarkEnd w:id="2439"/>
      <w:bookmarkEnd w:id="2440"/>
      <w:bookmarkEnd w:id="2441"/>
      <w:bookmarkEnd w:id="2442"/>
      <w:bookmarkEnd w:id="2443"/>
      <w:bookmarkEnd w:id="2444"/>
    </w:p>
    <w:p w14:paraId="7501D922" w14:textId="77777777" w:rsidR="00280A1A" w:rsidRDefault="00280A1A" w:rsidP="00280A1A">
      <w:pPr>
        <w:rPr>
          <w:lang w:val="en-CA"/>
        </w:rPr>
      </w:pPr>
    </w:p>
    <w:p w14:paraId="7501D923" w14:textId="77777777" w:rsidR="00280A1A" w:rsidRDefault="00280A1A" w:rsidP="00280A1A">
      <w:pPr>
        <w:rPr>
          <w:lang w:val="en-CA"/>
        </w:rPr>
      </w:pPr>
      <w:r>
        <w:rPr>
          <w:lang w:val="en-CA"/>
        </w:rPr>
        <w:t>Batch codes (GPSB) need to be persisted on the DB only and not sent on the response file.</w:t>
      </w:r>
    </w:p>
    <w:p w14:paraId="7501D924" w14:textId="77777777" w:rsidR="00280A1A" w:rsidRDefault="00280A1A" w:rsidP="00280A1A">
      <w:pPr>
        <w:rPr>
          <w:lang w:val="en-CA"/>
        </w:rPr>
      </w:pPr>
    </w:p>
    <w:p w14:paraId="7501D925" w14:textId="77777777" w:rsidR="00280A1A" w:rsidRDefault="00280A1A" w:rsidP="00280A1A">
      <w:pPr>
        <w:rPr>
          <w:lang w:val="en-CA"/>
        </w:rPr>
      </w:pPr>
    </w:p>
    <w:tbl>
      <w:tblPr>
        <w:tblW w:w="70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5983"/>
        <w:gridCol w:w="5287"/>
        <w:gridCol w:w="1609"/>
        <w:gridCol w:w="1934"/>
        <w:gridCol w:w="1930"/>
      </w:tblGrid>
      <w:tr w:rsidR="00280A1A" w14:paraId="7501D92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26" w14:textId="77777777" w:rsidR="00280A1A" w:rsidRDefault="00280A1A">
            <w:pPr>
              <w:rPr>
                <w:b/>
                <w:lang w:val="en-CA"/>
              </w:rPr>
            </w:pPr>
            <w:r>
              <w:rPr>
                <w:b/>
                <w:lang w:val="en-CA"/>
              </w:rPr>
              <w:t>GPS Batch Code</w:t>
            </w:r>
          </w:p>
        </w:tc>
        <w:tc>
          <w:tcPr>
            <w:tcW w:w="1606" w:type="pct"/>
            <w:tcBorders>
              <w:top w:val="single" w:sz="4" w:space="0" w:color="auto"/>
              <w:left w:val="single" w:sz="4" w:space="0" w:color="auto"/>
              <w:bottom w:val="single" w:sz="4" w:space="0" w:color="auto"/>
              <w:right w:val="single" w:sz="4" w:space="0" w:color="auto"/>
            </w:tcBorders>
            <w:hideMark/>
          </w:tcPr>
          <w:p w14:paraId="7501D927" w14:textId="77777777" w:rsidR="00280A1A" w:rsidRDefault="00280A1A">
            <w:pPr>
              <w:rPr>
                <w:b/>
                <w:lang w:val="en-CA"/>
              </w:rPr>
            </w:pPr>
            <w:r>
              <w:rPr>
                <w:b/>
                <w:lang w:val="en-CA"/>
              </w:rPr>
              <w:t>Code Description</w:t>
            </w:r>
          </w:p>
        </w:tc>
        <w:tc>
          <w:tcPr>
            <w:tcW w:w="1419" w:type="pct"/>
            <w:tcBorders>
              <w:top w:val="single" w:sz="4" w:space="0" w:color="auto"/>
              <w:left w:val="single" w:sz="4" w:space="0" w:color="auto"/>
              <w:bottom w:val="single" w:sz="4" w:space="0" w:color="auto"/>
              <w:right w:val="single" w:sz="4" w:space="0" w:color="auto"/>
            </w:tcBorders>
            <w:hideMark/>
          </w:tcPr>
          <w:p w14:paraId="7501D928" w14:textId="77777777" w:rsidR="00280A1A" w:rsidRDefault="00280A1A">
            <w:pPr>
              <w:rPr>
                <w:b/>
                <w:lang w:val="en-CA"/>
              </w:rPr>
            </w:pPr>
            <w:r>
              <w:rPr>
                <w:b/>
                <w:lang w:val="en-CA"/>
              </w:rPr>
              <w:t>Scenario</w:t>
            </w:r>
          </w:p>
        </w:tc>
        <w:tc>
          <w:tcPr>
            <w:tcW w:w="432" w:type="pct"/>
            <w:tcBorders>
              <w:top w:val="single" w:sz="4" w:space="0" w:color="auto"/>
              <w:left w:val="single" w:sz="4" w:space="0" w:color="auto"/>
              <w:bottom w:val="single" w:sz="4" w:space="0" w:color="auto"/>
              <w:right w:val="single" w:sz="4" w:space="0" w:color="auto"/>
            </w:tcBorders>
            <w:hideMark/>
          </w:tcPr>
          <w:p w14:paraId="7501D929" w14:textId="77777777" w:rsidR="00280A1A" w:rsidRDefault="00280A1A">
            <w:pPr>
              <w:rPr>
                <w:b/>
                <w:lang w:val="en-CA"/>
              </w:rPr>
            </w:pPr>
            <w:r>
              <w:rPr>
                <w:b/>
                <w:lang w:val="en-CA"/>
              </w:rPr>
              <w:t>CT Payment Code</w:t>
            </w:r>
          </w:p>
          <w:p w14:paraId="7501D92A" w14:textId="77777777" w:rsidR="00280A1A" w:rsidRDefault="00280A1A">
            <w:pPr>
              <w:rPr>
                <w:b/>
                <w:lang w:val="en-CA"/>
              </w:rPr>
            </w:pPr>
            <w:r>
              <w:rPr>
                <w:b/>
                <w:lang w:val="en-CA"/>
              </w:rPr>
              <w:t>Mapping</w:t>
            </w:r>
          </w:p>
        </w:tc>
        <w:tc>
          <w:tcPr>
            <w:tcW w:w="519" w:type="pct"/>
            <w:tcBorders>
              <w:top w:val="single" w:sz="4" w:space="0" w:color="auto"/>
              <w:left w:val="single" w:sz="4" w:space="0" w:color="auto"/>
              <w:bottom w:val="single" w:sz="4" w:space="0" w:color="auto"/>
              <w:right w:val="single" w:sz="4" w:space="0" w:color="auto"/>
            </w:tcBorders>
          </w:tcPr>
          <w:p w14:paraId="7501D92B" w14:textId="77777777" w:rsidR="00280A1A" w:rsidRDefault="00280A1A">
            <w:pPr>
              <w:rPr>
                <w:b/>
                <w:lang w:val="en-CA"/>
              </w:rPr>
            </w:pPr>
            <w:r>
              <w:rPr>
                <w:b/>
                <w:lang w:val="en-CA"/>
              </w:rPr>
              <w:t>CT Payment Message</w:t>
            </w:r>
          </w:p>
          <w:p w14:paraId="7501D92C" w14:textId="77777777" w:rsidR="00280A1A" w:rsidRDefault="00280A1A">
            <w:pPr>
              <w:rPr>
                <w:b/>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2D" w14:textId="77777777" w:rsidR="00280A1A" w:rsidRDefault="00280A1A">
            <w:pPr>
              <w:rPr>
                <w:b/>
                <w:lang w:val="en-CA"/>
              </w:rPr>
            </w:pPr>
            <w:r>
              <w:rPr>
                <w:b/>
                <w:lang w:val="en-CA"/>
              </w:rPr>
              <w:t>Alert Level</w:t>
            </w:r>
          </w:p>
        </w:tc>
      </w:tr>
      <w:tr w:rsidR="00280A1A" w14:paraId="7501D93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2F" w14:textId="77777777" w:rsidR="00280A1A" w:rsidRDefault="00280A1A">
            <w:pPr>
              <w:rPr>
                <w:lang w:val="en-CA"/>
              </w:rPr>
            </w:pPr>
            <w:r>
              <w:rPr>
                <w:lang w:val="en-CA"/>
              </w:rPr>
              <w:t>GPSB-0001</w:t>
            </w:r>
          </w:p>
        </w:tc>
        <w:tc>
          <w:tcPr>
            <w:tcW w:w="1606" w:type="pct"/>
            <w:tcBorders>
              <w:top w:val="single" w:sz="4" w:space="0" w:color="auto"/>
              <w:left w:val="single" w:sz="4" w:space="0" w:color="auto"/>
              <w:bottom w:val="single" w:sz="4" w:space="0" w:color="auto"/>
              <w:right w:val="single" w:sz="4" w:space="0" w:color="auto"/>
            </w:tcBorders>
            <w:hideMark/>
          </w:tcPr>
          <w:p w14:paraId="7501D930" w14:textId="77777777" w:rsidR="00280A1A" w:rsidRDefault="00280A1A">
            <w:pPr>
              <w:rPr>
                <w:lang w:val="en-CA"/>
              </w:rPr>
            </w:pPr>
            <w:r>
              <w:rPr>
                <w:lang w:val="en-CA"/>
              </w:rPr>
              <w:t>Batch Request file not readable - &lt;File name with suffix  .</w:t>
            </w:r>
            <w:r>
              <w:rPr>
                <w:szCs w:val="22"/>
                <w:lang w:val="en-CA"/>
              </w:rPr>
              <w:t>ERRFILE000000</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31" w14:textId="77777777" w:rsidR="00280A1A" w:rsidRDefault="00280A1A">
            <w:pPr>
              <w:rPr>
                <w:lang w:val="en-CA"/>
              </w:rPr>
            </w:pPr>
            <w:r>
              <w:rPr>
                <w:lang w:val="en-CA"/>
              </w:rPr>
              <w:t>Not able to read a batch request file for processing</w:t>
            </w:r>
          </w:p>
          <w:p w14:paraId="7501D932"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3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3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35" w14:textId="77777777" w:rsidR="00280A1A" w:rsidRDefault="00280A1A">
            <w:pPr>
              <w:rPr>
                <w:lang w:val="en-CA"/>
              </w:rPr>
            </w:pPr>
            <w:r>
              <w:rPr>
                <w:lang w:val="en-CA"/>
              </w:rPr>
              <w:t>HIGH</w:t>
            </w:r>
          </w:p>
        </w:tc>
      </w:tr>
      <w:tr w:rsidR="00280A1A" w14:paraId="7501D93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37" w14:textId="77777777" w:rsidR="00280A1A" w:rsidRDefault="00280A1A">
            <w:pPr>
              <w:rPr>
                <w:lang w:val="en-CA"/>
              </w:rPr>
            </w:pPr>
            <w:r>
              <w:rPr>
                <w:lang w:val="en-CA"/>
              </w:rPr>
              <w:t>GPSB-0007</w:t>
            </w:r>
          </w:p>
        </w:tc>
        <w:tc>
          <w:tcPr>
            <w:tcW w:w="1606" w:type="pct"/>
            <w:tcBorders>
              <w:top w:val="single" w:sz="4" w:space="0" w:color="auto"/>
              <w:left w:val="single" w:sz="4" w:space="0" w:color="auto"/>
              <w:bottom w:val="single" w:sz="4" w:space="0" w:color="auto"/>
              <w:right w:val="single" w:sz="4" w:space="0" w:color="auto"/>
            </w:tcBorders>
            <w:hideMark/>
          </w:tcPr>
          <w:p w14:paraId="7501D938" w14:textId="77777777" w:rsidR="00280A1A" w:rsidRDefault="00280A1A">
            <w:pPr>
              <w:rPr>
                <w:lang w:val="en-CA"/>
              </w:rPr>
            </w:pPr>
            <w:r>
              <w:rPr>
                <w:lang w:val="en-CA"/>
              </w:rPr>
              <w:t>Not able to extract the BSS source from the file name</w:t>
            </w:r>
          </w:p>
        </w:tc>
        <w:tc>
          <w:tcPr>
            <w:tcW w:w="1419" w:type="pct"/>
            <w:tcBorders>
              <w:top w:val="single" w:sz="4" w:space="0" w:color="auto"/>
              <w:left w:val="single" w:sz="4" w:space="0" w:color="auto"/>
              <w:bottom w:val="single" w:sz="4" w:space="0" w:color="auto"/>
              <w:right w:val="single" w:sz="4" w:space="0" w:color="auto"/>
            </w:tcBorders>
            <w:hideMark/>
          </w:tcPr>
          <w:p w14:paraId="7501D93A" w14:textId="75642EDB" w:rsidR="00280A1A" w:rsidRDefault="00280A1A">
            <w:pPr>
              <w:rPr>
                <w:color w:val="FF0000"/>
                <w:lang w:val="en-CA"/>
              </w:rPr>
            </w:pPr>
            <w:r>
              <w:rPr>
                <w:lang w:val="en-CA"/>
              </w:rPr>
              <w:t>The BSS source information is not found on the BSS request file name.</w:t>
            </w:r>
          </w:p>
        </w:tc>
        <w:tc>
          <w:tcPr>
            <w:tcW w:w="432" w:type="pct"/>
            <w:tcBorders>
              <w:top w:val="single" w:sz="4" w:space="0" w:color="auto"/>
              <w:left w:val="single" w:sz="4" w:space="0" w:color="auto"/>
              <w:bottom w:val="single" w:sz="4" w:space="0" w:color="auto"/>
              <w:right w:val="single" w:sz="4" w:space="0" w:color="auto"/>
            </w:tcBorders>
            <w:hideMark/>
          </w:tcPr>
          <w:p w14:paraId="7501D93B"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3C"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3D" w14:textId="77777777" w:rsidR="00280A1A" w:rsidRDefault="00280A1A">
            <w:pPr>
              <w:rPr>
                <w:lang w:val="en-CA"/>
              </w:rPr>
            </w:pPr>
            <w:r>
              <w:rPr>
                <w:lang w:val="en-CA"/>
              </w:rPr>
              <w:t>HIGH</w:t>
            </w:r>
          </w:p>
        </w:tc>
      </w:tr>
      <w:tr w:rsidR="00280A1A" w14:paraId="7501D94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3F" w14:textId="77777777" w:rsidR="00280A1A" w:rsidRDefault="00280A1A">
            <w:pPr>
              <w:rPr>
                <w:lang w:val="en-CA"/>
              </w:rPr>
            </w:pPr>
            <w:r>
              <w:rPr>
                <w:lang w:val="en-CA"/>
              </w:rPr>
              <w:t>GPSB-0008</w:t>
            </w:r>
          </w:p>
        </w:tc>
        <w:tc>
          <w:tcPr>
            <w:tcW w:w="1606" w:type="pct"/>
            <w:tcBorders>
              <w:top w:val="single" w:sz="4" w:space="0" w:color="auto"/>
              <w:left w:val="single" w:sz="4" w:space="0" w:color="auto"/>
              <w:bottom w:val="single" w:sz="4" w:space="0" w:color="auto"/>
              <w:right w:val="single" w:sz="4" w:space="0" w:color="auto"/>
            </w:tcBorders>
            <w:hideMark/>
          </w:tcPr>
          <w:p w14:paraId="7501D940" w14:textId="77777777" w:rsidR="00280A1A" w:rsidRDefault="00280A1A">
            <w:pPr>
              <w:rPr>
                <w:lang w:val="en-CA"/>
              </w:rPr>
            </w:pPr>
            <w:r>
              <w:rPr>
                <w:lang w:val="en-CA"/>
              </w:rPr>
              <w:t>Invalid file name</w:t>
            </w:r>
          </w:p>
        </w:tc>
        <w:tc>
          <w:tcPr>
            <w:tcW w:w="1419" w:type="pct"/>
            <w:tcBorders>
              <w:top w:val="single" w:sz="4" w:space="0" w:color="auto"/>
              <w:left w:val="single" w:sz="4" w:space="0" w:color="auto"/>
              <w:bottom w:val="single" w:sz="4" w:space="0" w:color="auto"/>
              <w:right w:val="single" w:sz="4" w:space="0" w:color="auto"/>
            </w:tcBorders>
            <w:hideMark/>
          </w:tcPr>
          <w:p w14:paraId="7501D941" w14:textId="77777777" w:rsidR="00280A1A" w:rsidRDefault="00280A1A">
            <w:pPr>
              <w:rPr>
                <w:lang w:val="en-CA"/>
              </w:rPr>
            </w:pPr>
            <w:r>
              <w:rPr>
                <w:lang w:val="en-CA"/>
              </w:rPr>
              <w:t>BSS request file name is not as per the naming convention.</w:t>
            </w:r>
          </w:p>
          <w:p w14:paraId="7501D942" w14:textId="6E4BE4DB"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4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4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45" w14:textId="77777777" w:rsidR="00280A1A" w:rsidRDefault="00280A1A">
            <w:pPr>
              <w:rPr>
                <w:lang w:val="en-CA"/>
              </w:rPr>
            </w:pPr>
            <w:r>
              <w:rPr>
                <w:lang w:val="en-CA"/>
              </w:rPr>
              <w:t>HIGH</w:t>
            </w:r>
          </w:p>
        </w:tc>
      </w:tr>
      <w:tr w:rsidR="00280A1A" w14:paraId="7501D95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47" w14:textId="77777777" w:rsidR="00280A1A" w:rsidRDefault="00280A1A">
            <w:pPr>
              <w:rPr>
                <w:lang w:val="en-CA"/>
              </w:rPr>
            </w:pPr>
            <w:r>
              <w:rPr>
                <w:lang w:val="en-CA"/>
              </w:rPr>
              <w:t>GPSB-0002</w:t>
            </w:r>
          </w:p>
        </w:tc>
        <w:tc>
          <w:tcPr>
            <w:tcW w:w="1606" w:type="pct"/>
            <w:tcBorders>
              <w:top w:val="single" w:sz="4" w:space="0" w:color="auto"/>
              <w:left w:val="single" w:sz="4" w:space="0" w:color="auto"/>
              <w:bottom w:val="single" w:sz="4" w:space="0" w:color="auto"/>
              <w:right w:val="single" w:sz="4" w:space="0" w:color="auto"/>
            </w:tcBorders>
            <w:hideMark/>
          </w:tcPr>
          <w:p w14:paraId="7501D948" w14:textId="77777777" w:rsidR="00280A1A" w:rsidRDefault="00280A1A">
            <w:pPr>
              <w:rPr>
                <w:lang w:val="en-CA"/>
              </w:rPr>
            </w:pPr>
            <w:r>
              <w:rPr>
                <w:lang w:val="en-CA"/>
              </w:rPr>
              <w:t>Invalid batch request file structure - &lt;File name with suffix .</w:t>
            </w:r>
            <w:r>
              <w:rPr>
                <w:szCs w:val="22"/>
                <w:lang w:val="en-CA"/>
              </w:rPr>
              <w:t>ERRSTRUL999999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49" w14:textId="77777777" w:rsidR="00280A1A" w:rsidRDefault="00280A1A">
            <w:pPr>
              <w:rPr>
                <w:lang w:val="en-CA"/>
              </w:rPr>
            </w:pPr>
            <w:r>
              <w:rPr>
                <w:lang w:val="en-CA"/>
              </w:rPr>
              <w:t>Invalid batch request file structure detected during transformation</w:t>
            </w:r>
          </w:p>
          <w:p w14:paraId="7501D94A" w14:textId="77777777" w:rsidR="00280A1A" w:rsidRDefault="00280A1A">
            <w:pPr>
              <w:rPr>
                <w:lang w:val="en-CA"/>
              </w:rPr>
            </w:pPr>
            <w:r>
              <w:rPr>
                <w:lang w:val="en-CA"/>
              </w:rPr>
              <w:t>Invalid Record Type or Invalid record Length (Fixed Length) or Invalid layout (CSV) or empty file</w:t>
            </w:r>
          </w:p>
          <w:p w14:paraId="7501D94B" w14:textId="77777777" w:rsidR="00280A1A" w:rsidRDefault="00280A1A">
            <w:pPr>
              <w:rPr>
                <w:szCs w:val="22"/>
                <w:lang w:val="en-CA"/>
              </w:rPr>
            </w:pPr>
            <w:r>
              <w:rPr>
                <w:lang w:val="en-CA"/>
              </w:rPr>
              <w:t xml:space="preserve">999999 </w:t>
            </w:r>
            <w:r>
              <w:rPr>
                <w:szCs w:val="22"/>
                <w:lang w:val="en-CA"/>
              </w:rPr>
              <w:t>represent the record number where the file structure error was first detected.</w:t>
            </w:r>
          </w:p>
          <w:p w14:paraId="7501D94C" w14:textId="77777777" w:rsidR="00280A1A" w:rsidRDefault="00280A1A">
            <w:pPr>
              <w:rPr>
                <w:lang w:val="en-CA"/>
              </w:rPr>
            </w:pPr>
            <w:r>
              <w:rPr>
                <w:szCs w:val="22"/>
                <w:lang w:val="en-CA"/>
              </w:rPr>
              <w:t>If the file is empty, the value will be 000000.</w:t>
            </w:r>
          </w:p>
        </w:tc>
        <w:tc>
          <w:tcPr>
            <w:tcW w:w="432" w:type="pct"/>
            <w:tcBorders>
              <w:top w:val="single" w:sz="4" w:space="0" w:color="auto"/>
              <w:left w:val="single" w:sz="4" w:space="0" w:color="auto"/>
              <w:bottom w:val="single" w:sz="4" w:space="0" w:color="auto"/>
              <w:right w:val="single" w:sz="4" w:space="0" w:color="auto"/>
            </w:tcBorders>
            <w:hideMark/>
          </w:tcPr>
          <w:p w14:paraId="7501D94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4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4F" w14:textId="77777777" w:rsidR="00280A1A" w:rsidRDefault="00280A1A">
            <w:pPr>
              <w:rPr>
                <w:lang w:val="en-CA"/>
              </w:rPr>
            </w:pPr>
            <w:r>
              <w:rPr>
                <w:lang w:val="en-CA"/>
              </w:rPr>
              <w:t>HIGH</w:t>
            </w:r>
          </w:p>
        </w:tc>
      </w:tr>
      <w:tr w:rsidR="00280A1A" w14:paraId="7501D95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51" w14:textId="77777777" w:rsidR="00280A1A" w:rsidRDefault="00280A1A">
            <w:pPr>
              <w:rPr>
                <w:lang w:val="en-CA"/>
              </w:rPr>
            </w:pPr>
            <w:r>
              <w:rPr>
                <w:lang w:val="en-CA"/>
              </w:rPr>
              <w:t>GPSB-0003</w:t>
            </w:r>
          </w:p>
        </w:tc>
        <w:tc>
          <w:tcPr>
            <w:tcW w:w="1606" w:type="pct"/>
            <w:tcBorders>
              <w:top w:val="single" w:sz="4" w:space="0" w:color="auto"/>
              <w:left w:val="single" w:sz="4" w:space="0" w:color="auto"/>
              <w:bottom w:val="single" w:sz="4" w:space="0" w:color="auto"/>
              <w:right w:val="single" w:sz="4" w:space="0" w:color="auto"/>
            </w:tcBorders>
            <w:hideMark/>
          </w:tcPr>
          <w:p w14:paraId="7501D952" w14:textId="77777777" w:rsidR="00280A1A" w:rsidRDefault="00280A1A">
            <w:pPr>
              <w:rPr>
                <w:lang w:val="en-CA"/>
              </w:rPr>
            </w:pPr>
            <w:r>
              <w:rPr>
                <w:lang w:val="en-CA"/>
              </w:rPr>
              <w:t>Invalid header sequence number - &lt;File name with suffix .</w:t>
            </w:r>
            <w:r>
              <w:rPr>
                <w:szCs w:val="22"/>
                <w:lang w:val="en-CA"/>
              </w:rPr>
              <w:t>ERRSEQUL999999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53" w14:textId="77777777" w:rsidR="00280A1A" w:rsidRDefault="00280A1A">
            <w:pPr>
              <w:rPr>
                <w:lang w:val="en-CA"/>
              </w:rPr>
            </w:pPr>
            <w:r>
              <w:rPr>
                <w:lang w:val="en-CA"/>
              </w:rPr>
              <w:t>Batch file request with invalid header sequence number field, i.e. not in sequence with the value provided in previous batch file request from the same requestor.</w:t>
            </w:r>
          </w:p>
          <w:p w14:paraId="7501D954" w14:textId="77777777" w:rsidR="00280A1A" w:rsidRDefault="00280A1A">
            <w:pPr>
              <w:rPr>
                <w:lang w:val="en-CA"/>
              </w:rPr>
            </w:pPr>
            <w:r>
              <w:rPr>
                <w:szCs w:val="22"/>
                <w:lang w:val="en-CA"/>
              </w:rPr>
              <w:t>999999 represent the record number where the invalid sequence number was first detected.</w:t>
            </w:r>
          </w:p>
        </w:tc>
        <w:tc>
          <w:tcPr>
            <w:tcW w:w="432" w:type="pct"/>
            <w:tcBorders>
              <w:top w:val="single" w:sz="4" w:space="0" w:color="auto"/>
              <w:left w:val="single" w:sz="4" w:space="0" w:color="auto"/>
              <w:bottom w:val="single" w:sz="4" w:space="0" w:color="auto"/>
              <w:right w:val="single" w:sz="4" w:space="0" w:color="auto"/>
            </w:tcBorders>
            <w:hideMark/>
          </w:tcPr>
          <w:p w14:paraId="7501D95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5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57" w14:textId="77777777" w:rsidR="00280A1A" w:rsidRDefault="00280A1A">
            <w:pPr>
              <w:rPr>
                <w:lang w:val="en-CA"/>
              </w:rPr>
            </w:pPr>
            <w:r>
              <w:rPr>
                <w:lang w:val="en-CA"/>
              </w:rPr>
              <w:t>HIGH</w:t>
            </w:r>
          </w:p>
        </w:tc>
      </w:tr>
      <w:tr w:rsidR="00280A1A" w14:paraId="7501D96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59" w14:textId="77777777" w:rsidR="00280A1A" w:rsidRDefault="00280A1A">
            <w:pPr>
              <w:rPr>
                <w:lang w:val="en-CA"/>
              </w:rPr>
            </w:pPr>
            <w:r>
              <w:rPr>
                <w:lang w:val="en-CA"/>
              </w:rPr>
              <w:t>GPSB-0004</w:t>
            </w:r>
          </w:p>
        </w:tc>
        <w:tc>
          <w:tcPr>
            <w:tcW w:w="1606" w:type="pct"/>
            <w:tcBorders>
              <w:top w:val="single" w:sz="4" w:space="0" w:color="auto"/>
              <w:left w:val="single" w:sz="4" w:space="0" w:color="auto"/>
              <w:bottom w:val="single" w:sz="4" w:space="0" w:color="auto"/>
              <w:right w:val="single" w:sz="4" w:space="0" w:color="auto"/>
            </w:tcBorders>
            <w:hideMark/>
          </w:tcPr>
          <w:p w14:paraId="7501D95A" w14:textId="77777777" w:rsidR="00280A1A" w:rsidRDefault="00280A1A">
            <w:pPr>
              <w:rPr>
                <w:lang w:val="en-CA"/>
              </w:rPr>
            </w:pPr>
            <w:r>
              <w:rPr>
                <w:lang w:val="en-CA"/>
              </w:rPr>
              <w:t xml:space="preserve">Invalid Transaction Type - &lt;File name with suffix </w:t>
            </w:r>
            <w:r>
              <w:rPr>
                <w:szCs w:val="22"/>
                <w:lang w:val="en-CA"/>
              </w:rPr>
              <w:t>.ERRTYPEL999999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5B" w14:textId="77777777" w:rsidR="00280A1A" w:rsidRDefault="00280A1A">
            <w:pPr>
              <w:rPr>
                <w:lang w:val="en-CA"/>
              </w:rPr>
            </w:pPr>
            <w:r>
              <w:rPr>
                <w:lang w:val="en-CA"/>
              </w:rPr>
              <w:t>Batch request file containing transaction type other than Purchase or Refund</w:t>
            </w:r>
          </w:p>
          <w:p w14:paraId="7501D95C" w14:textId="77777777" w:rsidR="00280A1A" w:rsidRDefault="00280A1A">
            <w:pPr>
              <w:rPr>
                <w:lang w:val="en-CA"/>
              </w:rPr>
            </w:pPr>
            <w:r>
              <w:rPr>
                <w:szCs w:val="22"/>
                <w:lang w:val="en-CA"/>
              </w:rPr>
              <w:t>999999 represents the record number where the invalid transaction type was first detected</w:t>
            </w:r>
          </w:p>
        </w:tc>
        <w:tc>
          <w:tcPr>
            <w:tcW w:w="432" w:type="pct"/>
            <w:tcBorders>
              <w:top w:val="single" w:sz="4" w:space="0" w:color="auto"/>
              <w:left w:val="single" w:sz="4" w:space="0" w:color="auto"/>
              <w:bottom w:val="single" w:sz="4" w:space="0" w:color="auto"/>
              <w:right w:val="single" w:sz="4" w:space="0" w:color="auto"/>
            </w:tcBorders>
            <w:hideMark/>
          </w:tcPr>
          <w:p w14:paraId="7501D95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5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5F" w14:textId="77777777" w:rsidR="00280A1A" w:rsidRDefault="00280A1A">
            <w:pPr>
              <w:rPr>
                <w:lang w:val="en-CA"/>
              </w:rPr>
            </w:pPr>
            <w:r>
              <w:rPr>
                <w:lang w:val="en-CA"/>
              </w:rPr>
              <w:t>HIGH</w:t>
            </w:r>
          </w:p>
        </w:tc>
      </w:tr>
      <w:tr w:rsidR="00280A1A" w14:paraId="7501D969"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61" w14:textId="77777777" w:rsidR="00280A1A" w:rsidRDefault="00280A1A">
            <w:pPr>
              <w:rPr>
                <w:lang w:val="en-CA"/>
              </w:rPr>
            </w:pPr>
            <w:r>
              <w:rPr>
                <w:lang w:val="en-CA"/>
              </w:rPr>
              <w:t>GPSB-0005</w:t>
            </w:r>
          </w:p>
        </w:tc>
        <w:tc>
          <w:tcPr>
            <w:tcW w:w="1606" w:type="pct"/>
            <w:tcBorders>
              <w:top w:val="single" w:sz="4" w:space="0" w:color="auto"/>
              <w:left w:val="single" w:sz="4" w:space="0" w:color="auto"/>
              <w:bottom w:val="single" w:sz="4" w:space="0" w:color="auto"/>
              <w:right w:val="single" w:sz="4" w:space="0" w:color="auto"/>
            </w:tcBorders>
            <w:hideMark/>
          </w:tcPr>
          <w:p w14:paraId="7501D962" w14:textId="77777777" w:rsidR="00280A1A" w:rsidRDefault="00280A1A">
            <w:pPr>
              <w:rPr>
                <w:lang w:val="en-CA"/>
              </w:rPr>
            </w:pPr>
            <w:r>
              <w:rPr>
                <w:lang w:val="en-CA"/>
              </w:rPr>
              <w:t xml:space="preserve">Invalid/unmatched TerminalID - &lt;File name with suffix </w:t>
            </w:r>
            <w:r>
              <w:rPr>
                <w:szCs w:val="22"/>
                <w:lang w:val="en-CA"/>
              </w:rPr>
              <w:t>.ERRTERML999999</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63" w14:textId="77777777" w:rsidR="00280A1A" w:rsidRDefault="00280A1A">
            <w:pPr>
              <w:rPr>
                <w:lang w:val="en-CA"/>
              </w:rPr>
            </w:pPr>
            <w:r>
              <w:rPr>
                <w:lang w:val="en-CA"/>
              </w:rPr>
              <w:t>Batch request file containing an invalid/unmatched TerminalID</w:t>
            </w:r>
          </w:p>
          <w:p w14:paraId="7501D964" w14:textId="77777777" w:rsidR="00280A1A" w:rsidRDefault="00280A1A">
            <w:pPr>
              <w:rPr>
                <w:szCs w:val="22"/>
                <w:lang w:val="en-CA"/>
              </w:rPr>
            </w:pPr>
            <w:r>
              <w:rPr>
                <w:szCs w:val="22"/>
                <w:lang w:val="en-CA"/>
              </w:rPr>
              <w:t>999999 represents the record number where the invalid TerminalID was first detected</w:t>
            </w:r>
          </w:p>
          <w:p w14:paraId="7501D965"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66"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67"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68" w14:textId="77777777" w:rsidR="00280A1A" w:rsidRDefault="00280A1A">
            <w:pPr>
              <w:rPr>
                <w:lang w:val="en-CA"/>
              </w:rPr>
            </w:pPr>
            <w:r>
              <w:rPr>
                <w:lang w:val="en-CA"/>
              </w:rPr>
              <w:t>HIGH</w:t>
            </w:r>
          </w:p>
        </w:tc>
      </w:tr>
      <w:tr w:rsidR="00280A1A" w14:paraId="7501D971"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6A" w14:textId="77777777" w:rsidR="00280A1A" w:rsidRDefault="00280A1A">
            <w:pPr>
              <w:rPr>
                <w:lang w:val="en-CA"/>
              </w:rPr>
            </w:pPr>
            <w:r>
              <w:rPr>
                <w:lang w:val="en-CA"/>
              </w:rPr>
              <w:t>GPSB-0006</w:t>
            </w:r>
          </w:p>
        </w:tc>
        <w:tc>
          <w:tcPr>
            <w:tcW w:w="1606" w:type="pct"/>
            <w:tcBorders>
              <w:top w:val="single" w:sz="4" w:space="0" w:color="auto"/>
              <w:left w:val="single" w:sz="4" w:space="0" w:color="auto"/>
              <w:bottom w:val="single" w:sz="4" w:space="0" w:color="auto"/>
              <w:right w:val="single" w:sz="4" w:space="0" w:color="auto"/>
            </w:tcBorders>
            <w:hideMark/>
          </w:tcPr>
          <w:p w14:paraId="7501D96B" w14:textId="77777777" w:rsidR="00280A1A" w:rsidRDefault="00280A1A">
            <w:pPr>
              <w:rPr>
                <w:lang w:val="en-CA"/>
              </w:rPr>
            </w:pPr>
            <w:r>
              <w:rPr>
                <w:lang w:val="en-CA"/>
              </w:rPr>
              <w:t xml:space="preserve">File with multiple ProcessorID - &lt;File name with suffix </w:t>
            </w:r>
            <w:r>
              <w:rPr>
                <w:szCs w:val="22"/>
                <w:lang w:val="en-CA"/>
              </w:rPr>
              <w:lastRenderedPageBreak/>
              <w:t>.ERRMLTPL999999</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6C" w14:textId="77777777" w:rsidR="00280A1A" w:rsidRDefault="00280A1A">
            <w:pPr>
              <w:rPr>
                <w:lang w:val="en-CA"/>
              </w:rPr>
            </w:pPr>
            <w:r>
              <w:rPr>
                <w:lang w:val="en-CA"/>
              </w:rPr>
              <w:lastRenderedPageBreak/>
              <w:t xml:space="preserve">Batch request file containing TerminalID which belongs to </w:t>
            </w:r>
            <w:r>
              <w:rPr>
                <w:lang w:val="en-CA"/>
              </w:rPr>
              <w:lastRenderedPageBreak/>
              <w:t>multiple Processors.</w:t>
            </w:r>
          </w:p>
          <w:p w14:paraId="7501D96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6E" w14:textId="77777777" w:rsidR="00280A1A" w:rsidRDefault="00280A1A">
            <w:pPr>
              <w:rPr>
                <w:lang w:val="en-CA"/>
              </w:rPr>
            </w:pPr>
            <w:r>
              <w:rPr>
                <w:lang w:val="en-CA"/>
              </w:rPr>
              <w:lastRenderedPageBreak/>
              <w:t>NA</w:t>
            </w:r>
          </w:p>
        </w:tc>
        <w:tc>
          <w:tcPr>
            <w:tcW w:w="519" w:type="pct"/>
            <w:tcBorders>
              <w:top w:val="single" w:sz="4" w:space="0" w:color="auto"/>
              <w:left w:val="single" w:sz="4" w:space="0" w:color="auto"/>
              <w:bottom w:val="single" w:sz="4" w:space="0" w:color="auto"/>
              <w:right w:val="single" w:sz="4" w:space="0" w:color="auto"/>
            </w:tcBorders>
            <w:hideMark/>
          </w:tcPr>
          <w:p w14:paraId="7501D96F"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70" w14:textId="77777777" w:rsidR="00280A1A" w:rsidRDefault="00280A1A">
            <w:pPr>
              <w:rPr>
                <w:lang w:val="en-CA"/>
              </w:rPr>
            </w:pPr>
            <w:r>
              <w:rPr>
                <w:lang w:val="en-CA"/>
              </w:rPr>
              <w:t>HIGH</w:t>
            </w:r>
          </w:p>
        </w:tc>
      </w:tr>
      <w:tr w:rsidR="00280A1A" w14:paraId="7501D97A"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72" w14:textId="77777777" w:rsidR="00280A1A" w:rsidRDefault="00280A1A">
            <w:pPr>
              <w:rPr>
                <w:lang w:val="en-CA"/>
              </w:rPr>
            </w:pPr>
            <w:r>
              <w:rPr>
                <w:lang w:val="en-CA"/>
              </w:rPr>
              <w:lastRenderedPageBreak/>
              <w:t>GPSB-0201</w:t>
            </w:r>
          </w:p>
        </w:tc>
        <w:tc>
          <w:tcPr>
            <w:tcW w:w="1606" w:type="pct"/>
            <w:tcBorders>
              <w:top w:val="single" w:sz="4" w:space="0" w:color="auto"/>
              <w:left w:val="single" w:sz="4" w:space="0" w:color="auto"/>
              <w:bottom w:val="single" w:sz="4" w:space="0" w:color="auto"/>
              <w:right w:val="single" w:sz="4" w:space="0" w:color="auto"/>
            </w:tcBorders>
          </w:tcPr>
          <w:p w14:paraId="7501D973" w14:textId="77777777" w:rsidR="00280A1A" w:rsidRDefault="00280A1A">
            <w:pPr>
              <w:rPr>
                <w:lang w:val="en-CA"/>
              </w:rPr>
            </w:pPr>
            <w:r>
              <w:rPr>
                <w:lang w:val="en-CA"/>
              </w:rPr>
              <w:t>Invalid BSS_SOURCE - not found in GPS - &lt;File name with input error&gt;</w:t>
            </w:r>
          </w:p>
          <w:p w14:paraId="7501D974" w14:textId="77777777" w:rsidR="00280A1A" w:rsidRDefault="00280A1A">
            <w:pPr>
              <w:rPr>
                <w:lang w:val="en-CA"/>
              </w:rPr>
            </w:pPr>
          </w:p>
        </w:tc>
        <w:tc>
          <w:tcPr>
            <w:tcW w:w="1419" w:type="pct"/>
            <w:tcBorders>
              <w:top w:val="single" w:sz="4" w:space="0" w:color="auto"/>
              <w:left w:val="single" w:sz="4" w:space="0" w:color="auto"/>
              <w:bottom w:val="single" w:sz="4" w:space="0" w:color="auto"/>
              <w:right w:val="single" w:sz="4" w:space="0" w:color="auto"/>
            </w:tcBorders>
            <w:hideMark/>
          </w:tcPr>
          <w:p w14:paraId="7501D975" w14:textId="77777777" w:rsidR="00280A1A" w:rsidRDefault="00280A1A">
            <w:pPr>
              <w:rPr>
                <w:lang w:val="en-CA"/>
              </w:rPr>
            </w:pPr>
            <w:r>
              <w:rPr>
                <w:lang w:val="en-CA"/>
              </w:rPr>
              <w:t>BSSID not found in GPS Database (BSS_SOURCE_ID)</w:t>
            </w:r>
          </w:p>
          <w:p w14:paraId="7501D976" w14:textId="77777777" w:rsidR="00280A1A" w:rsidRDefault="00280A1A">
            <w:pPr>
              <w:rPr>
                <w:lang w:val="en-CA"/>
              </w:rPr>
            </w:pPr>
            <w:r>
              <w:rPr>
                <w:lang w:val="en-CA"/>
              </w:rPr>
              <w:t>(This is 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77"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78"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79" w14:textId="77777777" w:rsidR="00280A1A" w:rsidRDefault="00280A1A">
            <w:pPr>
              <w:rPr>
                <w:lang w:val="en-CA"/>
              </w:rPr>
            </w:pPr>
            <w:r>
              <w:rPr>
                <w:lang w:val="en-CA"/>
              </w:rPr>
              <w:t xml:space="preserve">HIGH </w:t>
            </w:r>
          </w:p>
        </w:tc>
      </w:tr>
      <w:tr w:rsidR="00280A1A" w14:paraId="7501D982"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7B" w14:textId="77777777" w:rsidR="00280A1A" w:rsidRDefault="00280A1A">
            <w:pPr>
              <w:rPr>
                <w:lang w:val="en-CA"/>
              </w:rPr>
            </w:pPr>
            <w:r>
              <w:rPr>
                <w:lang w:val="en-CA"/>
              </w:rPr>
              <w:t>GPSB-0202</w:t>
            </w:r>
          </w:p>
        </w:tc>
        <w:tc>
          <w:tcPr>
            <w:tcW w:w="1606" w:type="pct"/>
            <w:tcBorders>
              <w:top w:val="single" w:sz="4" w:space="0" w:color="auto"/>
              <w:left w:val="single" w:sz="4" w:space="0" w:color="auto"/>
              <w:bottom w:val="single" w:sz="4" w:space="0" w:color="auto"/>
              <w:right w:val="single" w:sz="4" w:space="0" w:color="auto"/>
            </w:tcBorders>
            <w:hideMark/>
          </w:tcPr>
          <w:p w14:paraId="7501D97C" w14:textId="77777777" w:rsidR="00280A1A" w:rsidRDefault="00280A1A">
            <w:pPr>
              <w:rPr>
                <w:lang w:val="en-CA"/>
              </w:rPr>
            </w:pPr>
            <w:r>
              <w:rPr>
                <w:lang w:val="en-CA"/>
              </w:rPr>
              <w:t>Invalid GPSTRN for the TransType -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7D" w14:textId="77777777" w:rsidR="00280A1A" w:rsidRDefault="00280A1A">
            <w:pPr>
              <w:rPr>
                <w:lang w:val="en-CA"/>
              </w:rPr>
            </w:pPr>
            <w:r>
              <w:rPr>
                <w:lang w:val="en-CA"/>
              </w:rPr>
              <w:t xml:space="preserve">The GPSTRN and the Transaction type combination not valid. – What should happen to the file? </w:t>
            </w:r>
          </w:p>
          <w:p w14:paraId="7501D97E" w14:textId="77777777" w:rsidR="00280A1A" w:rsidRDefault="00280A1A">
            <w:pPr>
              <w:rPr>
                <w:lang w:val="en-CA"/>
              </w:rPr>
            </w:pPr>
            <w:r>
              <w:rPr>
                <w:lang w:val="en-CA"/>
              </w:rPr>
              <w:t>(GPSTRN must be 0 for PURC. This needs to be discussed)</w:t>
            </w:r>
          </w:p>
        </w:tc>
        <w:tc>
          <w:tcPr>
            <w:tcW w:w="432" w:type="pct"/>
            <w:tcBorders>
              <w:top w:val="single" w:sz="4" w:space="0" w:color="auto"/>
              <w:left w:val="single" w:sz="4" w:space="0" w:color="auto"/>
              <w:bottom w:val="single" w:sz="4" w:space="0" w:color="auto"/>
              <w:right w:val="single" w:sz="4" w:space="0" w:color="auto"/>
            </w:tcBorders>
            <w:hideMark/>
          </w:tcPr>
          <w:p w14:paraId="7501D97F"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80"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81" w14:textId="77777777" w:rsidR="00280A1A" w:rsidRDefault="00280A1A">
            <w:pPr>
              <w:rPr>
                <w:lang w:val="en-CA"/>
              </w:rPr>
            </w:pPr>
            <w:r>
              <w:rPr>
                <w:lang w:val="en-CA"/>
              </w:rPr>
              <w:t>NA</w:t>
            </w:r>
          </w:p>
        </w:tc>
      </w:tr>
      <w:tr w:rsidR="00280A1A" w14:paraId="7501D98A"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83" w14:textId="77777777" w:rsidR="00280A1A" w:rsidRDefault="00280A1A">
            <w:pPr>
              <w:rPr>
                <w:lang w:val="en-CA"/>
              </w:rPr>
            </w:pPr>
            <w:r>
              <w:rPr>
                <w:lang w:val="en-CA"/>
              </w:rPr>
              <w:t>GPSB-0203</w:t>
            </w:r>
          </w:p>
        </w:tc>
        <w:tc>
          <w:tcPr>
            <w:tcW w:w="1606" w:type="pct"/>
            <w:tcBorders>
              <w:top w:val="single" w:sz="4" w:space="0" w:color="auto"/>
              <w:left w:val="single" w:sz="4" w:space="0" w:color="auto"/>
              <w:bottom w:val="single" w:sz="4" w:space="0" w:color="auto"/>
              <w:right w:val="single" w:sz="4" w:space="0" w:color="auto"/>
            </w:tcBorders>
            <w:hideMark/>
          </w:tcPr>
          <w:p w14:paraId="7501D984" w14:textId="77777777" w:rsidR="00280A1A" w:rsidRDefault="00280A1A">
            <w:pPr>
              <w:rPr>
                <w:lang w:val="en-CA"/>
              </w:rPr>
            </w:pPr>
            <w:r>
              <w:rPr>
                <w:lang w:val="en-CA"/>
              </w:rPr>
              <w:t>Invalid GPSTRN – Txn number not found -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86" w14:textId="52C2C4A7" w:rsidR="00280A1A" w:rsidRPr="00D46D23" w:rsidRDefault="00280A1A">
            <w:pPr>
              <w:rPr>
                <w:lang w:val="en-CA"/>
              </w:rPr>
            </w:pPr>
            <w:r>
              <w:rPr>
                <w:lang w:val="en-CA"/>
              </w:rPr>
              <w:t>GPSTRN not found</w:t>
            </w:r>
          </w:p>
        </w:tc>
        <w:tc>
          <w:tcPr>
            <w:tcW w:w="432" w:type="pct"/>
            <w:tcBorders>
              <w:top w:val="single" w:sz="4" w:space="0" w:color="auto"/>
              <w:left w:val="single" w:sz="4" w:space="0" w:color="auto"/>
              <w:bottom w:val="single" w:sz="4" w:space="0" w:color="auto"/>
              <w:right w:val="single" w:sz="4" w:space="0" w:color="auto"/>
            </w:tcBorders>
            <w:hideMark/>
          </w:tcPr>
          <w:p w14:paraId="7501D987"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88"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89" w14:textId="77777777" w:rsidR="00280A1A" w:rsidRDefault="00280A1A">
            <w:pPr>
              <w:rPr>
                <w:lang w:val="en-CA"/>
              </w:rPr>
            </w:pPr>
            <w:r>
              <w:rPr>
                <w:lang w:val="en-CA"/>
              </w:rPr>
              <w:t>NA</w:t>
            </w:r>
          </w:p>
        </w:tc>
      </w:tr>
      <w:tr w:rsidR="00280A1A" w14:paraId="7501D991"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8B" w14:textId="77777777" w:rsidR="00280A1A" w:rsidRDefault="00280A1A">
            <w:pPr>
              <w:rPr>
                <w:lang w:val="en-CA"/>
              </w:rPr>
            </w:pPr>
            <w:r>
              <w:rPr>
                <w:lang w:val="en-CA"/>
              </w:rPr>
              <w:t>GPSB-0204</w:t>
            </w:r>
          </w:p>
        </w:tc>
        <w:tc>
          <w:tcPr>
            <w:tcW w:w="1606" w:type="pct"/>
            <w:tcBorders>
              <w:top w:val="single" w:sz="4" w:space="0" w:color="auto"/>
              <w:left w:val="single" w:sz="4" w:space="0" w:color="auto"/>
              <w:bottom w:val="single" w:sz="4" w:space="0" w:color="auto"/>
              <w:right w:val="single" w:sz="4" w:space="0" w:color="auto"/>
            </w:tcBorders>
            <w:hideMark/>
          </w:tcPr>
          <w:p w14:paraId="7501D98C" w14:textId="77777777" w:rsidR="00280A1A" w:rsidRDefault="00280A1A">
            <w:pPr>
              <w:rPr>
                <w:lang w:val="en-CA"/>
              </w:rPr>
            </w:pPr>
            <w:r>
              <w:rPr>
                <w:lang w:val="en-CA"/>
              </w:rPr>
              <w:t>Invalid File Type not found in the database</w:t>
            </w:r>
          </w:p>
        </w:tc>
        <w:tc>
          <w:tcPr>
            <w:tcW w:w="1419" w:type="pct"/>
            <w:tcBorders>
              <w:top w:val="single" w:sz="4" w:space="0" w:color="auto"/>
              <w:left w:val="single" w:sz="4" w:space="0" w:color="auto"/>
              <w:bottom w:val="single" w:sz="4" w:space="0" w:color="auto"/>
              <w:right w:val="single" w:sz="4" w:space="0" w:color="auto"/>
            </w:tcBorders>
          </w:tcPr>
          <w:p w14:paraId="7501D98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8E"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8F"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990" w14:textId="77777777" w:rsidR="00280A1A" w:rsidRDefault="00280A1A">
            <w:pPr>
              <w:rPr>
                <w:lang w:val="en-CA"/>
              </w:rPr>
            </w:pPr>
          </w:p>
        </w:tc>
      </w:tr>
      <w:tr w:rsidR="00280A1A" w14:paraId="7501D99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92" w14:textId="77777777" w:rsidR="00280A1A" w:rsidRDefault="00280A1A">
            <w:pPr>
              <w:rPr>
                <w:lang w:val="en-CA"/>
              </w:rPr>
            </w:pPr>
            <w:r>
              <w:rPr>
                <w:lang w:val="en-CA"/>
              </w:rPr>
              <w:t>GPSB-0301</w:t>
            </w:r>
          </w:p>
        </w:tc>
        <w:tc>
          <w:tcPr>
            <w:tcW w:w="1606" w:type="pct"/>
            <w:tcBorders>
              <w:top w:val="single" w:sz="4" w:space="0" w:color="auto"/>
              <w:left w:val="single" w:sz="4" w:space="0" w:color="auto"/>
              <w:bottom w:val="single" w:sz="4" w:space="0" w:color="auto"/>
              <w:right w:val="single" w:sz="4" w:space="0" w:color="auto"/>
            </w:tcBorders>
            <w:hideMark/>
          </w:tcPr>
          <w:p w14:paraId="7501D993" w14:textId="77777777" w:rsidR="00280A1A" w:rsidRDefault="00280A1A">
            <w:pPr>
              <w:rPr>
                <w:lang w:val="en-CA"/>
              </w:rPr>
            </w:pPr>
            <w:r>
              <w:rPr>
                <w:lang w:val="en-CA"/>
              </w:rPr>
              <w:t>System Error – Database Error-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94" w14:textId="77777777" w:rsidR="00280A1A" w:rsidRDefault="00280A1A">
            <w:pPr>
              <w:rPr>
                <w:lang w:val="en-CA"/>
              </w:rPr>
            </w:pPr>
            <w:r>
              <w:rPr>
                <w:lang w:val="en-CA"/>
              </w:rPr>
              <w:t>Error while connecting to the database or while updating/retrieving the data</w:t>
            </w:r>
          </w:p>
        </w:tc>
        <w:tc>
          <w:tcPr>
            <w:tcW w:w="432" w:type="pct"/>
            <w:tcBorders>
              <w:top w:val="single" w:sz="4" w:space="0" w:color="auto"/>
              <w:left w:val="single" w:sz="4" w:space="0" w:color="auto"/>
              <w:bottom w:val="single" w:sz="4" w:space="0" w:color="auto"/>
              <w:right w:val="single" w:sz="4" w:space="0" w:color="auto"/>
            </w:tcBorders>
            <w:hideMark/>
          </w:tcPr>
          <w:p w14:paraId="7501D99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9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97" w14:textId="77777777" w:rsidR="00280A1A" w:rsidRDefault="00280A1A">
            <w:pPr>
              <w:rPr>
                <w:lang w:val="en-CA"/>
              </w:rPr>
            </w:pPr>
            <w:r>
              <w:rPr>
                <w:lang w:val="en-CA"/>
              </w:rPr>
              <w:t>HIGH</w:t>
            </w:r>
          </w:p>
        </w:tc>
      </w:tr>
      <w:tr w:rsidR="00280A1A" w14:paraId="7501D99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99" w14:textId="77777777" w:rsidR="00280A1A" w:rsidRDefault="00280A1A">
            <w:pPr>
              <w:rPr>
                <w:lang w:val="en-CA"/>
              </w:rPr>
            </w:pPr>
            <w:r>
              <w:rPr>
                <w:lang w:val="en-CA"/>
              </w:rPr>
              <w:t>GPSB-0302</w:t>
            </w:r>
          </w:p>
        </w:tc>
        <w:tc>
          <w:tcPr>
            <w:tcW w:w="1606" w:type="pct"/>
            <w:tcBorders>
              <w:top w:val="single" w:sz="4" w:space="0" w:color="auto"/>
              <w:left w:val="single" w:sz="4" w:space="0" w:color="auto"/>
              <w:bottom w:val="single" w:sz="4" w:space="0" w:color="auto"/>
              <w:right w:val="single" w:sz="4" w:space="0" w:color="auto"/>
            </w:tcBorders>
            <w:hideMark/>
          </w:tcPr>
          <w:p w14:paraId="7501D99A" w14:textId="77777777" w:rsidR="00280A1A" w:rsidRDefault="00280A1A">
            <w:pPr>
              <w:rPr>
                <w:lang w:val="en-CA"/>
              </w:rPr>
            </w:pPr>
            <w:r>
              <w:rPr>
                <w:lang w:val="en-CA"/>
              </w:rPr>
              <w:t>System or DB Error while updating/persisting PMT_BATCH_STATUS-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9B" w14:textId="77777777" w:rsidR="00280A1A" w:rsidRDefault="00280A1A">
            <w:pPr>
              <w:rPr>
                <w:lang w:val="en-CA"/>
              </w:rPr>
            </w:pPr>
            <w:r>
              <w:rPr>
                <w:lang w:val="en-CA"/>
              </w:rPr>
              <w:t>System or DB Error while updating /persisting PMT_BATCH_STATUS</w:t>
            </w:r>
          </w:p>
        </w:tc>
        <w:tc>
          <w:tcPr>
            <w:tcW w:w="432" w:type="pct"/>
            <w:tcBorders>
              <w:top w:val="single" w:sz="4" w:space="0" w:color="auto"/>
              <w:left w:val="single" w:sz="4" w:space="0" w:color="auto"/>
              <w:bottom w:val="single" w:sz="4" w:space="0" w:color="auto"/>
              <w:right w:val="single" w:sz="4" w:space="0" w:color="auto"/>
            </w:tcBorders>
            <w:hideMark/>
          </w:tcPr>
          <w:p w14:paraId="7501D99C"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9D"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9E" w14:textId="77777777" w:rsidR="00280A1A" w:rsidRDefault="00280A1A">
            <w:pPr>
              <w:rPr>
                <w:lang w:val="en-CA"/>
              </w:rPr>
            </w:pPr>
            <w:r>
              <w:rPr>
                <w:lang w:val="en-CA"/>
              </w:rPr>
              <w:t>HIGH</w:t>
            </w:r>
          </w:p>
        </w:tc>
      </w:tr>
      <w:tr w:rsidR="00280A1A" w14:paraId="7501D9A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0" w14:textId="77777777" w:rsidR="00280A1A" w:rsidRDefault="00280A1A">
            <w:pPr>
              <w:rPr>
                <w:lang w:val="en-CA"/>
              </w:rPr>
            </w:pPr>
            <w:r>
              <w:rPr>
                <w:lang w:val="en-CA"/>
              </w:rPr>
              <w:t>GPSB-0303</w:t>
            </w:r>
          </w:p>
        </w:tc>
        <w:tc>
          <w:tcPr>
            <w:tcW w:w="1606" w:type="pct"/>
            <w:tcBorders>
              <w:top w:val="single" w:sz="4" w:space="0" w:color="auto"/>
              <w:left w:val="single" w:sz="4" w:space="0" w:color="auto"/>
              <w:bottom w:val="single" w:sz="4" w:space="0" w:color="auto"/>
              <w:right w:val="single" w:sz="4" w:space="0" w:color="auto"/>
            </w:tcBorders>
            <w:hideMark/>
          </w:tcPr>
          <w:p w14:paraId="7501D9A1" w14:textId="77777777" w:rsidR="00280A1A" w:rsidRDefault="00280A1A">
            <w:pPr>
              <w:rPr>
                <w:lang w:val="en-CA"/>
              </w:rPr>
            </w:pPr>
            <w:r>
              <w:rPr>
                <w:lang w:val="en-CA"/>
              </w:rPr>
              <w:t>System or DB Error while updating/persisting BATCH_PAYMENT_TEMP-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A2" w14:textId="77777777" w:rsidR="00280A1A" w:rsidRDefault="00280A1A">
            <w:pPr>
              <w:rPr>
                <w:lang w:val="en-CA"/>
              </w:rPr>
            </w:pPr>
            <w:r>
              <w:rPr>
                <w:lang w:val="en-CA"/>
              </w:rPr>
              <w:t>System or DB Error while updating/persisting BATCH_PAYMENT_TEMP</w:t>
            </w:r>
          </w:p>
        </w:tc>
        <w:tc>
          <w:tcPr>
            <w:tcW w:w="432" w:type="pct"/>
            <w:tcBorders>
              <w:top w:val="single" w:sz="4" w:space="0" w:color="auto"/>
              <w:left w:val="single" w:sz="4" w:space="0" w:color="auto"/>
              <w:bottom w:val="single" w:sz="4" w:space="0" w:color="auto"/>
              <w:right w:val="single" w:sz="4" w:space="0" w:color="auto"/>
            </w:tcBorders>
            <w:hideMark/>
          </w:tcPr>
          <w:p w14:paraId="7501D9A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A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A5" w14:textId="77777777" w:rsidR="00280A1A" w:rsidRDefault="00280A1A">
            <w:pPr>
              <w:rPr>
                <w:lang w:val="en-CA"/>
              </w:rPr>
            </w:pPr>
            <w:r>
              <w:rPr>
                <w:lang w:val="en-CA"/>
              </w:rPr>
              <w:t>HIGH</w:t>
            </w:r>
          </w:p>
        </w:tc>
      </w:tr>
      <w:tr w:rsidR="00280A1A" w14:paraId="7501D9AD"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7" w14:textId="77777777" w:rsidR="00280A1A" w:rsidRDefault="00280A1A">
            <w:pPr>
              <w:rPr>
                <w:lang w:val="en-CA"/>
              </w:rPr>
            </w:pPr>
            <w:r>
              <w:rPr>
                <w:lang w:val="en-CA"/>
              </w:rPr>
              <w:t>GPSB-0304</w:t>
            </w:r>
          </w:p>
        </w:tc>
        <w:tc>
          <w:tcPr>
            <w:tcW w:w="1606" w:type="pct"/>
            <w:tcBorders>
              <w:top w:val="single" w:sz="4" w:space="0" w:color="auto"/>
              <w:left w:val="single" w:sz="4" w:space="0" w:color="auto"/>
              <w:bottom w:val="single" w:sz="4" w:space="0" w:color="auto"/>
              <w:right w:val="single" w:sz="4" w:space="0" w:color="auto"/>
            </w:tcBorders>
            <w:hideMark/>
          </w:tcPr>
          <w:p w14:paraId="7501D9A8" w14:textId="77777777" w:rsidR="00280A1A" w:rsidRDefault="00280A1A">
            <w:pPr>
              <w:rPr>
                <w:lang w:val="en-CA"/>
              </w:rPr>
            </w:pPr>
            <w:r>
              <w:rPr>
                <w:lang w:val="en-CA"/>
              </w:rPr>
              <w:t>System or DB Error while updating FILE_PMT_SEQUENCE_NUMBER-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A9" w14:textId="77777777" w:rsidR="00280A1A" w:rsidRDefault="00280A1A">
            <w:pPr>
              <w:rPr>
                <w:lang w:val="en-CA"/>
              </w:rPr>
            </w:pPr>
            <w:r>
              <w:rPr>
                <w:lang w:val="en-CA"/>
              </w:rPr>
              <w:t>System or DB Error while updating FILE_PMT_SEQUENCE_NUMBER</w:t>
            </w:r>
          </w:p>
        </w:tc>
        <w:tc>
          <w:tcPr>
            <w:tcW w:w="432" w:type="pct"/>
            <w:tcBorders>
              <w:top w:val="single" w:sz="4" w:space="0" w:color="auto"/>
              <w:left w:val="single" w:sz="4" w:space="0" w:color="auto"/>
              <w:bottom w:val="single" w:sz="4" w:space="0" w:color="auto"/>
              <w:right w:val="single" w:sz="4" w:space="0" w:color="auto"/>
            </w:tcBorders>
            <w:hideMark/>
          </w:tcPr>
          <w:p w14:paraId="7501D9AA"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AB"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AC" w14:textId="77777777" w:rsidR="00280A1A" w:rsidRDefault="00280A1A">
            <w:pPr>
              <w:rPr>
                <w:lang w:val="en-CA"/>
              </w:rPr>
            </w:pPr>
            <w:r>
              <w:rPr>
                <w:lang w:val="en-CA"/>
              </w:rPr>
              <w:t>HIGH</w:t>
            </w:r>
          </w:p>
        </w:tc>
      </w:tr>
      <w:tr w:rsidR="00280A1A" w14:paraId="7501D9B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E" w14:textId="77777777" w:rsidR="00280A1A" w:rsidRDefault="00280A1A">
            <w:pPr>
              <w:rPr>
                <w:lang w:val="en-CA"/>
              </w:rPr>
            </w:pPr>
            <w:r>
              <w:rPr>
                <w:lang w:val="en-CA"/>
              </w:rPr>
              <w:t>GPSB-0305</w:t>
            </w:r>
          </w:p>
        </w:tc>
        <w:tc>
          <w:tcPr>
            <w:tcW w:w="1606" w:type="pct"/>
            <w:tcBorders>
              <w:top w:val="single" w:sz="4" w:space="0" w:color="auto"/>
              <w:left w:val="single" w:sz="4" w:space="0" w:color="auto"/>
              <w:bottom w:val="single" w:sz="4" w:space="0" w:color="auto"/>
              <w:right w:val="single" w:sz="4" w:space="0" w:color="auto"/>
            </w:tcBorders>
            <w:hideMark/>
          </w:tcPr>
          <w:p w14:paraId="7501D9AF" w14:textId="77777777" w:rsidR="00280A1A" w:rsidRDefault="00280A1A">
            <w:pPr>
              <w:rPr>
                <w:lang w:val="en-CA"/>
              </w:rPr>
            </w:pPr>
            <w:r>
              <w:rPr>
                <w:lang w:val="en-CA"/>
              </w:rPr>
              <w:t>System or DB Error while retrieving &lt;table name&gt;- &lt;File name with input error&gt;</w:t>
            </w:r>
          </w:p>
        </w:tc>
        <w:tc>
          <w:tcPr>
            <w:tcW w:w="1419" w:type="pct"/>
            <w:tcBorders>
              <w:top w:val="single" w:sz="4" w:space="0" w:color="auto"/>
              <w:left w:val="single" w:sz="4" w:space="0" w:color="auto"/>
              <w:bottom w:val="single" w:sz="4" w:space="0" w:color="auto"/>
              <w:right w:val="single" w:sz="4" w:space="0" w:color="auto"/>
            </w:tcBorders>
          </w:tcPr>
          <w:p w14:paraId="7501D9B0" w14:textId="77777777" w:rsidR="00280A1A" w:rsidRDefault="00280A1A">
            <w:pPr>
              <w:rPr>
                <w:lang w:val="en-CA"/>
              </w:rPr>
            </w:pPr>
            <w:r>
              <w:rPr>
                <w:lang w:val="en-CA"/>
              </w:rPr>
              <w:t>System or DB Error while retrieving FILE_PMT_SEQUENCE_NUMBER or</w:t>
            </w:r>
          </w:p>
          <w:p w14:paraId="7501D9B1" w14:textId="77777777" w:rsidR="00280A1A" w:rsidRDefault="00280A1A">
            <w:pPr>
              <w:rPr>
                <w:lang w:val="en-CA"/>
              </w:rPr>
            </w:pPr>
            <w:r>
              <w:rPr>
                <w:lang w:val="en-CA"/>
              </w:rPr>
              <w:t>SOURCE_BILLER_INFO or</w:t>
            </w:r>
          </w:p>
          <w:p w14:paraId="7501D9B2" w14:textId="77777777" w:rsidR="00280A1A" w:rsidRDefault="00280A1A">
            <w:pPr>
              <w:rPr>
                <w:lang w:val="en-CA"/>
              </w:rPr>
            </w:pPr>
            <w:r>
              <w:rPr>
                <w:lang w:val="en-CA"/>
              </w:rPr>
              <w:t>SOURCE_BILLER_DESTINATION</w:t>
            </w:r>
          </w:p>
          <w:p w14:paraId="7501D9B3" w14:textId="77777777" w:rsidR="00280A1A" w:rsidRDefault="00280A1A">
            <w:pPr>
              <w:rPr>
                <w:lang w:val="en-CA"/>
              </w:rPr>
            </w:pPr>
          </w:p>
          <w:p w14:paraId="7501D9B4" w14:textId="77777777" w:rsidR="00280A1A" w:rsidRDefault="00280A1A">
            <w:pPr>
              <w:rPr>
                <w:lang w:val="en-CA"/>
              </w:rPr>
            </w:pPr>
            <w:r>
              <w:rPr>
                <w:lang w:val="en-CA"/>
              </w:rPr>
              <w:t>Note: &lt;table name&gt; - appends the table name</w:t>
            </w:r>
          </w:p>
        </w:tc>
        <w:tc>
          <w:tcPr>
            <w:tcW w:w="432" w:type="pct"/>
            <w:tcBorders>
              <w:top w:val="single" w:sz="4" w:space="0" w:color="auto"/>
              <w:left w:val="single" w:sz="4" w:space="0" w:color="auto"/>
              <w:bottom w:val="single" w:sz="4" w:space="0" w:color="auto"/>
              <w:right w:val="single" w:sz="4" w:space="0" w:color="auto"/>
            </w:tcBorders>
            <w:hideMark/>
          </w:tcPr>
          <w:p w14:paraId="7501D9B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B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B7" w14:textId="77777777" w:rsidR="00280A1A" w:rsidRDefault="00280A1A">
            <w:pPr>
              <w:rPr>
                <w:lang w:val="en-CA"/>
              </w:rPr>
            </w:pPr>
            <w:r>
              <w:rPr>
                <w:lang w:val="en-CA"/>
              </w:rPr>
              <w:t>HIGH</w:t>
            </w:r>
          </w:p>
        </w:tc>
      </w:tr>
      <w:tr w:rsidR="00280A1A" w14:paraId="7501D9B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B9" w14:textId="77777777" w:rsidR="00280A1A" w:rsidRDefault="00280A1A">
            <w:pPr>
              <w:rPr>
                <w:lang w:val="en-CA"/>
              </w:rPr>
            </w:pPr>
            <w:r>
              <w:rPr>
                <w:color w:val="000000"/>
                <w:lang w:val="en-IN"/>
              </w:rPr>
              <w:t>GPSB-0306</w:t>
            </w:r>
          </w:p>
        </w:tc>
        <w:tc>
          <w:tcPr>
            <w:tcW w:w="1606" w:type="pct"/>
            <w:tcBorders>
              <w:top w:val="single" w:sz="4" w:space="0" w:color="auto"/>
              <w:left w:val="single" w:sz="4" w:space="0" w:color="auto"/>
              <w:bottom w:val="single" w:sz="4" w:space="0" w:color="auto"/>
              <w:right w:val="single" w:sz="4" w:space="0" w:color="auto"/>
            </w:tcBorders>
            <w:hideMark/>
          </w:tcPr>
          <w:p w14:paraId="7501D9BA" w14:textId="1EBED292"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retrieving</w:t>
            </w:r>
            <w:r w:rsidR="0016745D" w:rsidRPr="001C78C6">
              <w:rPr>
                <w:lang w:val="en-IN"/>
              </w:rPr>
              <w:t xml:space="preserve"> </w:t>
            </w:r>
            <w:r w:rsidRPr="001C78C6">
              <w:rPr>
                <w:lang w:val="en-IN"/>
              </w:rPr>
              <w:t>BSS_SOURCE</w:t>
            </w:r>
          </w:p>
        </w:tc>
        <w:tc>
          <w:tcPr>
            <w:tcW w:w="1419" w:type="pct"/>
            <w:tcBorders>
              <w:top w:val="single" w:sz="4" w:space="0" w:color="auto"/>
              <w:left w:val="single" w:sz="4" w:space="0" w:color="auto"/>
              <w:bottom w:val="single" w:sz="4" w:space="0" w:color="auto"/>
              <w:right w:val="single" w:sz="4" w:space="0" w:color="auto"/>
            </w:tcBorders>
          </w:tcPr>
          <w:p w14:paraId="7501D9BB"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BC"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BD"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BE" w14:textId="77777777" w:rsidR="00280A1A" w:rsidRDefault="00280A1A">
            <w:pPr>
              <w:rPr>
                <w:lang w:val="en-CA"/>
              </w:rPr>
            </w:pPr>
            <w:r>
              <w:rPr>
                <w:lang w:val="en-CA"/>
              </w:rPr>
              <w:t>HIGH</w:t>
            </w:r>
          </w:p>
        </w:tc>
      </w:tr>
      <w:tr w:rsidR="00280A1A" w14:paraId="7501D9C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0" w14:textId="77777777" w:rsidR="00280A1A" w:rsidRDefault="00280A1A">
            <w:pPr>
              <w:rPr>
                <w:lang w:val="en-CA"/>
              </w:rPr>
            </w:pPr>
            <w:r>
              <w:rPr>
                <w:color w:val="000000"/>
                <w:lang w:val="en-IN"/>
              </w:rPr>
              <w:t>GPSB-0307</w:t>
            </w:r>
          </w:p>
        </w:tc>
        <w:tc>
          <w:tcPr>
            <w:tcW w:w="1606" w:type="pct"/>
            <w:tcBorders>
              <w:top w:val="single" w:sz="4" w:space="0" w:color="auto"/>
              <w:left w:val="single" w:sz="4" w:space="0" w:color="auto"/>
              <w:bottom w:val="single" w:sz="4" w:space="0" w:color="auto"/>
              <w:right w:val="single" w:sz="4" w:space="0" w:color="auto"/>
            </w:tcBorders>
            <w:hideMark/>
          </w:tcPr>
          <w:p w14:paraId="7501D9C1" w14:textId="2D7415DD"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retrieving</w:t>
            </w:r>
            <w:r w:rsidR="0016745D" w:rsidRPr="001C78C6">
              <w:rPr>
                <w:lang w:val="en-IN"/>
              </w:rPr>
              <w:t xml:space="preserve"> </w:t>
            </w:r>
            <w:r w:rsidRPr="001C78C6">
              <w:rPr>
                <w:lang w:val="en-IN"/>
              </w:rPr>
              <w:t>MERCHANT_INFO</w:t>
            </w:r>
          </w:p>
        </w:tc>
        <w:tc>
          <w:tcPr>
            <w:tcW w:w="1419" w:type="pct"/>
            <w:tcBorders>
              <w:top w:val="single" w:sz="4" w:space="0" w:color="auto"/>
              <w:left w:val="single" w:sz="4" w:space="0" w:color="auto"/>
              <w:bottom w:val="single" w:sz="4" w:space="0" w:color="auto"/>
              <w:right w:val="single" w:sz="4" w:space="0" w:color="auto"/>
            </w:tcBorders>
          </w:tcPr>
          <w:p w14:paraId="7501D9C2"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C3"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C4"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C5" w14:textId="77777777" w:rsidR="00280A1A" w:rsidRDefault="00280A1A">
            <w:pPr>
              <w:rPr>
                <w:lang w:val="en-CA"/>
              </w:rPr>
            </w:pPr>
            <w:r>
              <w:rPr>
                <w:lang w:val="en-CA"/>
              </w:rPr>
              <w:t>HIGH</w:t>
            </w:r>
          </w:p>
        </w:tc>
      </w:tr>
      <w:tr w:rsidR="00280A1A" w14:paraId="7501D9CD"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7" w14:textId="77777777" w:rsidR="00280A1A" w:rsidRDefault="00280A1A">
            <w:pPr>
              <w:rPr>
                <w:lang w:val="en-CA"/>
              </w:rPr>
            </w:pPr>
            <w:r>
              <w:rPr>
                <w:color w:val="000000"/>
                <w:lang w:val="en-IN"/>
              </w:rPr>
              <w:t>GPSB-0308</w:t>
            </w:r>
          </w:p>
        </w:tc>
        <w:tc>
          <w:tcPr>
            <w:tcW w:w="1606" w:type="pct"/>
            <w:tcBorders>
              <w:top w:val="single" w:sz="4" w:space="0" w:color="auto"/>
              <w:left w:val="single" w:sz="4" w:space="0" w:color="auto"/>
              <w:bottom w:val="single" w:sz="4" w:space="0" w:color="auto"/>
              <w:right w:val="single" w:sz="4" w:space="0" w:color="auto"/>
            </w:tcBorders>
            <w:hideMark/>
          </w:tcPr>
          <w:p w14:paraId="7501D9C8" w14:textId="22FFC3EA"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persisting</w:t>
            </w:r>
            <w:r w:rsidR="0016745D" w:rsidRPr="001C78C6">
              <w:rPr>
                <w:lang w:val="en-IN"/>
              </w:rPr>
              <w:t xml:space="preserve"> </w:t>
            </w:r>
            <w:r w:rsidRPr="001C78C6">
              <w:rPr>
                <w:lang w:val="en-IN"/>
              </w:rPr>
              <w:t>TX_INFO</w:t>
            </w:r>
          </w:p>
        </w:tc>
        <w:tc>
          <w:tcPr>
            <w:tcW w:w="1419" w:type="pct"/>
            <w:tcBorders>
              <w:top w:val="single" w:sz="4" w:space="0" w:color="auto"/>
              <w:left w:val="single" w:sz="4" w:space="0" w:color="auto"/>
              <w:bottom w:val="single" w:sz="4" w:space="0" w:color="auto"/>
              <w:right w:val="single" w:sz="4" w:space="0" w:color="auto"/>
            </w:tcBorders>
          </w:tcPr>
          <w:p w14:paraId="7501D9C9"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CA"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CB"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CC" w14:textId="77777777" w:rsidR="00280A1A" w:rsidRDefault="00280A1A">
            <w:pPr>
              <w:rPr>
                <w:lang w:val="en-CA"/>
              </w:rPr>
            </w:pPr>
            <w:r>
              <w:rPr>
                <w:lang w:val="en-CA"/>
              </w:rPr>
              <w:t>HIGH</w:t>
            </w:r>
          </w:p>
        </w:tc>
      </w:tr>
      <w:tr w:rsidR="00280A1A" w14:paraId="7501D9D4"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E" w14:textId="77777777" w:rsidR="00280A1A" w:rsidRDefault="00280A1A">
            <w:pPr>
              <w:rPr>
                <w:lang w:val="en-CA"/>
              </w:rPr>
            </w:pPr>
            <w:r>
              <w:rPr>
                <w:color w:val="000000"/>
                <w:lang w:val="en-IN"/>
              </w:rPr>
              <w:t>GPSB-0309</w:t>
            </w:r>
          </w:p>
        </w:tc>
        <w:tc>
          <w:tcPr>
            <w:tcW w:w="1606" w:type="pct"/>
            <w:tcBorders>
              <w:top w:val="single" w:sz="4" w:space="0" w:color="auto"/>
              <w:left w:val="single" w:sz="4" w:space="0" w:color="auto"/>
              <w:bottom w:val="single" w:sz="4" w:space="0" w:color="auto"/>
              <w:right w:val="single" w:sz="4" w:space="0" w:color="auto"/>
            </w:tcBorders>
            <w:hideMark/>
          </w:tcPr>
          <w:p w14:paraId="7501D9CF" w14:textId="2CF1789A" w:rsidR="00280A1A" w:rsidRPr="001C78C6" w:rsidRDefault="00280A1A">
            <w:pPr>
              <w:autoSpaceDE w:val="0"/>
              <w:autoSpaceDN w:val="0"/>
              <w:rPr>
                <w:lang w:val="en-IN"/>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persisting</w:t>
            </w:r>
            <w:r w:rsidR="0016745D" w:rsidRPr="001C78C6">
              <w:rPr>
                <w:lang w:val="en-IN"/>
              </w:rPr>
              <w:t xml:space="preserve"> </w:t>
            </w:r>
            <w:r w:rsidRPr="001C78C6">
              <w:rPr>
                <w:lang w:val="en-IN"/>
              </w:rPr>
              <w:t>PMT_BATCH_TX_INFO</w:t>
            </w:r>
          </w:p>
        </w:tc>
        <w:tc>
          <w:tcPr>
            <w:tcW w:w="1419" w:type="pct"/>
            <w:tcBorders>
              <w:top w:val="single" w:sz="4" w:space="0" w:color="auto"/>
              <w:left w:val="single" w:sz="4" w:space="0" w:color="auto"/>
              <w:bottom w:val="single" w:sz="4" w:space="0" w:color="auto"/>
              <w:right w:val="single" w:sz="4" w:space="0" w:color="auto"/>
            </w:tcBorders>
          </w:tcPr>
          <w:p w14:paraId="7501D9D0"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D1"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D2"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D3" w14:textId="77777777" w:rsidR="00280A1A" w:rsidRDefault="00280A1A">
            <w:pPr>
              <w:rPr>
                <w:lang w:val="en-CA"/>
              </w:rPr>
            </w:pPr>
            <w:r>
              <w:rPr>
                <w:lang w:val="en-CA"/>
              </w:rPr>
              <w:t>HIGH</w:t>
            </w:r>
          </w:p>
        </w:tc>
      </w:tr>
      <w:tr w:rsidR="00280A1A" w14:paraId="7501D9DC"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D5" w14:textId="77777777" w:rsidR="00280A1A" w:rsidRDefault="00280A1A">
            <w:pPr>
              <w:rPr>
                <w:lang w:val="en-CA"/>
              </w:rPr>
            </w:pPr>
            <w:r>
              <w:rPr>
                <w:lang w:val="en-CA"/>
              </w:rPr>
              <w:t>GPSB-0501</w:t>
            </w:r>
          </w:p>
        </w:tc>
        <w:tc>
          <w:tcPr>
            <w:tcW w:w="1606" w:type="pct"/>
            <w:tcBorders>
              <w:top w:val="single" w:sz="4" w:space="0" w:color="auto"/>
              <w:left w:val="single" w:sz="4" w:space="0" w:color="auto"/>
              <w:bottom w:val="single" w:sz="4" w:space="0" w:color="auto"/>
              <w:right w:val="single" w:sz="4" w:space="0" w:color="auto"/>
            </w:tcBorders>
            <w:hideMark/>
          </w:tcPr>
          <w:p w14:paraId="7501D9D6" w14:textId="77777777" w:rsidR="00280A1A" w:rsidRDefault="00280A1A">
            <w:pPr>
              <w:rPr>
                <w:lang w:val="en-CA"/>
              </w:rPr>
            </w:pPr>
            <w:r>
              <w:rPr>
                <w:lang w:val="en-CA"/>
              </w:rPr>
              <w:t>Batch Response file not readable - &lt;Processor response File name with error.</w:t>
            </w:r>
            <w:r>
              <w:rPr>
                <w:szCs w:val="22"/>
                <w:lang w:val="en-CA"/>
              </w:rPr>
              <w:t>ERRFILE000000</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D7" w14:textId="77777777" w:rsidR="00280A1A" w:rsidRDefault="00280A1A">
            <w:pPr>
              <w:rPr>
                <w:lang w:val="en-CA"/>
              </w:rPr>
            </w:pPr>
            <w:r>
              <w:rPr>
                <w:lang w:val="en-CA"/>
              </w:rPr>
              <w:t>Not able to read a batch response file for processing</w:t>
            </w:r>
          </w:p>
          <w:p w14:paraId="7501D9D8"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D9"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DA"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DB" w14:textId="77777777" w:rsidR="00280A1A" w:rsidRDefault="00280A1A">
            <w:pPr>
              <w:rPr>
                <w:lang w:val="en-CA"/>
              </w:rPr>
            </w:pPr>
            <w:r>
              <w:rPr>
                <w:lang w:val="en-CA"/>
              </w:rPr>
              <w:t>HIGH</w:t>
            </w:r>
          </w:p>
        </w:tc>
      </w:tr>
      <w:tr w:rsidR="00280A1A" w14:paraId="7501D9E7"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DD" w14:textId="77777777" w:rsidR="00280A1A" w:rsidRDefault="00280A1A">
            <w:pPr>
              <w:rPr>
                <w:lang w:val="en-CA"/>
              </w:rPr>
            </w:pPr>
            <w:r>
              <w:rPr>
                <w:lang w:val="en-CA"/>
              </w:rPr>
              <w:t>GPSB-0502</w:t>
            </w:r>
          </w:p>
        </w:tc>
        <w:tc>
          <w:tcPr>
            <w:tcW w:w="1606" w:type="pct"/>
            <w:tcBorders>
              <w:top w:val="single" w:sz="4" w:space="0" w:color="auto"/>
              <w:left w:val="single" w:sz="4" w:space="0" w:color="auto"/>
              <w:bottom w:val="single" w:sz="4" w:space="0" w:color="auto"/>
              <w:right w:val="single" w:sz="4" w:space="0" w:color="auto"/>
            </w:tcBorders>
            <w:hideMark/>
          </w:tcPr>
          <w:p w14:paraId="7501D9DE" w14:textId="77777777" w:rsidR="00280A1A" w:rsidRDefault="00280A1A">
            <w:pPr>
              <w:rPr>
                <w:lang w:val="en-CA"/>
              </w:rPr>
            </w:pPr>
            <w:r>
              <w:rPr>
                <w:lang w:val="en-CA"/>
              </w:rPr>
              <w:t>Invalid batch response file structure - &lt;Processor response File name with error.</w:t>
            </w:r>
            <w:r>
              <w:rPr>
                <w:szCs w:val="22"/>
                <w:lang w:val="en-CA"/>
              </w:rPr>
              <w:t>ERRSTRUL999999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DF" w14:textId="77777777" w:rsidR="00280A1A" w:rsidRDefault="00280A1A">
            <w:pPr>
              <w:rPr>
                <w:lang w:val="en-CA"/>
              </w:rPr>
            </w:pPr>
            <w:r>
              <w:rPr>
                <w:lang w:val="en-CA"/>
              </w:rPr>
              <w:t>Invalid batch response file structure detected during transformation</w:t>
            </w:r>
          </w:p>
          <w:p w14:paraId="7501D9E0" w14:textId="77777777" w:rsidR="00280A1A" w:rsidRDefault="00280A1A">
            <w:pPr>
              <w:rPr>
                <w:lang w:val="en-CA"/>
              </w:rPr>
            </w:pPr>
            <w:r>
              <w:rPr>
                <w:lang w:val="en-CA"/>
              </w:rPr>
              <w:t>(Not to be sent to the BSS)</w:t>
            </w:r>
          </w:p>
          <w:p w14:paraId="7501D9E1" w14:textId="77777777" w:rsidR="00280A1A" w:rsidRDefault="00280A1A">
            <w:pPr>
              <w:rPr>
                <w:lang w:val="en-CA"/>
              </w:rPr>
            </w:pPr>
            <w:r>
              <w:rPr>
                <w:lang w:val="en-CA"/>
              </w:rPr>
              <w:t>Invalid Record Type or Invalid record Length (Fixed Length) or Invalid layout (CSV) or empty file</w:t>
            </w:r>
          </w:p>
          <w:p w14:paraId="7501D9E2" w14:textId="77777777" w:rsidR="00280A1A" w:rsidRDefault="00280A1A">
            <w:pPr>
              <w:rPr>
                <w:szCs w:val="22"/>
                <w:lang w:val="en-CA"/>
              </w:rPr>
            </w:pPr>
            <w:r>
              <w:rPr>
                <w:lang w:val="en-CA"/>
              </w:rPr>
              <w:t xml:space="preserve">999999 </w:t>
            </w:r>
            <w:r>
              <w:rPr>
                <w:szCs w:val="22"/>
                <w:lang w:val="en-CA"/>
              </w:rPr>
              <w:t>represents the record number where the file structure error was first detected</w:t>
            </w:r>
          </w:p>
          <w:p w14:paraId="7501D9E3" w14:textId="77777777" w:rsidR="00280A1A" w:rsidRDefault="00280A1A">
            <w:pPr>
              <w:rPr>
                <w:lang w:val="en-CA"/>
              </w:rPr>
            </w:pPr>
            <w:r>
              <w:rPr>
                <w:szCs w:val="22"/>
                <w:lang w:val="en-CA"/>
              </w:rPr>
              <w:lastRenderedPageBreak/>
              <w:t>If the file is empty, the value will be 000000.</w:t>
            </w:r>
          </w:p>
        </w:tc>
        <w:tc>
          <w:tcPr>
            <w:tcW w:w="432" w:type="pct"/>
            <w:tcBorders>
              <w:top w:val="single" w:sz="4" w:space="0" w:color="auto"/>
              <w:left w:val="single" w:sz="4" w:space="0" w:color="auto"/>
              <w:bottom w:val="single" w:sz="4" w:space="0" w:color="auto"/>
              <w:right w:val="single" w:sz="4" w:space="0" w:color="auto"/>
            </w:tcBorders>
            <w:hideMark/>
          </w:tcPr>
          <w:p w14:paraId="7501D9E4" w14:textId="77777777" w:rsidR="00280A1A" w:rsidRDefault="00280A1A">
            <w:pPr>
              <w:rPr>
                <w:lang w:val="en-CA"/>
              </w:rPr>
            </w:pPr>
            <w:r>
              <w:rPr>
                <w:lang w:val="en-CA"/>
              </w:rPr>
              <w:lastRenderedPageBreak/>
              <w:t>NA</w:t>
            </w:r>
          </w:p>
        </w:tc>
        <w:tc>
          <w:tcPr>
            <w:tcW w:w="519" w:type="pct"/>
            <w:tcBorders>
              <w:top w:val="single" w:sz="4" w:space="0" w:color="auto"/>
              <w:left w:val="single" w:sz="4" w:space="0" w:color="auto"/>
              <w:bottom w:val="single" w:sz="4" w:space="0" w:color="auto"/>
              <w:right w:val="single" w:sz="4" w:space="0" w:color="auto"/>
            </w:tcBorders>
            <w:hideMark/>
          </w:tcPr>
          <w:p w14:paraId="7501D9E5"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E6" w14:textId="77777777" w:rsidR="00280A1A" w:rsidRDefault="00280A1A">
            <w:pPr>
              <w:rPr>
                <w:lang w:val="en-CA"/>
              </w:rPr>
            </w:pPr>
            <w:r>
              <w:rPr>
                <w:lang w:val="en-CA"/>
              </w:rPr>
              <w:t xml:space="preserve">HIGH </w:t>
            </w:r>
          </w:p>
        </w:tc>
      </w:tr>
      <w:tr w:rsidR="00280A1A" w14:paraId="7501D9F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E8" w14:textId="77777777" w:rsidR="00280A1A" w:rsidRDefault="00280A1A">
            <w:pPr>
              <w:rPr>
                <w:lang w:val="en-CA"/>
              </w:rPr>
            </w:pPr>
            <w:r>
              <w:rPr>
                <w:lang w:val="en-CA"/>
              </w:rPr>
              <w:lastRenderedPageBreak/>
              <w:t>GPSB-0508</w:t>
            </w:r>
          </w:p>
        </w:tc>
        <w:tc>
          <w:tcPr>
            <w:tcW w:w="1606" w:type="pct"/>
            <w:tcBorders>
              <w:top w:val="single" w:sz="4" w:space="0" w:color="auto"/>
              <w:left w:val="single" w:sz="4" w:space="0" w:color="auto"/>
              <w:bottom w:val="single" w:sz="4" w:space="0" w:color="auto"/>
              <w:right w:val="single" w:sz="4" w:space="0" w:color="auto"/>
            </w:tcBorders>
            <w:hideMark/>
          </w:tcPr>
          <w:p w14:paraId="7501D9E9" w14:textId="77777777" w:rsidR="00280A1A" w:rsidRDefault="00280A1A">
            <w:pPr>
              <w:rPr>
                <w:lang w:val="en-CA"/>
              </w:rPr>
            </w:pPr>
            <w:r>
              <w:rPr>
                <w:lang w:val="en-CA"/>
              </w:rPr>
              <w:t xml:space="preserve">Invalid Transaction Type - &lt; Processor response File name with suffix </w:t>
            </w:r>
            <w:r>
              <w:rPr>
                <w:szCs w:val="22"/>
                <w:lang w:val="en-CA"/>
              </w:rPr>
              <w:t>.ERRTYPEL999999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EA" w14:textId="77777777" w:rsidR="00280A1A" w:rsidRDefault="00280A1A">
            <w:pPr>
              <w:rPr>
                <w:lang w:val="en-CA"/>
              </w:rPr>
            </w:pPr>
            <w:r>
              <w:rPr>
                <w:lang w:val="en-CA"/>
              </w:rPr>
              <w:t>Batch response file containing transaction type other than Purchase or Refund</w:t>
            </w:r>
          </w:p>
          <w:p w14:paraId="7501D9EB" w14:textId="77777777" w:rsidR="00280A1A" w:rsidRDefault="00280A1A">
            <w:pPr>
              <w:rPr>
                <w:szCs w:val="22"/>
                <w:lang w:val="en-CA"/>
              </w:rPr>
            </w:pPr>
            <w:r>
              <w:rPr>
                <w:szCs w:val="22"/>
                <w:lang w:val="en-CA"/>
              </w:rPr>
              <w:t>999999 represents the record number where the invalid transaction type was first detected</w:t>
            </w:r>
          </w:p>
          <w:p w14:paraId="7501D9EC"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E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E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EF" w14:textId="77777777" w:rsidR="00280A1A" w:rsidRDefault="00280A1A">
            <w:pPr>
              <w:rPr>
                <w:lang w:val="en-CA"/>
              </w:rPr>
            </w:pPr>
            <w:r>
              <w:rPr>
                <w:lang w:val="en-CA"/>
              </w:rPr>
              <w:t>HIGH</w:t>
            </w:r>
          </w:p>
        </w:tc>
      </w:tr>
      <w:tr w:rsidR="00280A1A" w14:paraId="7501D9F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F1" w14:textId="77777777" w:rsidR="00280A1A" w:rsidRDefault="00280A1A">
            <w:pPr>
              <w:rPr>
                <w:lang w:val="en-CA"/>
              </w:rPr>
            </w:pPr>
            <w:r>
              <w:rPr>
                <w:lang w:val="en-CA"/>
              </w:rPr>
              <w:t>GPSB-0503</w:t>
            </w:r>
          </w:p>
        </w:tc>
        <w:tc>
          <w:tcPr>
            <w:tcW w:w="1606" w:type="pct"/>
            <w:tcBorders>
              <w:top w:val="single" w:sz="4" w:space="0" w:color="auto"/>
              <w:left w:val="single" w:sz="4" w:space="0" w:color="auto"/>
              <w:bottom w:val="single" w:sz="4" w:space="0" w:color="auto"/>
              <w:right w:val="single" w:sz="4" w:space="0" w:color="auto"/>
            </w:tcBorders>
            <w:hideMark/>
          </w:tcPr>
          <w:p w14:paraId="7501D9F2" w14:textId="77777777" w:rsidR="00280A1A" w:rsidRDefault="00280A1A">
            <w:pPr>
              <w:rPr>
                <w:lang w:val="en-CA"/>
              </w:rPr>
            </w:pPr>
            <w:r>
              <w:rPr>
                <w:lang w:val="en-CA"/>
              </w:rPr>
              <w:t>Internal GPS batch processing error - &lt;Processor response File name&gt;</w:t>
            </w:r>
          </w:p>
        </w:tc>
        <w:tc>
          <w:tcPr>
            <w:tcW w:w="1419" w:type="pct"/>
            <w:tcBorders>
              <w:top w:val="single" w:sz="4" w:space="0" w:color="auto"/>
              <w:left w:val="single" w:sz="4" w:space="0" w:color="auto"/>
              <w:bottom w:val="single" w:sz="4" w:space="0" w:color="auto"/>
              <w:right w:val="single" w:sz="4" w:space="0" w:color="auto"/>
            </w:tcBorders>
            <w:hideMark/>
          </w:tcPr>
          <w:p w14:paraId="7501D9F3" w14:textId="77777777" w:rsidR="00280A1A" w:rsidRDefault="00280A1A">
            <w:pPr>
              <w:rPr>
                <w:lang w:val="en-CA"/>
              </w:rPr>
            </w:pPr>
            <w:r>
              <w:rPr>
                <w:lang w:val="en-CA"/>
              </w:rPr>
              <w:t>Internal GPS batch processing error</w:t>
            </w:r>
          </w:p>
          <w:p w14:paraId="7501D9F4"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F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F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F7" w14:textId="77777777" w:rsidR="00280A1A" w:rsidRDefault="00280A1A">
            <w:pPr>
              <w:rPr>
                <w:lang w:val="en-CA"/>
              </w:rPr>
            </w:pPr>
            <w:r>
              <w:rPr>
                <w:lang w:val="en-CA"/>
              </w:rPr>
              <w:t>HIGH</w:t>
            </w:r>
          </w:p>
        </w:tc>
      </w:tr>
      <w:tr w:rsidR="00280A1A" w14:paraId="7501D9F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F9" w14:textId="77777777" w:rsidR="00280A1A" w:rsidRDefault="00280A1A">
            <w:pPr>
              <w:rPr>
                <w:lang w:val="en-CA"/>
              </w:rPr>
            </w:pPr>
            <w:r>
              <w:rPr>
                <w:lang w:val="en-CA"/>
              </w:rPr>
              <w:t>GPSB-0504</w:t>
            </w:r>
          </w:p>
        </w:tc>
        <w:tc>
          <w:tcPr>
            <w:tcW w:w="1606" w:type="pct"/>
            <w:tcBorders>
              <w:top w:val="single" w:sz="4" w:space="0" w:color="auto"/>
              <w:left w:val="single" w:sz="4" w:space="0" w:color="auto"/>
              <w:bottom w:val="single" w:sz="4" w:space="0" w:color="auto"/>
              <w:right w:val="single" w:sz="4" w:space="0" w:color="auto"/>
            </w:tcBorders>
            <w:hideMark/>
          </w:tcPr>
          <w:p w14:paraId="7501D9FA" w14:textId="77777777" w:rsidR="00280A1A" w:rsidRDefault="00280A1A">
            <w:pPr>
              <w:rPr>
                <w:lang w:val="en-CA"/>
              </w:rPr>
            </w:pPr>
            <w:r>
              <w:rPr>
                <w:lang w:val="en-CA"/>
              </w:rPr>
              <w:t>Error during Chargeback file processing - &lt;Processor response File name&gt;</w:t>
            </w:r>
          </w:p>
        </w:tc>
        <w:tc>
          <w:tcPr>
            <w:tcW w:w="1419" w:type="pct"/>
            <w:tcBorders>
              <w:top w:val="single" w:sz="4" w:space="0" w:color="auto"/>
              <w:left w:val="single" w:sz="4" w:space="0" w:color="auto"/>
              <w:bottom w:val="single" w:sz="4" w:space="0" w:color="auto"/>
              <w:right w:val="single" w:sz="4" w:space="0" w:color="auto"/>
            </w:tcBorders>
            <w:hideMark/>
          </w:tcPr>
          <w:p w14:paraId="7501D9FB" w14:textId="77777777" w:rsidR="00280A1A" w:rsidRDefault="00280A1A">
            <w:pPr>
              <w:rPr>
                <w:lang w:val="en-CA"/>
              </w:rPr>
            </w:pPr>
            <w:r>
              <w:rPr>
                <w:lang w:val="en-CA"/>
              </w:rPr>
              <w:t>Error during Chargeback file processing</w:t>
            </w:r>
          </w:p>
        </w:tc>
        <w:tc>
          <w:tcPr>
            <w:tcW w:w="432" w:type="pct"/>
            <w:tcBorders>
              <w:top w:val="single" w:sz="4" w:space="0" w:color="auto"/>
              <w:left w:val="single" w:sz="4" w:space="0" w:color="auto"/>
              <w:bottom w:val="single" w:sz="4" w:space="0" w:color="auto"/>
              <w:right w:val="single" w:sz="4" w:space="0" w:color="auto"/>
            </w:tcBorders>
            <w:hideMark/>
          </w:tcPr>
          <w:p w14:paraId="7501D9FC"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FD"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FE" w14:textId="77777777" w:rsidR="00280A1A" w:rsidRDefault="00280A1A">
            <w:pPr>
              <w:rPr>
                <w:lang w:val="en-CA"/>
              </w:rPr>
            </w:pPr>
            <w:r>
              <w:rPr>
                <w:lang w:val="en-CA"/>
              </w:rPr>
              <w:t>HIGH</w:t>
            </w:r>
          </w:p>
        </w:tc>
      </w:tr>
      <w:tr w:rsidR="00280A1A" w14:paraId="7501DA15"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0E" w14:textId="77777777" w:rsidR="00280A1A" w:rsidRDefault="00280A1A">
            <w:pPr>
              <w:rPr>
                <w:lang w:val="en-CA"/>
              </w:rPr>
            </w:pPr>
            <w:r>
              <w:rPr>
                <w:lang w:val="en-CA"/>
              </w:rPr>
              <w:t>GPSB-0507</w:t>
            </w:r>
          </w:p>
        </w:tc>
        <w:tc>
          <w:tcPr>
            <w:tcW w:w="1606" w:type="pct"/>
            <w:tcBorders>
              <w:top w:val="single" w:sz="4" w:space="0" w:color="auto"/>
              <w:left w:val="single" w:sz="4" w:space="0" w:color="auto"/>
              <w:bottom w:val="single" w:sz="4" w:space="0" w:color="auto"/>
              <w:right w:val="single" w:sz="4" w:space="0" w:color="auto"/>
            </w:tcBorders>
            <w:hideMark/>
          </w:tcPr>
          <w:p w14:paraId="7501DA0F" w14:textId="77777777" w:rsidR="00280A1A" w:rsidRDefault="00280A1A">
            <w:pPr>
              <w:rPr>
                <w:lang w:val="en-CA"/>
              </w:rPr>
            </w:pPr>
            <w:r>
              <w:rPr>
                <w:lang w:val="en-CA"/>
              </w:rPr>
              <w:t>Incorrect StoreID/API token from Processor - &gt;</w:t>
            </w:r>
          </w:p>
        </w:tc>
        <w:tc>
          <w:tcPr>
            <w:tcW w:w="1419" w:type="pct"/>
            <w:tcBorders>
              <w:top w:val="single" w:sz="4" w:space="0" w:color="auto"/>
              <w:left w:val="single" w:sz="4" w:space="0" w:color="auto"/>
              <w:bottom w:val="single" w:sz="4" w:space="0" w:color="auto"/>
              <w:right w:val="single" w:sz="4" w:space="0" w:color="auto"/>
            </w:tcBorders>
          </w:tcPr>
          <w:p w14:paraId="7501DA10" w14:textId="77777777" w:rsidR="00280A1A" w:rsidRDefault="00280A1A">
            <w:pPr>
              <w:rPr>
                <w:lang w:val="en-CA"/>
              </w:rPr>
            </w:pPr>
            <w:r>
              <w:rPr>
                <w:lang w:val="en-CA"/>
              </w:rPr>
              <w:t>The storeID and API token from the processor do not match with the ones on GPS for the TerminalID</w:t>
            </w:r>
          </w:p>
          <w:p w14:paraId="7501DA11"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A12"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A13"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A14" w14:textId="77777777" w:rsidR="00280A1A" w:rsidRDefault="00280A1A">
            <w:pPr>
              <w:rPr>
                <w:lang w:val="en-CA"/>
              </w:rPr>
            </w:pPr>
            <w:r>
              <w:rPr>
                <w:lang w:val="en-CA"/>
              </w:rPr>
              <w:t>HIGH</w:t>
            </w:r>
          </w:p>
        </w:tc>
      </w:tr>
      <w:tr w:rsidR="00280A1A" w14:paraId="7501DA1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16" w14:textId="77777777" w:rsidR="00280A1A" w:rsidRDefault="00280A1A">
            <w:pPr>
              <w:rPr>
                <w:lang w:val="en-CA"/>
              </w:rPr>
            </w:pPr>
            <w:r>
              <w:rPr>
                <w:rFonts w:ascii="Arial" w:hAnsi="Arial" w:cs="Arial"/>
                <w:sz w:val="18"/>
                <w:szCs w:val="18"/>
              </w:rPr>
              <w:t>GPSB-0513</w:t>
            </w:r>
          </w:p>
        </w:tc>
        <w:tc>
          <w:tcPr>
            <w:tcW w:w="1606" w:type="pct"/>
            <w:tcBorders>
              <w:top w:val="single" w:sz="4" w:space="0" w:color="auto"/>
              <w:left w:val="single" w:sz="4" w:space="0" w:color="auto"/>
              <w:bottom w:val="single" w:sz="4" w:space="0" w:color="auto"/>
              <w:right w:val="single" w:sz="4" w:space="0" w:color="auto"/>
            </w:tcBorders>
            <w:hideMark/>
          </w:tcPr>
          <w:p w14:paraId="7501DA17" w14:textId="77777777" w:rsidR="00280A1A" w:rsidRDefault="00280A1A">
            <w:pPr>
              <w:rPr>
                <w:lang w:val="en-CA"/>
              </w:rPr>
            </w:pPr>
            <w:r>
              <w:rPr>
                <w:lang w:val="en-CA"/>
              </w:rPr>
              <w:t>Batch Tx ID creation failed.</w:t>
            </w:r>
          </w:p>
        </w:tc>
        <w:tc>
          <w:tcPr>
            <w:tcW w:w="1419" w:type="pct"/>
            <w:tcBorders>
              <w:top w:val="single" w:sz="4" w:space="0" w:color="auto"/>
              <w:left w:val="single" w:sz="4" w:space="0" w:color="auto"/>
              <w:bottom w:val="single" w:sz="4" w:space="0" w:color="auto"/>
              <w:right w:val="single" w:sz="4" w:space="0" w:color="auto"/>
            </w:tcBorders>
            <w:hideMark/>
          </w:tcPr>
          <w:p w14:paraId="7501DA18" w14:textId="77777777" w:rsidR="00280A1A" w:rsidRDefault="00280A1A">
            <w:pPr>
              <w:rPr>
                <w:lang w:val="en-CA"/>
              </w:rPr>
            </w:pPr>
            <w:r>
              <w:rPr>
                <w:lang w:val="en-CA"/>
              </w:rPr>
              <w:t>Error occurred while creating BatchTxID.</w:t>
            </w:r>
          </w:p>
          <w:p w14:paraId="7501DA19" w14:textId="77777777" w:rsidR="00280A1A" w:rsidRDefault="00280A1A">
            <w:pPr>
              <w:rPr>
                <w:lang w:val="en-CA"/>
              </w:rPr>
            </w:pPr>
            <w:r>
              <w:rPr>
                <w:lang w:val="en-CA"/>
              </w:rPr>
              <w:t>(Not to be sent to the BSS)</w:t>
            </w:r>
          </w:p>
          <w:p w14:paraId="7501DA1A" w14:textId="77777777" w:rsidR="00280A1A" w:rsidRDefault="00280A1A">
            <w:pPr>
              <w:rPr>
                <w:lang w:val="en-CA"/>
              </w:rPr>
            </w:pPr>
            <w:r>
              <w:rPr>
                <w:lang w:val="en-CA"/>
              </w:rPr>
              <w:t>Stop the process.</w:t>
            </w:r>
          </w:p>
        </w:tc>
        <w:tc>
          <w:tcPr>
            <w:tcW w:w="432" w:type="pct"/>
            <w:tcBorders>
              <w:top w:val="single" w:sz="4" w:space="0" w:color="auto"/>
              <w:left w:val="single" w:sz="4" w:space="0" w:color="auto"/>
              <w:bottom w:val="single" w:sz="4" w:space="0" w:color="auto"/>
              <w:right w:val="single" w:sz="4" w:space="0" w:color="auto"/>
            </w:tcBorders>
            <w:hideMark/>
          </w:tcPr>
          <w:p w14:paraId="7501DA1B"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A1C"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A1D" w14:textId="77777777" w:rsidR="00280A1A" w:rsidRDefault="00280A1A">
            <w:pPr>
              <w:rPr>
                <w:lang w:val="en-CA"/>
              </w:rPr>
            </w:pPr>
            <w:r>
              <w:rPr>
                <w:lang w:val="en-CA"/>
              </w:rPr>
              <w:t>HIGH</w:t>
            </w:r>
          </w:p>
        </w:tc>
      </w:tr>
      <w:tr w:rsidR="00280A1A" w14:paraId="7501DA27"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1F" w14:textId="77777777" w:rsidR="00280A1A" w:rsidRPr="0016745D" w:rsidRDefault="00280A1A">
            <w:r w:rsidRPr="0016745D">
              <w:t>GPSB-0530</w:t>
            </w:r>
          </w:p>
        </w:tc>
        <w:tc>
          <w:tcPr>
            <w:tcW w:w="1606" w:type="pct"/>
            <w:tcBorders>
              <w:top w:val="single" w:sz="4" w:space="0" w:color="auto"/>
              <w:left w:val="single" w:sz="4" w:space="0" w:color="auto"/>
              <w:bottom w:val="single" w:sz="4" w:space="0" w:color="auto"/>
              <w:right w:val="single" w:sz="4" w:space="0" w:color="auto"/>
            </w:tcBorders>
          </w:tcPr>
          <w:p w14:paraId="7501DA20" w14:textId="77777777" w:rsidR="00280A1A" w:rsidRPr="0016745D" w:rsidRDefault="00280A1A">
            <w:pPr>
              <w:rPr>
                <w:lang w:val="en-CA"/>
              </w:rPr>
            </w:pPr>
            <w:r w:rsidRPr="0016745D">
              <w:rPr>
                <w:lang w:val="en-CA"/>
              </w:rPr>
              <w:t>Number of transactions is different from FILE_COUNT field in the trailer.</w:t>
            </w:r>
          </w:p>
          <w:p w14:paraId="7501DA21" w14:textId="77777777" w:rsidR="00280A1A" w:rsidRPr="0016745D" w:rsidRDefault="00280A1A">
            <w:pPr>
              <w:rPr>
                <w:lang w:val="en-CA"/>
              </w:rPr>
            </w:pPr>
          </w:p>
          <w:p w14:paraId="7501DA22" w14:textId="77777777" w:rsidR="00280A1A" w:rsidRPr="0016745D" w:rsidRDefault="00280A1A">
            <w:pPr>
              <w:rPr>
                <w:lang w:val="en-CA"/>
              </w:rPr>
            </w:pPr>
            <w:r w:rsidRPr="0016745D">
              <w:rPr>
                <w:lang w:val="en-CA"/>
              </w:rPr>
              <w:t xml:space="preserve">BSS Response File is appending </w:t>
            </w:r>
            <w:r w:rsidRPr="0016745D">
              <w:t>ERRAUDTL9999999 where 9999999 represents the trailer line number in error</w:t>
            </w:r>
          </w:p>
        </w:tc>
        <w:tc>
          <w:tcPr>
            <w:tcW w:w="1419" w:type="pct"/>
            <w:tcBorders>
              <w:top w:val="single" w:sz="4" w:space="0" w:color="auto"/>
              <w:left w:val="single" w:sz="4" w:space="0" w:color="auto"/>
              <w:bottom w:val="single" w:sz="4" w:space="0" w:color="auto"/>
              <w:right w:val="single" w:sz="4" w:space="0" w:color="auto"/>
            </w:tcBorders>
          </w:tcPr>
          <w:p w14:paraId="7501DA2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2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2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26" w14:textId="77777777" w:rsidR="00280A1A" w:rsidRDefault="00280A1A">
            <w:pPr>
              <w:rPr>
                <w:lang w:val="en-CA"/>
              </w:rPr>
            </w:pPr>
            <w:r>
              <w:rPr>
                <w:lang w:val="en-CA"/>
              </w:rPr>
              <w:t>HIGH</w:t>
            </w:r>
          </w:p>
        </w:tc>
      </w:tr>
      <w:tr w:rsidR="00280A1A" w14:paraId="7501DA3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28" w14:textId="77777777" w:rsidR="00280A1A" w:rsidRPr="0016745D" w:rsidRDefault="00280A1A">
            <w:r w:rsidRPr="0016745D">
              <w:t>GPSB-0531</w:t>
            </w:r>
          </w:p>
        </w:tc>
        <w:tc>
          <w:tcPr>
            <w:tcW w:w="1606" w:type="pct"/>
            <w:tcBorders>
              <w:top w:val="single" w:sz="4" w:space="0" w:color="auto"/>
              <w:left w:val="single" w:sz="4" w:space="0" w:color="auto"/>
              <w:bottom w:val="single" w:sz="4" w:space="0" w:color="auto"/>
              <w:right w:val="single" w:sz="4" w:space="0" w:color="auto"/>
            </w:tcBorders>
          </w:tcPr>
          <w:p w14:paraId="7501DA29" w14:textId="77777777" w:rsidR="00280A1A" w:rsidRPr="0016745D" w:rsidRDefault="00280A1A">
            <w:pPr>
              <w:rPr>
                <w:lang w:val="en-CA"/>
              </w:rPr>
            </w:pPr>
            <w:r w:rsidRPr="0016745D">
              <w:rPr>
                <w:lang w:val="en-CA"/>
              </w:rPr>
              <w:t>The total amount of the payment transactions  is different from FILE_AMOUNT field in the trailer.</w:t>
            </w:r>
          </w:p>
          <w:p w14:paraId="7501DA2A" w14:textId="77777777" w:rsidR="00280A1A" w:rsidRPr="0016745D" w:rsidRDefault="00280A1A">
            <w:pPr>
              <w:rPr>
                <w:lang w:val="en-CA"/>
              </w:rPr>
            </w:pPr>
          </w:p>
          <w:p w14:paraId="7501DA2B" w14:textId="77777777" w:rsidR="00280A1A" w:rsidRPr="0016745D" w:rsidRDefault="00280A1A">
            <w:pPr>
              <w:rPr>
                <w:lang w:val="en-CA"/>
              </w:rPr>
            </w:pPr>
            <w:r w:rsidRPr="0016745D">
              <w:rPr>
                <w:lang w:val="en-CA"/>
              </w:rPr>
              <w:t xml:space="preserve">BSS Response File is appending </w:t>
            </w:r>
            <w:r w:rsidRPr="0016745D">
              <w:t>ERRAUDTL9999999 where 9999999 represnts the trailer line number in error</w:t>
            </w:r>
          </w:p>
        </w:tc>
        <w:tc>
          <w:tcPr>
            <w:tcW w:w="1419" w:type="pct"/>
            <w:tcBorders>
              <w:top w:val="single" w:sz="4" w:space="0" w:color="auto"/>
              <w:left w:val="single" w:sz="4" w:space="0" w:color="auto"/>
              <w:bottom w:val="single" w:sz="4" w:space="0" w:color="auto"/>
              <w:right w:val="single" w:sz="4" w:space="0" w:color="auto"/>
            </w:tcBorders>
          </w:tcPr>
          <w:p w14:paraId="7501DA2C"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2D"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2E"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2F" w14:textId="77777777" w:rsidR="00280A1A" w:rsidRDefault="00280A1A">
            <w:pPr>
              <w:rPr>
                <w:lang w:val="en-CA"/>
              </w:rPr>
            </w:pPr>
            <w:r>
              <w:rPr>
                <w:lang w:val="en-CA"/>
              </w:rPr>
              <w:t>HIGH</w:t>
            </w:r>
          </w:p>
        </w:tc>
      </w:tr>
      <w:tr w:rsidR="00280A1A" w14:paraId="7501DA37" w14:textId="77777777" w:rsidTr="00280A1A">
        <w:trPr>
          <w:trHeight w:val="192"/>
        </w:trPr>
        <w:tc>
          <w:tcPr>
            <w:tcW w:w="506" w:type="pct"/>
            <w:tcBorders>
              <w:top w:val="single" w:sz="4" w:space="0" w:color="auto"/>
              <w:left w:val="single" w:sz="4" w:space="0" w:color="auto"/>
              <w:bottom w:val="single" w:sz="4" w:space="0" w:color="auto"/>
              <w:right w:val="single" w:sz="4" w:space="0" w:color="auto"/>
            </w:tcBorders>
            <w:hideMark/>
          </w:tcPr>
          <w:p w14:paraId="7501DA31" w14:textId="77777777" w:rsidR="00280A1A" w:rsidRPr="0016745D" w:rsidRDefault="00280A1A">
            <w:r w:rsidRPr="0016745D">
              <w:t>GPSB-0532</w:t>
            </w:r>
          </w:p>
        </w:tc>
        <w:tc>
          <w:tcPr>
            <w:tcW w:w="1606" w:type="pct"/>
            <w:tcBorders>
              <w:top w:val="single" w:sz="4" w:space="0" w:color="auto"/>
              <w:left w:val="single" w:sz="4" w:space="0" w:color="auto"/>
              <w:bottom w:val="single" w:sz="4" w:space="0" w:color="auto"/>
              <w:right w:val="single" w:sz="4" w:space="0" w:color="auto"/>
            </w:tcBorders>
            <w:hideMark/>
          </w:tcPr>
          <w:p w14:paraId="7501DA32" w14:textId="77777777" w:rsidR="00280A1A" w:rsidRPr="0016745D" w:rsidRDefault="00280A1A">
            <w:pPr>
              <w:rPr>
                <w:lang w:val="en-CA"/>
              </w:rPr>
            </w:pPr>
            <w:r w:rsidRPr="0016745D">
              <w:rPr>
                <w:lang w:val="en-CA"/>
              </w:rPr>
              <w:t>The total count (#) in the request file transformed is not matching the BSS input file (#)</w:t>
            </w:r>
          </w:p>
        </w:tc>
        <w:tc>
          <w:tcPr>
            <w:tcW w:w="1419" w:type="pct"/>
            <w:tcBorders>
              <w:top w:val="single" w:sz="4" w:space="0" w:color="auto"/>
              <w:left w:val="single" w:sz="4" w:space="0" w:color="auto"/>
              <w:bottom w:val="single" w:sz="4" w:space="0" w:color="auto"/>
              <w:right w:val="single" w:sz="4" w:space="0" w:color="auto"/>
            </w:tcBorders>
          </w:tcPr>
          <w:p w14:paraId="7501DA3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3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3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36" w14:textId="77777777" w:rsidR="00280A1A" w:rsidRDefault="00280A1A">
            <w:pPr>
              <w:rPr>
                <w:lang w:val="en-CA"/>
              </w:rPr>
            </w:pPr>
            <w:r>
              <w:rPr>
                <w:lang w:val="en-CA"/>
              </w:rPr>
              <w:t>HIGH</w:t>
            </w:r>
          </w:p>
        </w:tc>
      </w:tr>
      <w:tr w:rsidR="00280A1A" w14:paraId="7501DA3E" w14:textId="77777777" w:rsidTr="00280A1A">
        <w:trPr>
          <w:trHeight w:val="112"/>
        </w:trPr>
        <w:tc>
          <w:tcPr>
            <w:tcW w:w="506" w:type="pct"/>
            <w:tcBorders>
              <w:top w:val="single" w:sz="4" w:space="0" w:color="auto"/>
              <w:left w:val="single" w:sz="4" w:space="0" w:color="auto"/>
              <w:bottom w:val="single" w:sz="4" w:space="0" w:color="auto"/>
              <w:right w:val="single" w:sz="4" w:space="0" w:color="auto"/>
            </w:tcBorders>
            <w:hideMark/>
          </w:tcPr>
          <w:p w14:paraId="7501DA38" w14:textId="77777777" w:rsidR="00280A1A" w:rsidRPr="0016745D" w:rsidRDefault="00280A1A">
            <w:r w:rsidRPr="0016745D">
              <w:t>GPSB-0533</w:t>
            </w:r>
          </w:p>
        </w:tc>
        <w:tc>
          <w:tcPr>
            <w:tcW w:w="1606" w:type="pct"/>
            <w:tcBorders>
              <w:top w:val="single" w:sz="4" w:space="0" w:color="auto"/>
              <w:left w:val="single" w:sz="4" w:space="0" w:color="auto"/>
              <w:bottom w:val="single" w:sz="4" w:space="0" w:color="auto"/>
              <w:right w:val="single" w:sz="4" w:space="0" w:color="auto"/>
            </w:tcBorders>
            <w:hideMark/>
          </w:tcPr>
          <w:p w14:paraId="7501DA39" w14:textId="77777777" w:rsidR="00280A1A" w:rsidRPr="0016745D" w:rsidRDefault="00280A1A">
            <w:pPr>
              <w:rPr>
                <w:lang w:val="en-CA"/>
              </w:rPr>
            </w:pPr>
            <w:r w:rsidRPr="0016745D">
              <w:rPr>
                <w:lang w:val="en-CA"/>
              </w:rPr>
              <w:t>The total amount (#) in the resquest file transformed is not matching the BSS input file (#)</w:t>
            </w:r>
          </w:p>
        </w:tc>
        <w:tc>
          <w:tcPr>
            <w:tcW w:w="1419" w:type="pct"/>
            <w:tcBorders>
              <w:top w:val="single" w:sz="4" w:space="0" w:color="auto"/>
              <w:left w:val="single" w:sz="4" w:space="0" w:color="auto"/>
              <w:bottom w:val="single" w:sz="4" w:space="0" w:color="auto"/>
              <w:right w:val="single" w:sz="4" w:space="0" w:color="auto"/>
            </w:tcBorders>
          </w:tcPr>
          <w:p w14:paraId="7501DA3A"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3B"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3C"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3D" w14:textId="77777777" w:rsidR="00280A1A" w:rsidRDefault="00280A1A">
            <w:pPr>
              <w:rPr>
                <w:lang w:val="en-CA"/>
              </w:rPr>
            </w:pPr>
            <w:r>
              <w:rPr>
                <w:lang w:val="en-CA"/>
              </w:rPr>
              <w:t>HIGH</w:t>
            </w:r>
          </w:p>
        </w:tc>
      </w:tr>
      <w:tr w:rsidR="00280A1A" w14:paraId="7501DA45"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3F" w14:textId="77777777" w:rsidR="00280A1A" w:rsidRPr="0016745D" w:rsidRDefault="00280A1A">
            <w:r w:rsidRPr="0016745D">
              <w:t>GPSB-0534</w:t>
            </w:r>
          </w:p>
        </w:tc>
        <w:tc>
          <w:tcPr>
            <w:tcW w:w="1606" w:type="pct"/>
            <w:tcBorders>
              <w:top w:val="single" w:sz="4" w:space="0" w:color="auto"/>
              <w:left w:val="single" w:sz="4" w:space="0" w:color="auto"/>
              <w:bottom w:val="single" w:sz="4" w:space="0" w:color="auto"/>
              <w:right w:val="single" w:sz="4" w:space="0" w:color="auto"/>
            </w:tcBorders>
            <w:hideMark/>
          </w:tcPr>
          <w:p w14:paraId="7501DA40" w14:textId="77777777" w:rsidR="00280A1A" w:rsidRPr="0016745D" w:rsidRDefault="00280A1A">
            <w:pPr>
              <w:rPr>
                <w:lang w:val="en-CA"/>
              </w:rPr>
            </w:pPr>
            <w:r w:rsidRPr="0016745D">
              <w:rPr>
                <w:lang w:val="en-CA"/>
              </w:rPr>
              <w:t>A Transaction Record is missing in the processor response file</w:t>
            </w:r>
          </w:p>
        </w:tc>
        <w:tc>
          <w:tcPr>
            <w:tcW w:w="1419" w:type="pct"/>
            <w:tcBorders>
              <w:top w:val="single" w:sz="4" w:space="0" w:color="auto"/>
              <w:left w:val="single" w:sz="4" w:space="0" w:color="auto"/>
              <w:bottom w:val="single" w:sz="4" w:space="0" w:color="auto"/>
              <w:right w:val="single" w:sz="4" w:space="0" w:color="auto"/>
            </w:tcBorders>
          </w:tcPr>
          <w:p w14:paraId="7501DA41"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42"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43"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44" w14:textId="77777777" w:rsidR="00280A1A" w:rsidRDefault="00280A1A">
            <w:pPr>
              <w:rPr>
                <w:lang w:val="en-CA"/>
              </w:rPr>
            </w:pPr>
            <w:r>
              <w:rPr>
                <w:lang w:val="en-CA"/>
              </w:rPr>
              <w:t>HIGH</w:t>
            </w:r>
          </w:p>
        </w:tc>
      </w:tr>
      <w:tr w:rsidR="00280A1A" w14:paraId="7501DA4C"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46" w14:textId="77777777" w:rsidR="00280A1A" w:rsidRPr="0016745D" w:rsidRDefault="00280A1A">
            <w:pPr>
              <w:rPr>
                <w:rFonts w:ascii="Arial" w:hAnsi="Arial" w:cs="Arial"/>
                <w:sz w:val="18"/>
                <w:szCs w:val="18"/>
              </w:rPr>
            </w:pPr>
            <w:r w:rsidRPr="0016745D">
              <w:rPr>
                <w:u w:val="single"/>
                <w:lang w:val="en-CA"/>
              </w:rPr>
              <w:t>GPSB-0535</w:t>
            </w:r>
          </w:p>
        </w:tc>
        <w:tc>
          <w:tcPr>
            <w:tcW w:w="1606" w:type="pct"/>
            <w:tcBorders>
              <w:top w:val="single" w:sz="4" w:space="0" w:color="auto"/>
              <w:left w:val="single" w:sz="4" w:space="0" w:color="auto"/>
              <w:bottom w:val="single" w:sz="4" w:space="0" w:color="auto"/>
              <w:right w:val="single" w:sz="4" w:space="0" w:color="auto"/>
            </w:tcBorders>
            <w:hideMark/>
          </w:tcPr>
          <w:p w14:paraId="7501DA47" w14:textId="77777777" w:rsidR="00280A1A" w:rsidRPr="0016745D" w:rsidRDefault="00280A1A">
            <w:pPr>
              <w:rPr>
                <w:lang w:val="en-CA"/>
              </w:rPr>
            </w:pPr>
            <w:r w:rsidRPr="0016745D">
              <w:rPr>
                <w:lang w:val="en-CA"/>
              </w:rPr>
              <w:t>The total number of transactions returned from Processor (#) is exceeding the number of transactions in BSS Input File (#)</w:t>
            </w:r>
          </w:p>
        </w:tc>
        <w:tc>
          <w:tcPr>
            <w:tcW w:w="1419" w:type="pct"/>
            <w:tcBorders>
              <w:top w:val="single" w:sz="4" w:space="0" w:color="auto"/>
              <w:left w:val="single" w:sz="4" w:space="0" w:color="auto"/>
              <w:bottom w:val="single" w:sz="4" w:space="0" w:color="auto"/>
              <w:right w:val="single" w:sz="4" w:space="0" w:color="auto"/>
            </w:tcBorders>
          </w:tcPr>
          <w:p w14:paraId="7501DA48"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49"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4A"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4B" w14:textId="77777777" w:rsidR="00280A1A" w:rsidRDefault="00280A1A">
            <w:pPr>
              <w:rPr>
                <w:lang w:val="en-CA"/>
              </w:rPr>
            </w:pPr>
            <w:r>
              <w:rPr>
                <w:lang w:val="en-CA"/>
              </w:rPr>
              <w:t>HIGH</w:t>
            </w:r>
          </w:p>
        </w:tc>
      </w:tr>
      <w:tr w:rsidR="00280A1A" w14:paraId="7501DA53"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4D" w14:textId="77777777" w:rsidR="00280A1A" w:rsidRPr="0016745D" w:rsidRDefault="00280A1A">
            <w:pPr>
              <w:rPr>
                <w:rFonts w:ascii="Arial" w:hAnsi="Arial" w:cs="Arial"/>
                <w:sz w:val="18"/>
                <w:szCs w:val="18"/>
              </w:rPr>
            </w:pPr>
            <w:r w:rsidRPr="0016745D">
              <w:rPr>
                <w:u w:val="single"/>
                <w:lang w:val="en-CA"/>
              </w:rPr>
              <w:t>GPSB-0536</w:t>
            </w:r>
          </w:p>
        </w:tc>
        <w:tc>
          <w:tcPr>
            <w:tcW w:w="1606" w:type="pct"/>
            <w:tcBorders>
              <w:top w:val="single" w:sz="4" w:space="0" w:color="auto"/>
              <w:left w:val="single" w:sz="4" w:space="0" w:color="auto"/>
              <w:bottom w:val="single" w:sz="4" w:space="0" w:color="auto"/>
              <w:right w:val="single" w:sz="4" w:space="0" w:color="auto"/>
            </w:tcBorders>
            <w:hideMark/>
          </w:tcPr>
          <w:p w14:paraId="7501DA4E" w14:textId="77777777" w:rsidR="00280A1A" w:rsidRPr="0016745D" w:rsidRDefault="00280A1A">
            <w:pPr>
              <w:rPr>
                <w:lang w:val="en-CA"/>
              </w:rPr>
            </w:pPr>
            <w:r w:rsidRPr="0016745D">
              <w:rPr>
                <w:lang w:val="en-CA"/>
              </w:rPr>
              <w:t>The total amount returned from the processor (#) is not mathing the one in BSS input file (#)</w:t>
            </w:r>
          </w:p>
        </w:tc>
        <w:tc>
          <w:tcPr>
            <w:tcW w:w="1419" w:type="pct"/>
            <w:tcBorders>
              <w:top w:val="single" w:sz="4" w:space="0" w:color="auto"/>
              <w:left w:val="single" w:sz="4" w:space="0" w:color="auto"/>
              <w:bottom w:val="single" w:sz="4" w:space="0" w:color="auto"/>
              <w:right w:val="single" w:sz="4" w:space="0" w:color="auto"/>
            </w:tcBorders>
          </w:tcPr>
          <w:p w14:paraId="7501DA4F"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0"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1"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52" w14:textId="77777777" w:rsidR="00280A1A" w:rsidRDefault="00280A1A">
            <w:pPr>
              <w:rPr>
                <w:lang w:val="en-CA"/>
              </w:rPr>
            </w:pPr>
            <w:r>
              <w:rPr>
                <w:lang w:val="en-CA"/>
              </w:rPr>
              <w:t>HIGH</w:t>
            </w:r>
          </w:p>
        </w:tc>
      </w:tr>
      <w:tr w:rsidR="00280A1A" w14:paraId="7501DA5A"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54" w14:textId="77777777" w:rsidR="00280A1A" w:rsidRPr="0016745D" w:rsidRDefault="00280A1A">
            <w:pPr>
              <w:rPr>
                <w:rFonts w:ascii="Arial" w:hAnsi="Arial" w:cs="Arial"/>
                <w:sz w:val="18"/>
                <w:szCs w:val="18"/>
              </w:rPr>
            </w:pPr>
            <w:r w:rsidRPr="0016745D">
              <w:t>GPSB-0537</w:t>
            </w:r>
          </w:p>
        </w:tc>
        <w:tc>
          <w:tcPr>
            <w:tcW w:w="1606" w:type="pct"/>
            <w:tcBorders>
              <w:top w:val="single" w:sz="4" w:space="0" w:color="auto"/>
              <w:left w:val="single" w:sz="4" w:space="0" w:color="auto"/>
              <w:bottom w:val="single" w:sz="4" w:space="0" w:color="auto"/>
              <w:right w:val="single" w:sz="4" w:space="0" w:color="auto"/>
            </w:tcBorders>
            <w:hideMark/>
          </w:tcPr>
          <w:p w14:paraId="7501DA55" w14:textId="77777777" w:rsidR="00280A1A" w:rsidRPr="0016745D" w:rsidRDefault="00280A1A">
            <w:pPr>
              <w:rPr>
                <w:lang w:val="en-CA"/>
              </w:rPr>
            </w:pPr>
            <w:r w:rsidRPr="0016745D">
              <w:rPr>
                <w:lang w:val="en-CA"/>
              </w:rPr>
              <w:t>The total count (#) in the response file transformed is not matching the processor input file (#)</w:t>
            </w:r>
          </w:p>
        </w:tc>
        <w:tc>
          <w:tcPr>
            <w:tcW w:w="1419" w:type="pct"/>
            <w:tcBorders>
              <w:top w:val="single" w:sz="4" w:space="0" w:color="auto"/>
              <w:left w:val="single" w:sz="4" w:space="0" w:color="auto"/>
              <w:bottom w:val="single" w:sz="4" w:space="0" w:color="auto"/>
              <w:right w:val="single" w:sz="4" w:space="0" w:color="auto"/>
            </w:tcBorders>
          </w:tcPr>
          <w:p w14:paraId="7501DA56"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7"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8"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59" w14:textId="77777777" w:rsidR="00280A1A" w:rsidRDefault="00280A1A">
            <w:pPr>
              <w:rPr>
                <w:lang w:val="en-CA"/>
              </w:rPr>
            </w:pPr>
            <w:r>
              <w:rPr>
                <w:lang w:val="en-CA"/>
              </w:rPr>
              <w:t>HIGH</w:t>
            </w:r>
          </w:p>
        </w:tc>
      </w:tr>
      <w:tr w:rsidR="00280A1A" w14:paraId="7501DA61"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5B" w14:textId="77777777" w:rsidR="00280A1A" w:rsidRPr="0016745D" w:rsidRDefault="00280A1A">
            <w:pPr>
              <w:rPr>
                <w:rFonts w:ascii="Arial" w:hAnsi="Arial" w:cs="Arial"/>
                <w:sz w:val="18"/>
                <w:szCs w:val="18"/>
              </w:rPr>
            </w:pPr>
            <w:r w:rsidRPr="0016745D">
              <w:t>GPSB-0538</w:t>
            </w:r>
          </w:p>
        </w:tc>
        <w:tc>
          <w:tcPr>
            <w:tcW w:w="1606" w:type="pct"/>
            <w:tcBorders>
              <w:top w:val="single" w:sz="4" w:space="0" w:color="auto"/>
              <w:left w:val="single" w:sz="4" w:space="0" w:color="auto"/>
              <w:bottom w:val="single" w:sz="4" w:space="0" w:color="auto"/>
              <w:right w:val="single" w:sz="4" w:space="0" w:color="auto"/>
            </w:tcBorders>
            <w:hideMark/>
          </w:tcPr>
          <w:p w14:paraId="7501DA5C" w14:textId="77777777" w:rsidR="00280A1A" w:rsidRPr="0016745D" w:rsidRDefault="00280A1A">
            <w:pPr>
              <w:rPr>
                <w:lang w:val="en-CA"/>
              </w:rPr>
            </w:pPr>
            <w:r w:rsidRPr="0016745D">
              <w:rPr>
                <w:lang w:val="en-CA"/>
              </w:rPr>
              <w:t xml:space="preserve">The total amount (#) in the response file transformed is not matching </w:t>
            </w:r>
            <w:r w:rsidRPr="0016745D">
              <w:rPr>
                <w:lang w:val="en-CA"/>
              </w:rPr>
              <w:lastRenderedPageBreak/>
              <w:t>the processor input file (#)</w:t>
            </w:r>
          </w:p>
        </w:tc>
        <w:tc>
          <w:tcPr>
            <w:tcW w:w="1419" w:type="pct"/>
            <w:tcBorders>
              <w:top w:val="single" w:sz="4" w:space="0" w:color="auto"/>
              <w:left w:val="single" w:sz="4" w:space="0" w:color="auto"/>
              <w:bottom w:val="single" w:sz="4" w:space="0" w:color="auto"/>
              <w:right w:val="single" w:sz="4" w:space="0" w:color="auto"/>
            </w:tcBorders>
          </w:tcPr>
          <w:p w14:paraId="7501DA5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E"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F"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60" w14:textId="77777777" w:rsidR="00280A1A" w:rsidRDefault="00280A1A">
            <w:pPr>
              <w:rPr>
                <w:lang w:val="en-CA"/>
              </w:rPr>
            </w:pPr>
            <w:r>
              <w:rPr>
                <w:lang w:val="en-CA"/>
              </w:rPr>
              <w:t>HIGH</w:t>
            </w:r>
          </w:p>
        </w:tc>
      </w:tr>
      <w:tr w:rsidR="00280A1A" w14:paraId="7501DA68"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62" w14:textId="77777777" w:rsidR="00280A1A" w:rsidRPr="0016745D" w:rsidRDefault="00280A1A">
            <w:pPr>
              <w:rPr>
                <w:rFonts w:ascii="Arial" w:hAnsi="Arial" w:cs="Arial"/>
                <w:sz w:val="18"/>
                <w:szCs w:val="18"/>
              </w:rPr>
            </w:pPr>
            <w:r w:rsidRPr="0016745D">
              <w:lastRenderedPageBreak/>
              <w:t>GPSB-0539</w:t>
            </w:r>
          </w:p>
        </w:tc>
        <w:tc>
          <w:tcPr>
            <w:tcW w:w="1606" w:type="pct"/>
            <w:tcBorders>
              <w:top w:val="single" w:sz="4" w:space="0" w:color="auto"/>
              <w:left w:val="single" w:sz="4" w:space="0" w:color="auto"/>
              <w:bottom w:val="single" w:sz="4" w:space="0" w:color="auto"/>
              <w:right w:val="single" w:sz="4" w:space="0" w:color="auto"/>
            </w:tcBorders>
            <w:hideMark/>
          </w:tcPr>
          <w:p w14:paraId="7501DA63" w14:textId="77777777" w:rsidR="00280A1A" w:rsidRPr="0016745D" w:rsidRDefault="00280A1A">
            <w:pPr>
              <w:jc w:val="both"/>
              <w:rPr>
                <w:rFonts w:ascii="Courier New" w:hAnsi="Courier New" w:cs="Courier New"/>
                <w:lang w:val="en-IN" w:eastAsia="en-IN"/>
              </w:rPr>
            </w:pPr>
            <w:r w:rsidRPr="0016745D">
              <w:t>Unexpected transaction is returned in the response file</w:t>
            </w:r>
          </w:p>
        </w:tc>
        <w:tc>
          <w:tcPr>
            <w:tcW w:w="1419" w:type="pct"/>
            <w:tcBorders>
              <w:top w:val="single" w:sz="4" w:space="0" w:color="auto"/>
              <w:left w:val="single" w:sz="4" w:space="0" w:color="auto"/>
              <w:bottom w:val="single" w:sz="4" w:space="0" w:color="auto"/>
              <w:right w:val="single" w:sz="4" w:space="0" w:color="auto"/>
            </w:tcBorders>
          </w:tcPr>
          <w:p w14:paraId="7501DA64"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65"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66"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67" w14:textId="77777777" w:rsidR="00280A1A" w:rsidRDefault="00280A1A">
            <w:pPr>
              <w:rPr>
                <w:lang w:val="en-CA"/>
              </w:rPr>
            </w:pPr>
            <w:r>
              <w:rPr>
                <w:lang w:val="en-CA"/>
              </w:rPr>
              <w:t>HIGH</w:t>
            </w:r>
          </w:p>
        </w:tc>
      </w:tr>
      <w:tr w:rsidR="00280A1A" w14:paraId="7501DA77"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0" w14:textId="77777777" w:rsidR="00280A1A" w:rsidRPr="0016745D" w:rsidRDefault="00280A1A">
            <w:pPr>
              <w:rPr>
                <w:rFonts w:ascii="Arial" w:hAnsi="Arial" w:cs="Arial"/>
                <w:sz w:val="18"/>
                <w:szCs w:val="18"/>
              </w:rPr>
            </w:pPr>
            <w:r w:rsidRPr="0016745D">
              <w:t>GPSB-0540</w:t>
            </w:r>
          </w:p>
        </w:tc>
        <w:tc>
          <w:tcPr>
            <w:tcW w:w="1606" w:type="pct"/>
            <w:tcBorders>
              <w:top w:val="single" w:sz="4" w:space="0" w:color="auto"/>
              <w:left w:val="single" w:sz="4" w:space="0" w:color="auto"/>
              <w:bottom w:val="single" w:sz="4" w:space="0" w:color="auto"/>
              <w:right w:val="single" w:sz="4" w:space="0" w:color="auto"/>
            </w:tcBorders>
            <w:hideMark/>
          </w:tcPr>
          <w:p w14:paraId="7501DA71" w14:textId="77777777" w:rsidR="00280A1A" w:rsidRPr="0016745D" w:rsidRDefault="00280A1A">
            <w:pPr>
              <w:rPr>
                <w:lang w:val="en-CA"/>
              </w:rPr>
            </w:pPr>
            <w:r w:rsidRPr="0016745D">
              <w:rPr>
                <w:lang w:val="en-CA"/>
              </w:rPr>
              <w:t>TerminalID is duplicated in BSS Source File</w:t>
            </w:r>
          </w:p>
          <w:p w14:paraId="7501DA72" w14:textId="77777777" w:rsidR="00280A1A" w:rsidRPr="0016745D" w:rsidRDefault="00280A1A">
            <w:pPr>
              <w:rPr>
                <w:lang w:val="en-CA"/>
              </w:rPr>
            </w:pPr>
            <w:r w:rsidRPr="0016745D">
              <w:rPr>
                <w:lang w:val="en-CA"/>
              </w:rPr>
              <w:t>&lt;Processor response File name with error.</w:t>
            </w:r>
            <w:r w:rsidRPr="0016745D">
              <w:rPr>
                <w:szCs w:val="22"/>
                <w:lang w:val="en-CA"/>
              </w:rPr>
              <w:t>ERRSTRUL999999&gt;</w:t>
            </w:r>
          </w:p>
        </w:tc>
        <w:tc>
          <w:tcPr>
            <w:tcW w:w="1419" w:type="pct"/>
            <w:tcBorders>
              <w:top w:val="single" w:sz="4" w:space="0" w:color="auto"/>
              <w:left w:val="single" w:sz="4" w:space="0" w:color="auto"/>
              <w:bottom w:val="single" w:sz="4" w:space="0" w:color="auto"/>
              <w:right w:val="single" w:sz="4" w:space="0" w:color="auto"/>
            </w:tcBorders>
          </w:tcPr>
          <w:p w14:paraId="7501DA7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7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7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76" w14:textId="77777777" w:rsidR="00280A1A" w:rsidRDefault="00280A1A">
            <w:pPr>
              <w:rPr>
                <w:lang w:val="en-CA"/>
              </w:rPr>
            </w:pPr>
            <w:r>
              <w:rPr>
                <w:lang w:val="en-CA"/>
              </w:rPr>
              <w:t>HIGH</w:t>
            </w:r>
          </w:p>
        </w:tc>
      </w:tr>
      <w:tr w:rsidR="00280A1A" w14:paraId="7501DA7E"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8" w14:textId="77777777" w:rsidR="00280A1A" w:rsidRPr="0016745D" w:rsidRDefault="00280A1A">
            <w:r w:rsidRPr="0016745D">
              <w:t>GPSB-0541</w:t>
            </w:r>
          </w:p>
        </w:tc>
        <w:tc>
          <w:tcPr>
            <w:tcW w:w="1606" w:type="pct"/>
            <w:tcBorders>
              <w:top w:val="single" w:sz="4" w:space="0" w:color="auto"/>
              <w:left w:val="single" w:sz="4" w:space="0" w:color="auto"/>
              <w:bottom w:val="single" w:sz="4" w:space="0" w:color="auto"/>
              <w:right w:val="single" w:sz="4" w:space="0" w:color="auto"/>
            </w:tcBorders>
            <w:hideMark/>
          </w:tcPr>
          <w:p w14:paraId="7501DA79" w14:textId="77777777" w:rsidR="00280A1A" w:rsidRPr="0016745D" w:rsidRDefault="00280A1A">
            <w:pPr>
              <w:rPr>
                <w:lang w:val="en-CA"/>
              </w:rPr>
            </w:pPr>
            <w:r w:rsidRPr="0016745D">
              <w:rPr>
                <w:lang w:val="en-CA"/>
              </w:rPr>
              <w:t>BSS Batch File &lt;FileName&gt; Not Received. Scheduled Time for Reception was: &lt;Date and Time of Scheduler&gt; Alert File Created  &lt;FileName TimeStamp.aa&gt;</w:t>
            </w:r>
          </w:p>
        </w:tc>
        <w:tc>
          <w:tcPr>
            <w:tcW w:w="1419" w:type="pct"/>
            <w:tcBorders>
              <w:top w:val="single" w:sz="4" w:space="0" w:color="auto"/>
              <w:left w:val="single" w:sz="4" w:space="0" w:color="auto"/>
              <w:bottom w:val="single" w:sz="4" w:space="0" w:color="auto"/>
              <w:right w:val="single" w:sz="4" w:space="0" w:color="auto"/>
            </w:tcBorders>
            <w:hideMark/>
          </w:tcPr>
          <w:p w14:paraId="7501DA7A" w14:textId="77777777" w:rsidR="00280A1A" w:rsidRDefault="00280A1A">
            <w:pPr>
              <w:rPr>
                <w:lang w:val="en-CA"/>
              </w:rPr>
            </w:pPr>
            <w:r>
              <w:rPr>
                <w:lang w:val="en-CA"/>
              </w:rPr>
              <w:t>When Batch Files are not received by the scheduled time</w:t>
            </w:r>
          </w:p>
        </w:tc>
        <w:tc>
          <w:tcPr>
            <w:tcW w:w="432" w:type="pct"/>
            <w:tcBorders>
              <w:top w:val="single" w:sz="4" w:space="0" w:color="auto"/>
              <w:left w:val="single" w:sz="4" w:space="0" w:color="auto"/>
              <w:bottom w:val="single" w:sz="4" w:space="0" w:color="auto"/>
              <w:right w:val="single" w:sz="4" w:space="0" w:color="auto"/>
            </w:tcBorders>
          </w:tcPr>
          <w:p w14:paraId="7501DA7B"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7C"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7D" w14:textId="77777777" w:rsidR="00280A1A" w:rsidRDefault="00280A1A">
            <w:pPr>
              <w:rPr>
                <w:lang w:val="en-CA"/>
              </w:rPr>
            </w:pPr>
            <w:r>
              <w:rPr>
                <w:lang w:val="en-CA"/>
              </w:rPr>
              <w:t>HIGH</w:t>
            </w:r>
          </w:p>
        </w:tc>
      </w:tr>
      <w:tr w:rsidR="00280A1A" w14:paraId="7501DA85"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F" w14:textId="77777777" w:rsidR="00280A1A" w:rsidRPr="0016745D" w:rsidRDefault="00280A1A">
            <w:r w:rsidRPr="0016745D">
              <w:t>GPSB-0550</w:t>
            </w:r>
          </w:p>
        </w:tc>
        <w:tc>
          <w:tcPr>
            <w:tcW w:w="1606" w:type="pct"/>
            <w:tcBorders>
              <w:top w:val="single" w:sz="4" w:space="0" w:color="auto"/>
              <w:left w:val="single" w:sz="4" w:space="0" w:color="auto"/>
              <w:bottom w:val="single" w:sz="4" w:space="0" w:color="auto"/>
              <w:right w:val="single" w:sz="4" w:space="0" w:color="auto"/>
            </w:tcBorders>
            <w:hideMark/>
          </w:tcPr>
          <w:p w14:paraId="7501DA80" w14:textId="77777777" w:rsidR="00280A1A" w:rsidRPr="0016745D" w:rsidRDefault="00280A1A">
            <w:pPr>
              <w:rPr>
                <w:lang w:val="en-CA"/>
              </w:rPr>
            </w:pPr>
            <w:r w:rsidRPr="0016745D">
              <w:t>Invalid daily transaction file structure</w:t>
            </w:r>
          </w:p>
        </w:tc>
        <w:tc>
          <w:tcPr>
            <w:tcW w:w="1419" w:type="pct"/>
            <w:tcBorders>
              <w:top w:val="single" w:sz="4" w:space="0" w:color="auto"/>
              <w:left w:val="single" w:sz="4" w:space="0" w:color="auto"/>
              <w:bottom w:val="single" w:sz="4" w:space="0" w:color="auto"/>
              <w:right w:val="single" w:sz="4" w:space="0" w:color="auto"/>
            </w:tcBorders>
            <w:hideMark/>
          </w:tcPr>
          <w:p w14:paraId="7501DA81" w14:textId="77777777" w:rsidR="00280A1A" w:rsidRDefault="00280A1A">
            <w:pPr>
              <w:rPr>
                <w:lang w:val="en-CA"/>
              </w:rPr>
            </w:pPr>
            <w:r>
              <w:rPr>
                <w:lang w:val="en-CA"/>
              </w:rPr>
              <w:t>When the daily transaction input file layout is not valid</w:t>
            </w:r>
          </w:p>
        </w:tc>
        <w:tc>
          <w:tcPr>
            <w:tcW w:w="432" w:type="pct"/>
            <w:tcBorders>
              <w:top w:val="single" w:sz="4" w:space="0" w:color="auto"/>
              <w:left w:val="single" w:sz="4" w:space="0" w:color="auto"/>
              <w:bottom w:val="single" w:sz="4" w:space="0" w:color="auto"/>
              <w:right w:val="single" w:sz="4" w:space="0" w:color="auto"/>
            </w:tcBorders>
          </w:tcPr>
          <w:p w14:paraId="7501DA82"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83"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A84" w14:textId="77777777" w:rsidR="00280A1A" w:rsidRDefault="00280A1A">
            <w:pPr>
              <w:rPr>
                <w:lang w:val="en-CA"/>
              </w:rPr>
            </w:pPr>
          </w:p>
        </w:tc>
      </w:tr>
      <w:tr w:rsidR="00280A1A" w14:paraId="7501DA8C"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86" w14:textId="77777777" w:rsidR="00280A1A" w:rsidRPr="0016745D" w:rsidRDefault="00280A1A">
            <w:r w:rsidRPr="0016745D">
              <w:t xml:space="preserve"> GPSB-0551</w:t>
            </w:r>
          </w:p>
        </w:tc>
        <w:tc>
          <w:tcPr>
            <w:tcW w:w="1606" w:type="pct"/>
            <w:tcBorders>
              <w:top w:val="single" w:sz="4" w:space="0" w:color="auto"/>
              <w:left w:val="single" w:sz="4" w:space="0" w:color="auto"/>
              <w:bottom w:val="single" w:sz="4" w:space="0" w:color="auto"/>
              <w:right w:val="single" w:sz="4" w:space="0" w:color="auto"/>
            </w:tcBorders>
            <w:hideMark/>
          </w:tcPr>
          <w:p w14:paraId="7501DA87" w14:textId="77777777" w:rsidR="00280A1A" w:rsidRPr="0016745D" w:rsidRDefault="00280A1A">
            <w:pPr>
              <w:rPr>
                <w:lang w:val="en-CA"/>
              </w:rPr>
            </w:pPr>
            <w:r w:rsidRPr="0016745D">
              <w:t>Invalid daily settled transaction file structure</w:t>
            </w:r>
          </w:p>
        </w:tc>
        <w:tc>
          <w:tcPr>
            <w:tcW w:w="1419" w:type="pct"/>
            <w:tcBorders>
              <w:top w:val="single" w:sz="4" w:space="0" w:color="auto"/>
              <w:left w:val="single" w:sz="4" w:space="0" w:color="auto"/>
              <w:bottom w:val="single" w:sz="4" w:space="0" w:color="auto"/>
              <w:right w:val="single" w:sz="4" w:space="0" w:color="auto"/>
            </w:tcBorders>
            <w:hideMark/>
          </w:tcPr>
          <w:p w14:paraId="7501DA88" w14:textId="77777777" w:rsidR="00280A1A" w:rsidRDefault="00280A1A">
            <w:pPr>
              <w:rPr>
                <w:lang w:val="en-CA"/>
              </w:rPr>
            </w:pPr>
            <w:r>
              <w:rPr>
                <w:lang w:val="en-CA"/>
              </w:rPr>
              <w:t>When the daily settled transaction input file layout is not valid</w:t>
            </w:r>
          </w:p>
        </w:tc>
        <w:tc>
          <w:tcPr>
            <w:tcW w:w="432" w:type="pct"/>
            <w:tcBorders>
              <w:top w:val="single" w:sz="4" w:space="0" w:color="auto"/>
              <w:left w:val="single" w:sz="4" w:space="0" w:color="auto"/>
              <w:bottom w:val="single" w:sz="4" w:space="0" w:color="auto"/>
              <w:right w:val="single" w:sz="4" w:space="0" w:color="auto"/>
            </w:tcBorders>
          </w:tcPr>
          <w:p w14:paraId="7501DA89"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8A"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A8B" w14:textId="77777777" w:rsidR="00280A1A" w:rsidRDefault="00280A1A">
            <w:pPr>
              <w:rPr>
                <w:lang w:val="en-CA"/>
              </w:rPr>
            </w:pPr>
          </w:p>
        </w:tc>
      </w:tr>
    </w:tbl>
    <w:p w14:paraId="7501DA8D" w14:textId="77777777" w:rsidR="00280A1A" w:rsidRDefault="00280A1A" w:rsidP="00280A1A">
      <w:pPr>
        <w:widowControl/>
        <w:spacing w:line="240" w:lineRule="auto"/>
        <w:rPr>
          <w:lang w:val="en-CA"/>
        </w:rPr>
      </w:pPr>
    </w:p>
    <w:p w14:paraId="4F5BD0BE" w14:textId="77777777" w:rsidR="004F1BE7" w:rsidRDefault="004F1BE7" w:rsidP="00280A1A">
      <w:pPr>
        <w:widowControl/>
        <w:spacing w:line="240" w:lineRule="auto"/>
        <w:rPr>
          <w:lang w:val="en-CA"/>
        </w:rPr>
      </w:pPr>
    </w:p>
    <w:p w14:paraId="1063D65A" w14:textId="77777777" w:rsidR="004F1BE7" w:rsidRDefault="004F1BE7" w:rsidP="00280A1A">
      <w:pPr>
        <w:widowControl/>
        <w:spacing w:line="240" w:lineRule="auto"/>
        <w:rPr>
          <w:lang w:val="en-CA"/>
        </w:rPr>
      </w:pPr>
    </w:p>
    <w:p w14:paraId="6122FF8D" w14:textId="77777777" w:rsidR="004F1BE7" w:rsidRDefault="004F1BE7" w:rsidP="00280A1A">
      <w:pPr>
        <w:widowControl/>
        <w:spacing w:line="240" w:lineRule="auto"/>
        <w:rPr>
          <w:lang w:val="en-CA"/>
        </w:rPr>
      </w:pPr>
    </w:p>
    <w:p w14:paraId="16B2C1A8" w14:textId="77777777" w:rsidR="004F1BE7" w:rsidRDefault="004F1BE7" w:rsidP="00280A1A">
      <w:pPr>
        <w:widowControl/>
        <w:spacing w:line="240" w:lineRule="auto"/>
        <w:rPr>
          <w:lang w:val="en-CA"/>
        </w:rPr>
      </w:pPr>
    </w:p>
    <w:p w14:paraId="62BC000E" w14:textId="77777777" w:rsidR="004F1BE7" w:rsidRDefault="004F1BE7" w:rsidP="00280A1A">
      <w:pPr>
        <w:widowControl/>
        <w:spacing w:line="240" w:lineRule="auto"/>
        <w:rPr>
          <w:lang w:val="en-CA"/>
        </w:rPr>
      </w:pPr>
    </w:p>
    <w:p w14:paraId="615AF180" w14:textId="77777777" w:rsidR="004F1BE7" w:rsidRDefault="004F1BE7" w:rsidP="00280A1A">
      <w:pPr>
        <w:widowControl/>
        <w:spacing w:line="240" w:lineRule="auto"/>
        <w:rPr>
          <w:lang w:val="en-CA"/>
        </w:rPr>
      </w:pPr>
    </w:p>
    <w:p w14:paraId="78EFA239" w14:textId="77777777" w:rsidR="004F1BE7" w:rsidRDefault="004F1BE7" w:rsidP="00280A1A">
      <w:pPr>
        <w:widowControl/>
        <w:spacing w:line="240" w:lineRule="auto"/>
        <w:rPr>
          <w:lang w:val="en-CA"/>
        </w:rPr>
      </w:pPr>
    </w:p>
    <w:p w14:paraId="1C2F6609" w14:textId="77777777" w:rsidR="004F1BE7" w:rsidRDefault="004F1BE7" w:rsidP="00280A1A">
      <w:pPr>
        <w:widowControl/>
        <w:spacing w:line="240" w:lineRule="auto"/>
        <w:rPr>
          <w:lang w:val="en-CA"/>
        </w:rPr>
      </w:pPr>
    </w:p>
    <w:p w14:paraId="616A2E60" w14:textId="77777777" w:rsidR="004F1BE7" w:rsidRDefault="004F1BE7" w:rsidP="00280A1A">
      <w:pPr>
        <w:widowControl/>
        <w:spacing w:line="240" w:lineRule="auto"/>
        <w:rPr>
          <w:lang w:val="en-CA"/>
        </w:rPr>
      </w:pPr>
    </w:p>
    <w:p w14:paraId="4182012D" w14:textId="77777777" w:rsidR="004F1BE7" w:rsidRDefault="004F1BE7" w:rsidP="00280A1A">
      <w:pPr>
        <w:widowControl/>
        <w:spacing w:line="240" w:lineRule="auto"/>
        <w:rPr>
          <w:lang w:val="en-CA"/>
        </w:rPr>
      </w:pPr>
    </w:p>
    <w:p w14:paraId="3373EF32" w14:textId="77777777" w:rsidR="004F1BE7" w:rsidRDefault="004F1BE7" w:rsidP="00280A1A">
      <w:pPr>
        <w:widowControl/>
        <w:spacing w:line="240" w:lineRule="auto"/>
        <w:rPr>
          <w:lang w:val="en-CA"/>
        </w:rPr>
      </w:pPr>
    </w:p>
    <w:p w14:paraId="04B140A7" w14:textId="77777777" w:rsidR="0035100C" w:rsidRDefault="0035100C" w:rsidP="0035100C">
      <w:pPr>
        <w:pStyle w:val="Heading3"/>
        <w:rPr>
          <w:lang w:val="en-CA"/>
        </w:rPr>
      </w:pPr>
      <w:bookmarkStart w:id="2445" w:name="_Toc415569117"/>
      <w:r>
        <w:t>Charge Back Error codes</w:t>
      </w:r>
      <w:bookmarkEnd w:id="2445"/>
    </w:p>
    <w:p w14:paraId="1F09EEE8" w14:textId="77777777" w:rsidR="0035100C" w:rsidRDefault="0035100C" w:rsidP="0035100C">
      <w:pPr>
        <w:rPr>
          <w:lang w:val="en-CA"/>
        </w:rPr>
      </w:pPr>
      <w:r>
        <w:rPr>
          <w:lang w:val="en-CA"/>
        </w:rPr>
        <w:t>GPS Batch Charge Back error codes are composed by legacy GPS Batch error codes and additional particular Charge Back ones, as per table below:</w:t>
      </w:r>
    </w:p>
    <w:tbl>
      <w:tblPr>
        <w:tblStyle w:val="TableGrid"/>
        <w:tblW w:w="0" w:type="auto"/>
        <w:tblLayout w:type="fixed"/>
        <w:tblLook w:val="04A0" w:firstRow="1" w:lastRow="0" w:firstColumn="1" w:lastColumn="0" w:noHBand="0" w:noVBand="1"/>
      </w:tblPr>
      <w:tblGrid>
        <w:gridCol w:w="1384"/>
        <w:gridCol w:w="2552"/>
        <w:gridCol w:w="2126"/>
        <w:gridCol w:w="3377"/>
      </w:tblGrid>
      <w:tr w:rsidR="0035100C" w:rsidRPr="00255933" w14:paraId="221AEEB1"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5B1F0283" w14:textId="77777777" w:rsidR="0035100C" w:rsidRPr="00255933" w:rsidRDefault="0035100C" w:rsidP="007F3279">
            <w:pPr>
              <w:rPr>
                <w:b/>
                <w:lang w:val="en-CA"/>
              </w:rPr>
            </w:pPr>
            <w:r w:rsidRPr="00255933">
              <w:rPr>
                <w:b/>
              </w:rPr>
              <w:t>GPS Batch Code</w:t>
            </w:r>
          </w:p>
        </w:tc>
        <w:tc>
          <w:tcPr>
            <w:tcW w:w="2552" w:type="dxa"/>
            <w:tcBorders>
              <w:top w:val="single" w:sz="4" w:space="0" w:color="auto"/>
              <w:left w:val="single" w:sz="4" w:space="0" w:color="auto"/>
              <w:bottom w:val="single" w:sz="4" w:space="0" w:color="auto"/>
              <w:right w:val="single" w:sz="4" w:space="0" w:color="auto"/>
            </w:tcBorders>
            <w:hideMark/>
          </w:tcPr>
          <w:p w14:paraId="4FB03953" w14:textId="77777777" w:rsidR="0035100C" w:rsidRPr="00255933" w:rsidRDefault="0035100C" w:rsidP="007F3279">
            <w:pPr>
              <w:rPr>
                <w:b/>
                <w:lang w:val="en-CA"/>
              </w:rPr>
            </w:pPr>
            <w:r w:rsidRPr="00255933">
              <w:rPr>
                <w:b/>
                <w:lang w:val="en-CA"/>
              </w:rPr>
              <w:t>Code Description</w:t>
            </w:r>
          </w:p>
        </w:tc>
        <w:tc>
          <w:tcPr>
            <w:tcW w:w="2126" w:type="dxa"/>
            <w:tcBorders>
              <w:top w:val="single" w:sz="4" w:space="0" w:color="auto"/>
              <w:left w:val="single" w:sz="4" w:space="0" w:color="auto"/>
              <w:bottom w:val="single" w:sz="4" w:space="0" w:color="auto"/>
              <w:right w:val="single" w:sz="4" w:space="0" w:color="auto"/>
            </w:tcBorders>
            <w:hideMark/>
          </w:tcPr>
          <w:p w14:paraId="369407E9" w14:textId="77777777" w:rsidR="0035100C" w:rsidRPr="00255933" w:rsidRDefault="0035100C" w:rsidP="007F3279">
            <w:pPr>
              <w:rPr>
                <w:b/>
                <w:lang w:val="en-CA"/>
              </w:rPr>
            </w:pPr>
            <w:r w:rsidRPr="00255933">
              <w:rPr>
                <w:b/>
                <w:lang w:val="en-CA"/>
              </w:rPr>
              <w:t>GPS shared error code? Or</w:t>
            </w:r>
          </w:p>
          <w:p w14:paraId="6800388E" w14:textId="31F7FEFE" w:rsidR="0035100C" w:rsidRPr="00255933" w:rsidRDefault="0035100C" w:rsidP="007F3279">
            <w:pPr>
              <w:rPr>
                <w:b/>
                <w:lang w:val="en-CA"/>
              </w:rPr>
            </w:pPr>
            <w:r w:rsidRPr="00255933">
              <w:rPr>
                <w:b/>
                <w:lang w:val="en-CA"/>
              </w:rPr>
              <w:t xml:space="preserve">Particular </w:t>
            </w:r>
            <w:r w:rsidR="00D9444F" w:rsidRPr="00255933">
              <w:rPr>
                <w:b/>
                <w:lang w:val="en-CA"/>
              </w:rPr>
              <w:t>Chargeback</w:t>
            </w:r>
            <w:r w:rsidRPr="00255933">
              <w:rPr>
                <w:b/>
                <w:lang w:val="en-CA"/>
              </w:rPr>
              <w:t xml:space="preserve"> error code?</w:t>
            </w:r>
          </w:p>
        </w:tc>
        <w:tc>
          <w:tcPr>
            <w:tcW w:w="3377" w:type="dxa"/>
            <w:tcBorders>
              <w:top w:val="single" w:sz="4" w:space="0" w:color="auto"/>
              <w:left w:val="single" w:sz="4" w:space="0" w:color="auto"/>
              <w:bottom w:val="single" w:sz="4" w:space="0" w:color="auto"/>
              <w:right w:val="single" w:sz="4" w:space="0" w:color="auto"/>
            </w:tcBorders>
            <w:hideMark/>
          </w:tcPr>
          <w:p w14:paraId="6B86814A" w14:textId="77777777" w:rsidR="0035100C" w:rsidRPr="00255933" w:rsidRDefault="0035100C" w:rsidP="007F3279">
            <w:pPr>
              <w:rPr>
                <w:b/>
                <w:lang w:val="en-CA"/>
              </w:rPr>
            </w:pPr>
            <w:r w:rsidRPr="00255933">
              <w:rPr>
                <w:b/>
                <w:lang w:val="en-CA"/>
              </w:rPr>
              <w:t>Required Source Code update</w:t>
            </w:r>
          </w:p>
        </w:tc>
      </w:tr>
      <w:tr w:rsidR="0035100C" w:rsidRPr="00255933" w14:paraId="2BF22BAA" w14:textId="77777777" w:rsidTr="007F3279">
        <w:tc>
          <w:tcPr>
            <w:tcW w:w="1384" w:type="dxa"/>
            <w:tcBorders>
              <w:top w:val="single" w:sz="4" w:space="0" w:color="auto"/>
              <w:left w:val="single" w:sz="4" w:space="0" w:color="auto"/>
              <w:bottom w:val="single" w:sz="4" w:space="0" w:color="auto"/>
              <w:right w:val="single" w:sz="4" w:space="0" w:color="auto"/>
            </w:tcBorders>
          </w:tcPr>
          <w:p w14:paraId="7E43CB0C" w14:textId="77777777" w:rsidR="0035100C" w:rsidRPr="00255933" w:rsidRDefault="0035100C" w:rsidP="007F3279">
            <w:pPr>
              <w:rPr>
                <w:lang w:val="en-CA"/>
              </w:rPr>
            </w:pPr>
            <w:r w:rsidRPr="00255933">
              <w:t>GPSB-0009</w:t>
            </w:r>
          </w:p>
          <w:p w14:paraId="09D187E5" w14:textId="77777777" w:rsidR="0035100C" w:rsidRPr="00255933" w:rsidRDefault="0035100C" w:rsidP="007F3279">
            <w:pPr>
              <w:rPr>
                <w:lang w:val="en-CA"/>
              </w:rPr>
            </w:pPr>
          </w:p>
          <w:p w14:paraId="46570B52" w14:textId="77777777" w:rsidR="0035100C" w:rsidRPr="00255933" w:rsidRDefault="0035100C" w:rsidP="007F3279">
            <w:pPr>
              <w:rPr>
                <w:lang w:val="en-CA"/>
              </w:rPr>
            </w:pPr>
          </w:p>
          <w:p w14:paraId="145A2C4C" w14:textId="77777777" w:rsidR="0035100C" w:rsidRPr="00255933" w:rsidRDefault="0035100C" w:rsidP="007F3279">
            <w:pPr>
              <w:rPr>
                <w:lang w:val="en-CA"/>
              </w:rPr>
            </w:pPr>
          </w:p>
          <w:p w14:paraId="62621B7A" w14:textId="77777777" w:rsidR="0035100C" w:rsidRPr="00255933" w:rsidRDefault="0035100C" w:rsidP="007F3279">
            <w:pPr>
              <w:rPr>
                <w:lang w:val="en-CA"/>
              </w:rPr>
            </w:pPr>
          </w:p>
          <w:p w14:paraId="68C4F62D" w14:textId="77777777" w:rsidR="0035100C" w:rsidRPr="00255933" w:rsidRDefault="0035100C" w:rsidP="007F3279">
            <w:pPr>
              <w:rPr>
                <w:lang w:val="en-CA"/>
              </w:rPr>
            </w:pPr>
          </w:p>
          <w:p w14:paraId="67251AE6" w14:textId="77777777" w:rsidR="0035100C" w:rsidRPr="00255933" w:rsidRDefault="0035100C" w:rsidP="007F3279"/>
        </w:tc>
        <w:tc>
          <w:tcPr>
            <w:tcW w:w="2552" w:type="dxa"/>
            <w:tcBorders>
              <w:top w:val="single" w:sz="4" w:space="0" w:color="auto"/>
              <w:left w:val="single" w:sz="4" w:space="0" w:color="auto"/>
              <w:bottom w:val="single" w:sz="4" w:space="0" w:color="auto"/>
              <w:right w:val="single" w:sz="4" w:space="0" w:color="auto"/>
            </w:tcBorders>
            <w:hideMark/>
          </w:tcPr>
          <w:p w14:paraId="1585E1BE" w14:textId="77777777" w:rsidR="0035100C" w:rsidRPr="00255933" w:rsidRDefault="0035100C" w:rsidP="007F3279">
            <w:pPr>
              <w:rPr>
                <w:lang w:val="en-CA"/>
              </w:rPr>
            </w:pPr>
            <w:r w:rsidRPr="00255933">
              <w:rPr>
                <w:lang w:val="en-CA"/>
              </w:rPr>
              <w:t>Invalid header date format</w:t>
            </w:r>
          </w:p>
        </w:tc>
        <w:tc>
          <w:tcPr>
            <w:tcW w:w="2126" w:type="dxa"/>
            <w:tcBorders>
              <w:top w:val="single" w:sz="4" w:space="0" w:color="auto"/>
              <w:left w:val="single" w:sz="4" w:space="0" w:color="auto"/>
              <w:bottom w:val="single" w:sz="4" w:space="0" w:color="auto"/>
              <w:right w:val="single" w:sz="4" w:space="0" w:color="auto"/>
            </w:tcBorders>
            <w:hideMark/>
          </w:tcPr>
          <w:p w14:paraId="4C31F6FC"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33DD0DE5" w14:textId="77777777" w:rsidR="0035100C" w:rsidRPr="00255933" w:rsidRDefault="0035100C" w:rsidP="007F3279">
            <w:pPr>
              <w:rPr>
                <w:lang w:val="en-CA"/>
              </w:rPr>
            </w:pPr>
            <w:r w:rsidRPr="00255933">
              <w:rPr>
                <w:lang w:val="en-CA"/>
              </w:rPr>
              <w:t>Add as per below:</w:t>
            </w:r>
          </w:p>
          <w:p w14:paraId="426AD6B2" w14:textId="77777777" w:rsidR="0035100C" w:rsidRPr="00255933" w:rsidRDefault="0035100C" w:rsidP="00996F09">
            <w:pPr>
              <w:pStyle w:val="ListParagraph0"/>
              <w:numPr>
                <w:ilvl w:val="0"/>
                <w:numId w:val="113"/>
              </w:numPr>
              <w:rPr>
                <w:lang w:val="en-CA"/>
              </w:rPr>
            </w:pPr>
            <w:r w:rsidRPr="00255933">
              <w:rPr>
                <w:lang w:val="en-CA"/>
              </w:rPr>
              <w:t>New error code in gpsBatch_error.properties</w:t>
            </w:r>
          </w:p>
          <w:p w14:paraId="17BB2F9A" w14:textId="77777777" w:rsidR="0035100C" w:rsidRPr="00255933" w:rsidRDefault="0035100C" w:rsidP="00996F09">
            <w:pPr>
              <w:pStyle w:val="ListParagraph0"/>
              <w:numPr>
                <w:ilvl w:val="0"/>
                <w:numId w:val="113"/>
              </w:numPr>
              <w:rPr>
                <w:lang w:val="en-CA"/>
              </w:rPr>
            </w:pPr>
            <w:r w:rsidRPr="00255933">
              <w:rPr>
                <w:lang w:val="en-CA"/>
              </w:rPr>
              <w:t>New Constant in GPSBatchConstants.java</w:t>
            </w:r>
          </w:p>
          <w:p w14:paraId="031DDE9F"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1EFD4574"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0481F18E" w14:textId="77777777" w:rsidR="0035100C" w:rsidRPr="00255933" w:rsidRDefault="0035100C" w:rsidP="007F3279">
            <w:r w:rsidRPr="00255933">
              <w:t>GPSB-0010</w:t>
            </w:r>
          </w:p>
        </w:tc>
        <w:tc>
          <w:tcPr>
            <w:tcW w:w="2552" w:type="dxa"/>
            <w:tcBorders>
              <w:top w:val="single" w:sz="4" w:space="0" w:color="auto"/>
              <w:left w:val="single" w:sz="4" w:space="0" w:color="auto"/>
              <w:bottom w:val="single" w:sz="4" w:space="0" w:color="auto"/>
              <w:right w:val="single" w:sz="4" w:space="0" w:color="auto"/>
            </w:tcBorders>
            <w:hideMark/>
          </w:tcPr>
          <w:p w14:paraId="081C8212" w14:textId="77777777" w:rsidR="0035100C" w:rsidRPr="00255933" w:rsidRDefault="0035100C" w:rsidP="007F3279">
            <w:pPr>
              <w:rPr>
                <w:lang w:val="en-CA"/>
              </w:rPr>
            </w:pPr>
            <w:r w:rsidRPr="00255933">
              <w:rPr>
                <w:lang w:val="en-CA"/>
              </w:rPr>
              <w:t>Unexpected file</w:t>
            </w:r>
          </w:p>
        </w:tc>
        <w:tc>
          <w:tcPr>
            <w:tcW w:w="2126" w:type="dxa"/>
            <w:tcBorders>
              <w:top w:val="single" w:sz="4" w:space="0" w:color="auto"/>
              <w:left w:val="single" w:sz="4" w:space="0" w:color="auto"/>
              <w:bottom w:val="single" w:sz="4" w:space="0" w:color="auto"/>
              <w:right w:val="single" w:sz="4" w:space="0" w:color="auto"/>
            </w:tcBorders>
            <w:hideMark/>
          </w:tcPr>
          <w:p w14:paraId="48B6A9D5"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229E1A2F" w14:textId="77777777" w:rsidR="0035100C" w:rsidRPr="00255933" w:rsidRDefault="0035100C" w:rsidP="007F3279">
            <w:pPr>
              <w:rPr>
                <w:lang w:val="en-CA"/>
              </w:rPr>
            </w:pPr>
            <w:r w:rsidRPr="00255933">
              <w:rPr>
                <w:lang w:val="en-CA"/>
              </w:rPr>
              <w:t>Add as per below:</w:t>
            </w:r>
          </w:p>
          <w:p w14:paraId="265F53B1" w14:textId="77777777" w:rsidR="0035100C" w:rsidRPr="00255933" w:rsidRDefault="0035100C" w:rsidP="00996F09">
            <w:pPr>
              <w:pStyle w:val="ListParagraph0"/>
              <w:numPr>
                <w:ilvl w:val="0"/>
                <w:numId w:val="113"/>
              </w:numPr>
              <w:rPr>
                <w:lang w:val="en-CA"/>
              </w:rPr>
            </w:pPr>
            <w:r w:rsidRPr="00255933">
              <w:rPr>
                <w:lang w:val="en-CA"/>
              </w:rPr>
              <w:t xml:space="preserve">New error code in </w:t>
            </w:r>
            <w:r w:rsidRPr="00255933">
              <w:rPr>
                <w:lang w:val="en-CA"/>
              </w:rPr>
              <w:lastRenderedPageBreak/>
              <w:t>gpsBatch_error.properties</w:t>
            </w:r>
          </w:p>
          <w:p w14:paraId="321A863E" w14:textId="77777777" w:rsidR="0035100C" w:rsidRPr="00255933" w:rsidRDefault="0035100C" w:rsidP="00996F09">
            <w:pPr>
              <w:pStyle w:val="ListParagraph0"/>
              <w:numPr>
                <w:ilvl w:val="0"/>
                <w:numId w:val="113"/>
              </w:numPr>
              <w:rPr>
                <w:lang w:val="en-CA"/>
              </w:rPr>
            </w:pPr>
            <w:r w:rsidRPr="00255933">
              <w:rPr>
                <w:lang w:val="en-CA"/>
              </w:rPr>
              <w:t>New Constant in GPSBatchConstants.java</w:t>
            </w:r>
          </w:p>
          <w:p w14:paraId="3E9CC34D"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0329FB70"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755E3CDE" w14:textId="77777777" w:rsidR="0035100C" w:rsidRPr="00255933" w:rsidRDefault="0035100C" w:rsidP="007F3279">
            <w:r w:rsidRPr="00255933">
              <w:lastRenderedPageBreak/>
              <w:t>GPSB-0011</w:t>
            </w:r>
          </w:p>
        </w:tc>
        <w:tc>
          <w:tcPr>
            <w:tcW w:w="2552" w:type="dxa"/>
            <w:tcBorders>
              <w:top w:val="single" w:sz="4" w:space="0" w:color="auto"/>
              <w:left w:val="single" w:sz="4" w:space="0" w:color="auto"/>
              <w:bottom w:val="single" w:sz="4" w:space="0" w:color="auto"/>
              <w:right w:val="single" w:sz="4" w:space="0" w:color="auto"/>
            </w:tcBorders>
            <w:hideMark/>
          </w:tcPr>
          <w:p w14:paraId="3B5206A9" w14:textId="77777777" w:rsidR="0035100C" w:rsidRPr="00255933" w:rsidRDefault="0035100C" w:rsidP="007F3279">
            <w:pPr>
              <w:rPr>
                <w:lang w:val="en-CA"/>
              </w:rPr>
            </w:pPr>
            <w:r w:rsidRPr="00255933">
              <w:rPr>
                <w:lang w:val="en-CA"/>
              </w:rPr>
              <w:t>Invalid CB file structure</w:t>
            </w:r>
          </w:p>
        </w:tc>
        <w:tc>
          <w:tcPr>
            <w:tcW w:w="2126" w:type="dxa"/>
            <w:tcBorders>
              <w:top w:val="single" w:sz="4" w:space="0" w:color="auto"/>
              <w:left w:val="single" w:sz="4" w:space="0" w:color="auto"/>
              <w:bottom w:val="single" w:sz="4" w:space="0" w:color="auto"/>
              <w:right w:val="single" w:sz="4" w:space="0" w:color="auto"/>
            </w:tcBorders>
            <w:hideMark/>
          </w:tcPr>
          <w:p w14:paraId="54D65E88"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3EF558C7" w14:textId="77777777" w:rsidR="0035100C" w:rsidRPr="00255933" w:rsidRDefault="0035100C" w:rsidP="007F3279">
            <w:pPr>
              <w:rPr>
                <w:lang w:val="en-CA"/>
              </w:rPr>
            </w:pPr>
            <w:r w:rsidRPr="00255933">
              <w:rPr>
                <w:lang w:val="en-CA"/>
              </w:rPr>
              <w:t>Add as per below:</w:t>
            </w:r>
          </w:p>
          <w:p w14:paraId="655BAE2C" w14:textId="77777777" w:rsidR="0035100C" w:rsidRPr="00255933" w:rsidRDefault="0035100C" w:rsidP="00996F09">
            <w:pPr>
              <w:pStyle w:val="ListParagraph0"/>
              <w:numPr>
                <w:ilvl w:val="0"/>
                <w:numId w:val="113"/>
              </w:numPr>
              <w:rPr>
                <w:lang w:val="en-CA"/>
              </w:rPr>
            </w:pPr>
            <w:r w:rsidRPr="00255933">
              <w:rPr>
                <w:lang w:val="en-CA"/>
              </w:rPr>
              <w:t>New error code in gpsBatch_error.properties</w:t>
            </w:r>
          </w:p>
          <w:p w14:paraId="0935ACB3" w14:textId="77777777" w:rsidR="0035100C" w:rsidRPr="00255933" w:rsidRDefault="0035100C" w:rsidP="00996F09">
            <w:pPr>
              <w:pStyle w:val="ListParagraph0"/>
              <w:numPr>
                <w:ilvl w:val="0"/>
                <w:numId w:val="113"/>
              </w:numPr>
              <w:rPr>
                <w:lang w:val="en-CA"/>
              </w:rPr>
            </w:pPr>
            <w:r w:rsidRPr="00255933">
              <w:rPr>
                <w:lang w:val="en-CA"/>
              </w:rPr>
              <w:t>New Constant in GPSBatchConstants.java</w:t>
            </w:r>
          </w:p>
          <w:p w14:paraId="6B2EF2EA"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0A7FFC27"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7C9FB7E6" w14:textId="77777777" w:rsidR="0035100C" w:rsidRPr="00255933" w:rsidRDefault="0035100C" w:rsidP="007F3279">
            <w:r w:rsidRPr="00255933">
              <w:t>GPSB-0012</w:t>
            </w:r>
          </w:p>
        </w:tc>
        <w:tc>
          <w:tcPr>
            <w:tcW w:w="2552" w:type="dxa"/>
            <w:tcBorders>
              <w:top w:val="single" w:sz="4" w:space="0" w:color="auto"/>
              <w:left w:val="single" w:sz="4" w:space="0" w:color="auto"/>
              <w:bottom w:val="single" w:sz="4" w:space="0" w:color="auto"/>
              <w:right w:val="single" w:sz="4" w:space="0" w:color="auto"/>
            </w:tcBorders>
            <w:hideMark/>
          </w:tcPr>
          <w:p w14:paraId="165EE5F3" w14:textId="77777777" w:rsidR="0035100C" w:rsidRPr="00255933" w:rsidRDefault="0035100C" w:rsidP="007F3279">
            <w:pPr>
              <w:rPr>
                <w:lang w:val="en-CA"/>
              </w:rPr>
            </w:pPr>
            <w:r w:rsidRPr="00255933">
              <w:rPr>
                <w:lang w:val="en-CA"/>
              </w:rPr>
              <w:t>Missing expected input file</w:t>
            </w:r>
          </w:p>
        </w:tc>
        <w:tc>
          <w:tcPr>
            <w:tcW w:w="2126" w:type="dxa"/>
            <w:tcBorders>
              <w:top w:val="single" w:sz="4" w:space="0" w:color="auto"/>
              <w:left w:val="single" w:sz="4" w:space="0" w:color="auto"/>
              <w:bottom w:val="single" w:sz="4" w:space="0" w:color="auto"/>
              <w:right w:val="single" w:sz="4" w:space="0" w:color="auto"/>
            </w:tcBorders>
            <w:hideMark/>
          </w:tcPr>
          <w:p w14:paraId="51A85B31"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42BF3E51" w14:textId="77777777" w:rsidR="0035100C" w:rsidRPr="00255933" w:rsidRDefault="0035100C" w:rsidP="007F3279">
            <w:pPr>
              <w:rPr>
                <w:lang w:val="en-CA"/>
              </w:rPr>
            </w:pPr>
            <w:r w:rsidRPr="00255933">
              <w:rPr>
                <w:lang w:val="en-CA"/>
              </w:rPr>
              <w:t>Add as per below:</w:t>
            </w:r>
          </w:p>
          <w:p w14:paraId="3DC68942" w14:textId="77777777" w:rsidR="0035100C" w:rsidRPr="00255933" w:rsidRDefault="0035100C" w:rsidP="00996F09">
            <w:pPr>
              <w:pStyle w:val="ListParagraph0"/>
              <w:numPr>
                <w:ilvl w:val="0"/>
                <w:numId w:val="113"/>
              </w:numPr>
              <w:rPr>
                <w:lang w:val="en-CA"/>
              </w:rPr>
            </w:pPr>
            <w:r w:rsidRPr="00255933">
              <w:rPr>
                <w:lang w:val="en-CA"/>
              </w:rPr>
              <w:t>New error code in gpsBatch_error.properties</w:t>
            </w:r>
          </w:p>
          <w:p w14:paraId="048C8F08" w14:textId="77777777" w:rsidR="0035100C" w:rsidRPr="00255933" w:rsidRDefault="0035100C" w:rsidP="00996F09">
            <w:pPr>
              <w:pStyle w:val="ListParagraph0"/>
              <w:numPr>
                <w:ilvl w:val="0"/>
                <w:numId w:val="113"/>
              </w:numPr>
              <w:rPr>
                <w:lang w:val="en-CA"/>
              </w:rPr>
            </w:pPr>
            <w:r w:rsidRPr="00255933">
              <w:rPr>
                <w:lang w:val="en-CA"/>
              </w:rPr>
              <w:t>New Constant in GPSBatchConstants.java</w:t>
            </w:r>
          </w:p>
          <w:p w14:paraId="1F57E885"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14:paraId="29DBD8EE"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6AF922BB" w14:textId="77777777" w:rsidR="0035100C" w:rsidRPr="00E43E10" w:rsidRDefault="0035100C" w:rsidP="007F3279">
            <w:r w:rsidRPr="00E43E10">
              <w:t>GPSB-001</w:t>
            </w:r>
            <w:r>
              <w:t>8</w:t>
            </w:r>
          </w:p>
        </w:tc>
        <w:tc>
          <w:tcPr>
            <w:tcW w:w="2552" w:type="dxa"/>
            <w:tcBorders>
              <w:top w:val="single" w:sz="4" w:space="0" w:color="auto"/>
              <w:left w:val="single" w:sz="4" w:space="0" w:color="auto"/>
              <w:bottom w:val="single" w:sz="4" w:space="0" w:color="auto"/>
              <w:right w:val="single" w:sz="4" w:space="0" w:color="auto"/>
            </w:tcBorders>
            <w:hideMark/>
          </w:tcPr>
          <w:p w14:paraId="72B65378" w14:textId="77777777" w:rsidR="0035100C" w:rsidRPr="00E43E10" w:rsidRDefault="0035100C" w:rsidP="007F3279">
            <w:pPr>
              <w:rPr>
                <w:lang w:val="en-CA"/>
              </w:rPr>
            </w:pPr>
            <w:r w:rsidRPr="006C1E6E">
              <w:rPr>
                <w:lang w:val="en-CA"/>
              </w:rPr>
              <w:t>Number of files are different from the number of files stored in CB_TX_INFO table</w:t>
            </w:r>
          </w:p>
        </w:tc>
        <w:tc>
          <w:tcPr>
            <w:tcW w:w="2126" w:type="dxa"/>
            <w:tcBorders>
              <w:top w:val="single" w:sz="4" w:space="0" w:color="auto"/>
              <w:left w:val="single" w:sz="4" w:space="0" w:color="auto"/>
              <w:bottom w:val="single" w:sz="4" w:space="0" w:color="auto"/>
              <w:right w:val="single" w:sz="4" w:space="0" w:color="auto"/>
            </w:tcBorders>
            <w:hideMark/>
          </w:tcPr>
          <w:p w14:paraId="57AD263E" w14:textId="77777777" w:rsidR="0035100C" w:rsidRPr="00E43E10" w:rsidRDefault="0035100C" w:rsidP="007F3279">
            <w:pPr>
              <w:rPr>
                <w:lang w:val="en-CA"/>
              </w:rPr>
            </w:pPr>
            <w:r w:rsidRPr="00E43E10">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28A0F7E9" w14:textId="77777777" w:rsidR="0035100C" w:rsidRPr="00E43E10" w:rsidRDefault="0035100C" w:rsidP="007F3279">
            <w:pPr>
              <w:rPr>
                <w:lang w:val="en-CA"/>
              </w:rPr>
            </w:pPr>
            <w:r w:rsidRPr="00E43E10">
              <w:rPr>
                <w:lang w:val="en-CA"/>
              </w:rPr>
              <w:t>Add as per below:</w:t>
            </w:r>
          </w:p>
          <w:p w14:paraId="425361E3" w14:textId="77777777" w:rsidR="0035100C" w:rsidRPr="00E43E10" w:rsidRDefault="0035100C" w:rsidP="00996F09">
            <w:pPr>
              <w:pStyle w:val="ListParagraph0"/>
              <w:numPr>
                <w:ilvl w:val="0"/>
                <w:numId w:val="123"/>
              </w:numPr>
              <w:rPr>
                <w:lang w:val="en-CA"/>
              </w:rPr>
            </w:pPr>
            <w:r w:rsidRPr="00E43E10">
              <w:rPr>
                <w:lang w:val="en-CA"/>
              </w:rPr>
              <w:t>New error code in gpsBatch_error.properties</w:t>
            </w:r>
          </w:p>
          <w:p w14:paraId="13DF1CCE" w14:textId="77777777" w:rsidR="0035100C" w:rsidRPr="00E43E10" w:rsidRDefault="0035100C" w:rsidP="00996F09">
            <w:pPr>
              <w:pStyle w:val="ListParagraph0"/>
              <w:numPr>
                <w:ilvl w:val="0"/>
                <w:numId w:val="123"/>
              </w:numPr>
              <w:rPr>
                <w:lang w:val="en-CA"/>
              </w:rPr>
            </w:pPr>
            <w:r w:rsidRPr="00E43E10">
              <w:rPr>
                <w:lang w:val="en-CA"/>
              </w:rPr>
              <w:t>New Constant in GPSBatchConstants.java</w:t>
            </w:r>
          </w:p>
          <w:p w14:paraId="7160CE6B" w14:textId="77777777" w:rsidR="0035100C" w:rsidRPr="00E43E10" w:rsidRDefault="0035100C" w:rsidP="007F3279">
            <w:pPr>
              <w:rPr>
                <w:lang w:val="en-CA"/>
              </w:rPr>
            </w:pPr>
            <w:r w:rsidRPr="00E43E10">
              <w:rPr>
                <w:lang w:val="en-CA"/>
              </w:rPr>
              <w:t>Use error code in proper .java file file by using already known method (batchUtitlity.handleFailedTx…)</w:t>
            </w:r>
          </w:p>
        </w:tc>
      </w:tr>
      <w:tr w:rsidR="0035100C" w14:paraId="2B68B32E" w14:textId="77777777" w:rsidTr="007F3279">
        <w:tc>
          <w:tcPr>
            <w:tcW w:w="1384" w:type="dxa"/>
            <w:tcBorders>
              <w:top w:val="single" w:sz="4" w:space="0" w:color="auto"/>
              <w:left w:val="single" w:sz="4" w:space="0" w:color="auto"/>
              <w:bottom w:val="single" w:sz="4" w:space="0" w:color="auto"/>
              <w:right w:val="single" w:sz="4" w:space="0" w:color="auto"/>
            </w:tcBorders>
          </w:tcPr>
          <w:p w14:paraId="721DF840" w14:textId="77777777" w:rsidR="0035100C" w:rsidRPr="00255933" w:rsidRDefault="0035100C" w:rsidP="007F3279">
            <w:pPr>
              <w:rPr>
                <w:lang w:val="en-CA"/>
              </w:rPr>
            </w:pPr>
            <w:r>
              <w:t>GPSB-001</w:t>
            </w:r>
            <w:r w:rsidRPr="00255933">
              <w:t>9</w:t>
            </w:r>
          </w:p>
          <w:p w14:paraId="02C9AEA2" w14:textId="77777777" w:rsidR="0035100C" w:rsidRPr="00255933" w:rsidRDefault="0035100C" w:rsidP="007F3279">
            <w:pPr>
              <w:rPr>
                <w:lang w:val="en-CA"/>
              </w:rPr>
            </w:pPr>
          </w:p>
          <w:p w14:paraId="0E3D283D" w14:textId="77777777" w:rsidR="0035100C" w:rsidRPr="00255933" w:rsidRDefault="0035100C" w:rsidP="007F3279">
            <w:pPr>
              <w:rPr>
                <w:lang w:val="en-CA"/>
              </w:rPr>
            </w:pPr>
          </w:p>
          <w:p w14:paraId="5B3D6628" w14:textId="77777777" w:rsidR="0035100C" w:rsidRPr="00255933" w:rsidRDefault="0035100C" w:rsidP="007F3279">
            <w:pPr>
              <w:rPr>
                <w:lang w:val="en-CA"/>
              </w:rPr>
            </w:pPr>
          </w:p>
          <w:p w14:paraId="5D84EDA3" w14:textId="77777777" w:rsidR="0035100C" w:rsidRPr="00255933" w:rsidRDefault="0035100C" w:rsidP="007F3279">
            <w:pPr>
              <w:rPr>
                <w:lang w:val="en-CA"/>
              </w:rPr>
            </w:pPr>
          </w:p>
          <w:p w14:paraId="4F9D6FA3" w14:textId="77777777" w:rsidR="0035100C" w:rsidRPr="00255933" w:rsidRDefault="0035100C" w:rsidP="007F3279">
            <w:pPr>
              <w:rPr>
                <w:lang w:val="en-CA"/>
              </w:rPr>
            </w:pPr>
          </w:p>
          <w:p w14:paraId="65D0AFDB"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11F75721" w14:textId="77777777" w:rsidR="0035100C" w:rsidRPr="006C1E6E" w:rsidRDefault="0035100C" w:rsidP="007F3279">
            <w:pPr>
              <w:rPr>
                <w:lang w:val="en-CA"/>
              </w:rPr>
            </w:pPr>
            <w:r w:rsidRPr="00255933">
              <w:rPr>
                <w:lang w:val="en-CA"/>
              </w:rPr>
              <w:t xml:space="preserve">Invalid header </w:t>
            </w:r>
            <w:r>
              <w:rPr>
                <w:lang w:val="en-CA"/>
              </w:rPr>
              <w:t>time</w:t>
            </w:r>
            <w:r w:rsidRPr="00255933">
              <w:rPr>
                <w:lang w:val="en-CA"/>
              </w:rPr>
              <w:t xml:space="preserve"> format</w:t>
            </w:r>
          </w:p>
        </w:tc>
        <w:tc>
          <w:tcPr>
            <w:tcW w:w="2126" w:type="dxa"/>
            <w:tcBorders>
              <w:top w:val="single" w:sz="4" w:space="0" w:color="auto"/>
              <w:left w:val="single" w:sz="4" w:space="0" w:color="auto"/>
              <w:bottom w:val="single" w:sz="4" w:space="0" w:color="auto"/>
              <w:right w:val="single" w:sz="4" w:space="0" w:color="auto"/>
            </w:tcBorders>
          </w:tcPr>
          <w:p w14:paraId="58D6360C" w14:textId="77777777" w:rsidR="0035100C" w:rsidRPr="00E43E10"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CE458E1" w14:textId="77777777" w:rsidR="0035100C" w:rsidRPr="00255933" w:rsidRDefault="0035100C" w:rsidP="007F3279">
            <w:pPr>
              <w:rPr>
                <w:lang w:val="en-CA"/>
              </w:rPr>
            </w:pPr>
            <w:r w:rsidRPr="00255933">
              <w:rPr>
                <w:lang w:val="en-CA"/>
              </w:rPr>
              <w:t>Add as per below:</w:t>
            </w:r>
          </w:p>
          <w:p w14:paraId="4F328681" w14:textId="77777777" w:rsidR="0035100C" w:rsidRPr="00255933" w:rsidRDefault="0035100C" w:rsidP="00996F09">
            <w:pPr>
              <w:pStyle w:val="ListParagraph0"/>
              <w:numPr>
                <w:ilvl w:val="0"/>
                <w:numId w:val="113"/>
              </w:numPr>
              <w:rPr>
                <w:lang w:val="en-CA"/>
              </w:rPr>
            </w:pPr>
            <w:r w:rsidRPr="00255933">
              <w:rPr>
                <w:lang w:val="en-CA"/>
              </w:rPr>
              <w:t>New error code in gpsBatch_error.properties</w:t>
            </w:r>
          </w:p>
          <w:p w14:paraId="605EE9BD" w14:textId="77777777" w:rsidR="0035100C" w:rsidRPr="00255933" w:rsidRDefault="0035100C" w:rsidP="00996F09">
            <w:pPr>
              <w:pStyle w:val="ListParagraph0"/>
              <w:numPr>
                <w:ilvl w:val="0"/>
                <w:numId w:val="113"/>
              </w:numPr>
              <w:rPr>
                <w:lang w:val="en-CA"/>
              </w:rPr>
            </w:pPr>
            <w:r w:rsidRPr="00255933">
              <w:rPr>
                <w:lang w:val="en-CA"/>
              </w:rPr>
              <w:t>New Constant in GPSBatchConstants.java</w:t>
            </w:r>
          </w:p>
          <w:p w14:paraId="3439E090" w14:textId="77777777" w:rsidR="0035100C" w:rsidRPr="00E43E10" w:rsidRDefault="0035100C" w:rsidP="007F3279">
            <w:pPr>
              <w:rPr>
                <w:lang w:val="en-CA"/>
              </w:rPr>
            </w:pPr>
            <w:r w:rsidRPr="00255933">
              <w:rPr>
                <w:lang w:val="en-CA"/>
              </w:rPr>
              <w:t>Use error code in proper .java file file by using already known method (batchUtitlity.handleFailedTx…)</w:t>
            </w:r>
          </w:p>
        </w:tc>
      </w:tr>
      <w:tr w:rsidR="0035100C" w:rsidRPr="00255933" w14:paraId="3A7B5CCB"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6AAEAE65" w14:textId="77777777" w:rsidR="0035100C" w:rsidRPr="00E43E10" w:rsidRDefault="0035100C" w:rsidP="007F3279">
            <w:r w:rsidRPr="00E43E10">
              <w:lastRenderedPageBreak/>
              <w:t>GPSB-0301</w:t>
            </w:r>
          </w:p>
        </w:tc>
        <w:tc>
          <w:tcPr>
            <w:tcW w:w="2552" w:type="dxa"/>
            <w:tcBorders>
              <w:top w:val="single" w:sz="4" w:space="0" w:color="auto"/>
              <w:left w:val="single" w:sz="4" w:space="0" w:color="auto"/>
              <w:bottom w:val="single" w:sz="4" w:space="0" w:color="auto"/>
              <w:right w:val="single" w:sz="4" w:space="0" w:color="auto"/>
            </w:tcBorders>
            <w:hideMark/>
          </w:tcPr>
          <w:p w14:paraId="4A654BDB" w14:textId="77777777" w:rsidR="0035100C" w:rsidRPr="00E43E10" w:rsidRDefault="0035100C" w:rsidP="007F3279">
            <w:pPr>
              <w:rPr>
                <w:lang w:val="en-CA"/>
              </w:rPr>
            </w:pPr>
            <w:r w:rsidRPr="00E43E10">
              <w:rPr>
                <w:lang w:val="en-CA"/>
              </w:rPr>
              <w:t>System Error – Database Error- &lt;File name with input error&gt;</w:t>
            </w:r>
          </w:p>
        </w:tc>
        <w:tc>
          <w:tcPr>
            <w:tcW w:w="2126" w:type="dxa"/>
            <w:tcBorders>
              <w:top w:val="single" w:sz="4" w:space="0" w:color="auto"/>
              <w:left w:val="single" w:sz="4" w:space="0" w:color="auto"/>
              <w:bottom w:val="single" w:sz="4" w:space="0" w:color="auto"/>
              <w:right w:val="single" w:sz="4" w:space="0" w:color="auto"/>
            </w:tcBorders>
            <w:hideMark/>
          </w:tcPr>
          <w:p w14:paraId="2B1BF15E" w14:textId="77777777" w:rsidR="0035100C" w:rsidRPr="00E43E10" w:rsidRDefault="0035100C" w:rsidP="007F3279">
            <w:pPr>
              <w:rPr>
                <w:lang w:val="en-CA"/>
              </w:rPr>
            </w:pPr>
            <w:r w:rsidRPr="00E43E10">
              <w:rPr>
                <w:lang w:val="en-CA"/>
              </w:rPr>
              <w:t>Shared GPS Batch error code</w:t>
            </w:r>
          </w:p>
        </w:tc>
        <w:tc>
          <w:tcPr>
            <w:tcW w:w="3377" w:type="dxa"/>
            <w:tcBorders>
              <w:top w:val="single" w:sz="4" w:space="0" w:color="auto"/>
              <w:left w:val="single" w:sz="4" w:space="0" w:color="auto"/>
              <w:bottom w:val="single" w:sz="4" w:space="0" w:color="auto"/>
              <w:right w:val="single" w:sz="4" w:space="0" w:color="auto"/>
            </w:tcBorders>
            <w:hideMark/>
          </w:tcPr>
          <w:p w14:paraId="6A0770B2" w14:textId="77777777" w:rsidR="0035100C" w:rsidRPr="00E43E10" w:rsidRDefault="0035100C" w:rsidP="007F3279">
            <w:pPr>
              <w:rPr>
                <w:lang w:val="en-CA"/>
              </w:rPr>
            </w:pPr>
            <w:r w:rsidRPr="00E43E10">
              <w:rPr>
                <w:lang w:val="en-CA"/>
              </w:rPr>
              <w:t>Use error code in proper .java file by using already known method (batchUtitlity.handleFailedTx…)</w:t>
            </w:r>
          </w:p>
        </w:tc>
      </w:tr>
      <w:tr w:rsidR="0035100C" w:rsidRPr="00255933" w14:paraId="4E41B39F" w14:textId="77777777" w:rsidTr="007F3279">
        <w:tc>
          <w:tcPr>
            <w:tcW w:w="1384" w:type="dxa"/>
            <w:tcBorders>
              <w:top w:val="single" w:sz="4" w:space="0" w:color="auto"/>
              <w:left w:val="single" w:sz="4" w:space="0" w:color="auto"/>
              <w:bottom w:val="single" w:sz="4" w:space="0" w:color="auto"/>
              <w:right w:val="single" w:sz="4" w:space="0" w:color="auto"/>
            </w:tcBorders>
          </w:tcPr>
          <w:p w14:paraId="29A3A274"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059BF34B"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4AD12BBC"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55879A92" w14:textId="77777777" w:rsidR="0035100C" w:rsidRPr="00E43E10" w:rsidRDefault="0035100C" w:rsidP="007F3279">
            <w:pPr>
              <w:rPr>
                <w:lang w:val="en-CA"/>
              </w:rPr>
            </w:pPr>
          </w:p>
        </w:tc>
      </w:tr>
      <w:tr w:rsidR="0035100C" w:rsidRPr="00255933" w14:paraId="20FFC2E3" w14:textId="77777777" w:rsidTr="007F3279">
        <w:tc>
          <w:tcPr>
            <w:tcW w:w="1384" w:type="dxa"/>
            <w:tcBorders>
              <w:top w:val="single" w:sz="4" w:space="0" w:color="auto"/>
              <w:left w:val="single" w:sz="4" w:space="0" w:color="auto"/>
              <w:bottom w:val="single" w:sz="4" w:space="0" w:color="auto"/>
              <w:right w:val="single" w:sz="4" w:space="0" w:color="auto"/>
            </w:tcBorders>
          </w:tcPr>
          <w:p w14:paraId="4994B9C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9A7A0B1"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ECC963E"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9ACB099" w14:textId="77777777" w:rsidR="0035100C" w:rsidRPr="00E43E10" w:rsidRDefault="0035100C" w:rsidP="007F3279">
            <w:pPr>
              <w:rPr>
                <w:lang w:val="en-CA"/>
              </w:rPr>
            </w:pPr>
          </w:p>
        </w:tc>
      </w:tr>
      <w:tr w:rsidR="0035100C" w:rsidRPr="00255933" w14:paraId="115210AD" w14:textId="77777777" w:rsidTr="007F3279">
        <w:tc>
          <w:tcPr>
            <w:tcW w:w="1384" w:type="dxa"/>
            <w:tcBorders>
              <w:top w:val="single" w:sz="4" w:space="0" w:color="auto"/>
              <w:left w:val="single" w:sz="4" w:space="0" w:color="auto"/>
              <w:bottom w:val="single" w:sz="4" w:space="0" w:color="auto"/>
              <w:right w:val="single" w:sz="4" w:space="0" w:color="auto"/>
            </w:tcBorders>
          </w:tcPr>
          <w:p w14:paraId="0EE4481F"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6AF95F1"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79181FBB"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2D863954" w14:textId="77777777" w:rsidR="0035100C" w:rsidRPr="00E43E10" w:rsidRDefault="0035100C" w:rsidP="007F3279">
            <w:pPr>
              <w:rPr>
                <w:lang w:val="en-CA"/>
              </w:rPr>
            </w:pPr>
          </w:p>
        </w:tc>
      </w:tr>
      <w:tr w:rsidR="0035100C" w:rsidRPr="00255933" w14:paraId="2A713C13" w14:textId="77777777" w:rsidTr="007F3279">
        <w:tc>
          <w:tcPr>
            <w:tcW w:w="1384" w:type="dxa"/>
            <w:tcBorders>
              <w:top w:val="single" w:sz="4" w:space="0" w:color="auto"/>
              <w:left w:val="single" w:sz="4" w:space="0" w:color="auto"/>
              <w:bottom w:val="single" w:sz="4" w:space="0" w:color="auto"/>
              <w:right w:val="single" w:sz="4" w:space="0" w:color="auto"/>
            </w:tcBorders>
          </w:tcPr>
          <w:p w14:paraId="1456896D"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56E2E680"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9B1966A"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0CE43927" w14:textId="77777777" w:rsidR="0035100C" w:rsidRPr="00E43E10" w:rsidRDefault="0035100C" w:rsidP="007F3279">
            <w:pPr>
              <w:rPr>
                <w:lang w:val="en-CA"/>
              </w:rPr>
            </w:pPr>
          </w:p>
        </w:tc>
      </w:tr>
      <w:tr w:rsidR="0035100C" w:rsidRPr="00255933" w14:paraId="6878E856" w14:textId="77777777" w:rsidTr="007F3279">
        <w:tc>
          <w:tcPr>
            <w:tcW w:w="1384" w:type="dxa"/>
            <w:tcBorders>
              <w:top w:val="single" w:sz="4" w:space="0" w:color="auto"/>
              <w:left w:val="single" w:sz="4" w:space="0" w:color="auto"/>
              <w:bottom w:val="single" w:sz="4" w:space="0" w:color="auto"/>
              <w:right w:val="single" w:sz="4" w:space="0" w:color="auto"/>
            </w:tcBorders>
          </w:tcPr>
          <w:p w14:paraId="551A7380"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72CDE417"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FB44A74"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229926F9" w14:textId="77777777" w:rsidR="0035100C" w:rsidRPr="00E43E10" w:rsidRDefault="0035100C" w:rsidP="007F3279">
            <w:pPr>
              <w:rPr>
                <w:lang w:val="en-CA"/>
              </w:rPr>
            </w:pPr>
          </w:p>
        </w:tc>
      </w:tr>
      <w:tr w:rsidR="0035100C" w:rsidRPr="00255933" w14:paraId="3FFD347A" w14:textId="77777777" w:rsidTr="007F3279">
        <w:tc>
          <w:tcPr>
            <w:tcW w:w="1384" w:type="dxa"/>
            <w:tcBorders>
              <w:top w:val="single" w:sz="4" w:space="0" w:color="auto"/>
              <w:left w:val="single" w:sz="4" w:space="0" w:color="auto"/>
              <w:bottom w:val="single" w:sz="4" w:space="0" w:color="auto"/>
              <w:right w:val="single" w:sz="4" w:space="0" w:color="auto"/>
            </w:tcBorders>
          </w:tcPr>
          <w:p w14:paraId="017608D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283D81D6"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AAAB9E5"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2AA72A6" w14:textId="77777777" w:rsidR="0035100C" w:rsidRPr="00E43E10" w:rsidRDefault="0035100C" w:rsidP="007F3279">
            <w:pPr>
              <w:rPr>
                <w:lang w:val="en-CA"/>
              </w:rPr>
            </w:pPr>
          </w:p>
        </w:tc>
      </w:tr>
      <w:tr w:rsidR="0035100C" w:rsidRPr="00255933" w14:paraId="0CC2FAC2" w14:textId="77777777" w:rsidTr="007F3279">
        <w:tc>
          <w:tcPr>
            <w:tcW w:w="1384" w:type="dxa"/>
            <w:tcBorders>
              <w:top w:val="single" w:sz="4" w:space="0" w:color="auto"/>
              <w:left w:val="single" w:sz="4" w:space="0" w:color="auto"/>
              <w:bottom w:val="single" w:sz="4" w:space="0" w:color="auto"/>
              <w:right w:val="single" w:sz="4" w:space="0" w:color="auto"/>
            </w:tcBorders>
          </w:tcPr>
          <w:p w14:paraId="6FD314EB"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0FD66B18"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2FD7249A"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BA3FA37" w14:textId="77777777" w:rsidR="0035100C" w:rsidRPr="00E43E10" w:rsidRDefault="0035100C" w:rsidP="007F3279">
            <w:pPr>
              <w:rPr>
                <w:lang w:val="en-CA"/>
              </w:rPr>
            </w:pPr>
          </w:p>
        </w:tc>
      </w:tr>
      <w:tr w:rsidR="0035100C" w:rsidRPr="00255933" w14:paraId="6EFD983A"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2F1A91CF" w14:textId="77777777" w:rsidR="0035100C" w:rsidRPr="00E43E10" w:rsidRDefault="0035100C" w:rsidP="007F3279">
            <w:r w:rsidRPr="00E43E10">
              <w:t>GPSB-0318</w:t>
            </w:r>
          </w:p>
        </w:tc>
        <w:tc>
          <w:tcPr>
            <w:tcW w:w="2552" w:type="dxa"/>
            <w:tcBorders>
              <w:top w:val="single" w:sz="4" w:space="0" w:color="auto"/>
              <w:left w:val="single" w:sz="4" w:space="0" w:color="auto"/>
              <w:bottom w:val="single" w:sz="4" w:space="0" w:color="auto"/>
              <w:right w:val="single" w:sz="4" w:space="0" w:color="auto"/>
            </w:tcBorders>
            <w:hideMark/>
          </w:tcPr>
          <w:p w14:paraId="295887EB" w14:textId="77777777" w:rsidR="0035100C" w:rsidRPr="00E43E10" w:rsidRDefault="0035100C" w:rsidP="007F3279">
            <w:pPr>
              <w:rPr>
                <w:lang w:val="en-CA"/>
              </w:rPr>
            </w:pPr>
            <w:r w:rsidRPr="00E43E10">
              <w:rPr>
                <w:lang w:val="en-IN"/>
              </w:rPr>
              <w:t>System or DB Error while retrieving  Table SOURCE_BILLER</w:t>
            </w:r>
          </w:p>
        </w:tc>
        <w:tc>
          <w:tcPr>
            <w:tcW w:w="2126" w:type="dxa"/>
            <w:tcBorders>
              <w:top w:val="single" w:sz="4" w:space="0" w:color="auto"/>
              <w:left w:val="single" w:sz="4" w:space="0" w:color="auto"/>
              <w:bottom w:val="single" w:sz="4" w:space="0" w:color="auto"/>
              <w:right w:val="single" w:sz="4" w:space="0" w:color="auto"/>
            </w:tcBorders>
            <w:hideMark/>
          </w:tcPr>
          <w:p w14:paraId="4463146B" w14:textId="77777777" w:rsidR="0035100C" w:rsidRPr="00E43E10" w:rsidRDefault="0035100C" w:rsidP="007F3279">
            <w:pPr>
              <w:rPr>
                <w:lang w:val="en-CA"/>
              </w:rPr>
            </w:pPr>
            <w:r w:rsidRPr="00E43E10">
              <w:rPr>
                <w:lang w:val="en-CA"/>
              </w:rPr>
              <w:t xml:space="preserve"> CB</w:t>
            </w:r>
          </w:p>
        </w:tc>
        <w:tc>
          <w:tcPr>
            <w:tcW w:w="3377" w:type="dxa"/>
            <w:tcBorders>
              <w:top w:val="single" w:sz="4" w:space="0" w:color="auto"/>
              <w:left w:val="single" w:sz="4" w:space="0" w:color="auto"/>
              <w:bottom w:val="single" w:sz="4" w:space="0" w:color="auto"/>
              <w:right w:val="single" w:sz="4" w:space="0" w:color="auto"/>
            </w:tcBorders>
            <w:hideMark/>
          </w:tcPr>
          <w:p w14:paraId="281322BE" w14:textId="77777777" w:rsidR="0035100C" w:rsidRPr="00E43E10" w:rsidRDefault="0035100C" w:rsidP="007F3279">
            <w:pPr>
              <w:rPr>
                <w:lang w:val="en-CA"/>
              </w:rPr>
            </w:pPr>
            <w:r w:rsidRPr="00E43E10">
              <w:rPr>
                <w:lang w:val="en-CA"/>
              </w:rPr>
              <w:t>Add as per below:</w:t>
            </w:r>
          </w:p>
          <w:p w14:paraId="01288CA6" w14:textId="77777777" w:rsidR="0035100C" w:rsidRPr="00E43E10" w:rsidRDefault="0035100C" w:rsidP="00996F09">
            <w:pPr>
              <w:pStyle w:val="ListParagraph0"/>
              <w:numPr>
                <w:ilvl w:val="0"/>
                <w:numId w:val="113"/>
              </w:numPr>
              <w:rPr>
                <w:lang w:val="en-CA"/>
              </w:rPr>
            </w:pPr>
            <w:r w:rsidRPr="00E43E10">
              <w:rPr>
                <w:lang w:val="en-CA"/>
              </w:rPr>
              <w:t>New error code in gpsBatch_error.properties</w:t>
            </w:r>
          </w:p>
          <w:p w14:paraId="0BA86392" w14:textId="77777777" w:rsidR="0035100C" w:rsidRPr="00E43E10" w:rsidRDefault="0035100C" w:rsidP="00996F09">
            <w:pPr>
              <w:pStyle w:val="ListParagraph0"/>
              <w:numPr>
                <w:ilvl w:val="0"/>
                <w:numId w:val="113"/>
              </w:numPr>
              <w:rPr>
                <w:lang w:val="en-CA"/>
              </w:rPr>
            </w:pPr>
            <w:r w:rsidRPr="00E43E10">
              <w:rPr>
                <w:lang w:val="en-CA"/>
              </w:rPr>
              <w:t>New Constant in GPSBatchConstants.java</w:t>
            </w:r>
          </w:p>
          <w:p w14:paraId="56009269" w14:textId="77777777" w:rsidR="0035100C" w:rsidRPr="00E43E10" w:rsidRDefault="0035100C" w:rsidP="007F3279">
            <w:pPr>
              <w:rPr>
                <w:lang w:val="en-CA"/>
              </w:rPr>
            </w:pPr>
            <w:r w:rsidRPr="00E43E10">
              <w:rPr>
                <w:lang w:val="en-CA"/>
              </w:rPr>
              <w:t>Use error code in proper .java file file by using already known method (batchUtitlity.handleFailedTx…)</w:t>
            </w:r>
          </w:p>
        </w:tc>
      </w:tr>
      <w:tr w:rsidR="0035100C" w:rsidRPr="00255933" w14:paraId="5A32D072" w14:textId="77777777" w:rsidTr="007F3279">
        <w:tc>
          <w:tcPr>
            <w:tcW w:w="1384" w:type="dxa"/>
            <w:tcBorders>
              <w:top w:val="single" w:sz="4" w:space="0" w:color="auto"/>
              <w:left w:val="single" w:sz="4" w:space="0" w:color="auto"/>
              <w:bottom w:val="single" w:sz="4" w:space="0" w:color="auto"/>
              <w:right w:val="single" w:sz="4" w:space="0" w:color="auto"/>
            </w:tcBorders>
          </w:tcPr>
          <w:p w14:paraId="11C5D5A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DA1D60F"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749DE359"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827CEBB" w14:textId="77777777" w:rsidR="0035100C" w:rsidRPr="00E43E10" w:rsidRDefault="0035100C" w:rsidP="007F3279">
            <w:pPr>
              <w:rPr>
                <w:lang w:val="en-CA"/>
              </w:rPr>
            </w:pPr>
          </w:p>
        </w:tc>
      </w:tr>
      <w:tr w:rsidR="0035100C" w:rsidRPr="00255933" w14:paraId="1C94B001" w14:textId="77777777" w:rsidTr="007F3279">
        <w:tc>
          <w:tcPr>
            <w:tcW w:w="1384" w:type="dxa"/>
            <w:tcBorders>
              <w:top w:val="single" w:sz="4" w:space="0" w:color="auto"/>
              <w:left w:val="single" w:sz="4" w:space="0" w:color="auto"/>
              <w:bottom w:val="single" w:sz="4" w:space="0" w:color="auto"/>
              <w:right w:val="single" w:sz="4" w:space="0" w:color="auto"/>
            </w:tcBorders>
          </w:tcPr>
          <w:p w14:paraId="6A73908F" w14:textId="77777777" w:rsidR="0035100C" w:rsidRPr="00E43E10" w:rsidRDefault="0035100C" w:rsidP="007F3279">
            <w:r>
              <w:t>GPSB-0320</w:t>
            </w:r>
          </w:p>
        </w:tc>
        <w:tc>
          <w:tcPr>
            <w:tcW w:w="2552" w:type="dxa"/>
            <w:tcBorders>
              <w:top w:val="single" w:sz="4" w:space="0" w:color="auto"/>
              <w:left w:val="single" w:sz="4" w:space="0" w:color="auto"/>
              <w:bottom w:val="single" w:sz="4" w:space="0" w:color="auto"/>
              <w:right w:val="single" w:sz="4" w:space="0" w:color="auto"/>
            </w:tcBorders>
          </w:tcPr>
          <w:p w14:paraId="6E7DB469" w14:textId="77777777" w:rsidR="0035100C" w:rsidRPr="00E43E10" w:rsidRDefault="0035100C" w:rsidP="007F3279">
            <w:pPr>
              <w:rPr>
                <w:lang w:val="en-IN"/>
              </w:rPr>
            </w:pPr>
            <w:r w:rsidRPr="004572BB">
              <w:rPr>
                <w:lang w:val="en-IN"/>
              </w:rPr>
              <w:t>System or DB Error while retrieving value from CB_LAYOUT_FORMAT_DEST.</w:t>
            </w:r>
          </w:p>
        </w:tc>
        <w:tc>
          <w:tcPr>
            <w:tcW w:w="2126" w:type="dxa"/>
            <w:tcBorders>
              <w:top w:val="single" w:sz="4" w:space="0" w:color="auto"/>
              <w:left w:val="single" w:sz="4" w:space="0" w:color="auto"/>
              <w:bottom w:val="single" w:sz="4" w:space="0" w:color="auto"/>
              <w:right w:val="single" w:sz="4" w:space="0" w:color="auto"/>
            </w:tcBorders>
          </w:tcPr>
          <w:p w14:paraId="677F00A6" w14:textId="77777777" w:rsidR="0035100C" w:rsidRPr="00E43E10"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0E48DEB6" w14:textId="77777777" w:rsidR="0035100C" w:rsidRPr="00E43E10" w:rsidRDefault="0035100C" w:rsidP="007F3279">
            <w:pPr>
              <w:rPr>
                <w:lang w:val="en-CA"/>
              </w:rPr>
            </w:pPr>
          </w:p>
        </w:tc>
      </w:tr>
      <w:tr w:rsidR="0035100C" w:rsidRPr="00255933" w14:paraId="78F2913B" w14:textId="77777777" w:rsidTr="007F3279">
        <w:tc>
          <w:tcPr>
            <w:tcW w:w="1384" w:type="dxa"/>
            <w:tcBorders>
              <w:top w:val="single" w:sz="4" w:space="0" w:color="auto"/>
              <w:left w:val="single" w:sz="4" w:space="0" w:color="auto"/>
              <w:bottom w:val="single" w:sz="4" w:space="0" w:color="auto"/>
              <w:right w:val="single" w:sz="4" w:space="0" w:color="auto"/>
            </w:tcBorders>
          </w:tcPr>
          <w:p w14:paraId="0F30DF92" w14:textId="77777777" w:rsidR="0035100C" w:rsidRDefault="0035100C" w:rsidP="007F3279">
            <w:r>
              <w:t>GPSB-0321</w:t>
            </w:r>
          </w:p>
        </w:tc>
        <w:tc>
          <w:tcPr>
            <w:tcW w:w="2552" w:type="dxa"/>
            <w:tcBorders>
              <w:top w:val="single" w:sz="4" w:space="0" w:color="auto"/>
              <w:left w:val="single" w:sz="4" w:space="0" w:color="auto"/>
              <w:bottom w:val="single" w:sz="4" w:space="0" w:color="auto"/>
              <w:right w:val="single" w:sz="4" w:space="0" w:color="auto"/>
            </w:tcBorders>
          </w:tcPr>
          <w:p w14:paraId="60FDA945" w14:textId="77777777" w:rsidR="0035100C" w:rsidRPr="004572BB" w:rsidRDefault="0035100C" w:rsidP="007F3279">
            <w:pPr>
              <w:rPr>
                <w:lang w:val="en-IN"/>
              </w:rPr>
            </w:pPr>
            <w:r w:rsidRPr="00FA0839">
              <w:rPr>
                <w:lang w:val="en-IN"/>
              </w:rPr>
              <w:t>System or DB Error while retrieving value from CB_FILE_SEQUENCE_NUMBER.</w:t>
            </w:r>
          </w:p>
        </w:tc>
        <w:tc>
          <w:tcPr>
            <w:tcW w:w="2126" w:type="dxa"/>
            <w:tcBorders>
              <w:top w:val="single" w:sz="4" w:space="0" w:color="auto"/>
              <w:left w:val="single" w:sz="4" w:space="0" w:color="auto"/>
              <w:bottom w:val="single" w:sz="4" w:space="0" w:color="auto"/>
              <w:right w:val="single" w:sz="4" w:space="0" w:color="auto"/>
            </w:tcBorders>
          </w:tcPr>
          <w:p w14:paraId="7E53B5F9"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C78FF99" w14:textId="77777777" w:rsidR="0035100C" w:rsidRPr="00E43E10" w:rsidRDefault="0035100C" w:rsidP="007F3279">
            <w:pPr>
              <w:rPr>
                <w:lang w:val="en-CA"/>
              </w:rPr>
            </w:pPr>
          </w:p>
        </w:tc>
      </w:tr>
      <w:tr w:rsidR="0035100C" w:rsidRPr="00C61FB3" w14:paraId="31408AE7" w14:textId="77777777" w:rsidTr="007F3279">
        <w:tc>
          <w:tcPr>
            <w:tcW w:w="1384" w:type="dxa"/>
            <w:tcBorders>
              <w:top w:val="single" w:sz="4" w:space="0" w:color="auto"/>
              <w:left w:val="single" w:sz="4" w:space="0" w:color="auto"/>
              <w:bottom w:val="single" w:sz="4" w:space="0" w:color="auto"/>
              <w:right w:val="single" w:sz="4" w:space="0" w:color="auto"/>
            </w:tcBorders>
          </w:tcPr>
          <w:p w14:paraId="0CBA7FFE" w14:textId="77777777" w:rsidR="0035100C" w:rsidRPr="00C61FB3" w:rsidRDefault="0035100C" w:rsidP="007F3279">
            <w:r w:rsidRPr="00E43E10">
              <w:t>GPSB-00</w:t>
            </w:r>
            <w:r>
              <w:t>19</w:t>
            </w:r>
          </w:p>
        </w:tc>
        <w:tc>
          <w:tcPr>
            <w:tcW w:w="2552" w:type="dxa"/>
            <w:tcBorders>
              <w:top w:val="single" w:sz="4" w:space="0" w:color="auto"/>
              <w:left w:val="single" w:sz="4" w:space="0" w:color="auto"/>
              <w:bottom w:val="single" w:sz="4" w:space="0" w:color="auto"/>
              <w:right w:val="single" w:sz="4" w:space="0" w:color="auto"/>
            </w:tcBorders>
          </w:tcPr>
          <w:p w14:paraId="69CCFAFA" w14:textId="77777777" w:rsidR="0035100C" w:rsidRPr="00C61FB3" w:rsidRDefault="0035100C" w:rsidP="007F3279">
            <w:pPr>
              <w:rPr>
                <w:lang w:val="en-CA"/>
              </w:rPr>
            </w:pPr>
            <w:r>
              <w:rPr>
                <w:lang w:val="en-CA"/>
              </w:rPr>
              <w:t>The total charge back input amount different from transformed amount</w:t>
            </w:r>
          </w:p>
        </w:tc>
        <w:tc>
          <w:tcPr>
            <w:tcW w:w="2126" w:type="dxa"/>
            <w:tcBorders>
              <w:top w:val="single" w:sz="4" w:space="0" w:color="auto"/>
              <w:left w:val="single" w:sz="4" w:space="0" w:color="auto"/>
              <w:bottom w:val="single" w:sz="4" w:space="0" w:color="auto"/>
              <w:right w:val="single" w:sz="4" w:space="0" w:color="auto"/>
            </w:tcBorders>
          </w:tcPr>
          <w:p w14:paraId="77C54280" w14:textId="77777777" w:rsidR="0035100C" w:rsidRPr="00C61FB3"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595281A" w14:textId="77777777" w:rsidR="0035100C" w:rsidRPr="00E43E10" w:rsidRDefault="0035100C" w:rsidP="007F3279">
            <w:pPr>
              <w:rPr>
                <w:lang w:val="en-CA"/>
              </w:rPr>
            </w:pPr>
            <w:r w:rsidRPr="00E43E10">
              <w:rPr>
                <w:lang w:val="en-CA"/>
              </w:rPr>
              <w:t>Add as per below:</w:t>
            </w:r>
          </w:p>
          <w:p w14:paraId="2630542D" w14:textId="77777777" w:rsidR="0035100C" w:rsidRPr="00E43E10" w:rsidRDefault="0035100C" w:rsidP="00996F09">
            <w:pPr>
              <w:pStyle w:val="ListParagraph0"/>
              <w:numPr>
                <w:ilvl w:val="0"/>
                <w:numId w:val="113"/>
              </w:numPr>
              <w:rPr>
                <w:lang w:val="en-CA"/>
              </w:rPr>
            </w:pPr>
            <w:r w:rsidRPr="00E43E10">
              <w:rPr>
                <w:lang w:val="en-CA"/>
              </w:rPr>
              <w:t>New error code in gpsBatch_error.properties</w:t>
            </w:r>
          </w:p>
          <w:p w14:paraId="2719F6F3" w14:textId="77777777" w:rsidR="0035100C" w:rsidRPr="00E43E10" w:rsidRDefault="0035100C" w:rsidP="00996F09">
            <w:pPr>
              <w:pStyle w:val="ListParagraph0"/>
              <w:numPr>
                <w:ilvl w:val="0"/>
                <w:numId w:val="113"/>
              </w:numPr>
              <w:rPr>
                <w:lang w:val="en-CA"/>
              </w:rPr>
            </w:pPr>
            <w:r w:rsidRPr="00E43E10">
              <w:rPr>
                <w:lang w:val="en-CA"/>
              </w:rPr>
              <w:t>New Constant in GPSBatchConstants.java</w:t>
            </w:r>
          </w:p>
          <w:p w14:paraId="2A238F63" w14:textId="77777777" w:rsidR="0035100C" w:rsidRPr="00C61FB3" w:rsidRDefault="0035100C" w:rsidP="007F3279">
            <w:pPr>
              <w:rPr>
                <w:lang w:val="en-CA"/>
              </w:rPr>
            </w:pPr>
            <w:r w:rsidRPr="00E43E10">
              <w:rPr>
                <w:lang w:val="en-CA"/>
              </w:rPr>
              <w:t>Use error code in proper .java file file by using already known method (batchUtitlity.handleFailedTx…)</w:t>
            </w:r>
          </w:p>
        </w:tc>
      </w:tr>
      <w:tr w:rsidR="0035100C" w:rsidRPr="00C61FB3" w14:paraId="2C589690" w14:textId="77777777" w:rsidTr="007F3279">
        <w:tc>
          <w:tcPr>
            <w:tcW w:w="1384" w:type="dxa"/>
            <w:tcBorders>
              <w:top w:val="single" w:sz="4" w:space="0" w:color="auto"/>
              <w:left w:val="single" w:sz="4" w:space="0" w:color="auto"/>
              <w:bottom w:val="single" w:sz="4" w:space="0" w:color="auto"/>
              <w:right w:val="single" w:sz="4" w:space="0" w:color="auto"/>
            </w:tcBorders>
          </w:tcPr>
          <w:p w14:paraId="141D93C4" w14:textId="77777777" w:rsidR="0035100C" w:rsidRPr="00E43E10" w:rsidRDefault="0035100C" w:rsidP="007F3279">
            <w:r>
              <w:t>GPSB-0020</w:t>
            </w:r>
          </w:p>
        </w:tc>
        <w:tc>
          <w:tcPr>
            <w:tcW w:w="2552" w:type="dxa"/>
            <w:tcBorders>
              <w:top w:val="single" w:sz="4" w:space="0" w:color="auto"/>
              <w:left w:val="single" w:sz="4" w:space="0" w:color="auto"/>
              <w:bottom w:val="single" w:sz="4" w:space="0" w:color="auto"/>
              <w:right w:val="single" w:sz="4" w:space="0" w:color="auto"/>
            </w:tcBorders>
          </w:tcPr>
          <w:p w14:paraId="4DBA837E" w14:textId="77777777" w:rsidR="0035100C" w:rsidRDefault="0035100C" w:rsidP="007F3279">
            <w:pPr>
              <w:rPr>
                <w:lang w:val="en-CA"/>
              </w:rPr>
            </w:pPr>
            <w:r>
              <w:rPr>
                <w:lang w:val="en-CA"/>
              </w:rPr>
              <w:t>Source Biller not found</w:t>
            </w:r>
          </w:p>
        </w:tc>
        <w:tc>
          <w:tcPr>
            <w:tcW w:w="2126" w:type="dxa"/>
            <w:tcBorders>
              <w:top w:val="single" w:sz="4" w:space="0" w:color="auto"/>
              <w:left w:val="single" w:sz="4" w:space="0" w:color="auto"/>
              <w:bottom w:val="single" w:sz="4" w:space="0" w:color="auto"/>
              <w:right w:val="single" w:sz="4" w:space="0" w:color="auto"/>
            </w:tcBorders>
          </w:tcPr>
          <w:p w14:paraId="075368F2"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5EDBC2B" w14:textId="77777777" w:rsidR="0035100C" w:rsidRPr="00E43E10" w:rsidRDefault="0035100C" w:rsidP="007F3279">
            <w:pPr>
              <w:rPr>
                <w:lang w:val="en-CA"/>
              </w:rPr>
            </w:pPr>
          </w:p>
        </w:tc>
      </w:tr>
      <w:tr w:rsidR="0035100C" w:rsidRPr="00C61FB3" w14:paraId="7E03B25E" w14:textId="77777777" w:rsidTr="007F3279">
        <w:tc>
          <w:tcPr>
            <w:tcW w:w="1384" w:type="dxa"/>
            <w:tcBorders>
              <w:top w:val="single" w:sz="4" w:space="0" w:color="auto"/>
              <w:left w:val="single" w:sz="4" w:space="0" w:color="auto"/>
              <w:bottom w:val="single" w:sz="4" w:space="0" w:color="auto"/>
              <w:right w:val="single" w:sz="4" w:space="0" w:color="auto"/>
            </w:tcBorders>
          </w:tcPr>
          <w:p w14:paraId="5D94DD17" w14:textId="77777777" w:rsidR="0035100C" w:rsidRDefault="0035100C" w:rsidP="007F3279">
            <w:r>
              <w:t>GPSB-0021</w:t>
            </w:r>
          </w:p>
        </w:tc>
        <w:tc>
          <w:tcPr>
            <w:tcW w:w="2552" w:type="dxa"/>
            <w:tcBorders>
              <w:top w:val="single" w:sz="4" w:space="0" w:color="auto"/>
              <w:left w:val="single" w:sz="4" w:space="0" w:color="auto"/>
              <w:bottom w:val="single" w:sz="4" w:space="0" w:color="auto"/>
              <w:right w:val="single" w:sz="4" w:space="0" w:color="auto"/>
            </w:tcBorders>
          </w:tcPr>
          <w:p w14:paraId="32F29FD6" w14:textId="77777777" w:rsidR="0035100C" w:rsidRDefault="0035100C" w:rsidP="007F3279">
            <w:pPr>
              <w:rPr>
                <w:lang w:val="en-CA"/>
              </w:rPr>
            </w:pPr>
            <w:r>
              <w:rPr>
                <w:lang w:val="en-CA"/>
              </w:rPr>
              <w:t>No file is present in Staging directory.</w:t>
            </w:r>
          </w:p>
        </w:tc>
        <w:tc>
          <w:tcPr>
            <w:tcW w:w="2126" w:type="dxa"/>
            <w:tcBorders>
              <w:top w:val="single" w:sz="4" w:space="0" w:color="auto"/>
              <w:left w:val="single" w:sz="4" w:space="0" w:color="auto"/>
              <w:bottom w:val="single" w:sz="4" w:space="0" w:color="auto"/>
              <w:right w:val="single" w:sz="4" w:space="0" w:color="auto"/>
            </w:tcBorders>
          </w:tcPr>
          <w:p w14:paraId="20EA9E79"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3CE579B" w14:textId="77777777" w:rsidR="0035100C" w:rsidRPr="00E43E10" w:rsidRDefault="0035100C" w:rsidP="007F3279">
            <w:pPr>
              <w:rPr>
                <w:lang w:val="en-CA"/>
              </w:rPr>
            </w:pPr>
          </w:p>
        </w:tc>
      </w:tr>
      <w:tr w:rsidR="0035100C" w:rsidRPr="00C61FB3" w14:paraId="07FBDA21" w14:textId="77777777" w:rsidTr="007F3279">
        <w:tc>
          <w:tcPr>
            <w:tcW w:w="1384" w:type="dxa"/>
            <w:tcBorders>
              <w:top w:val="single" w:sz="4" w:space="0" w:color="auto"/>
              <w:left w:val="single" w:sz="4" w:space="0" w:color="auto"/>
              <w:bottom w:val="single" w:sz="4" w:space="0" w:color="auto"/>
              <w:right w:val="single" w:sz="4" w:space="0" w:color="auto"/>
            </w:tcBorders>
          </w:tcPr>
          <w:p w14:paraId="6EDEB0EA" w14:textId="77777777" w:rsidR="0035100C" w:rsidRDefault="0035100C" w:rsidP="007F3279">
            <w:r>
              <w:lastRenderedPageBreak/>
              <w:t>GPSB-0022</w:t>
            </w:r>
          </w:p>
        </w:tc>
        <w:tc>
          <w:tcPr>
            <w:tcW w:w="2552" w:type="dxa"/>
            <w:tcBorders>
              <w:top w:val="single" w:sz="4" w:space="0" w:color="auto"/>
              <w:left w:val="single" w:sz="4" w:space="0" w:color="auto"/>
              <w:bottom w:val="single" w:sz="4" w:space="0" w:color="auto"/>
              <w:right w:val="single" w:sz="4" w:space="0" w:color="auto"/>
            </w:tcBorders>
          </w:tcPr>
          <w:p w14:paraId="7035E915" w14:textId="77777777" w:rsidR="0035100C" w:rsidRPr="0073584D" w:rsidRDefault="0035100C" w:rsidP="007F3279">
            <w:r>
              <w:t>There is no record in the CB_TX_INFO table with current processing date.</w:t>
            </w:r>
          </w:p>
        </w:tc>
        <w:tc>
          <w:tcPr>
            <w:tcW w:w="2126" w:type="dxa"/>
            <w:tcBorders>
              <w:top w:val="single" w:sz="4" w:space="0" w:color="auto"/>
              <w:left w:val="single" w:sz="4" w:space="0" w:color="auto"/>
              <w:bottom w:val="single" w:sz="4" w:space="0" w:color="auto"/>
              <w:right w:val="single" w:sz="4" w:space="0" w:color="auto"/>
            </w:tcBorders>
          </w:tcPr>
          <w:p w14:paraId="5F3BB001"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0FDC0D6D" w14:textId="77777777" w:rsidR="0035100C" w:rsidRPr="00E43E10" w:rsidRDefault="0035100C" w:rsidP="007F3279">
            <w:pPr>
              <w:rPr>
                <w:lang w:val="en-CA"/>
              </w:rPr>
            </w:pPr>
          </w:p>
        </w:tc>
      </w:tr>
      <w:tr w:rsidR="0035100C" w:rsidRPr="00C61FB3" w14:paraId="28187990" w14:textId="77777777" w:rsidTr="007F3279">
        <w:tc>
          <w:tcPr>
            <w:tcW w:w="1384" w:type="dxa"/>
            <w:tcBorders>
              <w:top w:val="single" w:sz="4" w:space="0" w:color="auto"/>
              <w:left w:val="single" w:sz="4" w:space="0" w:color="auto"/>
              <w:bottom w:val="single" w:sz="4" w:space="0" w:color="auto"/>
              <w:right w:val="single" w:sz="4" w:space="0" w:color="auto"/>
            </w:tcBorders>
          </w:tcPr>
          <w:p w14:paraId="63EBDB0F" w14:textId="77777777" w:rsidR="0035100C" w:rsidRDefault="0035100C" w:rsidP="007F3279">
            <w:r>
              <w:t>GPSB-0023</w:t>
            </w:r>
          </w:p>
        </w:tc>
        <w:tc>
          <w:tcPr>
            <w:tcW w:w="2552" w:type="dxa"/>
            <w:tcBorders>
              <w:top w:val="single" w:sz="4" w:space="0" w:color="auto"/>
              <w:left w:val="single" w:sz="4" w:space="0" w:color="auto"/>
              <w:bottom w:val="single" w:sz="4" w:space="0" w:color="auto"/>
              <w:right w:val="single" w:sz="4" w:space="0" w:color="auto"/>
            </w:tcBorders>
          </w:tcPr>
          <w:p w14:paraId="6A3FBBB1" w14:textId="77777777" w:rsidR="0035100C" w:rsidRPr="00B74CA7" w:rsidRDefault="0035100C" w:rsidP="007F3279">
            <w:pPr>
              <w:rPr>
                <w:lang w:val="en-CA"/>
              </w:rPr>
            </w:pPr>
            <w:r w:rsidRPr="00B74CA7">
              <w:t>Audit control is failed due to mismatch of amount between output files and DB</w:t>
            </w:r>
          </w:p>
        </w:tc>
        <w:tc>
          <w:tcPr>
            <w:tcW w:w="2126" w:type="dxa"/>
            <w:tcBorders>
              <w:top w:val="single" w:sz="4" w:space="0" w:color="auto"/>
              <w:left w:val="single" w:sz="4" w:space="0" w:color="auto"/>
              <w:bottom w:val="single" w:sz="4" w:space="0" w:color="auto"/>
              <w:right w:val="single" w:sz="4" w:space="0" w:color="auto"/>
            </w:tcBorders>
          </w:tcPr>
          <w:p w14:paraId="2A106F10"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538172A8" w14:textId="77777777" w:rsidR="0035100C" w:rsidRPr="00E43E10" w:rsidRDefault="0035100C" w:rsidP="007F3279">
            <w:pPr>
              <w:rPr>
                <w:lang w:val="en-CA"/>
              </w:rPr>
            </w:pPr>
          </w:p>
        </w:tc>
      </w:tr>
      <w:tr w:rsidR="0035100C" w:rsidRPr="00C61FB3" w14:paraId="13C8889B" w14:textId="77777777" w:rsidTr="007F3279">
        <w:tc>
          <w:tcPr>
            <w:tcW w:w="1384" w:type="dxa"/>
            <w:tcBorders>
              <w:top w:val="single" w:sz="4" w:space="0" w:color="auto"/>
              <w:left w:val="single" w:sz="4" w:space="0" w:color="auto"/>
              <w:bottom w:val="single" w:sz="4" w:space="0" w:color="auto"/>
              <w:right w:val="single" w:sz="4" w:space="0" w:color="auto"/>
            </w:tcBorders>
          </w:tcPr>
          <w:p w14:paraId="4DFC5DAE" w14:textId="77777777" w:rsidR="0035100C" w:rsidRDefault="0035100C" w:rsidP="007F3279">
            <w:r>
              <w:t>GPSB-0024</w:t>
            </w:r>
          </w:p>
        </w:tc>
        <w:tc>
          <w:tcPr>
            <w:tcW w:w="2552" w:type="dxa"/>
            <w:tcBorders>
              <w:top w:val="single" w:sz="4" w:space="0" w:color="auto"/>
              <w:left w:val="single" w:sz="4" w:space="0" w:color="auto"/>
              <w:bottom w:val="single" w:sz="4" w:space="0" w:color="auto"/>
              <w:right w:val="single" w:sz="4" w:space="0" w:color="auto"/>
            </w:tcBorders>
          </w:tcPr>
          <w:p w14:paraId="65A2CA47" w14:textId="77777777" w:rsidR="0035100C" w:rsidRPr="00B74CA7" w:rsidRDefault="0035100C" w:rsidP="007F3279">
            <w:r w:rsidRPr="00B74CA7">
              <w:t>Audit Control is failed due to mismatch of TX count between output files and DB</w:t>
            </w:r>
          </w:p>
        </w:tc>
        <w:tc>
          <w:tcPr>
            <w:tcW w:w="2126" w:type="dxa"/>
            <w:tcBorders>
              <w:top w:val="single" w:sz="4" w:space="0" w:color="auto"/>
              <w:left w:val="single" w:sz="4" w:space="0" w:color="auto"/>
              <w:bottom w:val="single" w:sz="4" w:space="0" w:color="auto"/>
              <w:right w:val="single" w:sz="4" w:space="0" w:color="auto"/>
            </w:tcBorders>
          </w:tcPr>
          <w:p w14:paraId="3136FF7A"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5F3C490" w14:textId="77777777" w:rsidR="0035100C" w:rsidRPr="00E43E10" w:rsidRDefault="0035100C" w:rsidP="007F3279">
            <w:pPr>
              <w:rPr>
                <w:lang w:val="en-CA"/>
              </w:rPr>
            </w:pPr>
          </w:p>
        </w:tc>
      </w:tr>
    </w:tbl>
    <w:p w14:paraId="0F2D4FF1" w14:textId="77777777" w:rsidR="0035100C" w:rsidRDefault="0035100C" w:rsidP="0035100C">
      <w:pPr>
        <w:rPr>
          <w:lang w:val="en-CA"/>
        </w:rPr>
      </w:pPr>
    </w:p>
    <w:p w14:paraId="02B69F1B" w14:textId="77777777" w:rsidR="0035100C" w:rsidRDefault="0035100C" w:rsidP="00280A1A">
      <w:pPr>
        <w:widowControl/>
        <w:spacing w:line="240" w:lineRule="auto"/>
        <w:rPr>
          <w:lang w:val="en-CA"/>
        </w:rPr>
        <w:sectPr w:rsidR="0035100C" w:rsidSect="007F0770">
          <w:pgSz w:w="15840" w:h="12240" w:orient="landscape"/>
          <w:pgMar w:top="1440" w:right="1440" w:bottom="1440" w:left="1440" w:header="720" w:footer="720" w:gutter="0"/>
          <w:cols w:space="720"/>
          <w:docGrid w:linePitch="272"/>
        </w:sectPr>
      </w:pPr>
    </w:p>
    <w:p w14:paraId="7501DA8E" w14:textId="77777777" w:rsidR="00280A1A" w:rsidRDefault="00280A1A" w:rsidP="00280A1A">
      <w:pPr>
        <w:pStyle w:val="Heading3"/>
        <w:numPr>
          <w:ilvl w:val="2"/>
          <w:numId w:val="2"/>
        </w:numPr>
        <w:rPr>
          <w:lang w:val="en-CA"/>
        </w:rPr>
      </w:pPr>
      <w:bookmarkStart w:id="2446" w:name="_Toc242949112"/>
      <w:bookmarkStart w:id="2447" w:name="_Toc242932354"/>
      <w:bookmarkStart w:id="2448" w:name="_Toc415569118"/>
      <w:r>
        <w:rPr>
          <w:lang w:val="en-CA"/>
        </w:rPr>
        <w:lastRenderedPageBreak/>
        <w:t>Processor Status Codes Mapping</w:t>
      </w:r>
      <w:bookmarkEnd w:id="2446"/>
      <w:bookmarkEnd w:id="2447"/>
      <w:bookmarkEnd w:id="2448"/>
    </w:p>
    <w:p w14:paraId="7501DA8F" w14:textId="77777777" w:rsidR="00280A1A" w:rsidRDefault="00280A1A" w:rsidP="00280A1A">
      <w:pPr>
        <w:pStyle w:val="Heading4"/>
        <w:numPr>
          <w:ilvl w:val="3"/>
          <w:numId w:val="2"/>
        </w:numPr>
        <w:rPr>
          <w:lang w:val="en-CA"/>
        </w:rPr>
      </w:pPr>
      <w:r>
        <w:rPr>
          <w:lang w:val="en-CA"/>
        </w:rPr>
        <w:t>Processor Transaction Status Codes Mapping</w:t>
      </w:r>
    </w:p>
    <w:p w14:paraId="7501DA90" w14:textId="77777777" w:rsidR="00280A1A" w:rsidRDefault="00280A1A" w:rsidP="00280A1A">
      <w:pPr>
        <w:rPr>
          <w:lang w:val="en-CA"/>
        </w:rPr>
      </w:pPr>
      <w:r>
        <w:rPr>
          <w:lang w:val="en-CA"/>
        </w:rPr>
        <w:t>Moneris Response Code and Message will be returned under Messages on GPSResponse to the BSS. The corresponding CT Payment Code and Message will be returned under GPSCode and GPSMessage.</w:t>
      </w:r>
    </w:p>
    <w:p w14:paraId="7501DA91" w14:textId="77777777" w:rsidR="00280A1A" w:rsidRDefault="00280A1A" w:rsidP="00280A1A">
      <w:pPr>
        <w:rPr>
          <w:lang w:val="en-CA"/>
        </w:rPr>
      </w:pPr>
    </w:p>
    <w:tbl>
      <w:tblPr>
        <w:tblW w:w="8924" w:type="dxa"/>
        <w:tblInd w:w="94" w:type="dxa"/>
        <w:tblLook w:val="04A0" w:firstRow="1" w:lastRow="0" w:firstColumn="1" w:lastColumn="0" w:noHBand="0" w:noVBand="1"/>
      </w:tblPr>
      <w:tblGrid>
        <w:gridCol w:w="1184"/>
        <w:gridCol w:w="7740"/>
      </w:tblGrid>
      <w:tr w:rsidR="00280A1A" w14:paraId="7501DA94" w14:textId="77777777" w:rsidTr="00280A1A">
        <w:trPr>
          <w:trHeight w:val="570"/>
        </w:trPr>
        <w:tc>
          <w:tcPr>
            <w:tcW w:w="1184" w:type="dxa"/>
            <w:hideMark/>
          </w:tcPr>
          <w:p w14:paraId="7501DA92" w14:textId="77777777" w:rsidR="00280A1A" w:rsidRDefault="00280A1A">
            <w:pPr>
              <w:spacing w:line="240" w:lineRule="auto"/>
              <w:rPr>
                <w:color w:val="000000"/>
                <w:lang w:eastAsia="en-CA"/>
              </w:rPr>
            </w:pPr>
            <w:r>
              <w:rPr>
                <w:b/>
                <w:i/>
                <w:color w:val="000000"/>
                <w:lang w:eastAsia="en-CA"/>
              </w:rPr>
              <w:t>Notes</w:t>
            </w:r>
            <w:r>
              <w:rPr>
                <w:color w:val="000000"/>
                <w:lang w:eastAsia="en-CA"/>
              </w:rPr>
              <w:t>:</w:t>
            </w:r>
          </w:p>
        </w:tc>
        <w:tc>
          <w:tcPr>
            <w:tcW w:w="7740" w:type="dxa"/>
            <w:hideMark/>
          </w:tcPr>
          <w:p w14:paraId="7501DA93" w14:textId="77777777" w:rsidR="00280A1A" w:rsidRDefault="00280A1A">
            <w:pPr>
              <w:spacing w:line="240" w:lineRule="auto"/>
              <w:rPr>
                <w:color w:val="FF0000"/>
                <w:lang w:eastAsia="en-CA"/>
              </w:rPr>
            </w:pPr>
            <w:r w:rsidRPr="0016745D">
              <w:rPr>
                <w:lang w:eastAsia="en-CA"/>
              </w:rPr>
              <w:t>1- Those Codes in RED were identified as not applicable by Moneris, no need to map, but will map to the default “0900” code or the one the BSSs preferred.</w:t>
            </w:r>
          </w:p>
        </w:tc>
      </w:tr>
      <w:tr w:rsidR="00280A1A" w14:paraId="7501DA98" w14:textId="77777777" w:rsidTr="00280A1A">
        <w:trPr>
          <w:trHeight w:val="570"/>
        </w:trPr>
        <w:tc>
          <w:tcPr>
            <w:tcW w:w="1184" w:type="dxa"/>
            <w:hideMark/>
          </w:tcPr>
          <w:p w14:paraId="7501DA95" w14:textId="77777777" w:rsidR="00280A1A" w:rsidRDefault="00280A1A">
            <w:pPr>
              <w:widowControl/>
              <w:spacing w:line="240" w:lineRule="auto"/>
            </w:pPr>
          </w:p>
        </w:tc>
        <w:tc>
          <w:tcPr>
            <w:tcW w:w="7740" w:type="dxa"/>
            <w:hideMark/>
          </w:tcPr>
          <w:p w14:paraId="7501DA96" w14:textId="77777777" w:rsidR="00280A1A" w:rsidRDefault="00280A1A">
            <w:pPr>
              <w:spacing w:line="240" w:lineRule="auto"/>
              <w:rPr>
                <w:lang w:eastAsia="en-CA"/>
              </w:rPr>
            </w:pPr>
            <w:r>
              <w:rPr>
                <w:lang w:eastAsia="en-CA"/>
              </w:rPr>
              <w:t>2 - The CT Response Code sent to BSSs will be a 4 character text field; i.e. 206 will be sent as 0206</w:t>
            </w:r>
          </w:p>
          <w:p w14:paraId="7501DA97" w14:textId="77777777" w:rsidR="00280A1A" w:rsidRDefault="00280A1A">
            <w:pPr>
              <w:spacing w:line="240" w:lineRule="auto"/>
              <w:rPr>
                <w:rFonts w:ascii="Calibri" w:hAnsi="Calibri" w:cs="Calibri"/>
                <w:lang w:eastAsia="en-CA"/>
              </w:rPr>
            </w:pPr>
            <w:r>
              <w:rPr>
                <w:rFonts w:cstheme="minorHAnsi"/>
              </w:rPr>
              <w:t>3 - Although the GPS response includes both a French and an English description fields for the GPSCode,  only an English message description will be returned in the GPS response.</w:t>
            </w:r>
          </w:p>
        </w:tc>
      </w:tr>
    </w:tbl>
    <w:p w14:paraId="7501DA99" w14:textId="77777777" w:rsidR="00280A1A" w:rsidRDefault="00280A1A" w:rsidP="00280A1A">
      <w:pPr>
        <w:rPr>
          <w:lang w:val="en-CA"/>
        </w:rPr>
      </w:pPr>
    </w:p>
    <w:p w14:paraId="7501DA9A" w14:textId="77777777" w:rsidR="00280A1A" w:rsidRDefault="00280A1A" w:rsidP="00280A1A">
      <w:pPr>
        <w:rPr>
          <w:lang w:val="en-CA"/>
        </w:rPr>
      </w:pPr>
      <w:r>
        <w:t>This table is applicable for On-Line and batch CSV BSSs</w:t>
      </w:r>
    </w:p>
    <w:p w14:paraId="7501DA9B" w14:textId="77777777" w:rsidR="00280A1A" w:rsidRDefault="00280A1A" w:rsidP="00280A1A">
      <w:pPr>
        <w:rPr>
          <w:lang w:val="en-C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3639"/>
        <w:gridCol w:w="3247"/>
        <w:gridCol w:w="3929"/>
      </w:tblGrid>
      <w:tr w:rsidR="00280A1A" w14:paraId="7501DA9E" w14:textId="77777777" w:rsidTr="00280A1A">
        <w:trPr>
          <w:cantSplit/>
          <w:trHeight w:val="360"/>
          <w:tblHeader/>
          <w:jc w:val="center"/>
        </w:trPr>
        <w:tc>
          <w:tcPr>
            <w:tcW w:w="2277"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C" w14:textId="77777777" w:rsidR="00280A1A" w:rsidRDefault="00280A1A">
            <w:pPr>
              <w:spacing w:line="240" w:lineRule="auto"/>
              <w:jc w:val="center"/>
              <w:rPr>
                <w:b/>
                <w:bCs/>
                <w:color w:val="000000"/>
                <w:lang w:eastAsia="en-CA"/>
              </w:rPr>
            </w:pPr>
            <w:r>
              <w:rPr>
                <w:b/>
                <w:bCs/>
                <w:color w:val="000000"/>
                <w:lang w:eastAsia="en-CA"/>
              </w:rPr>
              <w:t>MONERIS</w:t>
            </w:r>
          </w:p>
        </w:tc>
        <w:tc>
          <w:tcPr>
            <w:tcW w:w="2723"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D" w14:textId="77777777" w:rsidR="00280A1A" w:rsidRDefault="00280A1A">
            <w:pPr>
              <w:spacing w:line="240" w:lineRule="auto"/>
              <w:jc w:val="center"/>
              <w:rPr>
                <w:b/>
                <w:bCs/>
                <w:color w:val="000000"/>
                <w:lang w:eastAsia="en-CA"/>
              </w:rPr>
            </w:pPr>
            <w:r>
              <w:rPr>
                <w:b/>
                <w:bCs/>
                <w:color w:val="000000"/>
                <w:lang w:eastAsia="en-CA"/>
              </w:rPr>
              <w:t>CT  Payment</w:t>
            </w:r>
          </w:p>
        </w:tc>
      </w:tr>
      <w:tr w:rsidR="00280A1A" w14:paraId="7501DAA3" w14:textId="77777777" w:rsidTr="00280A1A">
        <w:trPr>
          <w:cantSplit/>
          <w:trHeight w:val="1140"/>
          <w:tblHeader/>
          <w:jc w:val="center"/>
        </w:trPr>
        <w:tc>
          <w:tcPr>
            <w:tcW w:w="8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F" w14:textId="77777777" w:rsidR="00280A1A" w:rsidRDefault="00280A1A">
            <w:pPr>
              <w:spacing w:line="240" w:lineRule="auto"/>
              <w:jc w:val="center"/>
              <w:rPr>
                <w:b/>
                <w:bCs/>
                <w:color w:val="333333"/>
                <w:lang w:eastAsia="en-CA"/>
              </w:rPr>
            </w:pPr>
            <w:r>
              <w:rPr>
                <w:b/>
                <w:bCs/>
                <w:color w:val="333333"/>
                <w:lang w:eastAsia="en-CA"/>
              </w:rPr>
              <w:t>Response Code</w:t>
            </w:r>
          </w:p>
        </w:tc>
        <w:tc>
          <w:tcPr>
            <w:tcW w:w="13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0" w14:textId="77777777" w:rsidR="00280A1A" w:rsidRDefault="00280A1A">
            <w:pPr>
              <w:spacing w:line="240" w:lineRule="auto"/>
              <w:jc w:val="center"/>
              <w:rPr>
                <w:b/>
                <w:bCs/>
                <w:color w:val="333333"/>
                <w:lang w:eastAsia="en-CA"/>
              </w:rPr>
            </w:pPr>
            <w:r>
              <w:rPr>
                <w:b/>
                <w:bCs/>
                <w:color w:val="333333"/>
                <w:lang w:eastAsia="en-CA"/>
              </w:rPr>
              <w:t>Message</w:t>
            </w:r>
          </w:p>
        </w:tc>
        <w:tc>
          <w:tcPr>
            <w:tcW w:w="123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1" w14:textId="77777777" w:rsidR="00280A1A" w:rsidRDefault="00280A1A">
            <w:pPr>
              <w:spacing w:line="240" w:lineRule="auto"/>
              <w:jc w:val="center"/>
              <w:rPr>
                <w:b/>
                <w:bCs/>
                <w:color w:val="000000"/>
                <w:lang w:eastAsia="en-CA"/>
              </w:rPr>
            </w:pPr>
            <w:r>
              <w:rPr>
                <w:b/>
                <w:bCs/>
                <w:color w:val="000000"/>
                <w:lang w:eastAsia="en-CA"/>
              </w:rPr>
              <w:t>CT Payment Code Assigned</w:t>
            </w:r>
          </w:p>
        </w:tc>
        <w:tc>
          <w:tcPr>
            <w:tcW w:w="14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2" w14:textId="77777777" w:rsidR="00280A1A" w:rsidRDefault="00280A1A">
            <w:pPr>
              <w:spacing w:line="240" w:lineRule="auto"/>
              <w:jc w:val="center"/>
              <w:rPr>
                <w:b/>
                <w:bCs/>
                <w:color w:val="000000"/>
                <w:lang w:eastAsia="en-CA"/>
              </w:rPr>
            </w:pPr>
            <w:r>
              <w:rPr>
                <w:b/>
                <w:bCs/>
                <w:color w:val="000000"/>
                <w:lang w:eastAsia="en-CA"/>
              </w:rPr>
              <w:t>CT Payment Msg Assigned</w:t>
            </w:r>
          </w:p>
        </w:tc>
      </w:tr>
      <w:tr w:rsidR="00280A1A" w14:paraId="7501DAA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4" w14:textId="77777777" w:rsidR="00280A1A" w:rsidRDefault="00280A1A">
            <w:pPr>
              <w:spacing w:line="240" w:lineRule="auto"/>
              <w:jc w:val="center"/>
              <w:rPr>
                <w:color w:val="333333"/>
                <w:lang w:eastAsia="en-CA"/>
              </w:rPr>
            </w:pPr>
            <w:r>
              <w:rPr>
                <w:color w:val="333333"/>
                <w:lang w:eastAsia="en-CA"/>
              </w:rPr>
              <w:t>000</w:t>
            </w:r>
          </w:p>
        </w:tc>
        <w:tc>
          <w:tcPr>
            <w:tcW w:w="1381" w:type="pct"/>
            <w:tcBorders>
              <w:top w:val="single" w:sz="4" w:space="0" w:color="auto"/>
              <w:left w:val="single" w:sz="4" w:space="0" w:color="auto"/>
              <w:bottom w:val="single" w:sz="4" w:space="0" w:color="auto"/>
              <w:right w:val="single" w:sz="4" w:space="0" w:color="auto"/>
            </w:tcBorders>
            <w:hideMark/>
          </w:tcPr>
          <w:p w14:paraId="7501DAA5"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A6"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A7"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A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9" w14:textId="77777777" w:rsidR="00280A1A" w:rsidRDefault="00280A1A">
            <w:pPr>
              <w:spacing w:line="240" w:lineRule="auto"/>
              <w:jc w:val="center"/>
              <w:rPr>
                <w:color w:val="333333"/>
                <w:lang w:eastAsia="en-CA"/>
              </w:rPr>
            </w:pPr>
            <w:r>
              <w:rPr>
                <w:color w:val="333333"/>
                <w:lang w:eastAsia="en-CA"/>
              </w:rPr>
              <w:t>001</w:t>
            </w:r>
          </w:p>
        </w:tc>
        <w:tc>
          <w:tcPr>
            <w:tcW w:w="1381" w:type="pct"/>
            <w:tcBorders>
              <w:top w:val="single" w:sz="4" w:space="0" w:color="auto"/>
              <w:left w:val="single" w:sz="4" w:space="0" w:color="auto"/>
              <w:bottom w:val="single" w:sz="4" w:space="0" w:color="auto"/>
              <w:right w:val="single" w:sz="4" w:space="0" w:color="auto"/>
            </w:tcBorders>
            <w:hideMark/>
          </w:tcPr>
          <w:p w14:paraId="7501DAAA"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AB"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AC"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E" w14:textId="77777777" w:rsidR="00280A1A" w:rsidRDefault="00280A1A">
            <w:pPr>
              <w:spacing w:line="240" w:lineRule="auto"/>
              <w:jc w:val="center"/>
              <w:rPr>
                <w:color w:val="333333"/>
                <w:lang w:eastAsia="en-CA"/>
              </w:rPr>
            </w:pPr>
            <w:r>
              <w:rPr>
                <w:color w:val="333333"/>
                <w:lang w:eastAsia="en-CA"/>
              </w:rPr>
              <w:t>002</w:t>
            </w:r>
          </w:p>
        </w:tc>
        <w:tc>
          <w:tcPr>
            <w:tcW w:w="1381" w:type="pct"/>
            <w:tcBorders>
              <w:top w:val="single" w:sz="4" w:space="0" w:color="auto"/>
              <w:left w:val="single" w:sz="4" w:space="0" w:color="auto"/>
              <w:bottom w:val="single" w:sz="4" w:space="0" w:color="auto"/>
              <w:right w:val="single" w:sz="4" w:space="0" w:color="auto"/>
            </w:tcBorders>
            <w:hideMark/>
          </w:tcPr>
          <w:p w14:paraId="7501DAAF"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0"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1"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3" w14:textId="77777777" w:rsidR="00280A1A" w:rsidRDefault="00280A1A">
            <w:pPr>
              <w:spacing w:line="240" w:lineRule="auto"/>
              <w:jc w:val="center"/>
              <w:rPr>
                <w:color w:val="333333"/>
                <w:lang w:eastAsia="en-CA"/>
              </w:rPr>
            </w:pPr>
            <w:r>
              <w:rPr>
                <w:color w:val="333333"/>
                <w:lang w:eastAsia="en-CA"/>
              </w:rPr>
              <w:t>003</w:t>
            </w:r>
          </w:p>
        </w:tc>
        <w:tc>
          <w:tcPr>
            <w:tcW w:w="1381" w:type="pct"/>
            <w:tcBorders>
              <w:top w:val="single" w:sz="4" w:space="0" w:color="auto"/>
              <w:left w:val="single" w:sz="4" w:space="0" w:color="auto"/>
              <w:bottom w:val="single" w:sz="4" w:space="0" w:color="auto"/>
              <w:right w:val="single" w:sz="4" w:space="0" w:color="auto"/>
            </w:tcBorders>
            <w:hideMark/>
          </w:tcPr>
          <w:p w14:paraId="7501DAB4"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5"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6"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8" w14:textId="77777777" w:rsidR="00280A1A" w:rsidRDefault="00280A1A">
            <w:pPr>
              <w:spacing w:line="240" w:lineRule="auto"/>
              <w:jc w:val="center"/>
              <w:rPr>
                <w:color w:val="333333"/>
                <w:lang w:eastAsia="en-CA"/>
              </w:rPr>
            </w:pPr>
            <w:r>
              <w:rPr>
                <w:color w:val="333333"/>
                <w:lang w:eastAsia="en-CA"/>
              </w:rPr>
              <w:t>004</w:t>
            </w:r>
          </w:p>
        </w:tc>
        <w:tc>
          <w:tcPr>
            <w:tcW w:w="1381" w:type="pct"/>
            <w:tcBorders>
              <w:top w:val="single" w:sz="4" w:space="0" w:color="auto"/>
              <w:left w:val="single" w:sz="4" w:space="0" w:color="auto"/>
              <w:bottom w:val="single" w:sz="4" w:space="0" w:color="auto"/>
              <w:right w:val="single" w:sz="4" w:space="0" w:color="auto"/>
            </w:tcBorders>
            <w:hideMark/>
          </w:tcPr>
          <w:p w14:paraId="7501DAB9"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A"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B"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D" w14:textId="77777777" w:rsidR="00280A1A" w:rsidRDefault="00280A1A">
            <w:pPr>
              <w:spacing w:line="240" w:lineRule="auto"/>
              <w:jc w:val="center"/>
              <w:rPr>
                <w:color w:val="333333"/>
                <w:lang w:eastAsia="en-CA"/>
              </w:rPr>
            </w:pPr>
            <w:r>
              <w:rPr>
                <w:color w:val="333333"/>
                <w:lang w:eastAsia="en-CA"/>
              </w:rPr>
              <w:t>005</w:t>
            </w:r>
          </w:p>
        </w:tc>
        <w:tc>
          <w:tcPr>
            <w:tcW w:w="1381" w:type="pct"/>
            <w:tcBorders>
              <w:top w:val="single" w:sz="4" w:space="0" w:color="auto"/>
              <w:left w:val="single" w:sz="4" w:space="0" w:color="auto"/>
              <w:bottom w:val="single" w:sz="4" w:space="0" w:color="auto"/>
              <w:right w:val="single" w:sz="4" w:space="0" w:color="auto"/>
            </w:tcBorders>
            <w:hideMark/>
          </w:tcPr>
          <w:p w14:paraId="7501DABE"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F"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0"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2" w14:textId="77777777" w:rsidR="00280A1A" w:rsidRDefault="00280A1A">
            <w:pPr>
              <w:spacing w:line="240" w:lineRule="auto"/>
              <w:jc w:val="center"/>
              <w:rPr>
                <w:color w:val="333333"/>
                <w:lang w:eastAsia="en-CA"/>
              </w:rPr>
            </w:pPr>
            <w:r>
              <w:rPr>
                <w:color w:val="333333"/>
                <w:lang w:eastAsia="en-CA"/>
              </w:rPr>
              <w:t>006</w:t>
            </w:r>
          </w:p>
        </w:tc>
        <w:tc>
          <w:tcPr>
            <w:tcW w:w="1381" w:type="pct"/>
            <w:tcBorders>
              <w:top w:val="single" w:sz="4" w:space="0" w:color="auto"/>
              <w:left w:val="single" w:sz="4" w:space="0" w:color="auto"/>
              <w:bottom w:val="single" w:sz="4" w:space="0" w:color="auto"/>
              <w:right w:val="single" w:sz="4" w:space="0" w:color="auto"/>
            </w:tcBorders>
            <w:hideMark/>
          </w:tcPr>
          <w:p w14:paraId="7501DAC3"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4"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5"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7" w14:textId="77777777" w:rsidR="00280A1A" w:rsidRDefault="00280A1A">
            <w:pPr>
              <w:spacing w:line="240" w:lineRule="auto"/>
              <w:jc w:val="center"/>
              <w:rPr>
                <w:color w:val="333333"/>
                <w:lang w:eastAsia="en-CA"/>
              </w:rPr>
            </w:pPr>
            <w:r>
              <w:rPr>
                <w:color w:val="333333"/>
                <w:lang w:eastAsia="en-CA"/>
              </w:rPr>
              <w:t>007</w:t>
            </w:r>
          </w:p>
        </w:tc>
        <w:tc>
          <w:tcPr>
            <w:tcW w:w="1381" w:type="pct"/>
            <w:tcBorders>
              <w:top w:val="single" w:sz="4" w:space="0" w:color="auto"/>
              <w:left w:val="single" w:sz="4" w:space="0" w:color="auto"/>
              <w:bottom w:val="single" w:sz="4" w:space="0" w:color="auto"/>
              <w:right w:val="single" w:sz="4" w:space="0" w:color="auto"/>
            </w:tcBorders>
            <w:hideMark/>
          </w:tcPr>
          <w:p w14:paraId="7501DAC8"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9"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A"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C" w14:textId="77777777" w:rsidR="00280A1A" w:rsidRDefault="00280A1A">
            <w:pPr>
              <w:spacing w:line="240" w:lineRule="auto"/>
              <w:jc w:val="center"/>
              <w:rPr>
                <w:color w:val="333333"/>
                <w:lang w:eastAsia="en-CA"/>
              </w:rPr>
            </w:pPr>
            <w:r>
              <w:rPr>
                <w:color w:val="333333"/>
                <w:lang w:eastAsia="en-CA"/>
              </w:rPr>
              <w:t>008</w:t>
            </w:r>
          </w:p>
        </w:tc>
        <w:tc>
          <w:tcPr>
            <w:tcW w:w="1381" w:type="pct"/>
            <w:tcBorders>
              <w:top w:val="single" w:sz="4" w:space="0" w:color="auto"/>
              <w:left w:val="single" w:sz="4" w:space="0" w:color="auto"/>
              <w:bottom w:val="single" w:sz="4" w:space="0" w:color="auto"/>
              <w:right w:val="single" w:sz="4" w:space="0" w:color="auto"/>
            </w:tcBorders>
            <w:hideMark/>
          </w:tcPr>
          <w:p w14:paraId="7501DACD"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E"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F"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1" w14:textId="77777777" w:rsidR="00280A1A" w:rsidRDefault="00280A1A">
            <w:pPr>
              <w:spacing w:line="240" w:lineRule="auto"/>
              <w:jc w:val="center"/>
              <w:rPr>
                <w:color w:val="333333"/>
                <w:lang w:eastAsia="en-CA"/>
              </w:rPr>
            </w:pPr>
            <w:r>
              <w:rPr>
                <w:color w:val="333333"/>
                <w:lang w:eastAsia="en-CA"/>
              </w:rPr>
              <w:t>009</w:t>
            </w:r>
          </w:p>
        </w:tc>
        <w:tc>
          <w:tcPr>
            <w:tcW w:w="1381" w:type="pct"/>
            <w:tcBorders>
              <w:top w:val="single" w:sz="4" w:space="0" w:color="auto"/>
              <w:left w:val="single" w:sz="4" w:space="0" w:color="auto"/>
              <w:bottom w:val="single" w:sz="4" w:space="0" w:color="auto"/>
              <w:right w:val="single" w:sz="4" w:space="0" w:color="auto"/>
            </w:tcBorders>
            <w:hideMark/>
          </w:tcPr>
          <w:p w14:paraId="7501DAD2"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3"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4"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6" w14:textId="77777777" w:rsidR="00280A1A" w:rsidRDefault="00280A1A">
            <w:pPr>
              <w:spacing w:line="240" w:lineRule="auto"/>
              <w:jc w:val="center"/>
              <w:rPr>
                <w:color w:val="333333"/>
                <w:lang w:eastAsia="en-CA"/>
              </w:rPr>
            </w:pPr>
            <w:r>
              <w:rPr>
                <w:color w:val="333333"/>
                <w:lang w:eastAsia="en-CA"/>
              </w:rPr>
              <w:t>023</w:t>
            </w:r>
          </w:p>
        </w:tc>
        <w:tc>
          <w:tcPr>
            <w:tcW w:w="1381" w:type="pct"/>
            <w:tcBorders>
              <w:top w:val="single" w:sz="4" w:space="0" w:color="auto"/>
              <w:left w:val="single" w:sz="4" w:space="0" w:color="auto"/>
              <w:bottom w:val="single" w:sz="4" w:space="0" w:color="auto"/>
              <w:right w:val="single" w:sz="4" w:space="0" w:color="auto"/>
            </w:tcBorders>
            <w:hideMark/>
          </w:tcPr>
          <w:p w14:paraId="7501DAD7"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8"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9"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B" w14:textId="77777777" w:rsidR="00280A1A" w:rsidRDefault="00280A1A">
            <w:pPr>
              <w:spacing w:line="240" w:lineRule="auto"/>
              <w:jc w:val="center"/>
              <w:rPr>
                <w:color w:val="333333"/>
                <w:lang w:eastAsia="en-CA"/>
              </w:rPr>
            </w:pPr>
            <w:r>
              <w:rPr>
                <w:color w:val="333333"/>
                <w:lang w:eastAsia="en-CA"/>
              </w:rPr>
              <w:t>024</w:t>
            </w:r>
          </w:p>
        </w:tc>
        <w:tc>
          <w:tcPr>
            <w:tcW w:w="1381" w:type="pct"/>
            <w:tcBorders>
              <w:top w:val="single" w:sz="4" w:space="0" w:color="auto"/>
              <w:left w:val="single" w:sz="4" w:space="0" w:color="auto"/>
              <w:bottom w:val="single" w:sz="4" w:space="0" w:color="auto"/>
              <w:right w:val="single" w:sz="4" w:space="0" w:color="auto"/>
            </w:tcBorders>
            <w:hideMark/>
          </w:tcPr>
          <w:p w14:paraId="7501DADC"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D"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E"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0" w14:textId="77777777" w:rsidR="00280A1A" w:rsidRDefault="00280A1A">
            <w:pPr>
              <w:spacing w:line="240" w:lineRule="auto"/>
              <w:jc w:val="center"/>
              <w:rPr>
                <w:color w:val="333333"/>
                <w:lang w:eastAsia="en-CA"/>
              </w:rPr>
            </w:pPr>
            <w:r>
              <w:rPr>
                <w:color w:val="333333"/>
                <w:lang w:eastAsia="en-CA"/>
              </w:rPr>
              <w:t>025</w:t>
            </w:r>
          </w:p>
        </w:tc>
        <w:tc>
          <w:tcPr>
            <w:tcW w:w="1381" w:type="pct"/>
            <w:tcBorders>
              <w:top w:val="single" w:sz="4" w:space="0" w:color="auto"/>
              <w:left w:val="single" w:sz="4" w:space="0" w:color="auto"/>
              <w:bottom w:val="single" w:sz="4" w:space="0" w:color="auto"/>
              <w:right w:val="single" w:sz="4" w:space="0" w:color="auto"/>
            </w:tcBorders>
            <w:hideMark/>
          </w:tcPr>
          <w:p w14:paraId="7501DAE1"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2"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3"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5" w14:textId="77777777" w:rsidR="00280A1A" w:rsidRDefault="00280A1A">
            <w:pPr>
              <w:spacing w:line="240" w:lineRule="auto"/>
              <w:jc w:val="center"/>
              <w:rPr>
                <w:color w:val="333333"/>
                <w:lang w:eastAsia="en-CA"/>
              </w:rPr>
            </w:pPr>
            <w:r>
              <w:rPr>
                <w:color w:val="333333"/>
                <w:lang w:eastAsia="en-CA"/>
              </w:rPr>
              <w:lastRenderedPageBreak/>
              <w:t>026</w:t>
            </w:r>
          </w:p>
        </w:tc>
        <w:tc>
          <w:tcPr>
            <w:tcW w:w="1381" w:type="pct"/>
            <w:tcBorders>
              <w:top w:val="single" w:sz="4" w:space="0" w:color="auto"/>
              <w:left w:val="single" w:sz="4" w:space="0" w:color="auto"/>
              <w:bottom w:val="single" w:sz="4" w:space="0" w:color="auto"/>
              <w:right w:val="single" w:sz="4" w:space="0" w:color="auto"/>
            </w:tcBorders>
            <w:hideMark/>
          </w:tcPr>
          <w:p w14:paraId="7501DAE6"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7"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8"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A" w14:textId="77777777" w:rsidR="00280A1A" w:rsidRDefault="00280A1A">
            <w:pPr>
              <w:spacing w:line="240" w:lineRule="auto"/>
              <w:jc w:val="center"/>
              <w:rPr>
                <w:color w:val="333333"/>
                <w:lang w:eastAsia="en-CA"/>
              </w:rPr>
            </w:pPr>
            <w:r>
              <w:rPr>
                <w:color w:val="333333"/>
                <w:lang w:eastAsia="en-CA"/>
              </w:rPr>
              <w:t>027</w:t>
            </w:r>
          </w:p>
        </w:tc>
        <w:tc>
          <w:tcPr>
            <w:tcW w:w="1381" w:type="pct"/>
            <w:tcBorders>
              <w:top w:val="single" w:sz="4" w:space="0" w:color="auto"/>
              <w:left w:val="single" w:sz="4" w:space="0" w:color="auto"/>
              <w:bottom w:val="single" w:sz="4" w:space="0" w:color="auto"/>
              <w:right w:val="single" w:sz="4" w:space="0" w:color="auto"/>
            </w:tcBorders>
            <w:hideMark/>
          </w:tcPr>
          <w:p w14:paraId="7501DAEB"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C"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D"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F" w14:textId="77777777" w:rsidR="00280A1A" w:rsidRDefault="00280A1A">
            <w:pPr>
              <w:spacing w:line="240" w:lineRule="auto"/>
              <w:jc w:val="center"/>
              <w:rPr>
                <w:color w:val="333333"/>
                <w:lang w:eastAsia="en-CA"/>
              </w:rPr>
            </w:pPr>
            <w:r>
              <w:rPr>
                <w:color w:val="333333"/>
                <w:lang w:eastAsia="en-CA"/>
              </w:rPr>
              <w:t>028</w:t>
            </w:r>
          </w:p>
        </w:tc>
        <w:tc>
          <w:tcPr>
            <w:tcW w:w="1381" w:type="pct"/>
            <w:tcBorders>
              <w:top w:val="single" w:sz="4" w:space="0" w:color="auto"/>
              <w:left w:val="single" w:sz="4" w:space="0" w:color="auto"/>
              <w:bottom w:val="single" w:sz="4" w:space="0" w:color="auto"/>
              <w:right w:val="single" w:sz="4" w:space="0" w:color="auto"/>
            </w:tcBorders>
            <w:hideMark/>
          </w:tcPr>
          <w:p w14:paraId="7501DAF0"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F1"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F2"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4" w14:textId="77777777" w:rsidR="00280A1A" w:rsidRDefault="00280A1A">
            <w:pPr>
              <w:spacing w:line="240" w:lineRule="auto"/>
              <w:jc w:val="center"/>
              <w:rPr>
                <w:color w:val="333333"/>
                <w:lang w:eastAsia="en-CA"/>
              </w:rPr>
            </w:pPr>
            <w:r>
              <w:rPr>
                <w:color w:val="333333"/>
                <w:lang w:eastAsia="en-CA"/>
              </w:rPr>
              <w:t>029</w:t>
            </w:r>
          </w:p>
        </w:tc>
        <w:tc>
          <w:tcPr>
            <w:tcW w:w="1381" w:type="pct"/>
            <w:tcBorders>
              <w:top w:val="single" w:sz="4" w:space="0" w:color="auto"/>
              <w:left w:val="single" w:sz="4" w:space="0" w:color="auto"/>
              <w:bottom w:val="single" w:sz="4" w:space="0" w:color="auto"/>
              <w:right w:val="single" w:sz="4" w:space="0" w:color="auto"/>
            </w:tcBorders>
            <w:hideMark/>
          </w:tcPr>
          <w:p w14:paraId="7501DAF5"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F6"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F7"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9" w14:textId="77777777" w:rsidR="00280A1A" w:rsidRDefault="00280A1A">
            <w:pPr>
              <w:spacing w:line="240" w:lineRule="auto"/>
              <w:jc w:val="center"/>
              <w:rPr>
                <w:color w:val="333333"/>
                <w:lang w:eastAsia="en-CA"/>
              </w:rPr>
            </w:pPr>
            <w:r>
              <w:rPr>
                <w:color w:val="333333"/>
                <w:lang w:eastAsia="en-CA"/>
              </w:rPr>
              <w:t>050</w:t>
            </w:r>
          </w:p>
        </w:tc>
        <w:tc>
          <w:tcPr>
            <w:tcW w:w="1381" w:type="pct"/>
            <w:tcBorders>
              <w:top w:val="single" w:sz="4" w:space="0" w:color="auto"/>
              <w:left w:val="single" w:sz="4" w:space="0" w:color="auto"/>
              <w:bottom w:val="single" w:sz="4" w:space="0" w:color="auto"/>
              <w:right w:val="single" w:sz="4" w:space="0" w:color="auto"/>
            </w:tcBorders>
            <w:hideMark/>
          </w:tcPr>
          <w:p w14:paraId="7501DAFA" w14:textId="77777777" w:rsidR="00280A1A" w:rsidRDefault="00280A1A">
            <w:pPr>
              <w:spacing w:line="240" w:lineRule="auto"/>
              <w:jc w:val="center"/>
              <w:rPr>
                <w:color w:val="333333"/>
                <w:lang w:eastAsia="en-CA"/>
              </w:rPr>
            </w:pPr>
            <w:r>
              <w:rPr>
                <w:color w:val="333333"/>
                <w:lang w:eastAsia="en-CA"/>
              </w:rPr>
              <w:t>Decline</w:t>
            </w:r>
          </w:p>
        </w:tc>
        <w:tc>
          <w:tcPr>
            <w:tcW w:w="1232" w:type="pct"/>
            <w:tcBorders>
              <w:top w:val="single" w:sz="4" w:space="0" w:color="auto"/>
              <w:left w:val="single" w:sz="4" w:space="0" w:color="auto"/>
              <w:bottom w:val="single" w:sz="4" w:space="0" w:color="auto"/>
              <w:right w:val="single" w:sz="4" w:space="0" w:color="auto"/>
            </w:tcBorders>
            <w:hideMark/>
          </w:tcPr>
          <w:p w14:paraId="7501DAFB"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AFC" w14:textId="77777777" w:rsidR="00280A1A" w:rsidRDefault="00280A1A">
            <w:pPr>
              <w:spacing w:line="240" w:lineRule="auto"/>
              <w:jc w:val="center"/>
              <w:rPr>
                <w:color w:val="000000"/>
                <w:lang w:eastAsia="en-CA"/>
              </w:rPr>
            </w:pPr>
            <w:r>
              <w:rPr>
                <w:color w:val="000000"/>
                <w:lang w:eastAsia="en-CA"/>
              </w:rPr>
              <w:t>DECLINE</w:t>
            </w:r>
          </w:p>
        </w:tc>
      </w:tr>
      <w:tr w:rsidR="00280A1A" w14:paraId="7501DB0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E" w14:textId="77777777" w:rsidR="00280A1A" w:rsidRDefault="00280A1A">
            <w:pPr>
              <w:spacing w:line="240" w:lineRule="auto"/>
              <w:jc w:val="center"/>
              <w:rPr>
                <w:color w:val="333333"/>
                <w:lang w:eastAsia="en-CA"/>
              </w:rPr>
            </w:pPr>
            <w:r>
              <w:rPr>
                <w:color w:val="333333"/>
                <w:lang w:eastAsia="en-CA"/>
              </w:rPr>
              <w:t>051</w:t>
            </w:r>
          </w:p>
        </w:tc>
        <w:tc>
          <w:tcPr>
            <w:tcW w:w="1381" w:type="pct"/>
            <w:tcBorders>
              <w:top w:val="single" w:sz="4" w:space="0" w:color="auto"/>
              <w:left w:val="single" w:sz="4" w:space="0" w:color="auto"/>
              <w:bottom w:val="single" w:sz="4" w:space="0" w:color="auto"/>
              <w:right w:val="single" w:sz="4" w:space="0" w:color="auto"/>
            </w:tcBorders>
            <w:hideMark/>
          </w:tcPr>
          <w:p w14:paraId="7501DAFF" w14:textId="77777777" w:rsidR="00280A1A" w:rsidRDefault="00280A1A">
            <w:pPr>
              <w:spacing w:line="240" w:lineRule="auto"/>
              <w:jc w:val="center"/>
              <w:rPr>
                <w:color w:val="333333"/>
                <w:lang w:eastAsia="en-CA"/>
              </w:rPr>
            </w:pPr>
            <w:r>
              <w:rPr>
                <w:color w:val="333333"/>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B00"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B01" w14:textId="77777777" w:rsidR="00280A1A" w:rsidRDefault="00280A1A">
            <w:pPr>
              <w:spacing w:line="240" w:lineRule="auto"/>
              <w:jc w:val="center"/>
              <w:rPr>
                <w:color w:val="000000"/>
                <w:lang w:eastAsia="en-CA"/>
              </w:rPr>
            </w:pPr>
            <w:r>
              <w:rPr>
                <w:color w:val="000000"/>
                <w:lang w:eastAsia="en-CA"/>
              </w:rPr>
              <w:t>CARD EXPIRED</w:t>
            </w:r>
          </w:p>
        </w:tc>
      </w:tr>
      <w:tr w:rsidR="00280A1A" w14:paraId="7501DB0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3" w14:textId="77777777" w:rsidR="00280A1A" w:rsidRDefault="00280A1A">
            <w:pPr>
              <w:spacing w:line="240" w:lineRule="auto"/>
              <w:jc w:val="center"/>
              <w:rPr>
                <w:color w:val="333333"/>
                <w:lang w:eastAsia="en-CA"/>
              </w:rPr>
            </w:pPr>
            <w:r>
              <w:rPr>
                <w:color w:val="333333"/>
                <w:lang w:eastAsia="en-CA"/>
              </w:rPr>
              <w:t>052</w:t>
            </w:r>
          </w:p>
        </w:tc>
        <w:tc>
          <w:tcPr>
            <w:tcW w:w="1381" w:type="pct"/>
            <w:tcBorders>
              <w:top w:val="single" w:sz="4" w:space="0" w:color="auto"/>
              <w:left w:val="single" w:sz="4" w:space="0" w:color="auto"/>
              <w:bottom w:val="single" w:sz="4" w:space="0" w:color="auto"/>
              <w:right w:val="single" w:sz="4" w:space="0" w:color="auto"/>
            </w:tcBorders>
            <w:hideMark/>
          </w:tcPr>
          <w:p w14:paraId="7501DB04" w14:textId="77777777" w:rsidR="00280A1A" w:rsidRDefault="00280A1A">
            <w:pPr>
              <w:spacing w:line="240" w:lineRule="auto"/>
              <w:jc w:val="center"/>
              <w:rPr>
                <w:color w:val="333333"/>
                <w:lang w:eastAsia="en-CA"/>
              </w:rPr>
            </w:pPr>
            <w:r>
              <w:rPr>
                <w:color w:val="333333"/>
                <w:lang w:eastAsia="en-CA"/>
              </w:rPr>
              <w:t>PIN retries exceeded</w:t>
            </w:r>
          </w:p>
        </w:tc>
        <w:tc>
          <w:tcPr>
            <w:tcW w:w="1232" w:type="pct"/>
            <w:tcBorders>
              <w:top w:val="single" w:sz="4" w:space="0" w:color="auto"/>
              <w:left w:val="single" w:sz="4" w:space="0" w:color="auto"/>
              <w:bottom w:val="single" w:sz="4" w:space="0" w:color="auto"/>
              <w:right w:val="single" w:sz="4" w:space="0" w:color="auto"/>
            </w:tcBorders>
            <w:hideMark/>
          </w:tcPr>
          <w:p w14:paraId="7501DB05"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06" w14:textId="77777777" w:rsidR="00280A1A" w:rsidRDefault="00280A1A">
            <w:pPr>
              <w:spacing w:line="240" w:lineRule="auto"/>
              <w:jc w:val="center"/>
              <w:rPr>
                <w:color w:val="000000"/>
                <w:lang w:eastAsia="en-CA"/>
              </w:rPr>
            </w:pPr>
            <w:r>
              <w:rPr>
                <w:color w:val="000000"/>
                <w:lang w:eastAsia="en-CA"/>
              </w:rPr>
              <w:t>DECLINE</w:t>
            </w:r>
          </w:p>
        </w:tc>
      </w:tr>
      <w:tr w:rsidR="00280A1A" w14:paraId="7501DB0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8" w14:textId="77777777" w:rsidR="00280A1A" w:rsidRDefault="00280A1A">
            <w:pPr>
              <w:spacing w:line="240" w:lineRule="auto"/>
              <w:jc w:val="center"/>
              <w:rPr>
                <w:color w:val="333333"/>
                <w:lang w:eastAsia="en-CA"/>
              </w:rPr>
            </w:pPr>
            <w:r>
              <w:rPr>
                <w:color w:val="333333"/>
                <w:lang w:eastAsia="en-CA"/>
              </w:rPr>
              <w:t>053</w:t>
            </w:r>
          </w:p>
        </w:tc>
        <w:tc>
          <w:tcPr>
            <w:tcW w:w="1381" w:type="pct"/>
            <w:tcBorders>
              <w:top w:val="single" w:sz="4" w:space="0" w:color="auto"/>
              <w:left w:val="single" w:sz="4" w:space="0" w:color="auto"/>
              <w:bottom w:val="single" w:sz="4" w:space="0" w:color="auto"/>
              <w:right w:val="single" w:sz="4" w:space="0" w:color="auto"/>
            </w:tcBorders>
            <w:hideMark/>
          </w:tcPr>
          <w:p w14:paraId="7501DB09" w14:textId="77777777" w:rsidR="00280A1A" w:rsidRDefault="00280A1A">
            <w:pPr>
              <w:spacing w:line="240" w:lineRule="auto"/>
              <w:jc w:val="center"/>
              <w:rPr>
                <w:color w:val="333333"/>
                <w:lang w:eastAsia="en-CA"/>
              </w:rPr>
            </w:pPr>
            <w:r>
              <w:rPr>
                <w:color w:val="333333"/>
                <w:lang w:eastAsia="en-CA"/>
              </w:rPr>
              <w:t>No sharing</w:t>
            </w:r>
          </w:p>
        </w:tc>
        <w:tc>
          <w:tcPr>
            <w:tcW w:w="1232" w:type="pct"/>
            <w:tcBorders>
              <w:top w:val="single" w:sz="4" w:space="0" w:color="auto"/>
              <w:left w:val="single" w:sz="4" w:space="0" w:color="auto"/>
              <w:bottom w:val="single" w:sz="4" w:space="0" w:color="auto"/>
              <w:right w:val="single" w:sz="4" w:space="0" w:color="auto"/>
            </w:tcBorders>
            <w:hideMark/>
          </w:tcPr>
          <w:p w14:paraId="7501DB0A"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0B" w14:textId="77777777" w:rsidR="00280A1A" w:rsidRDefault="00280A1A">
            <w:pPr>
              <w:spacing w:line="240" w:lineRule="auto"/>
              <w:jc w:val="center"/>
              <w:rPr>
                <w:color w:val="000000"/>
                <w:lang w:eastAsia="en-CA"/>
              </w:rPr>
            </w:pPr>
            <w:r>
              <w:rPr>
                <w:color w:val="000000"/>
                <w:lang w:eastAsia="en-CA"/>
              </w:rPr>
              <w:t>INVALID TRANS</w:t>
            </w:r>
          </w:p>
        </w:tc>
      </w:tr>
      <w:tr w:rsidR="00280A1A" w14:paraId="7501DB1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D" w14:textId="77777777" w:rsidR="00280A1A" w:rsidRDefault="00280A1A">
            <w:pPr>
              <w:spacing w:line="240" w:lineRule="auto"/>
              <w:jc w:val="center"/>
              <w:rPr>
                <w:color w:val="333333"/>
                <w:lang w:eastAsia="en-CA"/>
              </w:rPr>
            </w:pPr>
            <w:r>
              <w:rPr>
                <w:color w:val="333333"/>
                <w:lang w:eastAsia="en-CA"/>
              </w:rPr>
              <w:t>054</w:t>
            </w:r>
          </w:p>
        </w:tc>
        <w:tc>
          <w:tcPr>
            <w:tcW w:w="1381" w:type="pct"/>
            <w:tcBorders>
              <w:top w:val="single" w:sz="4" w:space="0" w:color="auto"/>
              <w:left w:val="single" w:sz="4" w:space="0" w:color="auto"/>
              <w:bottom w:val="single" w:sz="4" w:space="0" w:color="auto"/>
              <w:right w:val="single" w:sz="4" w:space="0" w:color="auto"/>
            </w:tcBorders>
            <w:hideMark/>
          </w:tcPr>
          <w:p w14:paraId="7501DB0E" w14:textId="77777777" w:rsidR="00280A1A" w:rsidRDefault="00280A1A">
            <w:pPr>
              <w:spacing w:line="240" w:lineRule="auto"/>
              <w:jc w:val="center"/>
              <w:rPr>
                <w:color w:val="333333"/>
                <w:lang w:eastAsia="en-CA"/>
              </w:rPr>
            </w:pPr>
            <w:r>
              <w:rPr>
                <w:color w:val="333333"/>
                <w:lang w:eastAsia="en-CA"/>
              </w:rPr>
              <w:t>No security module</w:t>
            </w:r>
          </w:p>
        </w:tc>
        <w:tc>
          <w:tcPr>
            <w:tcW w:w="1232" w:type="pct"/>
            <w:tcBorders>
              <w:top w:val="single" w:sz="4" w:space="0" w:color="auto"/>
              <w:left w:val="single" w:sz="4" w:space="0" w:color="auto"/>
              <w:bottom w:val="single" w:sz="4" w:space="0" w:color="auto"/>
              <w:right w:val="single" w:sz="4" w:space="0" w:color="auto"/>
            </w:tcBorders>
            <w:hideMark/>
          </w:tcPr>
          <w:p w14:paraId="7501DB0F"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0" w14:textId="77777777" w:rsidR="00280A1A" w:rsidRDefault="00280A1A">
            <w:pPr>
              <w:spacing w:line="240" w:lineRule="auto"/>
              <w:jc w:val="center"/>
              <w:rPr>
                <w:color w:val="000000"/>
                <w:lang w:eastAsia="en-CA"/>
              </w:rPr>
            </w:pPr>
            <w:r>
              <w:rPr>
                <w:color w:val="000000"/>
                <w:lang w:eastAsia="en-CA"/>
              </w:rPr>
              <w:t>INVALID TRANS</w:t>
            </w:r>
          </w:p>
        </w:tc>
      </w:tr>
      <w:tr w:rsidR="00280A1A" w14:paraId="7501DB1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2" w14:textId="77777777" w:rsidR="00280A1A" w:rsidRDefault="00280A1A">
            <w:pPr>
              <w:spacing w:line="240" w:lineRule="auto"/>
              <w:jc w:val="center"/>
              <w:rPr>
                <w:color w:val="333333"/>
                <w:lang w:eastAsia="en-CA"/>
              </w:rPr>
            </w:pPr>
            <w:r>
              <w:rPr>
                <w:color w:val="333333"/>
                <w:lang w:eastAsia="en-CA"/>
              </w:rPr>
              <w:t>055</w:t>
            </w:r>
          </w:p>
        </w:tc>
        <w:tc>
          <w:tcPr>
            <w:tcW w:w="1381" w:type="pct"/>
            <w:tcBorders>
              <w:top w:val="single" w:sz="4" w:space="0" w:color="auto"/>
              <w:left w:val="single" w:sz="4" w:space="0" w:color="auto"/>
              <w:bottom w:val="single" w:sz="4" w:space="0" w:color="auto"/>
              <w:right w:val="single" w:sz="4" w:space="0" w:color="auto"/>
            </w:tcBorders>
            <w:hideMark/>
          </w:tcPr>
          <w:p w14:paraId="7501DB13" w14:textId="77777777" w:rsidR="00280A1A" w:rsidRDefault="00280A1A">
            <w:pPr>
              <w:spacing w:line="240" w:lineRule="auto"/>
              <w:jc w:val="center"/>
              <w:rPr>
                <w:color w:val="333333"/>
                <w:lang w:eastAsia="en-CA"/>
              </w:rPr>
            </w:pPr>
            <w:r>
              <w:rPr>
                <w:color w:val="333333"/>
                <w:lang w:eastAsia="en-CA"/>
              </w:rPr>
              <w:t>Invalid transaction</w:t>
            </w:r>
          </w:p>
        </w:tc>
        <w:tc>
          <w:tcPr>
            <w:tcW w:w="1232" w:type="pct"/>
            <w:tcBorders>
              <w:top w:val="single" w:sz="4" w:space="0" w:color="auto"/>
              <w:left w:val="single" w:sz="4" w:space="0" w:color="auto"/>
              <w:bottom w:val="single" w:sz="4" w:space="0" w:color="auto"/>
              <w:right w:val="single" w:sz="4" w:space="0" w:color="auto"/>
            </w:tcBorders>
            <w:hideMark/>
          </w:tcPr>
          <w:p w14:paraId="7501DB14"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5" w14:textId="77777777" w:rsidR="00280A1A" w:rsidRDefault="00280A1A">
            <w:pPr>
              <w:spacing w:line="240" w:lineRule="auto"/>
              <w:jc w:val="center"/>
              <w:rPr>
                <w:color w:val="000000"/>
                <w:lang w:eastAsia="en-CA"/>
              </w:rPr>
            </w:pPr>
            <w:r>
              <w:rPr>
                <w:color w:val="000000"/>
                <w:lang w:eastAsia="en-CA"/>
              </w:rPr>
              <w:t>INVALID TRANS</w:t>
            </w:r>
          </w:p>
        </w:tc>
      </w:tr>
      <w:tr w:rsidR="00280A1A" w14:paraId="7501DB1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7" w14:textId="77777777" w:rsidR="00280A1A" w:rsidRDefault="00280A1A">
            <w:pPr>
              <w:spacing w:line="240" w:lineRule="auto"/>
              <w:jc w:val="center"/>
              <w:rPr>
                <w:color w:val="333333"/>
                <w:lang w:eastAsia="en-CA"/>
              </w:rPr>
            </w:pPr>
            <w:r>
              <w:rPr>
                <w:color w:val="333333"/>
                <w:lang w:eastAsia="en-CA"/>
              </w:rPr>
              <w:t>056</w:t>
            </w:r>
          </w:p>
        </w:tc>
        <w:tc>
          <w:tcPr>
            <w:tcW w:w="1381" w:type="pct"/>
            <w:tcBorders>
              <w:top w:val="single" w:sz="4" w:space="0" w:color="auto"/>
              <w:left w:val="single" w:sz="4" w:space="0" w:color="auto"/>
              <w:bottom w:val="single" w:sz="4" w:space="0" w:color="auto"/>
              <w:right w:val="single" w:sz="4" w:space="0" w:color="auto"/>
            </w:tcBorders>
            <w:hideMark/>
          </w:tcPr>
          <w:p w14:paraId="7501DB18" w14:textId="77777777" w:rsidR="00280A1A" w:rsidRDefault="00280A1A">
            <w:pPr>
              <w:spacing w:line="240" w:lineRule="auto"/>
              <w:jc w:val="center"/>
              <w:rPr>
                <w:color w:val="333333"/>
                <w:lang w:eastAsia="en-CA"/>
              </w:rPr>
            </w:pPr>
            <w:r>
              <w:rPr>
                <w:color w:val="333333"/>
                <w:lang w:eastAsia="en-CA"/>
              </w:rPr>
              <w:t>No Support</w:t>
            </w:r>
          </w:p>
        </w:tc>
        <w:tc>
          <w:tcPr>
            <w:tcW w:w="1232" w:type="pct"/>
            <w:tcBorders>
              <w:top w:val="single" w:sz="4" w:space="0" w:color="auto"/>
              <w:left w:val="single" w:sz="4" w:space="0" w:color="auto"/>
              <w:bottom w:val="single" w:sz="4" w:space="0" w:color="auto"/>
              <w:right w:val="single" w:sz="4" w:space="0" w:color="auto"/>
            </w:tcBorders>
            <w:hideMark/>
          </w:tcPr>
          <w:p w14:paraId="7501DB19"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A" w14:textId="77777777" w:rsidR="00280A1A" w:rsidRDefault="00280A1A">
            <w:pPr>
              <w:spacing w:line="240" w:lineRule="auto"/>
              <w:jc w:val="center"/>
              <w:rPr>
                <w:color w:val="000000"/>
                <w:lang w:eastAsia="en-CA"/>
              </w:rPr>
            </w:pPr>
            <w:r>
              <w:rPr>
                <w:color w:val="000000"/>
                <w:lang w:eastAsia="en-CA"/>
              </w:rPr>
              <w:t>INVALID TRANS</w:t>
            </w:r>
          </w:p>
        </w:tc>
      </w:tr>
      <w:tr w:rsidR="00280A1A" w14:paraId="7501DB2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C" w14:textId="77777777" w:rsidR="00280A1A" w:rsidRDefault="00280A1A">
            <w:pPr>
              <w:spacing w:line="240" w:lineRule="auto"/>
              <w:jc w:val="center"/>
              <w:rPr>
                <w:color w:val="333333"/>
                <w:lang w:eastAsia="en-CA"/>
              </w:rPr>
            </w:pPr>
            <w:r>
              <w:rPr>
                <w:color w:val="333333"/>
                <w:lang w:eastAsia="en-CA"/>
              </w:rPr>
              <w:t>057</w:t>
            </w:r>
          </w:p>
        </w:tc>
        <w:tc>
          <w:tcPr>
            <w:tcW w:w="1381" w:type="pct"/>
            <w:tcBorders>
              <w:top w:val="single" w:sz="4" w:space="0" w:color="auto"/>
              <w:left w:val="single" w:sz="4" w:space="0" w:color="auto"/>
              <w:bottom w:val="single" w:sz="4" w:space="0" w:color="auto"/>
              <w:right w:val="single" w:sz="4" w:space="0" w:color="auto"/>
            </w:tcBorders>
            <w:hideMark/>
          </w:tcPr>
          <w:p w14:paraId="7501DB1D" w14:textId="77777777" w:rsidR="00280A1A" w:rsidRDefault="00280A1A">
            <w:pPr>
              <w:spacing w:line="240" w:lineRule="auto"/>
              <w:jc w:val="center"/>
              <w:rPr>
                <w:color w:val="333333"/>
                <w:lang w:eastAsia="en-CA"/>
              </w:rPr>
            </w:pPr>
            <w:r>
              <w:rPr>
                <w:color w:val="333333"/>
                <w:lang w:eastAsia="en-CA"/>
              </w:rPr>
              <w:t>Lost or stolen card</w:t>
            </w:r>
          </w:p>
        </w:tc>
        <w:tc>
          <w:tcPr>
            <w:tcW w:w="1232" w:type="pct"/>
            <w:tcBorders>
              <w:top w:val="single" w:sz="4" w:space="0" w:color="auto"/>
              <w:left w:val="single" w:sz="4" w:space="0" w:color="auto"/>
              <w:bottom w:val="single" w:sz="4" w:space="0" w:color="auto"/>
              <w:right w:val="single" w:sz="4" w:space="0" w:color="auto"/>
            </w:tcBorders>
            <w:hideMark/>
          </w:tcPr>
          <w:p w14:paraId="7501DB1E" w14:textId="77777777" w:rsidR="00280A1A" w:rsidRDefault="00280A1A">
            <w:pPr>
              <w:spacing w:line="240" w:lineRule="auto"/>
              <w:jc w:val="center"/>
              <w:rPr>
                <w:color w:val="000000"/>
                <w:lang w:eastAsia="en-CA"/>
              </w:rPr>
            </w:pPr>
            <w:r>
              <w:rPr>
                <w:color w:val="000000"/>
                <w:lang w:eastAsia="en-CA"/>
              </w:rPr>
              <w:t>0210</w:t>
            </w:r>
          </w:p>
        </w:tc>
        <w:tc>
          <w:tcPr>
            <w:tcW w:w="1491" w:type="pct"/>
            <w:tcBorders>
              <w:top w:val="single" w:sz="4" w:space="0" w:color="auto"/>
              <w:left w:val="single" w:sz="4" w:space="0" w:color="auto"/>
              <w:bottom w:val="single" w:sz="4" w:space="0" w:color="auto"/>
              <w:right w:val="single" w:sz="4" w:space="0" w:color="auto"/>
            </w:tcBorders>
            <w:hideMark/>
          </w:tcPr>
          <w:p w14:paraId="7501DB1F" w14:textId="77777777" w:rsidR="00280A1A" w:rsidRDefault="00280A1A">
            <w:pPr>
              <w:spacing w:line="240" w:lineRule="auto"/>
              <w:jc w:val="center"/>
              <w:rPr>
                <w:color w:val="000000"/>
                <w:lang w:eastAsia="en-CA"/>
              </w:rPr>
            </w:pPr>
            <w:r>
              <w:rPr>
                <w:color w:val="000000"/>
                <w:lang w:eastAsia="en-CA"/>
              </w:rPr>
              <w:t>LOST/STOLEN</w:t>
            </w:r>
          </w:p>
        </w:tc>
      </w:tr>
      <w:tr w:rsidR="00280A1A" w14:paraId="7501DB2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21" w14:textId="77777777" w:rsidR="00280A1A" w:rsidRDefault="00280A1A">
            <w:pPr>
              <w:spacing w:line="240" w:lineRule="auto"/>
              <w:jc w:val="center"/>
              <w:rPr>
                <w:color w:val="333333"/>
                <w:lang w:eastAsia="en-CA"/>
              </w:rPr>
            </w:pPr>
            <w:r>
              <w:rPr>
                <w:color w:val="333333"/>
                <w:lang w:eastAsia="en-CA"/>
              </w:rPr>
              <w:t>058</w:t>
            </w:r>
          </w:p>
        </w:tc>
        <w:tc>
          <w:tcPr>
            <w:tcW w:w="1381" w:type="pct"/>
            <w:tcBorders>
              <w:top w:val="single" w:sz="4" w:space="0" w:color="auto"/>
              <w:left w:val="single" w:sz="4" w:space="0" w:color="auto"/>
              <w:bottom w:val="single" w:sz="4" w:space="0" w:color="auto"/>
              <w:right w:val="single" w:sz="4" w:space="0" w:color="auto"/>
            </w:tcBorders>
            <w:hideMark/>
          </w:tcPr>
          <w:p w14:paraId="7501DB22" w14:textId="77777777" w:rsidR="00280A1A" w:rsidRDefault="00280A1A">
            <w:pPr>
              <w:spacing w:line="240" w:lineRule="auto"/>
              <w:jc w:val="center"/>
              <w:rPr>
                <w:color w:val="333333"/>
                <w:lang w:eastAsia="en-CA"/>
              </w:rPr>
            </w:pPr>
            <w:r>
              <w:rPr>
                <w:color w:val="333333"/>
                <w:lang w:eastAsia="en-CA"/>
              </w:rPr>
              <w:t>Invalid status</w:t>
            </w:r>
          </w:p>
        </w:tc>
        <w:tc>
          <w:tcPr>
            <w:tcW w:w="1232" w:type="pct"/>
            <w:tcBorders>
              <w:top w:val="single" w:sz="4" w:space="0" w:color="auto"/>
              <w:left w:val="single" w:sz="4" w:space="0" w:color="auto"/>
              <w:bottom w:val="single" w:sz="4" w:space="0" w:color="auto"/>
              <w:right w:val="single" w:sz="4" w:space="0" w:color="auto"/>
            </w:tcBorders>
            <w:hideMark/>
          </w:tcPr>
          <w:p w14:paraId="7501DB23" w14:textId="77777777" w:rsidR="00280A1A" w:rsidRDefault="00280A1A">
            <w:pPr>
              <w:spacing w:line="240" w:lineRule="auto"/>
              <w:jc w:val="center"/>
              <w:rPr>
                <w:color w:val="000000"/>
                <w:lang w:eastAsia="en-CA"/>
              </w:rPr>
            </w:pPr>
            <w:r>
              <w:rPr>
                <w:color w:val="000000"/>
                <w:lang w:eastAsia="en-CA"/>
              </w:rPr>
              <w:t>0462</w:t>
            </w:r>
          </w:p>
        </w:tc>
        <w:tc>
          <w:tcPr>
            <w:tcW w:w="1491" w:type="pct"/>
            <w:tcBorders>
              <w:top w:val="single" w:sz="4" w:space="0" w:color="auto"/>
              <w:left w:val="single" w:sz="4" w:space="0" w:color="auto"/>
              <w:bottom w:val="single" w:sz="4" w:space="0" w:color="auto"/>
              <w:right w:val="single" w:sz="4" w:space="0" w:color="auto"/>
            </w:tcBorders>
            <w:hideMark/>
          </w:tcPr>
          <w:p w14:paraId="7501DB24" w14:textId="77777777" w:rsidR="00280A1A" w:rsidRDefault="00280A1A">
            <w:pPr>
              <w:spacing w:line="240" w:lineRule="auto"/>
              <w:jc w:val="center"/>
              <w:rPr>
                <w:color w:val="000000"/>
                <w:lang w:eastAsia="en-CA"/>
              </w:rPr>
            </w:pPr>
            <w:r>
              <w:rPr>
                <w:color w:val="000000"/>
                <w:lang w:eastAsia="en-CA"/>
              </w:rPr>
              <w:t>INVALID STATUS CODE</w:t>
            </w:r>
          </w:p>
        </w:tc>
      </w:tr>
      <w:tr w:rsidR="00280A1A" w14:paraId="7501DB2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26" w14:textId="77777777" w:rsidR="00280A1A" w:rsidRDefault="00280A1A">
            <w:pPr>
              <w:spacing w:line="240" w:lineRule="auto"/>
              <w:jc w:val="center"/>
              <w:rPr>
                <w:color w:val="333333"/>
                <w:lang w:eastAsia="en-CA"/>
              </w:rPr>
            </w:pPr>
            <w:r>
              <w:rPr>
                <w:color w:val="333333"/>
                <w:lang w:eastAsia="en-CA"/>
              </w:rPr>
              <w:t>059</w:t>
            </w:r>
          </w:p>
        </w:tc>
        <w:tc>
          <w:tcPr>
            <w:tcW w:w="1381" w:type="pct"/>
            <w:tcBorders>
              <w:top w:val="single" w:sz="4" w:space="0" w:color="auto"/>
              <w:left w:val="single" w:sz="4" w:space="0" w:color="auto"/>
              <w:bottom w:val="single" w:sz="4" w:space="0" w:color="auto"/>
              <w:right w:val="single" w:sz="4" w:space="0" w:color="auto"/>
            </w:tcBorders>
            <w:hideMark/>
          </w:tcPr>
          <w:p w14:paraId="7501DB27" w14:textId="77777777" w:rsidR="00280A1A" w:rsidRDefault="00280A1A">
            <w:pPr>
              <w:spacing w:line="240" w:lineRule="auto"/>
              <w:jc w:val="center"/>
              <w:rPr>
                <w:color w:val="333333"/>
                <w:lang w:eastAsia="en-CA"/>
              </w:rPr>
            </w:pPr>
            <w:r>
              <w:rPr>
                <w:color w:val="333333"/>
                <w:lang w:eastAsia="en-CA"/>
              </w:rPr>
              <w:t>Restricted Card</w:t>
            </w:r>
          </w:p>
        </w:tc>
        <w:tc>
          <w:tcPr>
            <w:tcW w:w="1232" w:type="pct"/>
            <w:tcBorders>
              <w:top w:val="single" w:sz="4" w:space="0" w:color="auto"/>
              <w:left w:val="single" w:sz="4" w:space="0" w:color="auto"/>
              <w:bottom w:val="single" w:sz="4" w:space="0" w:color="auto"/>
              <w:right w:val="single" w:sz="4" w:space="0" w:color="auto"/>
            </w:tcBorders>
            <w:hideMark/>
          </w:tcPr>
          <w:p w14:paraId="7501DB28" w14:textId="77777777" w:rsidR="00280A1A" w:rsidRDefault="00280A1A">
            <w:pPr>
              <w:spacing w:line="240" w:lineRule="auto"/>
              <w:jc w:val="center"/>
              <w:rPr>
                <w:color w:val="000000"/>
                <w:lang w:eastAsia="en-CA"/>
              </w:rPr>
            </w:pPr>
            <w:r>
              <w:rPr>
                <w:color w:val="000000"/>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B29" w14:textId="77777777" w:rsidR="00280A1A" w:rsidRDefault="00280A1A">
            <w:pPr>
              <w:spacing w:line="240" w:lineRule="auto"/>
              <w:jc w:val="center"/>
              <w:rPr>
                <w:color w:val="000000"/>
                <w:lang w:eastAsia="en-CA"/>
              </w:rPr>
            </w:pPr>
            <w:r>
              <w:rPr>
                <w:color w:val="000000"/>
                <w:lang w:eastAsia="en-CA"/>
              </w:rPr>
              <w:t>DECL-HOLD CARD</w:t>
            </w:r>
          </w:p>
        </w:tc>
      </w:tr>
      <w:tr w:rsidR="00280A1A" w14:paraId="7501DB2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2B" w14:textId="77777777" w:rsidR="00280A1A" w:rsidRPr="0016745D" w:rsidRDefault="00280A1A">
            <w:pPr>
              <w:spacing w:line="240" w:lineRule="auto"/>
              <w:jc w:val="center"/>
              <w:rPr>
                <w:lang w:eastAsia="en-CA"/>
              </w:rPr>
            </w:pPr>
            <w:r w:rsidRPr="0016745D">
              <w:rPr>
                <w:lang w:eastAsia="en-CA"/>
              </w:rPr>
              <w:t>060</w:t>
            </w:r>
          </w:p>
        </w:tc>
        <w:tc>
          <w:tcPr>
            <w:tcW w:w="1381" w:type="pct"/>
            <w:tcBorders>
              <w:top w:val="single" w:sz="4" w:space="0" w:color="auto"/>
              <w:left w:val="single" w:sz="4" w:space="0" w:color="auto"/>
              <w:bottom w:val="single" w:sz="4" w:space="0" w:color="auto"/>
              <w:right w:val="single" w:sz="4" w:space="0" w:color="auto"/>
            </w:tcBorders>
            <w:hideMark/>
          </w:tcPr>
          <w:p w14:paraId="7501DB2C" w14:textId="77777777" w:rsidR="00280A1A" w:rsidRPr="0016745D" w:rsidRDefault="00280A1A">
            <w:pPr>
              <w:spacing w:line="240" w:lineRule="auto"/>
              <w:jc w:val="center"/>
              <w:rPr>
                <w:lang w:eastAsia="en-CA"/>
              </w:rPr>
            </w:pPr>
            <w:r w:rsidRPr="0016745D">
              <w:rPr>
                <w:lang w:eastAsia="en-CA"/>
              </w:rPr>
              <w:t>No Chequing account / No Savings account</w:t>
            </w:r>
          </w:p>
        </w:tc>
        <w:tc>
          <w:tcPr>
            <w:tcW w:w="1232" w:type="pct"/>
            <w:tcBorders>
              <w:top w:val="single" w:sz="4" w:space="0" w:color="auto"/>
              <w:left w:val="single" w:sz="4" w:space="0" w:color="auto"/>
              <w:bottom w:val="single" w:sz="4" w:space="0" w:color="auto"/>
              <w:right w:val="single" w:sz="4" w:space="0" w:color="auto"/>
            </w:tcBorders>
            <w:hideMark/>
          </w:tcPr>
          <w:p w14:paraId="7501DB2D"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2E"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3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0" w14:textId="77777777" w:rsidR="00280A1A" w:rsidRDefault="00280A1A">
            <w:pPr>
              <w:spacing w:line="240" w:lineRule="auto"/>
              <w:jc w:val="center"/>
              <w:rPr>
                <w:color w:val="333333"/>
                <w:lang w:eastAsia="en-CA"/>
              </w:rPr>
            </w:pPr>
            <w:r>
              <w:rPr>
                <w:color w:val="333333"/>
                <w:lang w:eastAsia="en-CA"/>
              </w:rPr>
              <w:t>061</w:t>
            </w:r>
          </w:p>
        </w:tc>
        <w:tc>
          <w:tcPr>
            <w:tcW w:w="1381" w:type="pct"/>
            <w:tcBorders>
              <w:top w:val="single" w:sz="4" w:space="0" w:color="auto"/>
              <w:left w:val="single" w:sz="4" w:space="0" w:color="auto"/>
              <w:bottom w:val="single" w:sz="4" w:space="0" w:color="auto"/>
              <w:right w:val="single" w:sz="4" w:space="0" w:color="auto"/>
            </w:tcBorders>
            <w:hideMark/>
          </w:tcPr>
          <w:p w14:paraId="7501DB31" w14:textId="77777777" w:rsidR="00280A1A" w:rsidRDefault="00280A1A">
            <w:pPr>
              <w:spacing w:line="240" w:lineRule="auto"/>
              <w:jc w:val="center"/>
              <w:rPr>
                <w:color w:val="333333"/>
                <w:lang w:eastAsia="en-CA"/>
              </w:rPr>
            </w:pPr>
            <w:r>
              <w:rPr>
                <w:color w:val="333333"/>
                <w:lang w:eastAsia="en-CA"/>
              </w:rPr>
              <w:t>No PBF</w:t>
            </w:r>
          </w:p>
        </w:tc>
        <w:tc>
          <w:tcPr>
            <w:tcW w:w="1232" w:type="pct"/>
            <w:tcBorders>
              <w:top w:val="single" w:sz="4" w:space="0" w:color="auto"/>
              <w:left w:val="single" w:sz="4" w:space="0" w:color="auto"/>
              <w:bottom w:val="single" w:sz="4" w:space="0" w:color="auto"/>
              <w:right w:val="single" w:sz="4" w:space="0" w:color="auto"/>
            </w:tcBorders>
            <w:hideMark/>
          </w:tcPr>
          <w:p w14:paraId="7501DB32"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33" w14:textId="77777777" w:rsidR="00280A1A" w:rsidRDefault="00280A1A">
            <w:pPr>
              <w:spacing w:line="240" w:lineRule="auto"/>
              <w:jc w:val="center"/>
              <w:rPr>
                <w:color w:val="000000"/>
                <w:lang w:eastAsia="en-CA"/>
              </w:rPr>
            </w:pPr>
            <w:r>
              <w:rPr>
                <w:color w:val="000000"/>
                <w:lang w:eastAsia="en-CA"/>
              </w:rPr>
              <w:t>INVALID TRANS</w:t>
            </w:r>
          </w:p>
        </w:tc>
      </w:tr>
      <w:tr w:rsidR="00280A1A" w14:paraId="7501DB3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5" w14:textId="77777777" w:rsidR="00280A1A" w:rsidRDefault="00280A1A">
            <w:pPr>
              <w:spacing w:line="240" w:lineRule="auto"/>
              <w:jc w:val="center"/>
              <w:rPr>
                <w:color w:val="333333"/>
                <w:lang w:eastAsia="en-CA"/>
              </w:rPr>
            </w:pPr>
            <w:r>
              <w:rPr>
                <w:color w:val="333333"/>
                <w:lang w:eastAsia="en-CA"/>
              </w:rPr>
              <w:t>062</w:t>
            </w:r>
          </w:p>
        </w:tc>
        <w:tc>
          <w:tcPr>
            <w:tcW w:w="1381" w:type="pct"/>
            <w:tcBorders>
              <w:top w:val="single" w:sz="4" w:space="0" w:color="auto"/>
              <w:left w:val="single" w:sz="4" w:space="0" w:color="auto"/>
              <w:bottom w:val="single" w:sz="4" w:space="0" w:color="auto"/>
              <w:right w:val="single" w:sz="4" w:space="0" w:color="auto"/>
            </w:tcBorders>
            <w:hideMark/>
          </w:tcPr>
          <w:p w14:paraId="7501DB36" w14:textId="77777777" w:rsidR="00280A1A" w:rsidRDefault="00280A1A">
            <w:pPr>
              <w:spacing w:line="240" w:lineRule="auto"/>
              <w:jc w:val="center"/>
              <w:rPr>
                <w:color w:val="333333"/>
                <w:lang w:eastAsia="en-CA"/>
              </w:rPr>
            </w:pPr>
            <w:r>
              <w:rPr>
                <w:color w:val="333333"/>
                <w:lang w:eastAsia="en-CA"/>
              </w:rPr>
              <w:t>PBF update error</w:t>
            </w:r>
          </w:p>
        </w:tc>
        <w:tc>
          <w:tcPr>
            <w:tcW w:w="1232" w:type="pct"/>
            <w:tcBorders>
              <w:top w:val="single" w:sz="4" w:space="0" w:color="auto"/>
              <w:left w:val="single" w:sz="4" w:space="0" w:color="auto"/>
              <w:bottom w:val="single" w:sz="4" w:space="0" w:color="auto"/>
              <w:right w:val="single" w:sz="4" w:space="0" w:color="auto"/>
            </w:tcBorders>
            <w:hideMark/>
          </w:tcPr>
          <w:p w14:paraId="7501DB37"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38" w14:textId="77777777" w:rsidR="00280A1A" w:rsidRDefault="00280A1A">
            <w:pPr>
              <w:spacing w:line="240" w:lineRule="auto"/>
              <w:jc w:val="center"/>
              <w:rPr>
                <w:color w:val="000000"/>
                <w:lang w:eastAsia="en-CA"/>
              </w:rPr>
            </w:pPr>
            <w:r>
              <w:rPr>
                <w:color w:val="000000"/>
                <w:lang w:eastAsia="en-CA"/>
              </w:rPr>
              <w:t>INVALID TRANS</w:t>
            </w:r>
          </w:p>
        </w:tc>
      </w:tr>
      <w:tr w:rsidR="00280A1A" w14:paraId="7501DB3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A" w14:textId="77777777" w:rsidR="00280A1A" w:rsidRDefault="00280A1A">
            <w:pPr>
              <w:spacing w:line="240" w:lineRule="auto"/>
              <w:jc w:val="center"/>
              <w:rPr>
                <w:color w:val="333333"/>
                <w:lang w:eastAsia="en-CA"/>
              </w:rPr>
            </w:pPr>
            <w:r>
              <w:rPr>
                <w:color w:val="333333"/>
                <w:lang w:eastAsia="en-CA"/>
              </w:rPr>
              <w:t>063</w:t>
            </w:r>
          </w:p>
        </w:tc>
        <w:tc>
          <w:tcPr>
            <w:tcW w:w="1381" w:type="pct"/>
            <w:tcBorders>
              <w:top w:val="single" w:sz="4" w:space="0" w:color="auto"/>
              <w:left w:val="single" w:sz="4" w:space="0" w:color="auto"/>
              <w:bottom w:val="single" w:sz="4" w:space="0" w:color="auto"/>
              <w:right w:val="single" w:sz="4" w:space="0" w:color="auto"/>
            </w:tcBorders>
            <w:hideMark/>
          </w:tcPr>
          <w:p w14:paraId="7501DB3B" w14:textId="77777777" w:rsidR="00280A1A" w:rsidRDefault="00280A1A">
            <w:pPr>
              <w:spacing w:line="240" w:lineRule="auto"/>
              <w:jc w:val="center"/>
              <w:rPr>
                <w:color w:val="333333"/>
                <w:lang w:eastAsia="en-CA"/>
              </w:rPr>
            </w:pPr>
            <w:r>
              <w:rPr>
                <w:color w:val="333333"/>
                <w:lang w:eastAsia="en-CA"/>
              </w:rPr>
              <w:t>Invalid authorization type</w:t>
            </w:r>
          </w:p>
        </w:tc>
        <w:tc>
          <w:tcPr>
            <w:tcW w:w="1232" w:type="pct"/>
            <w:tcBorders>
              <w:top w:val="single" w:sz="4" w:space="0" w:color="auto"/>
              <w:left w:val="single" w:sz="4" w:space="0" w:color="auto"/>
              <w:bottom w:val="single" w:sz="4" w:space="0" w:color="auto"/>
              <w:right w:val="single" w:sz="4" w:space="0" w:color="auto"/>
            </w:tcBorders>
            <w:hideMark/>
          </w:tcPr>
          <w:p w14:paraId="7501DB3C" w14:textId="77777777" w:rsidR="00280A1A" w:rsidRDefault="00280A1A">
            <w:pPr>
              <w:spacing w:line="240" w:lineRule="auto"/>
              <w:jc w:val="center"/>
              <w:rPr>
                <w:color w:val="000000"/>
                <w:lang w:eastAsia="en-CA"/>
              </w:rPr>
            </w:pPr>
            <w:r>
              <w:rPr>
                <w:color w:val="000000"/>
                <w:lang w:eastAsia="en-CA"/>
              </w:rPr>
              <w:t>0208</w:t>
            </w:r>
          </w:p>
        </w:tc>
        <w:tc>
          <w:tcPr>
            <w:tcW w:w="1491" w:type="pct"/>
            <w:tcBorders>
              <w:top w:val="single" w:sz="4" w:space="0" w:color="auto"/>
              <w:left w:val="single" w:sz="4" w:space="0" w:color="auto"/>
              <w:bottom w:val="single" w:sz="4" w:space="0" w:color="auto"/>
              <w:right w:val="single" w:sz="4" w:space="0" w:color="auto"/>
            </w:tcBorders>
            <w:hideMark/>
          </w:tcPr>
          <w:p w14:paraId="7501DB3D" w14:textId="77777777" w:rsidR="00280A1A" w:rsidRDefault="00280A1A">
            <w:pPr>
              <w:spacing w:line="240" w:lineRule="auto"/>
              <w:jc w:val="center"/>
              <w:rPr>
                <w:color w:val="000000"/>
                <w:lang w:eastAsia="en-CA"/>
              </w:rPr>
            </w:pPr>
            <w:r>
              <w:rPr>
                <w:color w:val="000000"/>
                <w:lang w:eastAsia="en-CA"/>
              </w:rPr>
              <w:t>INVALID AUTH CODE</w:t>
            </w:r>
          </w:p>
        </w:tc>
      </w:tr>
      <w:tr w:rsidR="00280A1A" w14:paraId="7501DB4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F" w14:textId="77777777" w:rsidR="00280A1A" w:rsidRDefault="00280A1A">
            <w:pPr>
              <w:spacing w:line="240" w:lineRule="auto"/>
              <w:jc w:val="center"/>
              <w:rPr>
                <w:color w:val="333333"/>
                <w:lang w:eastAsia="en-CA"/>
              </w:rPr>
            </w:pPr>
            <w:r>
              <w:rPr>
                <w:color w:val="333333"/>
                <w:lang w:eastAsia="en-CA"/>
              </w:rPr>
              <w:t>064</w:t>
            </w:r>
          </w:p>
        </w:tc>
        <w:tc>
          <w:tcPr>
            <w:tcW w:w="1381" w:type="pct"/>
            <w:tcBorders>
              <w:top w:val="single" w:sz="4" w:space="0" w:color="auto"/>
              <w:left w:val="single" w:sz="4" w:space="0" w:color="auto"/>
              <w:bottom w:val="single" w:sz="4" w:space="0" w:color="auto"/>
              <w:right w:val="single" w:sz="4" w:space="0" w:color="auto"/>
            </w:tcBorders>
            <w:hideMark/>
          </w:tcPr>
          <w:p w14:paraId="7501DB40" w14:textId="77777777" w:rsidR="00280A1A" w:rsidRDefault="00280A1A">
            <w:pPr>
              <w:spacing w:line="240" w:lineRule="auto"/>
              <w:jc w:val="center"/>
              <w:rPr>
                <w:color w:val="333333"/>
                <w:lang w:eastAsia="en-CA"/>
              </w:rPr>
            </w:pPr>
            <w:r>
              <w:rPr>
                <w:color w:val="333333"/>
                <w:lang w:eastAsia="en-CA"/>
              </w:rPr>
              <w:t>Bad Track 2</w:t>
            </w:r>
          </w:p>
        </w:tc>
        <w:tc>
          <w:tcPr>
            <w:tcW w:w="1232" w:type="pct"/>
            <w:tcBorders>
              <w:top w:val="single" w:sz="4" w:space="0" w:color="auto"/>
              <w:left w:val="single" w:sz="4" w:space="0" w:color="auto"/>
              <w:bottom w:val="single" w:sz="4" w:space="0" w:color="auto"/>
              <w:right w:val="single" w:sz="4" w:space="0" w:color="auto"/>
            </w:tcBorders>
            <w:hideMark/>
          </w:tcPr>
          <w:p w14:paraId="7501DB41"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42" w14:textId="77777777" w:rsidR="00280A1A" w:rsidRDefault="00280A1A">
            <w:pPr>
              <w:spacing w:line="240" w:lineRule="auto"/>
              <w:jc w:val="center"/>
              <w:rPr>
                <w:color w:val="000000"/>
                <w:lang w:eastAsia="en-CA"/>
              </w:rPr>
            </w:pPr>
            <w:r>
              <w:rPr>
                <w:color w:val="000000"/>
                <w:lang w:eastAsia="en-CA"/>
              </w:rPr>
              <w:t>INVALID TRANS</w:t>
            </w:r>
          </w:p>
        </w:tc>
      </w:tr>
      <w:tr w:rsidR="00280A1A" w14:paraId="7501DB4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44" w14:textId="77777777" w:rsidR="00280A1A" w:rsidRDefault="00280A1A">
            <w:pPr>
              <w:spacing w:line="240" w:lineRule="auto"/>
              <w:jc w:val="center"/>
              <w:rPr>
                <w:color w:val="333333"/>
                <w:lang w:eastAsia="en-CA"/>
              </w:rPr>
            </w:pPr>
            <w:r>
              <w:rPr>
                <w:color w:val="333333"/>
                <w:lang w:eastAsia="en-CA"/>
              </w:rPr>
              <w:t>065</w:t>
            </w:r>
          </w:p>
        </w:tc>
        <w:tc>
          <w:tcPr>
            <w:tcW w:w="1381" w:type="pct"/>
            <w:tcBorders>
              <w:top w:val="single" w:sz="4" w:space="0" w:color="auto"/>
              <w:left w:val="single" w:sz="4" w:space="0" w:color="auto"/>
              <w:bottom w:val="single" w:sz="4" w:space="0" w:color="auto"/>
              <w:right w:val="single" w:sz="4" w:space="0" w:color="auto"/>
            </w:tcBorders>
            <w:hideMark/>
          </w:tcPr>
          <w:p w14:paraId="7501DB45" w14:textId="77777777" w:rsidR="00280A1A" w:rsidRDefault="00280A1A">
            <w:pPr>
              <w:spacing w:line="240" w:lineRule="auto"/>
              <w:jc w:val="center"/>
              <w:rPr>
                <w:color w:val="333333"/>
                <w:lang w:eastAsia="en-CA"/>
              </w:rPr>
            </w:pPr>
            <w:r>
              <w:rPr>
                <w:color w:val="333333"/>
                <w:lang w:eastAsia="en-CA"/>
              </w:rPr>
              <w:t>Adjustment not allowed</w:t>
            </w:r>
          </w:p>
        </w:tc>
        <w:tc>
          <w:tcPr>
            <w:tcW w:w="1232" w:type="pct"/>
            <w:tcBorders>
              <w:top w:val="single" w:sz="4" w:space="0" w:color="auto"/>
              <w:left w:val="single" w:sz="4" w:space="0" w:color="auto"/>
              <w:bottom w:val="single" w:sz="4" w:space="0" w:color="auto"/>
              <w:right w:val="single" w:sz="4" w:space="0" w:color="auto"/>
            </w:tcBorders>
            <w:hideMark/>
          </w:tcPr>
          <w:p w14:paraId="7501DB46" w14:textId="77777777" w:rsidR="00280A1A" w:rsidRDefault="00280A1A">
            <w:pPr>
              <w:spacing w:line="240" w:lineRule="auto"/>
              <w:jc w:val="center"/>
              <w:rPr>
                <w:color w:val="000000"/>
                <w:lang w:eastAsia="en-CA"/>
              </w:rPr>
            </w:pPr>
            <w:r>
              <w:rPr>
                <w:color w:val="000000"/>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B47" w14:textId="77777777" w:rsidR="00280A1A" w:rsidRDefault="00280A1A">
            <w:pPr>
              <w:spacing w:line="240" w:lineRule="auto"/>
              <w:jc w:val="center"/>
              <w:rPr>
                <w:color w:val="000000"/>
                <w:lang w:eastAsia="en-CA"/>
              </w:rPr>
            </w:pPr>
            <w:r>
              <w:rPr>
                <w:color w:val="000000"/>
                <w:lang w:eastAsia="en-CA"/>
              </w:rPr>
              <w:t>Request Not Allowed</w:t>
            </w:r>
          </w:p>
        </w:tc>
      </w:tr>
      <w:tr w:rsidR="00280A1A" w14:paraId="7501DB4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49" w14:textId="77777777" w:rsidR="00280A1A" w:rsidRDefault="00280A1A">
            <w:pPr>
              <w:spacing w:line="240" w:lineRule="auto"/>
              <w:jc w:val="center"/>
              <w:rPr>
                <w:color w:val="333333"/>
                <w:lang w:eastAsia="en-CA"/>
              </w:rPr>
            </w:pPr>
            <w:r>
              <w:rPr>
                <w:color w:val="333333"/>
                <w:lang w:eastAsia="en-CA"/>
              </w:rPr>
              <w:t>066</w:t>
            </w:r>
          </w:p>
        </w:tc>
        <w:tc>
          <w:tcPr>
            <w:tcW w:w="1381" w:type="pct"/>
            <w:tcBorders>
              <w:top w:val="single" w:sz="4" w:space="0" w:color="auto"/>
              <w:left w:val="single" w:sz="4" w:space="0" w:color="auto"/>
              <w:bottom w:val="single" w:sz="4" w:space="0" w:color="auto"/>
              <w:right w:val="single" w:sz="4" w:space="0" w:color="auto"/>
            </w:tcBorders>
            <w:hideMark/>
          </w:tcPr>
          <w:p w14:paraId="7501DB4A" w14:textId="77777777" w:rsidR="00280A1A" w:rsidRDefault="00280A1A">
            <w:pPr>
              <w:spacing w:line="240" w:lineRule="auto"/>
              <w:jc w:val="center"/>
              <w:rPr>
                <w:color w:val="333333"/>
                <w:lang w:eastAsia="en-CA"/>
              </w:rPr>
            </w:pPr>
            <w:r>
              <w:rPr>
                <w:color w:val="333333"/>
                <w:lang w:eastAsia="en-CA"/>
              </w:rPr>
              <w:t>Invalid credit card advance increment</w:t>
            </w:r>
          </w:p>
        </w:tc>
        <w:tc>
          <w:tcPr>
            <w:tcW w:w="1232" w:type="pct"/>
            <w:tcBorders>
              <w:top w:val="single" w:sz="4" w:space="0" w:color="auto"/>
              <w:left w:val="single" w:sz="4" w:space="0" w:color="auto"/>
              <w:bottom w:val="single" w:sz="4" w:space="0" w:color="auto"/>
              <w:right w:val="single" w:sz="4" w:space="0" w:color="auto"/>
            </w:tcBorders>
            <w:hideMark/>
          </w:tcPr>
          <w:p w14:paraId="7501DB4B"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4C" w14:textId="77777777" w:rsidR="00280A1A" w:rsidRDefault="00280A1A">
            <w:pPr>
              <w:spacing w:line="240" w:lineRule="auto"/>
              <w:jc w:val="center"/>
              <w:rPr>
                <w:color w:val="000000"/>
                <w:lang w:eastAsia="en-CA"/>
              </w:rPr>
            </w:pPr>
            <w:r>
              <w:rPr>
                <w:color w:val="000000"/>
                <w:lang w:eastAsia="en-CA"/>
              </w:rPr>
              <w:t>INVALID TRANS</w:t>
            </w:r>
          </w:p>
        </w:tc>
      </w:tr>
      <w:tr w:rsidR="00280A1A" w14:paraId="7501DB5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4E" w14:textId="77777777" w:rsidR="00280A1A" w:rsidRDefault="00280A1A">
            <w:pPr>
              <w:spacing w:line="240" w:lineRule="auto"/>
              <w:jc w:val="center"/>
              <w:rPr>
                <w:color w:val="333333"/>
                <w:lang w:eastAsia="en-CA"/>
              </w:rPr>
            </w:pPr>
            <w:r>
              <w:rPr>
                <w:color w:val="333333"/>
                <w:lang w:eastAsia="en-CA"/>
              </w:rPr>
              <w:t>067</w:t>
            </w:r>
          </w:p>
        </w:tc>
        <w:tc>
          <w:tcPr>
            <w:tcW w:w="1381" w:type="pct"/>
            <w:tcBorders>
              <w:top w:val="single" w:sz="4" w:space="0" w:color="auto"/>
              <w:left w:val="single" w:sz="4" w:space="0" w:color="auto"/>
              <w:bottom w:val="single" w:sz="4" w:space="0" w:color="auto"/>
              <w:right w:val="single" w:sz="4" w:space="0" w:color="auto"/>
            </w:tcBorders>
            <w:hideMark/>
          </w:tcPr>
          <w:p w14:paraId="7501DB4F" w14:textId="77777777" w:rsidR="00280A1A" w:rsidRDefault="00280A1A">
            <w:pPr>
              <w:spacing w:line="240" w:lineRule="auto"/>
              <w:jc w:val="center"/>
              <w:rPr>
                <w:color w:val="333333"/>
                <w:lang w:eastAsia="en-CA"/>
              </w:rPr>
            </w:pPr>
            <w:r>
              <w:rPr>
                <w:color w:val="333333"/>
                <w:lang w:eastAsia="en-CA"/>
              </w:rPr>
              <w:t>Invalid transaction date</w:t>
            </w:r>
          </w:p>
        </w:tc>
        <w:tc>
          <w:tcPr>
            <w:tcW w:w="1232" w:type="pct"/>
            <w:tcBorders>
              <w:top w:val="single" w:sz="4" w:space="0" w:color="auto"/>
              <w:left w:val="single" w:sz="4" w:space="0" w:color="auto"/>
              <w:bottom w:val="single" w:sz="4" w:space="0" w:color="auto"/>
              <w:right w:val="single" w:sz="4" w:space="0" w:color="auto"/>
            </w:tcBorders>
            <w:hideMark/>
          </w:tcPr>
          <w:p w14:paraId="7501DB50"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1" w14:textId="77777777" w:rsidR="00280A1A" w:rsidRDefault="00280A1A">
            <w:pPr>
              <w:spacing w:line="240" w:lineRule="auto"/>
              <w:jc w:val="center"/>
              <w:rPr>
                <w:color w:val="000000"/>
                <w:lang w:eastAsia="en-CA"/>
              </w:rPr>
            </w:pPr>
            <w:r>
              <w:rPr>
                <w:color w:val="000000"/>
                <w:lang w:eastAsia="en-CA"/>
              </w:rPr>
              <w:t>INVALID TRANS</w:t>
            </w:r>
          </w:p>
        </w:tc>
      </w:tr>
      <w:tr w:rsidR="00280A1A" w14:paraId="7501DB5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3" w14:textId="77777777" w:rsidR="00280A1A" w:rsidRDefault="00280A1A">
            <w:pPr>
              <w:spacing w:line="240" w:lineRule="auto"/>
              <w:jc w:val="center"/>
              <w:rPr>
                <w:color w:val="333333"/>
                <w:lang w:eastAsia="en-CA"/>
              </w:rPr>
            </w:pPr>
            <w:r>
              <w:rPr>
                <w:color w:val="333333"/>
                <w:lang w:eastAsia="en-CA"/>
              </w:rPr>
              <w:t>068</w:t>
            </w:r>
          </w:p>
        </w:tc>
        <w:tc>
          <w:tcPr>
            <w:tcW w:w="1381" w:type="pct"/>
            <w:tcBorders>
              <w:top w:val="single" w:sz="4" w:space="0" w:color="auto"/>
              <w:left w:val="single" w:sz="4" w:space="0" w:color="auto"/>
              <w:bottom w:val="single" w:sz="4" w:space="0" w:color="auto"/>
              <w:right w:val="single" w:sz="4" w:space="0" w:color="auto"/>
            </w:tcBorders>
            <w:hideMark/>
          </w:tcPr>
          <w:p w14:paraId="7501DB54" w14:textId="77777777" w:rsidR="00280A1A" w:rsidRDefault="00280A1A">
            <w:pPr>
              <w:spacing w:line="240" w:lineRule="auto"/>
              <w:jc w:val="center"/>
              <w:rPr>
                <w:color w:val="333333"/>
                <w:lang w:eastAsia="en-CA"/>
              </w:rPr>
            </w:pPr>
            <w:r>
              <w:rPr>
                <w:color w:val="333333"/>
                <w:lang w:eastAsia="en-CA"/>
              </w:rPr>
              <w:t>PTLF error</w:t>
            </w:r>
          </w:p>
        </w:tc>
        <w:tc>
          <w:tcPr>
            <w:tcW w:w="1232" w:type="pct"/>
            <w:tcBorders>
              <w:top w:val="single" w:sz="4" w:space="0" w:color="auto"/>
              <w:left w:val="single" w:sz="4" w:space="0" w:color="auto"/>
              <w:bottom w:val="single" w:sz="4" w:space="0" w:color="auto"/>
              <w:right w:val="single" w:sz="4" w:space="0" w:color="auto"/>
            </w:tcBorders>
            <w:hideMark/>
          </w:tcPr>
          <w:p w14:paraId="7501DB55"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6" w14:textId="77777777" w:rsidR="00280A1A" w:rsidRDefault="00280A1A">
            <w:pPr>
              <w:spacing w:line="240" w:lineRule="auto"/>
              <w:jc w:val="center"/>
              <w:rPr>
                <w:color w:val="000000"/>
                <w:lang w:eastAsia="en-CA"/>
              </w:rPr>
            </w:pPr>
            <w:r>
              <w:rPr>
                <w:color w:val="000000"/>
                <w:lang w:eastAsia="en-CA"/>
              </w:rPr>
              <w:t>INVALID TRANS</w:t>
            </w:r>
          </w:p>
        </w:tc>
      </w:tr>
      <w:tr w:rsidR="00280A1A" w14:paraId="7501DB5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8" w14:textId="77777777" w:rsidR="00280A1A" w:rsidRDefault="00280A1A">
            <w:pPr>
              <w:spacing w:line="240" w:lineRule="auto"/>
              <w:jc w:val="center"/>
              <w:rPr>
                <w:color w:val="333333"/>
                <w:lang w:eastAsia="en-CA"/>
              </w:rPr>
            </w:pPr>
            <w:r>
              <w:rPr>
                <w:color w:val="333333"/>
                <w:lang w:eastAsia="en-CA"/>
              </w:rPr>
              <w:lastRenderedPageBreak/>
              <w:t>069</w:t>
            </w:r>
          </w:p>
        </w:tc>
        <w:tc>
          <w:tcPr>
            <w:tcW w:w="1381" w:type="pct"/>
            <w:tcBorders>
              <w:top w:val="single" w:sz="4" w:space="0" w:color="auto"/>
              <w:left w:val="single" w:sz="4" w:space="0" w:color="auto"/>
              <w:bottom w:val="single" w:sz="4" w:space="0" w:color="auto"/>
              <w:right w:val="single" w:sz="4" w:space="0" w:color="auto"/>
            </w:tcBorders>
            <w:hideMark/>
          </w:tcPr>
          <w:p w14:paraId="7501DB59" w14:textId="77777777" w:rsidR="00280A1A" w:rsidRDefault="00280A1A">
            <w:pPr>
              <w:spacing w:line="240" w:lineRule="auto"/>
              <w:jc w:val="center"/>
              <w:rPr>
                <w:color w:val="333333"/>
                <w:lang w:eastAsia="en-CA"/>
              </w:rPr>
            </w:pPr>
            <w:r>
              <w:rPr>
                <w:color w:val="333333"/>
                <w:lang w:eastAsia="en-CA"/>
              </w:rPr>
              <w:t>Bad message error</w:t>
            </w:r>
          </w:p>
        </w:tc>
        <w:tc>
          <w:tcPr>
            <w:tcW w:w="1232" w:type="pct"/>
            <w:tcBorders>
              <w:top w:val="single" w:sz="4" w:space="0" w:color="auto"/>
              <w:left w:val="single" w:sz="4" w:space="0" w:color="auto"/>
              <w:bottom w:val="single" w:sz="4" w:space="0" w:color="auto"/>
              <w:right w:val="single" w:sz="4" w:space="0" w:color="auto"/>
            </w:tcBorders>
            <w:hideMark/>
          </w:tcPr>
          <w:p w14:paraId="7501DB5A"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B" w14:textId="77777777" w:rsidR="00280A1A" w:rsidRDefault="00280A1A">
            <w:pPr>
              <w:spacing w:line="240" w:lineRule="auto"/>
              <w:jc w:val="center"/>
              <w:rPr>
                <w:color w:val="000000"/>
                <w:lang w:eastAsia="en-CA"/>
              </w:rPr>
            </w:pPr>
            <w:r>
              <w:rPr>
                <w:color w:val="000000"/>
                <w:lang w:eastAsia="en-CA"/>
              </w:rPr>
              <w:t>INVALID TRANS</w:t>
            </w:r>
          </w:p>
        </w:tc>
      </w:tr>
      <w:tr w:rsidR="00280A1A" w14:paraId="7501DB6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D" w14:textId="77777777" w:rsidR="00280A1A" w:rsidRDefault="00280A1A">
            <w:pPr>
              <w:spacing w:line="240" w:lineRule="auto"/>
              <w:jc w:val="center"/>
              <w:rPr>
                <w:color w:val="333333"/>
                <w:lang w:eastAsia="en-CA"/>
              </w:rPr>
            </w:pPr>
            <w:r>
              <w:rPr>
                <w:color w:val="333333"/>
                <w:lang w:eastAsia="en-CA"/>
              </w:rPr>
              <w:t>070</w:t>
            </w:r>
          </w:p>
        </w:tc>
        <w:tc>
          <w:tcPr>
            <w:tcW w:w="1381" w:type="pct"/>
            <w:tcBorders>
              <w:top w:val="single" w:sz="4" w:space="0" w:color="auto"/>
              <w:left w:val="single" w:sz="4" w:space="0" w:color="auto"/>
              <w:bottom w:val="single" w:sz="4" w:space="0" w:color="auto"/>
              <w:right w:val="single" w:sz="4" w:space="0" w:color="auto"/>
            </w:tcBorders>
            <w:hideMark/>
          </w:tcPr>
          <w:p w14:paraId="7501DB5E" w14:textId="77777777" w:rsidR="00280A1A" w:rsidRDefault="00280A1A">
            <w:pPr>
              <w:spacing w:line="240" w:lineRule="auto"/>
              <w:jc w:val="center"/>
              <w:rPr>
                <w:color w:val="333333"/>
                <w:lang w:eastAsia="en-CA"/>
              </w:rPr>
            </w:pPr>
            <w:r>
              <w:rPr>
                <w:color w:val="333333"/>
                <w:lang w:eastAsia="en-CA"/>
              </w:rPr>
              <w:t>No IDF</w:t>
            </w:r>
          </w:p>
        </w:tc>
        <w:tc>
          <w:tcPr>
            <w:tcW w:w="1232" w:type="pct"/>
            <w:tcBorders>
              <w:top w:val="single" w:sz="4" w:space="0" w:color="auto"/>
              <w:left w:val="single" w:sz="4" w:space="0" w:color="auto"/>
              <w:bottom w:val="single" w:sz="4" w:space="0" w:color="auto"/>
              <w:right w:val="single" w:sz="4" w:space="0" w:color="auto"/>
            </w:tcBorders>
            <w:hideMark/>
          </w:tcPr>
          <w:p w14:paraId="7501DB5F"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0" w14:textId="77777777" w:rsidR="00280A1A" w:rsidRDefault="00280A1A">
            <w:pPr>
              <w:spacing w:line="240" w:lineRule="auto"/>
              <w:jc w:val="center"/>
              <w:rPr>
                <w:color w:val="000000"/>
                <w:lang w:eastAsia="en-CA"/>
              </w:rPr>
            </w:pPr>
            <w:r>
              <w:rPr>
                <w:color w:val="000000"/>
                <w:lang w:eastAsia="en-CA"/>
              </w:rPr>
              <w:t>INVALID TRANS</w:t>
            </w:r>
          </w:p>
        </w:tc>
      </w:tr>
      <w:tr w:rsidR="00280A1A" w14:paraId="7501DB6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62" w14:textId="77777777" w:rsidR="00280A1A" w:rsidRDefault="00280A1A">
            <w:pPr>
              <w:spacing w:line="240" w:lineRule="auto"/>
              <w:jc w:val="center"/>
              <w:rPr>
                <w:color w:val="333333"/>
                <w:lang w:eastAsia="en-CA"/>
              </w:rPr>
            </w:pPr>
            <w:r>
              <w:rPr>
                <w:color w:val="333333"/>
                <w:lang w:eastAsia="en-CA"/>
              </w:rPr>
              <w:t>071</w:t>
            </w:r>
          </w:p>
        </w:tc>
        <w:tc>
          <w:tcPr>
            <w:tcW w:w="1381" w:type="pct"/>
            <w:tcBorders>
              <w:top w:val="single" w:sz="4" w:space="0" w:color="auto"/>
              <w:left w:val="single" w:sz="4" w:space="0" w:color="auto"/>
              <w:bottom w:val="single" w:sz="4" w:space="0" w:color="auto"/>
              <w:right w:val="single" w:sz="4" w:space="0" w:color="auto"/>
            </w:tcBorders>
            <w:hideMark/>
          </w:tcPr>
          <w:p w14:paraId="7501DB63" w14:textId="77777777" w:rsidR="00280A1A" w:rsidRDefault="00280A1A">
            <w:pPr>
              <w:spacing w:line="240" w:lineRule="auto"/>
              <w:jc w:val="center"/>
              <w:rPr>
                <w:color w:val="333333"/>
                <w:lang w:eastAsia="en-CA"/>
              </w:rPr>
            </w:pPr>
            <w:r>
              <w:rPr>
                <w:color w:val="333333"/>
                <w:lang w:eastAsia="en-CA"/>
              </w:rPr>
              <w:t>Invalid route authorization</w:t>
            </w:r>
          </w:p>
        </w:tc>
        <w:tc>
          <w:tcPr>
            <w:tcW w:w="1232" w:type="pct"/>
            <w:tcBorders>
              <w:top w:val="single" w:sz="4" w:space="0" w:color="auto"/>
              <w:left w:val="single" w:sz="4" w:space="0" w:color="auto"/>
              <w:bottom w:val="single" w:sz="4" w:space="0" w:color="auto"/>
              <w:right w:val="single" w:sz="4" w:space="0" w:color="auto"/>
            </w:tcBorders>
            <w:hideMark/>
          </w:tcPr>
          <w:p w14:paraId="7501DB64"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5" w14:textId="77777777" w:rsidR="00280A1A" w:rsidRDefault="00280A1A">
            <w:pPr>
              <w:spacing w:line="240" w:lineRule="auto"/>
              <w:jc w:val="center"/>
              <w:rPr>
                <w:color w:val="000000"/>
                <w:lang w:eastAsia="en-CA"/>
              </w:rPr>
            </w:pPr>
            <w:r>
              <w:rPr>
                <w:color w:val="000000"/>
                <w:lang w:eastAsia="en-CA"/>
              </w:rPr>
              <w:t>INVALID TRANS</w:t>
            </w:r>
          </w:p>
        </w:tc>
      </w:tr>
      <w:tr w:rsidR="00280A1A" w14:paraId="7501DB6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67" w14:textId="77777777" w:rsidR="00280A1A" w:rsidRDefault="00280A1A">
            <w:pPr>
              <w:spacing w:line="240" w:lineRule="auto"/>
              <w:jc w:val="center"/>
              <w:rPr>
                <w:color w:val="333333"/>
                <w:lang w:eastAsia="en-CA"/>
              </w:rPr>
            </w:pPr>
            <w:r>
              <w:rPr>
                <w:color w:val="333333"/>
                <w:lang w:eastAsia="en-CA"/>
              </w:rPr>
              <w:t>072</w:t>
            </w:r>
          </w:p>
        </w:tc>
        <w:tc>
          <w:tcPr>
            <w:tcW w:w="1381" w:type="pct"/>
            <w:tcBorders>
              <w:top w:val="single" w:sz="4" w:space="0" w:color="auto"/>
              <w:left w:val="single" w:sz="4" w:space="0" w:color="auto"/>
              <w:bottom w:val="single" w:sz="4" w:space="0" w:color="auto"/>
              <w:right w:val="single" w:sz="4" w:space="0" w:color="auto"/>
            </w:tcBorders>
            <w:hideMark/>
          </w:tcPr>
          <w:p w14:paraId="7501DB68" w14:textId="77777777" w:rsidR="00280A1A" w:rsidRDefault="00280A1A">
            <w:pPr>
              <w:spacing w:line="240" w:lineRule="auto"/>
              <w:jc w:val="center"/>
              <w:rPr>
                <w:color w:val="333333"/>
                <w:lang w:eastAsia="en-CA"/>
              </w:rPr>
            </w:pPr>
            <w:r>
              <w:rPr>
                <w:color w:val="333333"/>
                <w:lang w:eastAsia="en-CA"/>
              </w:rPr>
              <w:t>Card on National NEG file</w:t>
            </w:r>
          </w:p>
        </w:tc>
        <w:tc>
          <w:tcPr>
            <w:tcW w:w="1232" w:type="pct"/>
            <w:tcBorders>
              <w:top w:val="single" w:sz="4" w:space="0" w:color="auto"/>
              <w:left w:val="single" w:sz="4" w:space="0" w:color="auto"/>
              <w:bottom w:val="single" w:sz="4" w:space="0" w:color="auto"/>
              <w:right w:val="single" w:sz="4" w:space="0" w:color="auto"/>
            </w:tcBorders>
            <w:hideMark/>
          </w:tcPr>
          <w:p w14:paraId="7501DB69"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6A" w14:textId="77777777" w:rsidR="00280A1A" w:rsidRDefault="00280A1A">
            <w:pPr>
              <w:spacing w:line="240" w:lineRule="auto"/>
              <w:jc w:val="center"/>
              <w:rPr>
                <w:color w:val="000000"/>
                <w:lang w:eastAsia="en-CA"/>
              </w:rPr>
            </w:pPr>
            <w:r>
              <w:rPr>
                <w:color w:val="000000"/>
                <w:lang w:eastAsia="en-CA"/>
              </w:rPr>
              <w:t>DECLINE</w:t>
            </w:r>
          </w:p>
        </w:tc>
      </w:tr>
      <w:tr w:rsidR="00280A1A" w14:paraId="7501DB7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6C" w14:textId="77777777" w:rsidR="00280A1A" w:rsidRDefault="00280A1A">
            <w:pPr>
              <w:spacing w:line="240" w:lineRule="auto"/>
              <w:jc w:val="center"/>
              <w:rPr>
                <w:color w:val="333333"/>
                <w:lang w:eastAsia="en-CA"/>
              </w:rPr>
            </w:pPr>
            <w:r>
              <w:rPr>
                <w:color w:val="333333"/>
                <w:lang w:eastAsia="en-CA"/>
              </w:rPr>
              <w:t>073</w:t>
            </w:r>
          </w:p>
        </w:tc>
        <w:tc>
          <w:tcPr>
            <w:tcW w:w="1381" w:type="pct"/>
            <w:tcBorders>
              <w:top w:val="single" w:sz="4" w:space="0" w:color="auto"/>
              <w:left w:val="single" w:sz="4" w:space="0" w:color="auto"/>
              <w:bottom w:val="single" w:sz="4" w:space="0" w:color="auto"/>
              <w:right w:val="single" w:sz="4" w:space="0" w:color="auto"/>
            </w:tcBorders>
            <w:hideMark/>
          </w:tcPr>
          <w:p w14:paraId="7501DB6D" w14:textId="77777777" w:rsidR="00280A1A" w:rsidRDefault="00280A1A">
            <w:pPr>
              <w:spacing w:line="240" w:lineRule="auto"/>
              <w:jc w:val="center"/>
              <w:rPr>
                <w:color w:val="333333"/>
                <w:lang w:eastAsia="en-CA"/>
              </w:rPr>
            </w:pPr>
            <w:r>
              <w:rPr>
                <w:color w:val="333333"/>
                <w:lang w:eastAsia="en-CA"/>
              </w:rPr>
              <w:t>Invalid route service (destination)</w:t>
            </w:r>
          </w:p>
        </w:tc>
        <w:tc>
          <w:tcPr>
            <w:tcW w:w="1232" w:type="pct"/>
            <w:tcBorders>
              <w:top w:val="single" w:sz="4" w:space="0" w:color="auto"/>
              <w:left w:val="single" w:sz="4" w:space="0" w:color="auto"/>
              <w:bottom w:val="single" w:sz="4" w:space="0" w:color="auto"/>
              <w:right w:val="single" w:sz="4" w:space="0" w:color="auto"/>
            </w:tcBorders>
            <w:hideMark/>
          </w:tcPr>
          <w:p w14:paraId="7501DB6E"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F" w14:textId="77777777" w:rsidR="00280A1A" w:rsidRDefault="00280A1A">
            <w:pPr>
              <w:spacing w:line="240" w:lineRule="auto"/>
              <w:jc w:val="center"/>
              <w:rPr>
                <w:color w:val="000000"/>
                <w:lang w:eastAsia="en-CA"/>
              </w:rPr>
            </w:pPr>
            <w:r>
              <w:rPr>
                <w:color w:val="000000"/>
                <w:lang w:eastAsia="en-CA"/>
              </w:rPr>
              <w:t>INVALID TRANS</w:t>
            </w:r>
          </w:p>
        </w:tc>
      </w:tr>
      <w:tr w:rsidR="00280A1A" w14:paraId="7501DB7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1" w14:textId="77777777" w:rsidR="00280A1A" w:rsidRDefault="00280A1A">
            <w:pPr>
              <w:spacing w:line="240" w:lineRule="auto"/>
              <w:jc w:val="center"/>
              <w:rPr>
                <w:color w:val="333333"/>
                <w:lang w:eastAsia="en-CA"/>
              </w:rPr>
            </w:pPr>
            <w:r>
              <w:rPr>
                <w:color w:val="333333"/>
                <w:lang w:eastAsia="en-CA"/>
              </w:rPr>
              <w:t>074</w:t>
            </w:r>
          </w:p>
        </w:tc>
        <w:tc>
          <w:tcPr>
            <w:tcW w:w="1381" w:type="pct"/>
            <w:tcBorders>
              <w:top w:val="single" w:sz="4" w:space="0" w:color="auto"/>
              <w:left w:val="single" w:sz="4" w:space="0" w:color="auto"/>
              <w:bottom w:val="single" w:sz="4" w:space="0" w:color="auto"/>
              <w:right w:val="single" w:sz="4" w:space="0" w:color="auto"/>
            </w:tcBorders>
            <w:hideMark/>
          </w:tcPr>
          <w:p w14:paraId="7501DB72" w14:textId="77777777" w:rsidR="00280A1A" w:rsidRDefault="00280A1A">
            <w:pPr>
              <w:spacing w:line="240" w:lineRule="auto"/>
              <w:jc w:val="center"/>
              <w:rPr>
                <w:color w:val="333333"/>
                <w:lang w:eastAsia="en-CA"/>
              </w:rPr>
            </w:pPr>
            <w:r>
              <w:rPr>
                <w:color w:val="333333"/>
                <w:lang w:eastAsia="en-CA"/>
              </w:rPr>
              <w:t>Unable to authorize</w:t>
            </w:r>
          </w:p>
        </w:tc>
        <w:tc>
          <w:tcPr>
            <w:tcW w:w="1232" w:type="pct"/>
            <w:tcBorders>
              <w:top w:val="single" w:sz="4" w:space="0" w:color="auto"/>
              <w:left w:val="single" w:sz="4" w:space="0" w:color="auto"/>
              <w:bottom w:val="single" w:sz="4" w:space="0" w:color="auto"/>
              <w:right w:val="single" w:sz="4" w:space="0" w:color="auto"/>
            </w:tcBorders>
            <w:hideMark/>
          </w:tcPr>
          <w:p w14:paraId="7501DB73" w14:textId="77777777" w:rsidR="00280A1A" w:rsidRDefault="00280A1A">
            <w:pPr>
              <w:spacing w:line="240" w:lineRule="auto"/>
              <w:jc w:val="center"/>
              <w:rPr>
                <w:color w:val="000000"/>
                <w:lang w:eastAsia="en-CA"/>
              </w:rPr>
            </w:pPr>
            <w:r>
              <w:rPr>
                <w:color w:val="000000"/>
                <w:lang w:eastAsia="en-CA"/>
              </w:rPr>
              <w:t>0208</w:t>
            </w:r>
          </w:p>
        </w:tc>
        <w:tc>
          <w:tcPr>
            <w:tcW w:w="1491" w:type="pct"/>
            <w:tcBorders>
              <w:top w:val="single" w:sz="4" w:space="0" w:color="auto"/>
              <w:left w:val="single" w:sz="4" w:space="0" w:color="auto"/>
              <w:bottom w:val="single" w:sz="4" w:space="0" w:color="auto"/>
              <w:right w:val="single" w:sz="4" w:space="0" w:color="auto"/>
            </w:tcBorders>
            <w:hideMark/>
          </w:tcPr>
          <w:p w14:paraId="7501DB74" w14:textId="77777777" w:rsidR="00280A1A" w:rsidRDefault="00280A1A">
            <w:pPr>
              <w:spacing w:line="240" w:lineRule="auto"/>
              <w:jc w:val="center"/>
              <w:rPr>
                <w:color w:val="000000"/>
                <w:lang w:eastAsia="en-CA"/>
              </w:rPr>
            </w:pPr>
            <w:r>
              <w:rPr>
                <w:color w:val="000000"/>
                <w:lang w:eastAsia="en-CA"/>
              </w:rPr>
              <w:t>INVALID AUTH CODE</w:t>
            </w:r>
          </w:p>
        </w:tc>
      </w:tr>
      <w:tr w:rsidR="00280A1A" w14:paraId="7501DB7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6" w14:textId="77777777" w:rsidR="00280A1A" w:rsidRDefault="00280A1A">
            <w:pPr>
              <w:spacing w:line="240" w:lineRule="auto"/>
              <w:jc w:val="center"/>
              <w:rPr>
                <w:lang w:eastAsia="en-CA"/>
              </w:rPr>
            </w:pPr>
            <w:r>
              <w:rPr>
                <w:lang w:eastAsia="en-CA"/>
              </w:rPr>
              <w:t>075</w:t>
            </w:r>
          </w:p>
        </w:tc>
        <w:tc>
          <w:tcPr>
            <w:tcW w:w="1381" w:type="pct"/>
            <w:tcBorders>
              <w:top w:val="single" w:sz="4" w:space="0" w:color="auto"/>
              <w:left w:val="single" w:sz="4" w:space="0" w:color="auto"/>
              <w:bottom w:val="single" w:sz="4" w:space="0" w:color="auto"/>
              <w:right w:val="single" w:sz="4" w:space="0" w:color="auto"/>
            </w:tcBorders>
            <w:hideMark/>
          </w:tcPr>
          <w:p w14:paraId="7501DB77" w14:textId="77777777" w:rsidR="00280A1A" w:rsidRDefault="00280A1A">
            <w:pPr>
              <w:spacing w:line="240" w:lineRule="auto"/>
              <w:jc w:val="center"/>
              <w:rPr>
                <w:lang w:eastAsia="en-CA"/>
              </w:rPr>
            </w:pPr>
            <w:r>
              <w:rPr>
                <w:lang w:eastAsia="en-CA"/>
              </w:rPr>
              <w:t>Invalid PAN length</w:t>
            </w:r>
          </w:p>
        </w:tc>
        <w:tc>
          <w:tcPr>
            <w:tcW w:w="1232" w:type="pct"/>
            <w:tcBorders>
              <w:top w:val="single" w:sz="4" w:space="0" w:color="auto"/>
              <w:left w:val="single" w:sz="4" w:space="0" w:color="auto"/>
              <w:bottom w:val="single" w:sz="4" w:space="0" w:color="auto"/>
              <w:right w:val="single" w:sz="4" w:space="0" w:color="auto"/>
            </w:tcBorders>
            <w:hideMark/>
          </w:tcPr>
          <w:p w14:paraId="7501DB78"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B79" w14:textId="77777777" w:rsidR="00280A1A" w:rsidRDefault="00280A1A">
            <w:pPr>
              <w:spacing w:line="240" w:lineRule="auto"/>
              <w:jc w:val="center"/>
              <w:rPr>
                <w:lang w:eastAsia="en-CA"/>
              </w:rPr>
            </w:pPr>
            <w:r>
              <w:rPr>
                <w:lang w:eastAsia="en-CA"/>
              </w:rPr>
              <w:t>INVALID ACCOUNT</w:t>
            </w:r>
          </w:p>
        </w:tc>
      </w:tr>
      <w:tr w:rsidR="00280A1A" w14:paraId="7501DB7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B" w14:textId="77777777" w:rsidR="00280A1A" w:rsidRDefault="00280A1A">
            <w:pPr>
              <w:spacing w:line="240" w:lineRule="auto"/>
              <w:jc w:val="center"/>
              <w:rPr>
                <w:color w:val="333333"/>
                <w:lang w:eastAsia="en-CA"/>
              </w:rPr>
            </w:pPr>
            <w:r>
              <w:rPr>
                <w:color w:val="333333"/>
                <w:lang w:eastAsia="en-CA"/>
              </w:rPr>
              <w:t>076</w:t>
            </w:r>
          </w:p>
        </w:tc>
        <w:tc>
          <w:tcPr>
            <w:tcW w:w="1381" w:type="pct"/>
            <w:tcBorders>
              <w:top w:val="single" w:sz="4" w:space="0" w:color="auto"/>
              <w:left w:val="single" w:sz="4" w:space="0" w:color="auto"/>
              <w:bottom w:val="single" w:sz="4" w:space="0" w:color="auto"/>
              <w:right w:val="single" w:sz="4" w:space="0" w:color="auto"/>
            </w:tcBorders>
            <w:hideMark/>
          </w:tcPr>
          <w:p w14:paraId="7501DB7C" w14:textId="77777777" w:rsidR="00280A1A" w:rsidRDefault="00280A1A">
            <w:pPr>
              <w:spacing w:line="240" w:lineRule="auto"/>
              <w:jc w:val="center"/>
              <w:rPr>
                <w:color w:val="333333"/>
                <w:lang w:eastAsia="en-CA"/>
              </w:rPr>
            </w:pPr>
            <w:r>
              <w:rPr>
                <w:color w:val="333333"/>
                <w:lang w:eastAsia="en-CA"/>
              </w:rPr>
              <w:t>Low funds</w:t>
            </w:r>
          </w:p>
        </w:tc>
        <w:tc>
          <w:tcPr>
            <w:tcW w:w="1232" w:type="pct"/>
            <w:tcBorders>
              <w:top w:val="single" w:sz="4" w:space="0" w:color="auto"/>
              <w:left w:val="single" w:sz="4" w:space="0" w:color="auto"/>
              <w:bottom w:val="single" w:sz="4" w:space="0" w:color="auto"/>
              <w:right w:val="single" w:sz="4" w:space="0" w:color="auto"/>
            </w:tcBorders>
            <w:hideMark/>
          </w:tcPr>
          <w:p w14:paraId="7501DB7D"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7E" w14:textId="77777777" w:rsidR="00280A1A" w:rsidRDefault="00280A1A">
            <w:pPr>
              <w:spacing w:line="240" w:lineRule="auto"/>
              <w:jc w:val="center"/>
              <w:rPr>
                <w:color w:val="000000"/>
                <w:lang w:eastAsia="en-CA"/>
              </w:rPr>
            </w:pPr>
            <w:r>
              <w:rPr>
                <w:color w:val="000000"/>
                <w:lang w:eastAsia="en-CA"/>
              </w:rPr>
              <w:t>DECLINE</w:t>
            </w:r>
          </w:p>
        </w:tc>
      </w:tr>
      <w:tr w:rsidR="00280A1A" w14:paraId="7501DB8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80" w14:textId="77777777" w:rsidR="00280A1A" w:rsidRDefault="00280A1A">
            <w:pPr>
              <w:spacing w:line="240" w:lineRule="auto"/>
              <w:jc w:val="center"/>
              <w:rPr>
                <w:color w:val="333333"/>
                <w:lang w:eastAsia="en-CA"/>
              </w:rPr>
            </w:pPr>
            <w:r>
              <w:rPr>
                <w:color w:val="333333"/>
                <w:lang w:eastAsia="en-CA"/>
              </w:rPr>
              <w:t>077</w:t>
            </w:r>
          </w:p>
        </w:tc>
        <w:tc>
          <w:tcPr>
            <w:tcW w:w="1381" w:type="pct"/>
            <w:tcBorders>
              <w:top w:val="single" w:sz="4" w:space="0" w:color="auto"/>
              <w:left w:val="single" w:sz="4" w:space="0" w:color="auto"/>
              <w:bottom w:val="single" w:sz="4" w:space="0" w:color="auto"/>
              <w:right w:val="single" w:sz="4" w:space="0" w:color="auto"/>
            </w:tcBorders>
            <w:hideMark/>
          </w:tcPr>
          <w:p w14:paraId="7501DB81" w14:textId="77777777" w:rsidR="00280A1A" w:rsidRDefault="00280A1A">
            <w:pPr>
              <w:spacing w:line="240" w:lineRule="auto"/>
              <w:jc w:val="center"/>
              <w:rPr>
                <w:color w:val="333333"/>
                <w:lang w:eastAsia="en-CA"/>
              </w:rPr>
            </w:pPr>
            <w:r>
              <w:rPr>
                <w:color w:val="333333"/>
                <w:lang w:eastAsia="en-CA"/>
              </w:rPr>
              <w:t>Pre-auth full</w:t>
            </w:r>
          </w:p>
        </w:tc>
        <w:tc>
          <w:tcPr>
            <w:tcW w:w="1232" w:type="pct"/>
            <w:tcBorders>
              <w:top w:val="single" w:sz="4" w:space="0" w:color="auto"/>
              <w:left w:val="single" w:sz="4" w:space="0" w:color="auto"/>
              <w:bottom w:val="single" w:sz="4" w:space="0" w:color="auto"/>
              <w:right w:val="single" w:sz="4" w:space="0" w:color="auto"/>
            </w:tcBorders>
            <w:hideMark/>
          </w:tcPr>
          <w:p w14:paraId="7501DB82"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83" w14:textId="77777777" w:rsidR="00280A1A" w:rsidRDefault="00280A1A">
            <w:pPr>
              <w:spacing w:line="240" w:lineRule="auto"/>
              <w:jc w:val="center"/>
              <w:rPr>
                <w:color w:val="000000"/>
                <w:lang w:eastAsia="en-CA"/>
              </w:rPr>
            </w:pPr>
            <w:r>
              <w:rPr>
                <w:color w:val="000000"/>
                <w:lang w:eastAsia="en-CA"/>
              </w:rPr>
              <w:t>DECLINE</w:t>
            </w:r>
          </w:p>
        </w:tc>
      </w:tr>
      <w:tr w:rsidR="00280A1A" w14:paraId="7501DB8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85" w14:textId="77777777" w:rsidR="00280A1A" w:rsidRDefault="00280A1A">
            <w:pPr>
              <w:spacing w:line="240" w:lineRule="auto"/>
              <w:jc w:val="center"/>
              <w:rPr>
                <w:color w:val="333333"/>
                <w:lang w:eastAsia="en-CA"/>
              </w:rPr>
            </w:pPr>
            <w:r>
              <w:rPr>
                <w:color w:val="333333"/>
                <w:lang w:eastAsia="en-CA"/>
              </w:rPr>
              <w:t>078</w:t>
            </w:r>
          </w:p>
        </w:tc>
        <w:tc>
          <w:tcPr>
            <w:tcW w:w="1381" w:type="pct"/>
            <w:tcBorders>
              <w:top w:val="single" w:sz="4" w:space="0" w:color="auto"/>
              <w:left w:val="single" w:sz="4" w:space="0" w:color="auto"/>
              <w:bottom w:val="single" w:sz="4" w:space="0" w:color="auto"/>
              <w:right w:val="single" w:sz="4" w:space="0" w:color="auto"/>
            </w:tcBorders>
            <w:hideMark/>
          </w:tcPr>
          <w:p w14:paraId="7501DB86" w14:textId="77777777" w:rsidR="00280A1A" w:rsidRDefault="00280A1A">
            <w:pPr>
              <w:spacing w:line="240" w:lineRule="auto"/>
              <w:jc w:val="center"/>
              <w:rPr>
                <w:color w:val="333333"/>
                <w:lang w:eastAsia="en-CA"/>
              </w:rPr>
            </w:pPr>
            <w:r>
              <w:rPr>
                <w:color w:val="333333"/>
                <w:lang w:eastAsia="en-CA"/>
              </w:rPr>
              <w:t>Duplicate transaction</w:t>
            </w:r>
          </w:p>
        </w:tc>
        <w:tc>
          <w:tcPr>
            <w:tcW w:w="1232" w:type="pct"/>
            <w:tcBorders>
              <w:top w:val="single" w:sz="4" w:space="0" w:color="auto"/>
              <w:left w:val="single" w:sz="4" w:space="0" w:color="auto"/>
              <w:bottom w:val="single" w:sz="4" w:space="0" w:color="auto"/>
              <w:right w:val="single" w:sz="4" w:space="0" w:color="auto"/>
            </w:tcBorders>
            <w:hideMark/>
          </w:tcPr>
          <w:p w14:paraId="7501DB87"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88" w14:textId="77777777" w:rsidR="00280A1A" w:rsidRDefault="00280A1A">
            <w:pPr>
              <w:spacing w:line="240" w:lineRule="auto"/>
              <w:jc w:val="center"/>
              <w:rPr>
                <w:color w:val="000000"/>
                <w:lang w:eastAsia="en-CA"/>
              </w:rPr>
            </w:pPr>
            <w:r>
              <w:rPr>
                <w:color w:val="000000"/>
                <w:lang w:eastAsia="en-CA"/>
              </w:rPr>
              <w:t>DECLINE</w:t>
            </w:r>
          </w:p>
        </w:tc>
      </w:tr>
      <w:tr w:rsidR="00280A1A" w14:paraId="7501DB8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8A" w14:textId="77777777" w:rsidR="00280A1A" w:rsidRDefault="00280A1A">
            <w:pPr>
              <w:spacing w:line="240" w:lineRule="auto"/>
              <w:jc w:val="center"/>
              <w:rPr>
                <w:lang w:eastAsia="en-CA"/>
              </w:rPr>
            </w:pPr>
            <w:r>
              <w:rPr>
                <w:lang w:eastAsia="en-CA"/>
              </w:rPr>
              <w:t>079</w:t>
            </w:r>
          </w:p>
        </w:tc>
        <w:tc>
          <w:tcPr>
            <w:tcW w:w="1381" w:type="pct"/>
            <w:tcBorders>
              <w:top w:val="single" w:sz="4" w:space="0" w:color="auto"/>
              <w:left w:val="single" w:sz="4" w:space="0" w:color="auto"/>
              <w:bottom w:val="single" w:sz="4" w:space="0" w:color="auto"/>
              <w:right w:val="single" w:sz="4" w:space="0" w:color="auto"/>
            </w:tcBorders>
            <w:hideMark/>
          </w:tcPr>
          <w:p w14:paraId="7501DB8B" w14:textId="77777777" w:rsidR="00280A1A" w:rsidRDefault="00280A1A">
            <w:pPr>
              <w:spacing w:line="240" w:lineRule="auto"/>
              <w:jc w:val="center"/>
              <w:rPr>
                <w:lang w:eastAsia="en-CA"/>
              </w:rPr>
            </w:pPr>
            <w:r>
              <w:rPr>
                <w:lang w:eastAsia="en-CA"/>
              </w:rPr>
              <w:t>Maximum online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8C"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8D" w14:textId="77777777" w:rsidR="00280A1A" w:rsidRDefault="00280A1A">
            <w:pPr>
              <w:spacing w:line="240" w:lineRule="auto"/>
              <w:jc w:val="center"/>
              <w:rPr>
                <w:lang w:eastAsia="en-CA"/>
              </w:rPr>
            </w:pPr>
            <w:r>
              <w:rPr>
                <w:lang w:eastAsia="en-CA"/>
              </w:rPr>
              <w:t>LIMIT EXCEEDED</w:t>
            </w:r>
          </w:p>
        </w:tc>
      </w:tr>
      <w:tr w:rsidR="00280A1A" w14:paraId="7501DB9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8F" w14:textId="77777777" w:rsidR="00280A1A" w:rsidRDefault="00280A1A">
            <w:pPr>
              <w:spacing w:line="240" w:lineRule="auto"/>
              <w:jc w:val="center"/>
              <w:rPr>
                <w:lang w:eastAsia="en-CA"/>
              </w:rPr>
            </w:pPr>
            <w:r>
              <w:rPr>
                <w:lang w:eastAsia="en-CA"/>
              </w:rPr>
              <w:t>080</w:t>
            </w:r>
          </w:p>
        </w:tc>
        <w:tc>
          <w:tcPr>
            <w:tcW w:w="1381" w:type="pct"/>
            <w:tcBorders>
              <w:top w:val="single" w:sz="4" w:space="0" w:color="auto"/>
              <w:left w:val="single" w:sz="4" w:space="0" w:color="auto"/>
              <w:bottom w:val="single" w:sz="4" w:space="0" w:color="auto"/>
              <w:right w:val="single" w:sz="4" w:space="0" w:color="auto"/>
            </w:tcBorders>
            <w:hideMark/>
          </w:tcPr>
          <w:p w14:paraId="7501DB90" w14:textId="77777777" w:rsidR="00280A1A" w:rsidRDefault="00280A1A">
            <w:pPr>
              <w:spacing w:line="240" w:lineRule="auto"/>
              <w:jc w:val="center"/>
              <w:rPr>
                <w:lang w:eastAsia="en-CA"/>
              </w:rPr>
            </w:pPr>
            <w:r>
              <w:rPr>
                <w:lang w:eastAsia="en-CA"/>
              </w:rPr>
              <w:t>Maximum offline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91"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92" w14:textId="77777777" w:rsidR="00280A1A" w:rsidRDefault="00280A1A">
            <w:pPr>
              <w:spacing w:line="240" w:lineRule="auto"/>
              <w:jc w:val="center"/>
              <w:rPr>
                <w:lang w:eastAsia="en-CA"/>
              </w:rPr>
            </w:pPr>
            <w:r>
              <w:rPr>
                <w:lang w:eastAsia="en-CA"/>
              </w:rPr>
              <w:t>LIMIT EXCEEDED</w:t>
            </w:r>
          </w:p>
        </w:tc>
      </w:tr>
      <w:tr w:rsidR="00280A1A" w14:paraId="7501DB9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4" w14:textId="77777777" w:rsidR="00280A1A" w:rsidRDefault="00280A1A">
            <w:pPr>
              <w:spacing w:line="240" w:lineRule="auto"/>
              <w:jc w:val="center"/>
              <w:rPr>
                <w:lang w:eastAsia="en-CA"/>
              </w:rPr>
            </w:pPr>
            <w:r>
              <w:rPr>
                <w:lang w:eastAsia="en-CA"/>
              </w:rPr>
              <w:t>081</w:t>
            </w:r>
          </w:p>
        </w:tc>
        <w:tc>
          <w:tcPr>
            <w:tcW w:w="1381" w:type="pct"/>
            <w:tcBorders>
              <w:top w:val="single" w:sz="4" w:space="0" w:color="auto"/>
              <w:left w:val="single" w:sz="4" w:space="0" w:color="auto"/>
              <w:bottom w:val="single" w:sz="4" w:space="0" w:color="auto"/>
              <w:right w:val="single" w:sz="4" w:space="0" w:color="auto"/>
            </w:tcBorders>
            <w:hideMark/>
          </w:tcPr>
          <w:p w14:paraId="7501DB95" w14:textId="77777777" w:rsidR="00280A1A" w:rsidRDefault="00280A1A">
            <w:pPr>
              <w:spacing w:line="240" w:lineRule="auto"/>
              <w:jc w:val="center"/>
              <w:rPr>
                <w:lang w:eastAsia="en-CA"/>
              </w:rPr>
            </w:pPr>
            <w:r>
              <w:rPr>
                <w:lang w:eastAsia="en-CA"/>
              </w:rPr>
              <w:t>Maximum credit per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96"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97" w14:textId="77777777" w:rsidR="00280A1A" w:rsidRDefault="00280A1A">
            <w:pPr>
              <w:spacing w:line="240" w:lineRule="auto"/>
              <w:jc w:val="center"/>
              <w:rPr>
                <w:lang w:eastAsia="en-CA"/>
              </w:rPr>
            </w:pPr>
            <w:r>
              <w:rPr>
                <w:lang w:eastAsia="en-CA"/>
              </w:rPr>
              <w:t>LIMIT EXCEEDED</w:t>
            </w:r>
          </w:p>
        </w:tc>
      </w:tr>
      <w:tr w:rsidR="00280A1A" w14:paraId="7501DB9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9" w14:textId="77777777" w:rsidR="00280A1A" w:rsidRDefault="00280A1A">
            <w:pPr>
              <w:spacing w:line="240" w:lineRule="auto"/>
              <w:jc w:val="center"/>
              <w:rPr>
                <w:lang w:eastAsia="en-CA"/>
              </w:rPr>
            </w:pPr>
            <w:r>
              <w:rPr>
                <w:lang w:eastAsia="en-CA"/>
              </w:rPr>
              <w:t>082</w:t>
            </w:r>
          </w:p>
        </w:tc>
        <w:tc>
          <w:tcPr>
            <w:tcW w:w="1381" w:type="pct"/>
            <w:tcBorders>
              <w:top w:val="single" w:sz="4" w:space="0" w:color="auto"/>
              <w:left w:val="single" w:sz="4" w:space="0" w:color="auto"/>
              <w:bottom w:val="single" w:sz="4" w:space="0" w:color="auto"/>
              <w:right w:val="single" w:sz="4" w:space="0" w:color="auto"/>
            </w:tcBorders>
            <w:hideMark/>
          </w:tcPr>
          <w:p w14:paraId="7501DB9A" w14:textId="77777777" w:rsidR="00280A1A" w:rsidRDefault="00280A1A">
            <w:pPr>
              <w:spacing w:line="240" w:lineRule="auto"/>
              <w:jc w:val="center"/>
              <w:rPr>
                <w:lang w:eastAsia="en-CA"/>
              </w:rPr>
            </w:pPr>
            <w:r>
              <w:rPr>
                <w:lang w:eastAsia="en-CA"/>
              </w:rPr>
              <w:t>Number of times used exceeded</w:t>
            </w:r>
          </w:p>
        </w:tc>
        <w:tc>
          <w:tcPr>
            <w:tcW w:w="1232" w:type="pct"/>
            <w:tcBorders>
              <w:top w:val="single" w:sz="4" w:space="0" w:color="auto"/>
              <w:left w:val="single" w:sz="4" w:space="0" w:color="auto"/>
              <w:bottom w:val="single" w:sz="4" w:space="0" w:color="auto"/>
              <w:right w:val="single" w:sz="4" w:space="0" w:color="auto"/>
            </w:tcBorders>
            <w:hideMark/>
          </w:tcPr>
          <w:p w14:paraId="7501DB9B"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9C" w14:textId="77777777" w:rsidR="00280A1A" w:rsidRDefault="00280A1A">
            <w:pPr>
              <w:spacing w:line="240" w:lineRule="auto"/>
              <w:jc w:val="center"/>
              <w:rPr>
                <w:lang w:eastAsia="en-CA"/>
              </w:rPr>
            </w:pPr>
            <w:r>
              <w:rPr>
                <w:lang w:eastAsia="en-CA"/>
              </w:rPr>
              <w:t>DECLINE</w:t>
            </w:r>
          </w:p>
        </w:tc>
      </w:tr>
      <w:tr w:rsidR="00280A1A" w14:paraId="7501DBA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E" w14:textId="77777777" w:rsidR="00280A1A" w:rsidRDefault="00280A1A">
            <w:pPr>
              <w:spacing w:line="240" w:lineRule="auto"/>
              <w:jc w:val="center"/>
              <w:rPr>
                <w:lang w:eastAsia="en-CA"/>
              </w:rPr>
            </w:pPr>
            <w:r>
              <w:rPr>
                <w:lang w:eastAsia="en-CA"/>
              </w:rPr>
              <w:t>083</w:t>
            </w:r>
          </w:p>
        </w:tc>
        <w:tc>
          <w:tcPr>
            <w:tcW w:w="1381" w:type="pct"/>
            <w:tcBorders>
              <w:top w:val="single" w:sz="4" w:space="0" w:color="auto"/>
              <w:left w:val="single" w:sz="4" w:space="0" w:color="auto"/>
              <w:bottom w:val="single" w:sz="4" w:space="0" w:color="auto"/>
              <w:right w:val="single" w:sz="4" w:space="0" w:color="auto"/>
            </w:tcBorders>
            <w:hideMark/>
          </w:tcPr>
          <w:p w14:paraId="7501DB9F" w14:textId="77777777" w:rsidR="00280A1A" w:rsidRDefault="00280A1A">
            <w:pPr>
              <w:spacing w:line="240" w:lineRule="auto"/>
              <w:jc w:val="center"/>
              <w:rPr>
                <w:lang w:eastAsia="en-CA"/>
              </w:rPr>
            </w:pPr>
            <w:r>
              <w:rPr>
                <w:lang w:eastAsia="en-CA"/>
              </w:rPr>
              <w:t>Maximum refund credit reached</w:t>
            </w:r>
          </w:p>
        </w:tc>
        <w:tc>
          <w:tcPr>
            <w:tcW w:w="1232" w:type="pct"/>
            <w:tcBorders>
              <w:top w:val="single" w:sz="4" w:space="0" w:color="auto"/>
              <w:left w:val="single" w:sz="4" w:space="0" w:color="auto"/>
              <w:bottom w:val="single" w:sz="4" w:space="0" w:color="auto"/>
              <w:right w:val="single" w:sz="4" w:space="0" w:color="auto"/>
            </w:tcBorders>
            <w:hideMark/>
          </w:tcPr>
          <w:p w14:paraId="7501DBA0"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A1" w14:textId="77777777" w:rsidR="00280A1A" w:rsidRDefault="00280A1A">
            <w:pPr>
              <w:spacing w:line="240" w:lineRule="auto"/>
              <w:jc w:val="center"/>
              <w:rPr>
                <w:lang w:eastAsia="en-CA"/>
              </w:rPr>
            </w:pPr>
            <w:r>
              <w:rPr>
                <w:lang w:eastAsia="en-CA"/>
              </w:rPr>
              <w:t>LIMIT EXCEEDED</w:t>
            </w:r>
          </w:p>
        </w:tc>
      </w:tr>
      <w:tr w:rsidR="00280A1A" w14:paraId="7501DBA7" w14:textId="77777777" w:rsidTr="00280A1A">
        <w:trPr>
          <w:cantSplit/>
          <w:trHeight w:val="765"/>
          <w:jc w:val="center"/>
        </w:trPr>
        <w:tc>
          <w:tcPr>
            <w:tcW w:w="896" w:type="pct"/>
            <w:tcBorders>
              <w:top w:val="single" w:sz="4" w:space="0" w:color="auto"/>
              <w:left w:val="single" w:sz="4" w:space="0" w:color="auto"/>
              <w:bottom w:val="single" w:sz="4" w:space="0" w:color="auto"/>
              <w:right w:val="single" w:sz="4" w:space="0" w:color="auto"/>
            </w:tcBorders>
            <w:hideMark/>
          </w:tcPr>
          <w:p w14:paraId="7501DBA3" w14:textId="77777777" w:rsidR="00280A1A" w:rsidRDefault="00280A1A">
            <w:pPr>
              <w:spacing w:line="240" w:lineRule="auto"/>
              <w:jc w:val="center"/>
              <w:rPr>
                <w:lang w:eastAsia="en-CA"/>
              </w:rPr>
            </w:pPr>
            <w:r>
              <w:rPr>
                <w:lang w:eastAsia="en-CA"/>
              </w:rPr>
              <w:t>084</w:t>
            </w:r>
          </w:p>
        </w:tc>
        <w:tc>
          <w:tcPr>
            <w:tcW w:w="1381" w:type="pct"/>
            <w:tcBorders>
              <w:top w:val="single" w:sz="4" w:space="0" w:color="auto"/>
              <w:left w:val="single" w:sz="4" w:space="0" w:color="auto"/>
              <w:bottom w:val="single" w:sz="4" w:space="0" w:color="auto"/>
              <w:right w:val="single" w:sz="4" w:space="0" w:color="auto"/>
            </w:tcBorders>
            <w:hideMark/>
          </w:tcPr>
          <w:p w14:paraId="7501DBA4" w14:textId="77777777" w:rsidR="00280A1A" w:rsidRDefault="00280A1A">
            <w:pPr>
              <w:spacing w:line="240" w:lineRule="auto"/>
              <w:jc w:val="center"/>
              <w:rPr>
                <w:lang w:eastAsia="en-CA"/>
              </w:rPr>
            </w:pPr>
            <w:r>
              <w:rPr>
                <w:lang w:eastAsia="en-CA"/>
              </w:rPr>
              <w:t>Duplicate transaction - authorization number has already been corrected by host</w:t>
            </w:r>
          </w:p>
        </w:tc>
        <w:tc>
          <w:tcPr>
            <w:tcW w:w="1232" w:type="pct"/>
            <w:tcBorders>
              <w:top w:val="single" w:sz="4" w:space="0" w:color="auto"/>
              <w:left w:val="single" w:sz="4" w:space="0" w:color="auto"/>
              <w:bottom w:val="single" w:sz="4" w:space="0" w:color="auto"/>
              <w:right w:val="single" w:sz="4" w:space="0" w:color="auto"/>
            </w:tcBorders>
            <w:hideMark/>
          </w:tcPr>
          <w:p w14:paraId="7501DBA5"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A6" w14:textId="77777777" w:rsidR="00280A1A" w:rsidRDefault="00280A1A">
            <w:pPr>
              <w:spacing w:line="240" w:lineRule="auto"/>
              <w:jc w:val="center"/>
              <w:rPr>
                <w:lang w:eastAsia="en-CA"/>
              </w:rPr>
            </w:pPr>
            <w:r>
              <w:rPr>
                <w:lang w:eastAsia="en-CA"/>
              </w:rPr>
              <w:t>INVALID TRANS</w:t>
            </w:r>
          </w:p>
        </w:tc>
      </w:tr>
      <w:tr w:rsidR="00280A1A" w14:paraId="7501DBA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A8" w14:textId="77777777" w:rsidR="00280A1A" w:rsidRDefault="00280A1A">
            <w:pPr>
              <w:spacing w:line="240" w:lineRule="auto"/>
              <w:jc w:val="center"/>
              <w:rPr>
                <w:lang w:eastAsia="en-CA"/>
              </w:rPr>
            </w:pPr>
            <w:r>
              <w:rPr>
                <w:lang w:eastAsia="en-CA"/>
              </w:rPr>
              <w:t>085</w:t>
            </w:r>
          </w:p>
        </w:tc>
        <w:tc>
          <w:tcPr>
            <w:tcW w:w="1381" w:type="pct"/>
            <w:tcBorders>
              <w:top w:val="single" w:sz="4" w:space="0" w:color="auto"/>
              <w:left w:val="single" w:sz="4" w:space="0" w:color="auto"/>
              <w:bottom w:val="single" w:sz="4" w:space="0" w:color="auto"/>
              <w:right w:val="single" w:sz="4" w:space="0" w:color="auto"/>
            </w:tcBorders>
            <w:hideMark/>
          </w:tcPr>
          <w:p w14:paraId="7501DBA9" w14:textId="77777777" w:rsidR="00280A1A" w:rsidRDefault="00280A1A">
            <w:pPr>
              <w:spacing w:line="240" w:lineRule="auto"/>
              <w:jc w:val="center"/>
              <w:rPr>
                <w:lang w:eastAsia="en-CA"/>
              </w:rPr>
            </w:pPr>
            <w:r>
              <w:rPr>
                <w:lang w:eastAsia="en-CA"/>
              </w:rPr>
              <w:t>Inquiry not allowed</w:t>
            </w:r>
          </w:p>
        </w:tc>
        <w:tc>
          <w:tcPr>
            <w:tcW w:w="1232" w:type="pct"/>
            <w:tcBorders>
              <w:top w:val="single" w:sz="4" w:space="0" w:color="auto"/>
              <w:left w:val="single" w:sz="4" w:space="0" w:color="auto"/>
              <w:bottom w:val="single" w:sz="4" w:space="0" w:color="auto"/>
              <w:right w:val="single" w:sz="4" w:space="0" w:color="auto"/>
            </w:tcBorders>
            <w:hideMark/>
          </w:tcPr>
          <w:p w14:paraId="7501DBAA" w14:textId="77777777" w:rsidR="00280A1A" w:rsidRDefault="00280A1A">
            <w:pPr>
              <w:spacing w:line="240" w:lineRule="auto"/>
              <w:jc w:val="center"/>
              <w:rPr>
                <w:lang w:eastAsia="en-CA"/>
              </w:rPr>
            </w:pPr>
            <w:r>
              <w:rPr>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BAB" w14:textId="77777777" w:rsidR="00280A1A" w:rsidRDefault="00280A1A">
            <w:pPr>
              <w:spacing w:line="240" w:lineRule="auto"/>
              <w:jc w:val="center"/>
              <w:rPr>
                <w:lang w:eastAsia="en-CA"/>
              </w:rPr>
            </w:pPr>
            <w:r>
              <w:rPr>
                <w:lang w:eastAsia="en-CA"/>
              </w:rPr>
              <w:t>Request Not Allowed</w:t>
            </w:r>
          </w:p>
        </w:tc>
      </w:tr>
      <w:tr w:rsidR="00280A1A" w14:paraId="7501DBB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AD" w14:textId="77777777" w:rsidR="00280A1A" w:rsidRPr="0016745D" w:rsidRDefault="00280A1A">
            <w:pPr>
              <w:spacing w:line="240" w:lineRule="auto"/>
              <w:jc w:val="center"/>
              <w:rPr>
                <w:lang w:eastAsia="en-CA"/>
              </w:rPr>
            </w:pPr>
            <w:r w:rsidRPr="0016745D">
              <w:rPr>
                <w:lang w:eastAsia="en-CA"/>
              </w:rPr>
              <w:t>086</w:t>
            </w:r>
          </w:p>
        </w:tc>
        <w:tc>
          <w:tcPr>
            <w:tcW w:w="1381" w:type="pct"/>
            <w:tcBorders>
              <w:top w:val="single" w:sz="4" w:space="0" w:color="auto"/>
              <w:left w:val="single" w:sz="4" w:space="0" w:color="auto"/>
              <w:bottom w:val="single" w:sz="4" w:space="0" w:color="auto"/>
              <w:right w:val="single" w:sz="4" w:space="0" w:color="auto"/>
            </w:tcBorders>
            <w:hideMark/>
          </w:tcPr>
          <w:p w14:paraId="7501DBAE" w14:textId="77777777" w:rsidR="00280A1A" w:rsidRPr="0016745D" w:rsidRDefault="00280A1A">
            <w:pPr>
              <w:spacing w:line="240" w:lineRule="auto"/>
              <w:jc w:val="center"/>
              <w:rPr>
                <w:lang w:eastAsia="en-CA"/>
              </w:rPr>
            </w:pPr>
            <w:r w:rsidRPr="0016745D">
              <w:rPr>
                <w:lang w:eastAsia="en-CA"/>
              </w:rPr>
              <w:t>Over floor limit</w:t>
            </w:r>
          </w:p>
        </w:tc>
        <w:tc>
          <w:tcPr>
            <w:tcW w:w="1232" w:type="pct"/>
            <w:tcBorders>
              <w:top w:val="single" w:sz="4" w:space="0" w:color="auto"/>
              <w:left w:val="single" w:sz="4" w:space="0" w:color="auto"/>
              <w:bottom w:val="single" w:sz="4" w:space="0" w:color="auto"/>
              <w:right w:val="single" w:sz="4" w:space="0" w:color="auto"/>
            </w:tcBorders>
            <w:hideMark/>
          </w:tcPr>
          <w:p w14:paraId="7501DBAF"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B0"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B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B2" w14:textId="77777777" w:rsidR="00280A1A" w:rsidRDefault="00280A1A">
            <w:pPr>
              <w:spacing w:line="240" w:lineRule="auto"/>
              <w:jc w:val="center"/>
              <w:rPr>
                <w:lang w:eastAsia="en-CA"/>
              </w:rPr>
            </w:pPr>
            <w:r>
              <w:rPr>
                <w:lang w:eastAsia="en-CA"/>
              </w:rPr>
              <w:lastRenderedPageBreak/>
              <w:t>087</w:t>
            </w:r>
          </w:p>
        </w:tc>
        <w:tc>
          <w:tcPr>
            <w:tcW w:w="1381" w:type="pct"/>
            <w:tcBorders>
              <w:top w:val="single" w:sz="4" w:space="0" w:color="auto"/>
              <w:left w:val="single" w:sz="4" w:space="0" w:color="auto"/>
              <w:bottom w:val="single" w:sz="4" w:space="0" w:color="auto"/>
              <w:right w:val="single" w:sz="4" w:space="0" w:color="auto"/>
            </w:tcBorders>
            <w:hideMark/>
          </w:tcPr>
          <w:p w14:paraId="7501DBB3" w14:textId="77777777" w:rsidR="00280A1A" w:rsidRDefault="00280A1A">
            <w:pPr>
              <w:spacing w:line="240" w:lineRule="auto"/>
              <w:jc w:val="center"/>
              <w:rPr>
                <w:lang w:eastAsia="en-CA"/>
              </w:rPr>
            </w:pPr>
            <w:r>
              <w:rPr>
                <w:lang w:eastAsia="en-CA"/>
              </w:rPr>
              <w:t>Maximum number of refund credit by retailer</w:t>
            </w:r>
          </w:p>
        </w:tc>
        <w:tc>
          <w:tcPr>
            <w:tcW w:w="1232" w:type="pct"/>
            <w:tcBorders>
              <w:top w:val="single" w:sz="4" w:space="0" w:color="auto"/>
              <w:left w:val="single" w:sz="4" w:space="0" w:color="auto"/>
              <w:bottom w:val="single" w:sz="4" w:space="0" w:color="auto"/>
              <w:right w:val="single" w:sz="4" w:space="0" w:color="auto"/>
            </w:tcBorders>
            <w:hideMark/>
          </w:tcPr>
          <w:p w14:paraId="7501DBB4"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B5" w14:textId="77777777" w:rsidR="00280A1A" w:rsidRDefault="00280A1A">
            <w:pPr>
              <w:spacing w:line="240" w:lineRule="auto"/>
              <w:jc w:val="center"/>
              <w:rPr>
                <w:lang w:eastAsia="en-CA"/>
              </w:rPr>
            </w:pPr>
            <w:r>
              <w:rPr>
                <w:lang w:eastAsia="en-CA"/>
              </w:rPr>
              <w:t>LIMIT EXCEEDED</w:t>
            </w:r>
          </w:p>
        </w:tc>
      </w:tr>
      <w:tr w:rsidR="00280A1A" w14:paraId="7501DBB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B7" w14:textId="77777777" w:rsidR="00280A1A" w:rsidRDefault="00280A1A">
            <w:pPr>
              <w:spacing w:line="240" w:lineRule="auto"/>
              <w:jc w:val="center"/>
              <w:rPr>
                <w:lang w:eastAsia="en-CA"/>
              </w:rPr>
            </w:pPr>
            <w:r>
              <w:rPr>
                <w:lang w:eastAsia="en-CA"/>
              </w:rPr>
              <w:t>088</w:t>
            </w:r>
          </w:p>
        </w:tc>
        <w:tc>
          <w:tcPr>
            <w:tcW w:w="1381" w:type="pct"/>
            <w:tcBorders>
              <w:top w:val="single" w:sz="4" w:space="0" w:color="auto"/>
              <w:left w:val="single" w:sz="4" w:space="0" w:color="auto"/>
              <w:bottom w:val="single" w:sz="4" w:space="0" w:color="auto"/>
              <w:right w:val="single" w:sz="4" w:space="0" w:color="auto"/>
            </w:tcBorders>
            <w:hideMark/>
          </w:tcPr>
          <w:p w14:paraId="7501DBB8"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B9"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BBA" w14:textId="77777777" w:rsidR="00280A1A" w:rsidRDefault="00280A1A">
            <w:pPr>
              <w:spacing w:line="240" w:lineRule="auto"/>
              <w:jc w:val="center"/>
              <w:rPr>
                <w:lang w:eastAsia="en-CA"/>
              </w:rPr>
            </w:pPr>
            <w:r>
              <w:rPr>
                <w:lang w:eastAsia="en-CA"/>
              </w:rPr>
              <w:t>CALL AUTH CENTRE</w:t>
            </w:r>
          </w:p>
        </w:tc>
      </w:tr>
      <w:tr w:rsidR="00280A1A" w14:paraId="7501DBC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BC" w14:textId="77777777" w:rsidR="00280A1A" w:rsidRDefault="00280A1A">
            <w:pPr>
              <w:spacing w:line="240" w:lineRule="auto"/>
              <w:jc w:val="center"/>
              <w:rPr>
                <w:lang w:eastAsia="en-CA"/>
              </w:rPr>
            </w:pPr>
            <w:r>
              <w:rPr>
                <w:lang w:eastAsia="en-CA"/>
              </w:rPr>
              <w:t>089</w:t>
            </w:r>
          </w:p>
        </w:tc>
        <w:tc>
          <w:tcPr>
            <w:tcW w:w="1381" w:type="pct"/>
            <w:tcBorders>
              <w:top w:val="single" w:sz="4" w:space="0" w:color="auto"/>
              <w:left w:val="single" w:sz="4" w:space="0" w:color="auto"/>
              <w:bottom w:val="single" w:sz="4" w:space="0" w:color="auto"/>
              <w:right w:val="single" w:sz="4" w:space="0" w:color="auto"/>
            </w:tcBorders>
            <w:hideMark/>
          </w:tcPr>
          <w:p w14:paraId="7501DBBD" w14:textId="77777777" w:rsidR="00280A1A" w:rsidRDefault="00280A1A">
            <w:pPr>
              <w:spacing w:line="240" w:lineRule="auto"/>
              <w:jc w:val="center"/>
              <w:rPr>
                <w:lang w:eastAsia="en-CA"/>
              </w:rPr>
            </w:pPr>
            <w:r>
              <w:rPr>
                <w:lang w:eastAsia="en-CA"/>
              </w:rPr>
              <w:t>CAF status inactive or closed</w:t>
            </w:r>
          </w:p>
        </w:tc>
        <w:tc>
          <w:tcPr>
            <w:tcW w:w="1232" w:type="pct"/>
            <w:tcBorders>
              <w:top w:val="single" w:sz="4" w:space="0" w:color="auto"/>
              <w:left w:val="single" w:sz="4" w:space="0" w:color="auto"/>
              <w:bottom w:val="single" w:sz="4" w:space="0" w:color="auto"/>
              <w:right w:val="single" w:sz="4" w:space="0" w:color="auto"/>
            </w:tcBorders>
            <w:hideMark/>
          </w:tcPr>
          <w:p w14:paraId="7501DBBE"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BF" w14:textId="77777777" w:rsidR="00280A1A" w:rsidRDefault="00280A1A">
            <w:pPr>
              <w:spacing w:line="240" w:lineRule="auto"/>
              <w:jc w:val="center"/>
              <w:rPr>
                <w:lang w:eastAsia="en-CA"/>
              </w:rPr>
            </w:pPr>
            <w:r>
              <w:rPr>
                <w:lang w:eastAsia="en-CA"/>
              </w:rPr>
              <w:t>DECLINE</w:t>
            </w:r>
          </w:p>
        </w:tc>
      </w:tr>
      <w:tr w:rsidR="00280A1A" w14:paraId="7501DBC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1" w14:textId="77777777" w:rsidR="00280A1A" w:rsidRDefault="00280A1A">
            <w:pPr>
              <w:spacing w:line="240" w:lineRule="auto"/>
              <w:jc w:val="center"/>
              <w:rPr>
                <w:lang w:eastAsia="en-CA"/>
              </w:rPr>
            </w:pPr>
            <w:r>
              <w:rPr>
                <w:lang w:eastAsia="en-CA"/>
              </w:rPr>
              <w:t>090</w:t>
            </w:r>
          </w:p>
        </w:tc>
        <w:tc>
          <w:tcPr>
            <w:tcW w:w="1381" w:type="pct"/>
            <w:tcBorders>
              <w:top w:val="single" w:sz="4" w:space="0" w:color="auto"/>
              <w:left w:val="single" w:sz="4" w:space="0" w:color="auto"/>
              <w:bottom w:val="single" w:sz="4" w:space="0" w:color="auto"/>
              <w:right w:val="single" w:sz="4" w:space="0" w:color="auto"/>
            </w:tcBorders>
            <w:hideMark/>
          </w:tcPr>
          <w:p w14:paraId="7501DBC2" w14:textId="77777777" w:rsidR="00280A1A" w:rsidRDefault="00280A1A">
            <w:pPr>
              <w:spacing w:line="240" w:lineRule="auto"/>
              <w:jc w:val="center"/>
              <w:rPr>
                <w:lang w:eastAsia="en-CA"/>
              </w:rPr>
            </w:pPr>
            <w:r>
              <w:rPr>
                <w:lang w:eastAsia="en-CA"/>
              </w:rPr>
              <w:t>Referral file full</w:t>
            </w:r>
          </w:p>
        </w:tc>
        <w:tc>
          <w:tcPr>
            <w:tcW w:w="1232" w:type="pct"/>
            <w:tcBorders>
              <w:top w:val="single" w:sz="4" w:space="0" w:color="auto"/>
              <w:left w:val="single" w:sz="4" w:space="0" w:color="auto"/>
              <w:bottom w:val="single" w:sz="4" w:space="0" w:color="auto"/>
              <w:right w:val="single" w:sz="4" w:space="0" w:color="auto"/>
            </w:tcBorders>
            <w:hideMark/>
          </w:tcPr>
          <w:p w14:paraId="7501DBC3"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4" w14:textId="77777777" w:rsidR="00280A1A" w:rsidRDefault="00280A1A">
            <w:pPr>
              <w:spacing w:line="240" w:lineRule="auto"/>
              <w:jc w:val="center"/>
              <w:rPr>
                <w:lang w:eastAsia="en-CA"/>
              </w:rPr>
            </w:pPr>
            <w:r>
              <w:rPr>
                <w:lang w:eastAsia="en-CA"/>
              </w:rPr>
              <w:t>INVALID TRANS</w:t>
            </w:r>
          </w:p>
        </w:tc>
      </w:tr>
      <w:tr w:rsidR="00280A1A" w14:paraId="7501DBC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6" w14:textId="77777777" w:rsidR="00280A1A" w:rsidRDefault="00280A1A">
            <w:pPr>
              <w:spacing w:line="240" w:lineRule="auto"/>
              <w:jc w:val="center"/>
              <w:rPr>
                <w:lang w:eastAsia="en-CA"/>
              </w:rPr>
            </w:pPr>
            <w:r>
              <w:rPr>
                <w:lang w:eastAsia="en-CA"/>
              </w:rPr>
              <w:t>091</w:t>
            </w:r>
          </w:p>
        </w:tc>
        <w:tc>
          <w:tcPr>
            <w:tcW w:w="1381" w:type="pct"/>
            <w:tcBorders>
              <w:top w:val="single" w:sz="4" w:space="0" w:color="auto"/>
              <w:left w:val="single" w:sz="4" w:space="0" w:color="auto"/>
              <w:bottom w:val="single" w:sz="4" w:space="0" w:color="auto"/>
              <w:right w:val="single" w:sz="4" w:space="0" w:color="auto"/>
            </w:tcBorders>
            <w:hideMark/>
          </w:tcPr>
          <w:p w14:paraId="7501DBC7" w14:textId="77777777" w:rsidR="00280A1A" w:rsidRDefault="00280A1A">
            <w:pPr>
              <w:spacing w:line="240" w:lineRule="auto"/>
              <w:jc w:val="center"/>
              <w:rPr>
                <w:lang w:eastAsia="en-CA"/>
              </w:rPr>
            </w:pPr>
            <w:r>
              <w:rPr>
                <w:lang w:eastAsia="en-CA"/>
              </w:rPr>
              <w:t>NEG file problem</w:t>
            </w:r>
          </w:p>
        </w:tc>
        <w:tc>
          <w:tcPr>
            <w:tcW w:w="1232" w:type="pct"/>
            <w:tcBorders>
              <w:top w:val="single" w:sz="4" w:space="0" w:color="auto"/>
              <w:left w:val="single" w:sz="4" w:space="0" w:color="auto"/>
              <w:bottom w:val="single" w:sz="4" w:space="0" w:color="auto"/>
              <w:right w:val="single" w:sz="4" w:space="0" w:color="auto"/>
            </w:tcBorders>
            <w:hideMark/>
          </w:tcPr>
          <w:p w14:paraId="7501DBC8"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9" w14:textId="77777777" w:rsidR="00280A1A" w:rsidRDefault="00280A1A">
            <w:pPr>
              <w:spacing w:line="240" w:lineRule="auto"/>
              <w:jc w:val="center"/>
              <w:rPr>
                <w:lang w:eastAsia="en-CA"/>
              </w:rPr>
            </w:pPr>
            <w:r>
              <w:rPr>
                <w:lang w:eastAsia="en-CA"/>
              </w:rPr>
              <w:t>INVALID TRANS</w:t>
            </w:r>
          </w:p>
        </w:tc>
      </w:tr>
      <w:tr w:rsidR="00280A1A" w14:paraId="7501DBC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B" w14:textId="77777777" w:rsidR="00280A1A" w:rsidRDefault="00280A1A">
            <w:pPr>
              <w:spacing w:line="240" w:lineRule="auto"/>
              <w:jc w:val="center"/>
              <w:rPr>
                <w:lang w:eastAsia="en-CA"/>
              </w:rPr>
            </w:pPr>
            <w:r>
              <w:rPr>
                <w:lang w:eastAsia="en-CA"/>
              </w:rPr>
              <w:t>092</w:t>
            </w:r>
          </w:p>
        </w:tc>
        <w:tc>
          <w:tcPr>
            <w:tcW w:w="1381" w:type="pct"/>
            <w:tcBorders>
              <w:top w:val="single" w:sz="4" w:space="0" w:color="auto"/>
              <w:left w:val="single" w:sz="4" w:space="0" w:color="auto"/>
              <w:bottom w:val="single" w:sz="4" w:space="0" w:color="auto"/>
              <w:right w:val="single" w:sz="4" w:space="0" w:color="auto"/>
            </w:tcBorders>
            <w:hideMark/>
          </w:tcPr>
          <w:p w14:paraId="7501DBCC" w14:textId="77777777" w:rsidR="00280A1A" w:rsidRDefault="00280A1A">
            <w:pPr>
              <w:spacing w:line="240" w:lineRule="auto"/>
              <w:jc w:val="center"/>
              <w:rPr>
                <w:lang w:eastAsia="en-CA"/>
              </w:rPr>
            </w:pPr>
            <w:r>
              <w:rPr>
                <w:lang w:eastAsia="en-CA"/>
              </w:rPr>
              <w:t>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BCD"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E" w14:textId="77777777" w:rsidR="00280A1A" w:rsidRDefault="00280A1A">
            <w:pPr>
              <w:spacing w:line="240" w:lineRule="auto"/>
              <w:jc w:val="center"/>
              <w:rPr>
                <w:lang w:eastAsia="en-CA"/>
              </w:rPr>
            </w:pPr>
            <w:r>
              <w:rPr>
                <w:lang w:eastAsia="en-CA"/>
              </w:rPr>
              <w:t>INVALID TRANS</w:t>
            </w:r>
          </w:p>
        </w:tc>
      </w:tr>
      <w:tr w:rsidR="00280A1A" w14:paraId="7501DBD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0" w14:textId="77777777" w:rsidR="00280A1A" w:rsidRDefault="00280A1A">
            <w:pPr>
              <w:spacing w:line="240" w:lineRule="auto"/>
              <w:jc w:val="center"/>
              <w:rPr>
                <w:lang w:eastAsia="en-CA"/>
              </w:rPr>
            </w:pPr>
            <w:r>
              <w:rPr>
                <w:lang w:eastAsia="en-CA"/>
              </w:rPr>
              <w:t>093</w:t>
            </w:r>
          </w:p>
        </w:tc>
        <w:tc>
          <w:tcPr>
            <w:tcW w:w="1381" w:type="pct"/>
            <w:tcBorders>
              <w:top w:val="single" w:sz="4" w:space="0" w:color="auto"/>
              <w:left w:val="single" w:sz="4" w:space="0" w:color="auto"/>
              <w:bottom w:val="single" w:sz="4" w:space="0" w:color="auto"/>
              <w:right w:val="single" w:sz="4" w:space="0" w:color="auto"/>
            </w:tcBorders>
            <w:hideMark/>
          </w:tcPr>
          <w:p w14:paraId="7501DBD1" w14:textId="77777777" w:rsidR="00280A1A" w:rsidRDefault="00280A1A">
            <w:pPr>
              <w:spacing w:line="240" w:lineRule="auto"/>
              <w:jc w:val="center"/>
              <w:rPr>
                <w:lang w:eastAsia="en-CA"/>
              </w:rPr>
            </w:pPr>
            <w:r>
              <w:rPr>
                <w:lang w:eastAsia="en-CA"/>
              </w:rPr>
              <w:t>Delinquent</w:t>
            </w:r>
          </w:p>
        </w:tc>
        <w:tc>
          <w:tcPr>
            <w:tcW w:w="1232" w:type="pct"/>
            <w:tcBorders>
              <w:top w:val="single" w:sz="4" w:space="0" w:color="auto"/>
              <w:left w:val="single" w:sz="4" w:space="0" w:color="auto"/>
              <w:bottom w:val="single" w:sz="4" w:space="0" w:color="auto"/>
              <w:right w:val="single" w:sz="4" w:space="0" w:color="auto"/>
            </w:tcBorders>
            <w:hideMark/>
          </w:tcPr>
          <w:p w14:paraId="7501DBD2"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D3" w14:textId="77777777" w:rsidR="00280A1A" w:rsidRDefault="00280A1A">
            <w:pPr>
              <w:spacing w:line="240" w:lineRule="auto"/>
              <w:jc w:val="center"/>
              <w:rPr>
                <w:lang w:eastAsia="en-CA"/>
              </w:rPr>
            </w:pPr>
            <w:r>
              <w:rPr>
                <w:lang w:eastAsia="en-CA"/>
              </w:rPr>
              <w:t>DECLINE</w:t>
            </w:r>
          </w:p>
        </w:tc>
      </w:tr>
      <w:tr w:rsidR="00280A1A" w14:paraId="7501DBD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5" w14:textId="77777777" w:rsidR="00280A1A" w:rsidRDefault="00280A1A">
            <w:pPr>
              <w:spacing w:line="240" w:lineRule="auto"/>
              <w:jc w:val="center"/>
              <w:rPr>
                <w:lang w:eastAsia="en-CA"/>
              </w:rPr>
            </w:pPr>
            <w:r>
              <w:rPr>
                <w:lang w:eastAsia="en-CA"/>
              </w:rPr>
              <w:t>094</w:t>
            </w:r>
          </w:p>
        </w:tc>
        <w:tc>
          <w:tcPr>
            <w:tcW w:w="1381" w:type="pct"/>
            <w:tcBorders>
              <w:top w:val="single" w:sz="4" w:space="0" w:color="auto"/>
              <w:left w:val="single" w:sz="4" w:space="0" w:color="auto"/>
              <w:bottom w:val="single" w:sz="4" w:space="0" w:color="auto"/>
              <w:right w:val="single" w:sz="4" w:space="0" w:color="auto"/>
            </w:tcBorders>
            <w:hideMark/>
          </w:tcPr>
          <w:p w14:paraId="7501DBD6" w14:textId="77777777" w:rsidR="00280A1A" w:rsidRDefault="00280A1A">
            <w:pPr>
              <w:spacing w:line="240" w:lineRule="auto"/>
              <w:jc w:val="center"/>
              <w:rPr>
                <w:lang w:eastAsia="en-CA"/>
              </w:rPr>
            </w:pPr>
            <w:r>
              <w:rPr>
                <w:lang w:eastAsia="en-CA"/>
              </w:rPr>
              <w:t>Over table limit</w:t>
            </w:r>
          </w:p>
        </w:tc>
        <w:tc>
          <w:tcPr>
            <w:tcW w:w="1232" w:type="pct"/>
            <w:tcBorders>
              <w:top w:val="single" w:sz="4" w:space="0" w:color="auto"/>
              <w:left w:val="single" w:sz="4" w:space="0" w:color="auto"/>
              <w:bottom w:val="single" w:sz="4" w:space="0" w:color="auto"/>
              <w:right w:val="single" w:sz="4" w:space="0" w:color="auto"/>
            </w:tcBorders>
            <w:hideMark/>
          </w:tcPr>
          <w:p w14:paraId="7501DBD7"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D8" w14:textId="77777777" w:rsidR="00280A1A" w:rsidRDefault="00280A1A">
            <w:pPr>
              <w:spacing w:line="240" w:lineRule="auto"/>
              <w:jc w:val="center"/>
              <w:rPr>
                <w:lang w:eastAsia="en-CA"/>
              </w:rPr>
            </w:pPr>
            <w:r>
              <w:rPr>
                <w:lang w:eastAsia="en-CA"/>
              </w:rPr>
              <w:t>INVALID TRANS</w:t>
            </w:r>
          </w:p>
        </w:tc>
      </w:tr>
      <w:tr w:rsidR="00280A1A" w14:paraId="7501DBD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A" w14:textId="77777777" w:rsidR="00280A1A" w:rsidRDefault="00280A1A">
            <w:pPr>
              <w:spacing w:line="240" w:lineRule="auto"/>
              <w:jc w:val="center"/>
              <w:rPr>
                <w:lang w:eastAsia="en-CA"/>
              </w:rPr>
            </w:pPr>
            <w:r>
              <w:rPr>
                <w:lang w:eastAsia="en-CA"/>
              </w:rPr>
              <w:t>095</w:t>
            </w:r>
          </w:p>
        </w:tc>
        <w:tc>
          <w:tcPr>
            <w:tcW w:w="1381" w:type="pct"/>
            <w:tcBorders>
              <w:top w:val="single" w:sz="4" w:space="0" w:color="auto"/>
              <w:left w:val="single" w:sz="4" w:space="0" w:color="auto"/>
              <w:bottom w:val="single" w:sz="4" w:space="0" w:color="auto"/>
              <w:right w:val="single" w:sz="4" w:space="0" w:color="auto"/>
            </w:tcBorders>
            <w:hideMark/>
          </w:tcPr>
          <w:p w14:paraId="7501DBDB" w14:textId="77777777" w:rsidR="00280A1A" w:rsidRDefault="00280A1A">
            <w:pPr>
              <w:spacing w:line="240" w:lineRule="auto"/>
              <w:jc w:val="center"/>
              <w:rPr>
                <w:lang w:eastAsia="en-CA"/>
              </w:rPr>
            </w:pPr>
            <w:r>
              <w:rPr>
                <w:lang w:eastAsia="en-CA"/>
              </w:rPr>
              <w:t>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BDC"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BDD" w14:textId="77777777" w:rsidR="00280A1A" w:rsidRDefault="00280A1A">
            <w:pPr>
              <w:spacing w:line="240" w:lineRule="auto"/>
              <w:jc w:val="center"/>
              <w:rPr>
                <w:lang w:eastAsia="en-CA"/>
              </w:rPr>
            </w:pPr>
            <w:r>
              <w:rPr>
                <w:lang w:eastAsia="en-CA"/>
              </w:rPr>
              <w:t>LIMIT EXCEEDED</w:t>
            </w:r>
          </w:p>
        </w:tc>
      </w:tr>
      <w:tr w:rsidR="00280A1A" w14:paraId="7501DBE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F" w14:textId="77777777" w:rsidR="00280A1A" w:rsidRDefault="00280A1A">
            <w:pPr>
              <w:spacing w:line="240" w:lineRule="auto"/>
              <w:jc w:val="center"/>
              <w:rPr>
                <w:lang w:eastAsia="en-CA"/>
              </w:rPr>
            </w:pPr>
            <w:r>
              <w:rPr>
                <w:lang w:eastAsia="en-CA"/>
              </w:rPr>
              <w:t>096</w:t>
            </w:r>
          </w:p>
        </w:tc>
        <w:tc>
          <w:tcPr>
            <w:tcW w:w="1381" w:type="pct"/>
            <w:tcBorders>
              <w:top w:val="single" w:sz="4" w:space="0" w:color="auto"/>
              <w:left w:val="single" w:sz="4" w:space="0" w:color="auto"/>
              <w:bottom w:val="single" w:sz="4" w:space="0" w:color="auto"/>
              <w:right w:val="single" w:sz="4" w:space="0" w:color="auto"/>
            </w:tcBorders>
            <w:hideMark/>
          </w:tcPr>
          <w:p w14:paraId="7501DBE0" w14:textId="77777777" w:rsidR="00280A1A" w:rsidRDefault="00280A1A">
            <w:pPr>
              <w:spacing w:line="240" w:lineRule="auto"/>
              <w:jc w:val="center"/>
              <w:rPr>
                <w:lang w:eastAsia="en-CA"/>
              </w:rPr>
            </w:pPr>
            <w:r>
              <w:rPr>
                <w:lang w:eastAsia="en-CA"/>
              </w:rPr>
              <w:t>PIN required</w:t>
            </w:r>
          </w:p>
        </w:tc>
        <w:tc>
          <w:tcPr>
            <w:tcW w:w="1232" w:type="pct"/>
            <w:tcBorders>
              <w:top w:val="single" w:sz="4" w:space="0" w:color="auto"/>
              <w:left w:val="single" w:sz="4" w:space="0" w:color="auto"/>
              <w:bottom w:val="single" w:sz="4" w:space="0" w:color="auto"/>
              <w:right w:val="single" w:sz="4" w:space="0" w:color="auto"/>
            </w:tcBorders>
            <w:hideMark/>
          </w:tcPr>
          <w:p w14:paraId="7501DBE1"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E2" w14:textId="77777777" w:rsidR="00280A1A" w:rsidRDefault="00280A1A">
            <w:pPr>
              <w:spacing w:line="240" w:lineRule="auto"/>
              <w:jc w:val="center"/>
              <w:rPr>
                <w:lang w:eastAsia="en-CA"/>
              </w:rPr>
            </w:pPr>
            <w:r>
              <w:rPr>
                <w:lang w:eastAsia="en-CA"/>
              </w:rPr>
              <w:t>INVALID TRANS</w:t>
            </w:r>
          </w:p>
        </w:tc>
      </w:tr>
      <w:tr w:rsidR="00280A1A" w14:paraId="7501DBE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4" w14:textId="77777777" w:rsidR="00280A1A" w:rsidRPr="0016745D" w:rsidRDefault="00280A1A">
            <w:pPr>
              <w:spacing w:line="240" w:lineRule="auto"/>
              <w:jc w:val="center"/>
              <w:rPr>
                <w:lang w:eastAsia="en-CA"/>
              </w:rPr>
            </w:pPr>
            <w:r w:rsidRPr="0016745D">
              <w:rPr>
                <w:lang w:eastAsia="en-CA"/>
              </w:rPr>
              <w:t>097</w:t>
            </w:r>
          </w:p>
        </w:tc>
        <w:tc>
          <w:tcPr>
            <w:tcW w:w="1381" w:type="pct"/>
            <w:tcBorders>
              <w:top w:val="single" w:sz="4" w:space="0" w:color="auto"/>
              <w:left w:val="single" w:sz="4" w:space="0" w:color="auto"/>
              <w:bottom w:val="single" w:sz="4" w:space="0" w:color="auto"/>
              <w:right w:val="single" w:sz="4" w:space="0" w:color="auto"/>
            </w:tcBorders>
            <w:hideMark/>
          </w:tcPr>
          <w:p w14:paraId="7501DBE5" w14:textId="77777777" w:rsidR="00280A1A" w:rsidRPr="0016745D" w:rsidRDefault="00280A1A">
            <w:pPr>
              <w:spacing w:line="240" w:lineRule="auto"/>
              <w:jc w:val="center"/>
              <w:rPr>
                <w:lang w:eastAsia="en-CA"/>
              </w:rPr>
            </w:pPr>
            <w:r w:rsidRPr="0016745D">
              <w:rPr>
                <w:lang w:eastAsia="en-CA"/>
              </w:rPr>
              <w:t>Mod 10 check failure</w:t>
            </w:r>
          </w:p>
        </w:tc>
        <w:tc>
          <w:tcPr>
            <w:tcW w:w="1232" w:type="pct"/>
            <w:tcBorders>
              <w:top w:val="single" w:sz="4" w:space="0" w:color="auto"/>
              <w:left w:val="single" w:sz="4" w:space="0" w:color="auto"/>
              <w:bottom w:val="single" w:sz="4" w:space="0" w:color="auto"/>
              <w:right w:val="single" w:sz="4" w:space="0" w:color="auto"/>
            </w:tcBorders>
            <w:hideMark/>
          </w:tcPr>
          <w:p w14:paraId="7501DBE6"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E7"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E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9" w14:textId="77777777" w:rsidR="00280A1A" w:rsidRDefault="00280A1A">
            <w:pPr>
              <w:spacing w:line="240" w:lineRule="auto"/>
              <w:jc w:val="center"/>
              <w:rPr>
                <w:lang w:eastAsia="en-CA"/>
              </w:rPr>
            </w:pPr>
            <w:r>
              <w:rPr>
                <w:lang w:eastAsia="en-CA"/>
              </w:rPr>
              <w:t>098</w:t>
            </w:r>
          </w:p>
        </w:tc>
        <w:tc>
          <w:tcPr>
            <w:tcW w:w="1381" w:type="pct"/>
            <w:tcBorders>
              <w:top w:val="single" w:sz="4" w:space="0" w:color="auto"/>
              <w:left w:val="single" w:sz="4" w:space="0" w:color="auto"/>
              <w:bottom w:val="single" w:sz="4" w:space="0" w:color="auto"/>
              <w:right w:val="single" w:sz="4" w:space="0" w:color="auto"/>
            </w:tcBorders>
            <w:hideMark/>
          </w:tcPr>
          <w:p w14:paraId="7501DBEA" w14:textId="77777777" w:rsidR="00280A1A" w:rsidRDefault="00280A1A">
            <w:pPr>
              <w:spacing w:line="240" w:lineRule="auto"/>
              <w:jc w:val="center"/>
              <w:rPr>
                <w:lang w:eastAsia="en-CA"/>
              </w:rPr>
            </w:pPr>
            <w:r>
              <w:rPr>
                <w:lang w:eastAsia="en-CA"/>
              </w:rPr>
              <w:t>Force Post</w:t>
            </w:r>
          </w:p>
        </w:tc>
        <w:tc>
          <w:tcPr>
            <w:tcW w:w="1232" w:type="pct"/>
            <w:tcBorders>
              <w:top w:val="single" w:sz="4" w:space="0" w:color="auto"/>
              <w:left w:val="single" w:sz="4" w:space="0" w:color="auto"/>
              <w:bottom w:val="single" w:sz="4" w:space="0" w:color="auto"/>
              <w:right w:val="single" w:sz="4" w:space="0" w:color="auto"/>
            </w:tcBorders>
            <w:hideMark/>
          </w:tcPr>
          <w:p w14:paraId="7501DBEB" w14:textId="77777777" w:rsidR="00280A1A" w:rsidRDefault="00280A1A">
            <w:pPr>
              <w:spacing w:line="240" w:lineRule="auto"/>
              <w:jc w:val="center"/>
              <w:rPr>
                <w:lang w:eastAsia="en-CA"/>
              </w:rPr>
            </w:pPr>
            <w:r>
              <w:rPr>
                <w:lang w:eastAsia="en-CA"/>
              </w:rPr>
              <w:t>0800</w:t>
            </w:r>
          </w:p>
        </w:tc>
        <w:tc>
          <w:tcPr>
            <w:tcW w:w="1491" w:type="pct"/>
            <w:tcBorders>
              <w:top w:val="single" w:sz="4" w:space="0" w:color="auto"/>
              <w:left w:val="single" w:sz="4" w:space="0" w:color="auto"/>
              <w:bottom w:val="single" w:sz="4" w:space="0" w:color="auto"/>
              <w:right w:val="single" w:sz="4" w:space="0" w:color="auto"/>
            </w:tcBorders>
            <w:hideMark/>
          </w:tcPr>
          <w:p w14:paraId="7501DBEC" w14:textId="77777777" w:rsidR="00280A1A" w:rsidRDefault="00280A1A">
            <w:pPr>
              <w:spacing w:line="240" w:lineRule="auto"/>
              <w:jc w:val="center"/>
              <w:rPr>
                <w:lang w:eastAsia="en-CA"/>
              </w:rPr>
            </w:pPr>
            <w:r>
              <w:rPr>
                <w:lang w:eastAsia="en-CA"/>
              </w:rPr>
              <w:t>Force Post Error</w:t>
            </w:r>
          </w:p>
        </w:tc>
      </w:tr>
      <w:tr w:rsidR="00280A1A" w14:paraId="7501DBF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E" w14:textId="77777777" w:rsidR="00280A1A" w:rsidRDefault="00280A1A">
            <w:pPr>
              <w:spacing w:line="240" w:lineRule="auto"/>
              <w:jc w:val="center"/>
              <w:rPr>
                <w:lang w:eastAsia="en-CA"/>
              </w:rPr>
            </w:pPr>
            <w:r>
              <w:rPr>
                <w:lang w:eastAsia="en-CA"/>
              </w:rPr>
              <w:t>099</w:t>
            </w:r>
          </w:p>
        </w:tc>
        <w:tc>
          <w:tcPr>
            <w:tcW w:w="1381" w:type="pct"/>
            <w:tcBorders>
              <w:top w:val="single" w:sz="4" w:space="0" w:color="auto"/>
              <w:left w:val="single" w:sz="4" w:space="0" w:color="auto"/>
              <w:bottom w:val="single" w:sz="4" w:space="0" w:color="auto"/>
              <w:right w:val="single" w:sz="4" w:space="0" w:color="auto"/>
            </w:tcBorders>
            <w:hideMark/>
          </w:tcPr>
          <w:p w14:paraId="7501DBEF" w14:textId="77777777" w:rsidR="00280A1A" w:rsidRDefault="00280A1A">
            <w:pPr>
              <w:spacing w:line="240" w:lineRule="auto"/>
              <w:jc w:val="center"/>
              <w:rPr>
                <w:lang w:eastAsia="en-CA"/>
              </w:rPr>
            </w:pPr>
            <w:r>
              <w:rPr>
                <w:lang w:eastAsia="en-CA"/>
              </w:rPr>
              <w:t>Bad PBF</w:t>
            </w:r>
          </w:p>
        </w:tc>
        <w:tc>
          <w:tcPr>
            <w:tcW w:w="1232" w:type="pct"/>
            <w:tcBorders>
              <w:top w:val="single" w:sz="4" w:space="0" w:color="auto"/>
              <w:left w:val="single" w:sz="4" w:space="0" w:color="auto"/>
              <w:bottom w:val="single" w:sz="4" w:space="0" w:color="auto"/>
              <w:right w:val="single" w:sz="4" w:space="0" w:color="auto"/>
            </w:tcBorders>
            <w:hideMark/>
          </w:tcPr>
          <w:p w14:paraId="7501DBF0"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F1" w14:textId="77777777" w:rsidR="00280A1A" w:rsidRDefault="00280A1A">
            <w:pPr>
              <w:spacing w:line="240" w:lineRule="auto"/>
              <w:jc w:val="center"/>
              <w:rPr>
                <w:lang w:eastAsia="en-CA"/>
              </w:rPr>
            </w:pPr>
            <w:r>
              <w:rPr>
                <w:lang w:eastAsia="en-CA"/>
              </w:rPr>
              <w:t>INVALID TRANS</w:t>
            </w:r>
          </w:p>
        </w:tc>
      </w:tr>
      <w:tr w:rsidR="00280A1A" w14:paraId="7501DBF7" w14:textId="77777777" w:rsidTr="00280A1A">
        <w:trPr>
          <w:cantSplit/>
          <w:trHeight w:val="600"/>
          <w:jc w:val="center"/>
        </w:trPr>
        <w:tc>
          <w:tcPr>
            <w:tcW w:w="896" w:type="pct"/>
            <w:tcBorders>
              <w:top w:val="single" w:sz="4" w:space="0" w:color="auto"/>
              <w:left w:val="single" w:sz="4" w:space="0" w:color="auto"/>
              <w:bottom w:val="single" w:sz="4" w:space="0" w:color="auto"/>
              <w:right w:val="single" w:sz="4" w:space="0" w:color="auto"/>
            </w:tcBorders>
            <w:hideMark/>
          </w:tcPr>
          <w:p w14:paraId="7501DBF3" w14:textId="77777777" w:rsidR="00280A1A" w:rsidRDefault="00280A1A">
            <w:pPr>
              <w:spacing w:line="240" w:lineRule="auto"/>
              <w:jc w:val="center"/>
              <w:rPr>
                <w:lang w:eastAsia="en-CA"/>
              </w:rPr>
            </w:pPr>
            <w:r>
              <w:rPr>
                <w:lang w:eastAsia="en-CA"/>
              </w:rPr>
              <w:t>100</w:t>
            </w:r>
          </w:p>
        </w:tc>
        <w:tc>
          <w:tcPr>
            <w:tcW w:w="1381" w:type="pct"/>
            <w:tcBorders>
              <w:top w:val="single" w:sz="4" w:space="0" w:color="auto"/>
              <w:left w:val="single" w:sz="4" w:space="0" w:color="auto"/>
              <w:bottom w:val="single" w:sz="4" w:space="0" w:color="auto"/>
              <w:right w:val="single" w:sz="4" w:space="0" w:color="auto"/>
            </w:tcBorders>
            <w:hideMark/>
          </w:tcPr>
          <w:p w14:paraId="7501DBF4" w14:textId="77777777" w:rsidR="00280A1A" w:rsidRDefault="00280A1A">
            <w:pPr>
              <w:spacing w:line="240" w:lineRule="auto"/>
              <w:jc w:val="center"/>
              <w:rPr>
                <w:lang w:eastAsia="en-CA"/>
              </w:rPr>
            </w:pPr>
            <w:r>
              <w:rPr>
                <w:lang w:eastAsia="en-CA"/>
              </w:rPr>
              <w:t>Unable to process transaction</w:t>
            </w:r>
          </w:p>
        </w:tc>
        <w:tc>
          <w:tcPr>
            <w:tcW w:w="1232" w:type="pct"/>
            <w:tcBorders>
              <w:top w:val="single" w:sz="4" w:space="0" w:color="auto"/>
              <w:left w:val="single" w:sz="4" w:space="0" w:color="auto"/>
              <w:bottom w:val="single" w:sz="4" w:space="0" w:color="auto"/>
              <w:right w:val="single" w:sz="4" w:space="0" w:color="auto"/>
            </w:tcBorders>
            <w:hideMark/>
          </w:tcPr>
          <w:p w14:paraId="7501DBF5"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F6" w14:textId="77777777" w:rsidR="00280A1A" w:rsidRDefault="00280A1A">
            <w:pPr>
              <w:spacing w:line="240" w:lineRule="auto"/>
              <w:jc w:val="center"/>
              <w:rPr>
                <w:lang w:eastAsia="en-CA"/>
              </w:rPr>
            </w:pPr>
            <w:r>
              <w:rPr>
                <w:lang w:eastAsia="en-CA"/>
              </w:rPr>
              <w:t>INVALID TRANS</w:t>
            </w:r>
          </w:p>
        </w:tc>
      </w:tr>
      <w:tr w:rsidR="00280A1A" w14:paraId="7501DBF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F8" w14:textId="77777777" w:rsidR="00280A1A" w:rsidRDefault="00280A1A">
            <w:pPr>
              <w:spacing w:line="240" w:lineRule="auto"/>
              <w:jc w:val="center"/>
              <w:rPr>
                <w:lang w:eastAsia="en-CA"/>
              </w:rPr>
            </w:pPr>
            <w:r>
              <w:rPr>
                <w:lang w:eastAsia="en-CA"/>
              </w:rPr>
              <w:t>101</w:t>
            </w:r>
          </w:p>
        </w:tc>
        <w:tc>
          <w:tcPr>
            <w:tcW w:w="1381" w:type="pct"/>
            <w:tcBorders>
              <w:top w:val="single" w:sz="4" w:space="0" w:color="auto"/>
              <w:left w:val="single" w:sz="4" w:space="0" w:color="auto"/>
              <w:bottom w:val="single" w:sz="4" w:space="0" w:color="auto"/>
              <w:right w:val="single" w:sz="4" w:space="0" w:color="auto"/>
            </w:tcBorders>
            <w:hideMark/>
          </w:tcPr>
          <w:p w14:paraId="7501DBF9"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FA"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BFB" w14:textId="77777777" w:rsidR="00280A1A" w:rsidRDefault="00280A1A">
            <w:pPr>
              <w:spacing w:line="240" w:lineRule="auto"/>
              <w:jc w:val="center"/>
              <w:rPr>
                <w:lang w:eastAsia="en-CA"/>
              </w:rPr>
            </w:pPr>
            <w:r>
              <w:rPr>
                <w:lang w:eastAsia="en-CA"/>
              </w:rPr>
              <w:t>CALL AUTH CENTRE</w:t>
            </w:r>
          </w:p>
        </w:tc>
      </w:tr>
      <w:tr w:rsidR="00280A1A" w14:paraId="7501DC0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FD" w14:textId="77777777" w:rsidR="00280A1A" w:rsidRDefault="00280A1A">
            <w:pPr>
              <w:spacing w:line="240" w:lineRule="auto"/>
              <w:jc w:val="center"/>
              <w:rPr>
                <w:lang w:eastAsia="en-CA"/>
              </w:rPr>
            </w:pPr>
            <w:r>
              <w:rPr>
                <w:lang w:eastAsia="en-CA"/>
              </w:rPr>
              <w:t>102</w:t>
            </w:r>
          </w:p>
        </w:tc>
        <w:tc>
          <w:tcPr>
            <w:tcW w:w="1381" w:type="pct"/>
            <w:tcBorders>
              <w:top w:val="single" w:sz="4" w:space="0" w:color="auto"/>
              <w:left w:val="single" w:sz="4" w:space="0" w:color="auto"/>
              <w:bottom w:val="single" w:sz="4" w:space="0" w:color="auto"/>
              <w:right w:val="single" w:sz="4" w:space="0" w:color="auto"/>
            </w:tcBorders>
            <w:hideMark/>
          </w:tcPr>
          <w:p w14:paraId="7501DBFE"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FF"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C00" w14:textId="77777777" w:rsidR="00280A1A" w:rsidRDefault="00280A1A">
            <w:pPr>
              <w:spacing w:line="240" w:lineRule="auto"/>
              <w:jc w:val="center"/>
              <w:rPr>
                <w:lang w:eastAsia="en-CA"/>
              </w:rPr>
            </w:pPr>
            <w:r>
              <w:rPr>
                <w:lang w:eastAsia="en-CA"/>
              </w:rPr>
              <w:t>CALL AUTH CENTRE</w:t>
            </w:r>
          </w:p>
        </w:tc>
      </w:tr>
      <w:tr w:rsidR="00280A1A" w14:paraId="7501DC0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2" w14:textId="77777777" w:rsidR="00280A1A" w:rsidRDefault="00280A1A">
            <w:pPr>
              <w:spacing w:line="240" w:lineRule="auto"/>
              <w:jc w:val="center"/>
              <w:rPr>
                <w:lang w:eastAsia="en-CA"/>
              </w:rPr>
            </w:pPr>
            <w:r>
              <w:rPr>
                <w:lang w:eastAsia="en-CA"/>
              </w:rPr>
              <w:t>103</w:t>
            </w:r>
          </w:p>
        </w:tc>
        <w:tc>
          <w:tcPr>
            <w:tcW w:w="1381" w:type="pct"/>
            <w:tcBorders>
              <w:top w:val="single" w:sz="4" w:space="0" w:color="auto"/>
              <w:left w:val="single" w:sz="4" w:space="0" w:color="auto"/>
              <w:bottom w:val="single" w:sz="4" w:space="0" w:color="auto"/>
              <w:right w:val="single" w:sz="4" w:space="0" w:color="auto"/>
            </w:tcBorders>
            <w:hideMark/>
          </w:tcPr>
          <w:p w14:paraId="7501DC03" w14:textId="77777777" w:rsidR="00280A1A" w:rsidRDefault="00280A1A">
            <w:pPr>
              <w:spacing w:line="240" w:lineRule="auto"/>
              <w:jc w:val="center"/>
              <w:rPr>
                <w:lang w:eastAsia="en-CA"/>
              </w:rPr>
            </w:pPr>
            <w:r>
              <w:rPr>
                <w:lang w:eastAsia="en-CA"/>
              </w:rPr>
              <w:t>NEG file problem</w:t>
            </w:r>
          </w:p>
        </w:tc>
        <w:tc>
          <w:tcPr>
            <w:tcW w:w="1232" w:type="pct"/>
            <w:tcBorders>
              <w:top w:val="single" w:sz="4" w:space="0" w:color="auto"/>
              <w:left w:val="single" w:sz="4" w:space="0" w:color="auto"/>
              <w:bottom w:val="single" w:sz="4" w:space="0" w:color="auto"/>
              <w:right w:val="single" w:sz="4" w:space="0" w:color="auto"/>
            </w:tcBorders>
            <w:hideMark/>
          </w:tcPr>
          <w:p w14:paraId="7501DC04"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05" w14:textId="77777777" w:rsidR="00280A1A" w:rsidRDefault="00280A1A">
            <w:pPr>
              <w:spacing w:line="240" w:lineRule="auto"/>
              <w:jc w:val="center"/>
              <w:rPr>
                <w:lang w:eastAsia="en-CA"/>
              </w:rPr>
            </w:pPr>
            <w:r>
              <w:rPr>
                <w:lang w:eastAsia="en-CA"/>
              </w:rPr>
              <w:t>INVALID TRANS</w:t>
            </w:r>
          </w:p>
        </w:tc>
      </w:tr>
      <w:tr w:rsidR="00280A1A" w14:paraId="7501DC0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7" w14:textId="77777777" w:rsidR="00280A1A" w:rsidRDefault="00280A1A">
            <w:pPr>
              <w:spacing w:line="240" w:lineRule="auto"/>
              <w:jc w:val="center"/>
              <w:rPr>
                <w:lang w:eastAsia="en-CA"/>
              </w:rPr>
            </w:pPr>
            <w:r>
              <w:rPr>
                <w:lang w:eastAsia="en-CA"/>
              </w:rPr>
              <w:t>104</w:t>
            </w:r>
          </w:p>
        </w:tc>
        <w:tc>
          <w:tcPr>
            <w:tcW w:w="1381" w:type="pct"/>
            <w:tcBorders>
              <w:top w:val="single" w:sz="4" w:space="0" w:color="auto"/>
              <w:left w:val="single" w:sz="4" w:space="0" w:color="auto"/>
              <w:bottom w:val="single" w:sz="4" w:space="0" w:color="auto"/>
              <w:right w:val="single" w:sz="4" w:space="0" w:color="auto"/>
            </w:tcBorders>
            <w:hideMark/>
          </w:tcPr>
          <w:p w14:paraId="7501DC08" w14:textId="77777777" w:rsidR="00280A1A" w:rsidRDefault="00280A1A">
            <w:pPr>
              <w:spacing w:line="240" w:lineRule="auto"/>
              <w:jc w:val="center"/>
              <w:rPr>
                <w:lang w:eastAsia="en-CA"/>
              </w:rPr>
            </w:pPr>
            <w:r>
              <w:rPr>
                <w:lang w:eastAsia="en-CA"/>
              </w:rPr>
              <w:t>CAF problem</w:t>
            </w:r>
          </w:p>
        </w:tc>
        <w:tc>
          <w:tcPr>
            <w:tcW w:w="1232" w:type="pct"/>
            <w:tcBorders>
              <w:top w:val="single" w:sz="4" w:space="0" w:color="auto"/>
              <w:left w:val="single" w:sz="4" w:space="0" w:color="auto"/>
              <w:bottom w:val="single" w:sz="4" w:space="0" w:color="auto"/>
              <w:right w:val="single" w:sz="4" w:space="0" w:color="auto"/>
            </w:tcBorders>
            <w:hideMark/>
          </w:tcPr>
          <w:p w14:paraId="7501DC09"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0A" w14:textId="77777777" w:rsidR="00280A1A" w:rsidRDefault="00280A1A">
            <w:pPr>
              <w:spacing w:line="240" w:lineRule="auto"/>
              <w:jc w:val="center"/>
              <w:rPr>
                <w:lang w:eastAsia="en-CA"/>
              </w:rPr>
            </w:pPr>
            <w:r>
              <w:rPr>
                <w:lang w:eastAsia="en-CA"/>
              </w:rPr>
              <w:t>INVALID TRANS</w:t>
            </w:r>
          </w:p>
        </w:tc>
      </w:tr>
      <w:tr w:rsidR="00280A1A" w14:paraId="7501DC1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C" w14:textId="77777777" w:rsidR="00280A1A" w:rsidRDefault="00280A1A">
            <w:pPr>
              <w:spacing w:line="240" w:lineRule="auto"/>
              <w:jc w:val="center"/>
              <w:rPr>
                <w:lang w:eastAsia="en-CA"/>
              </w:rPr>
            </w:pPr>
            <w:r>
              <w:rPr>
                <w:lang w:eastAsia="en-CA"/>
              </w:rPr>
              <w:t>105</w:t>
            </w:r>
          </w:p>
        </w:tc>
        <w:tc>
          <w:tcPr>
            <w:tcW w:w="1381" w:type="pct"/>
            <w:tcBorders>
              <w:top w:val="single" w:sz="4" w:space="0" w:color="auto"/>
              <w:left w:val="single" w:sz="4" w:space="0" w:color="auto"/>
              <w:bottom w:val="single" w:sz="4" w:space="0" w:color="auto"/>
              <w:right w:val="single" w:sz="4" w:space="0" w:color="auto"/>
            </w:tcBorders>
            <w:hideMark/>
          </w:tcPr>
          <w:p w14:paraId="7501DC0D" w14:textId="77777777" w:rsidR="00280A1A" w:rsidRDefault="00280A1A">
            <w:pPr>
              <w:spacing w:line="240" w:lineRule="auto"/>
              <w:jc w:val="center"/>
              <w:rPr>
                <w:lang w:eastAsia="en-CA"/>
              </w:rPr>
            </w:pPr>
            <w:r>
              <w:rPr>
                <w:lang w:eastAsia="en-CA"/>
              </w:rPr>
              <w:t>Card not supported</w:t>
            </w:r>
          </w:p>
        </w:tc>
        <w:tc>
          <w:tcPr>
            <w:tcW w:w="1232" w:type="pct"/>
            <w:tcBorders>
              <w:top w:val="single" w:sz="4" w:space="0" w:color="auto"/>
              <w:left w:val="single" w:sz="4" w:space="0" w:color="auto"/>
              <w:bottom w:val="single" w:sz="4" w:space="0" w:color="auto"/>
              <w:right w:val="single" w:sz="4" w:space="0" w:color="auto"/>
            </w:tcBorders>
            <w:hideMark/>
          </w:tcPr>
          <w:p w14:paraId="7501DC0E"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0F" w14:textId="77777777" w:rsidR="00280A1A" w:rsidRDefault="00280A1A">
            <w:pPr>
              <w:spacing w:line="240" w:lineRule="auto"/>
              <w:jc w:val="center"/>
              <w:rPr>
                <w:lang w:eastAsia="en-CA"/>
              </w:rPr>
            </w:pPr>
            <w:r>
              <w:rPr>
                <w:lang w:eastAsia="en-CA"/>
              </w:rPr>
              <w:t>DECLINE</w:t>
            </w:r>
          </w:p>
        </w:tc>
      </w:tr>
      <w:tr w:rsidR="00280A1A" w14:paraId="7501DC1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1" w14:textId="77777777" w:rsidR="00280A1A" w:rsidRDefault="00280A1A">
            <w:pPr>
              <w:spacing w:line="240" w:lineRule="auto"/>
              <w:jc w:val="center"/>
              <w:rPr>
                <w:lang w:eastAsia="en-CA"/>
              </w:rPr>
            </w:pPr>
            <w:r>
              <w:rPr>
                <w:lang w:eastAsia="en-CA"/>
              </w:rPr>
              <w:t>106</w:t>
            </w:r>
          </w:p>
        </w:tc>
        <w:tc>
          <w:tcPr>
            <w:tcW w:w="1381" w:type="pct"/>
            <w:tcBorders>
              <w:top w:val="single" w:sz="4" w:space="0" w:color="auto"/>
              <w:left w:val="single" w:sz="4" w:space="0" w:color="auto"/>
              <w:bottom w:val="single" w:sz="4" w:space="0" w:color="auto"/>
              <w:right w:val="single" w:sz="4" w:space="0" w:color="auto"/>
            </w:tcBorders>
            <w:hideMark/>
          </w:tcPr>
          <w:p w14:paraId="7501DC12" w14:textId="77777777" w:rsidR="00280A1A" w:rsidRDefault="00280A1A">
            <w:pPr>
              <w:spacing w:line="240" w:lineRule="auto"/>
              <w:jc w:val="center"/>
              <w:rPr>
                <w:lang w:eastAsia="en-CA"/>
              </w:rPr>
            </w:pPr>
            <w:r>
              <w:rPr>
                <w:lang w:eastAsia="en-CA"/>
              </w:rPr>
              <w:t>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C13"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14" w14:textId="77777777" w:rsidR="00280A1A" w:rsidRDefault="00280A1A">
            <w:pPr>
              <w:spacing w:line="240" w:lineRule="auto"/>
              <w:jc w:val="center"/>
              <w:rPr>
                <w:lang w:eastAsia="en-CA"/>
              </w:rPr>
            </w:pPr>
            <w:r>
              <w:rPr>
                <w:lang w:eastAsia="en-CA"/>
              </w:rPr>
              <w:t>LIMIT EXCEEDED</w:t>
            </w:r>
          </w:p>
        </w:tc>
      </w:tr>
      <w:tr w:rsidR="00280A1A" w14:paraId="7501DC1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6" w14:textId="77777777" w:rsidR="00280A1A" w:rsidRDefault="00280A1A">
            <w:pPr>
              <w:spacing w:line="240" w:lineRule="auto"/>
              <w:jc w:val="center"/>
              <w:rPr>
                <w:lang w:eastAsia="en-CA"/>
              </w:rPr>
            </w:pPr>
            <w:r>
              <w:rPr>
                <w:lang w:eastAsia="en-CA"/>
              </w:rPr>
              <w:t>107</w:t>
            </w:r>
          </w:p>
        </w:tc>
        <w:tc>
          <w:tcPr>
            <w:tcW w:w="1381" w:type="pct"/>
            <w:tcBorders>
              <w:top w:val="single" w:sz="4" w:space="0" w:color="auto"/>
              <w:left w:val="single" w:sz="4" w:space="0" w:color="auto"/>
              <w:bottom w:val="single" w:sz="4" w:space="0" w:color="auto"/>
              <w:right w:val="single" w:sz="4" w:space="0" w:color="auto"/>
            </w:tcBorders>
            <w:hideMark/>
          </w:tcPr>
          <w:p w14:paraId="7501DC17" w14:textId="77777777" w:rsidR="00280A1A" w:rsidRDefault="00280A1A">
            <w:pPr>
              <w:spacing w:line="240" w:lineRule="auto"/>
              <w:jc w:val="center"/>
              <w:rPr>
                <w:lang w:eastAsia="en-CA"/>
              </w:rPr>
            </w:pPr>
            <w:r>
              <w:rPr>
                <w:lang w:eastAsia="en-CA"/>
              </w:rPr>
              <w:t>Over daily limit</w:t>
            </w:r>
          </w:p>
        </w:tc>
        <w:tc>
          <w:tcPr>
            <w:tcW w:w="1232" w:type="pct"/>
            <w:tcBorders>
              <w:top w:val="single" w:sz="4" w:space="0" w:color="auto"/>
              <w:left w:val="single" w:sz="4" w:space="0" w:color="auto"/>
              <w:bottom w:val="single" w:sz="4" w:space="0" w:color="auto"/>
              <w:right w:val="single" w:sz="4" w:space="0" w:color="auto"/>
            </w:tcBorders>
            <w:hideMark/>
          </w:tcPr>
          <w:p w14:paraId="7501DC18"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19" w14:textId="77777777" w:rsidR="00280A1A" w:rsidRDefault="00280A1A">
            <w:pPr>
              <w:spacing w:line="240" w:lineRule="auto"/>
              <w:jc w:val="center"/>
              <w:rPr>
                <w:lang w:eastAsia="en-CA"/>
              </w:rPr>
            </w:pPr>
            <w:r>
              <w:rPr>
                <w:lang w:eastAsia="en-CA"/>
              </w:rPr>
              <w:t>LIMIT EXCEEDED</w:t>
            </w:r>
          </w:p>
        </w:tc>
      </w:tr>
      <w:tr w:rsidR="00280A1A" w14:paraId="7501DC1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B" w14:textId="77777777" w:rsidR="00280A1A" w:rsidRDefault="00280A1A">
            <w:pPr>
              <w:spacing w:line="240" w:lineRule="auto"/>
              <w:jc w:val="center"/>
              <w:rPr>
                <w:lang w:eastAsia="en-CA"/>
              </w:rPr>
            </w:pPr>
            <w:r>
              <w:rPr>
                <w:lang w:eastAsia="en-CA"/>
              </w:rPr>
              <w:t>108</w:t>
            </w:r>
          </w:p>
        </w:tc>
        <w:tc>
          <w:tcPr>
            <w:tcW w:w="1381" w:type="pct"/>
            <w:tcBorders>
              <w:top w:val="single" w:sz="4" w:space="0" w:color="auto"/>
              <w:left w:val="single" w:sz="4" w:space="0" w:color="auto"/>
              <w:bottom w:val="single" w:sz="4" w:space="0" w:color="auto"/>
              <w:right w:val="single" w:sz="4" w:space="0" w:color="auto"/>
            </w:tcBorders>
            <w:hideMark/>
          </w:tcPr>
          <w:p w14:paraId="7501DC1C" w14:textId="77777777" w:rsidR="00280A1A" w:rsidRDefault="00280A1A">
            <w:pPr>
              <w:spacing w:line="240" w:lineRule="auto"/>
              <w:jc w:val="center"/>
              <w:rPr>
                <w:lang w:eastAsia="en-CA"/>
              </w:rPr>
            </w:pPr>
            <w:r>
              <w:rPr>
                <w:lang w:eastAsia="en-CA"/>
              </w:rPr>
              <w:t>CAF Problem</w:t>
            </w:r>
          </w:p>
        </w:tc>
        <w:tc>
          <w:tcPr>
            <w:tcW w:w="1232" w:type="pct"/>
            <w:tcBorders>
              <w:top w:val="single" w:sz="4" w:space="0" w:color="auto"/>
              <w:left w:val="single" w:sz="4" w:space="0" w:color="auto"/>
              <w:bottom w:val="single" w:sz="4" w:space="0" w:color="auto"/>
              <w:right w:val="single" w:sz="4" w:space="0" w:color="auto"/>
            </w:tcBorders>
            <w:hideMark/>
          </w:tcPr>
          <w:p w14:paraId="7501DC1D"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1E" w14:textId="77777777" w:rsidR="00280A1A" w:rsidRDefault="00280A1A">
            <w:pPr>
              <w:spacing w:line="240" w:lineRule="auto"/>
              <w:jc w:val="center"/>
              <w:rPr>
                <w:lang w:eastAsia="en-CA"/>
              </w:rPr>
            </w:pPr>
            <w:r>
              <w:rPr>
                <w:lang w:eastAsia="en-CA"/>
              </w:rPr>
              <w:t>INVALID TRANS</w:t>
            </w:r>
          </w:p>
        </w:tc>
      </w:tr>
      <w:tr w:rsidR="00280A1A" w14:paraId="7501DC2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0" w14:textId="77777777" w:rsidR="00280A1A" w:rsidRDefault="00280A1A">
            <w:pPr>
              <w:spacing w:line="240" w:lineRule="auto"/>
              <w:jc w:val="center"/>
              <w:rPr>
                <w:lang w:eastAsia="en-CA"/>
              </w:rPr>
            </w:pPr>
            <w:r>
              <w:rPr>
                <w:lang w:eastAsia="en-CA"/>
              </w:rPr>
              <w:t>109</w:t>
            </w:r>
          </w:p>
        </w:tc>
        <w:tc>
          <w:tcPr>
            <w:tcW w:w="1381" w:type="pct"/>
            <w:tcBorders>
              <w:top w:val="single" w:sz="4" w:space="0" w:color="auto"/>
              <w:left w:val="single" w:sz="4" w:space="0" w:color="auto"/>
              <w:bottom w:val="single" w:sz="4" w:space="0" w:color="auto"/>
              <w:right w:val="single" w:sz="4" w:space="0" w:color="auto"/>
            </w:tcBorders>
            <w:hideMark/>
          </w:tcPr>
          <w:p w14:paraId="7501DC21" w14:textId="77777777" w:rsidR="00280A1A" w:rsidRDefault="00280A1A">
            <w:pPr>
              <w:spacing w:line="240" w:lineRule="auto"/>
              <w:jc w:val="center"/>
              <w:rPr>
                <w:lang w:eastAsia="en-CA"/>
              </w:rPr>
            </w:pPr>
            <w:r>
              <w:rPr>
                <w:lang w:eastAsia="en-CA"/>
              </w:rPr>
              <w:t>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C22"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23" w14:textId="77777777" w:rsidR="00280A1A" w:rsidRDefault="00280A1A">
            <w:pPr>
              <w:spacing w:line="240" w:lineRule="auto"/>
              <w:jc w:val="center"/>
              <w:rPr>
                <w:lang w:eastAsia="en-CA"/>
              </w:rPr>
            </w:pPr>
            <w:r>
              <w:rPr>
                <w:lang w:eastAsia="en-CA"/>
              </w:rPr>
              <w:t>INVALID TRANS</w:t>
            </w:r>
          </w:p>
        </w:tc>
      </w:tr>
      <w:tr w:rsidR="00280A1A" w14:paraId="7501DC2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25" w14:textId="77777777" w:rsidR="00280A1A" w:rsidRDefault="00280A1A">
            <w:pPr>
              <w:spacing w:line="240" w:lineRule="auto"/>
              <w:jc w:val="center"/>
              <w:rPr>
                <w:lang w:eastAsia="en-CA"/>
              </w:rPr>
            </w:pPr>
            <w:r>
              <w:rPr>
                <w:lang w:eastAsia="en-CA"/>
              </w:rPr>
              <w:lastRenderedPageBreak/>
              <w:t>110</w:t>
            </w:r>
          </w:p>
        </w:tc>
        <w:tc>
          <w:tcPr>
            <w:tcW w:w="1381" w:type="pct"/>
            <w:tcBorders>
              <w:top w:val="single" w:sz="4" w:space="0" w:color="auto"/>
              <w:left w:val="single" w:sz="4" w:space="0" w:color="auto"/>
              <w:bottom w:val="single" w:sz="4" w:space="0" w:color="auto"/>
              <w:right w:val="single" w:sz="4" w:space="0" w:color="auto"/>
            </w:tcBorders>
            <w:hideMark/>
          </w:tcPr>
          <w:p w14:paraId="7501DC26" w14:textId="77777777" w:rsidR="00280A1A" w:rsidRDefault="00280A1A">
            <w:pPr>
              <w:spacing w:line="240" w:lineRule="auto"/>
              <w:jc w:val="center"/>
              <w:rPr>
                <w:lang w:eastAsia="en-CA"/>
              </w:rPr>
            </w:pPr>
            <w:r>
              <w:rPr>
                <w:lang w:eastAsia="en-CA"/>
              </w:rPr>
              <w:t>Number of times used exceeded</w:t>
            </w:r>
          </w:p>
        </w:tc>
        <w:tc>
          <w:tcPr>
            <w:tcW w:w="1232" w:type="pct"/>
            <w:tcBorders>
              <w:top w:val="single" w:sz="4" w:space="0" w:color="auto"/>
              <w:left w:val="single" w:sz="4" w:space="0" w:color="auto"/>
              <w:bottom w:val="single" w:sz="4" w:space="0" w:color="auto"/>
              <w:right w:val="single" w:sz="4" w:space="0" w:color="auto"/>
            </w:tcBorders>
            <w:hideMark/>
          </w:tcPr>
          <w:p w14:paraId="7501DC27"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28" w14:textId="77777777" w:rsidR="00280A1A" w:rsidRDefault="00280A1A">
            <w:pPr>
              <w:spacing w:line="240" w:lineRule="auto"/>
              <w:jc w:val="center"/>
              <w:rPr>
                <w:lang w:eastAsia="en-CA"/>
              </w:rPr>
            </w:pPr>
            <w:r>
              <w:rPr>
                <w:lang w:eastAsia="en-CA"/>
              </w:rPr>
              <w:t>DECLINE</w:t>
            </w:r>
          </w:p>
        </w:tc>
      </w:tr>
      <w:tr w:rsidR="00280A1A" w14:paraId="7501DC2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A" w14:textId="77777777" w:rsidR="00280A1A" w:rsidRDefault="00280A1A">
            <w:pPr>
              <w:spacing w:line="240" w:lineRule="auto"/>
              <w:jc w:val="center"/>
              <w:rPr>
                <w:lang w:eastAsia="en-CA"/>
              </w:rPr>
            </w:pPr>
            <w:r>
              <w:rPr>
                <w:lang w:eastAsia="en-CA"/>
              </w:rPr>
              <w:t>111</w:t>
            </w:r>
          </w:p>
        </w:tc>
        <w:tc>
          <w:tcPr>
            <w:tcW w:w="1381" w:type="pct"/>
            <w:tcBorders>
              <w:top w:val="single" w:sz="4" w:space="0" w:color="auto"/>
              <w:left w:val="single" w:sz="4" w:space="0" w:color="auto"/>
              <w:bottom w:val="single" w:sz="4" w:space="0" w:color="auto"/>
              <w:right w:val="single" w:sz="4" w:space="0" w:color="auto"/>
            </w:tcBorders>
            <w:hideMark/>
          </w:tcPr>
          <w:p w14:paraId="7501DC2B" w14:textId="77777777" w:rsidR="00280A1A" w:rsidRDefault="00280A1A">
            <w:pPr>
              <w:spacing w:line="240" w:lineRule="auto"/>
              <w:jc w:val="center"/>
              <w:rPr>
                <w:lang w:eastAsia="en-CA"/>
              </w:rPr>
            </w:pPr>
            <w:r>
              <w:rPr>
                <w:lang w:eastAsia="en-CA"/>
              </w:rPr>
              <w:t>Delinquent</w:t>
            </w:r>
          </w:p>
        </w:tc>
        <w:tc>
          <w:tcPr>
            <w:tcW w:w="1232" w:type="pct"/>
            <w:tcBorders>
              <w:top w:val="single" w:sz="4" w:space="0" w:color="auto"/>
              <w:left w:val="single" w:sz="4" w:space="0" w:color="auto"/>
              <w:bottom w:val="single" w:sz="4" w:space="0" w:color="auto"/>
              <w:right w:val="single" w:sz="4" w:space="0" w:color="auto"/>
            </w:tcBorders>
            <w:hideMark/>
          </w:tcPr>
          <w:p w14:paraId="7501DC2C"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2D" w14:textId="77777777" w:rsidR="00280A1A" w:rsidRDefault="00280A1A">
            <w:pPr>
              <w:spacing w:line="240" w:lineRule="auto"/>
              <w:jc w:val="center"/>
              <w:rPr>
                <w:lang w:eastAsia="en-CA"/>
              </w:rPr>
            </w:pPr>
            <w:r>
              <w:rPr>
                <w:lang w:eastAsia="en-CA"/>
              </w:rPr>
              <w:t>DECLINE</w:t>
            </w:r>
          </w:p>
        </w:tc>
      </w:tr>
      <w:tr w:rsidR="00280A1A" w14:paraId="7501DC3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F" w14:textId="77777777" w:rsidR="00280A1A" w:rsidRDefault="00280A1A">
            <w:pPr>
              <w:spacing w:line="240" w:lineRule="auto"/>
              <w:jc w:val="center"/>
              <w:rPr>
                <w:lang w:eastAsia="en-CA"/>
              </w:rPr>
            </w:pPr>
            <w:r>
              <w:rPr>
                <w:lang w:eastAsia="en-CA"/>
              </w:rPr>
              <w:t>112</w:t>
            </w:r>
          </w:p>
        </w:tc>
        <w:tc>
          <w:tcPr>
            <w:tcW w:w="1381" w:type="pct"/>
            <w:tcBorders>
              <w:top w:val="single" w:sz="4" w:space="0" w:color="auto"/>
              <w:left w:val="single" w:sz="4" w:space="0" w:color="auto"/>
              <w:bottom w:val="single" w:sz="4" w:space="0" w:color="auto"/>
              <w:right w:val="single" w:sz="4" w:space="0" w:color="auto"/>
            </w:tcBorders>
            <w:hideMark/>
          </w:tcPr>
          <w:p w14:paraId="7501DC30" w14:textId="77777777" w:rsidR="00280A1A" w:rsidRDefault="00280A1A">
            <w:pPr>
              <w:spacing w:line="240" w:lineRule="auto"/>
              <w:jc w:val="center"/>
              <w:rPr>
                <w:lang w:eastAsia="en-CA"/>
              </w:rPr>
            </w:pPr>
            <w:r>
              <w:rPr>
                <w:lang w:eastAsia="en-CA"/>
              </w:rPr>
              <w:t>Over table limit</w:t>
            </w:r>
          </w:p>
        </w:tc>
        <w:tc>
          <w:tcPr>
            <w:tcW w:w="1232" w:type="pct"/>
            <w:tcBorders>
              <w:top w:val="single" w:sz="4" w:space="0" w:color="auto"/>
              <w:left w:val="single" w:sz="4" w:space="0" w:color="auto"/>
              <w:bottom w:val="single" w:sz="4" w:space="0" w:color="auto"/>
              <w:right w:val="single" w:sz="4" w:space="0" w:color="auto"/>
            </w:tcBorders>
            <w:hideMark/>
          </w:tcPr>
          <w:p w14:paraId="7501DC31"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32" w14:textId="77777777" w:rsidR="00280A1A" w:rsidRDefault="00280A1A">
            <w:pPr>
              <w:spacing w:line="240" w:lineRule="auto"/>
              <w:jc w:val="center"/>
              <w:rPr>
                <w:lang w:eastAsia="en-CA"/>
              </w:rPr>
            </w:pPr>
            <w:r>
              <w:rPr>
                <w:lang w:eastAsia="en-CA"/>
              </w:rPr>
              <w:t>LIMIT EXCEEDED</w:t>
            </w:r>
          </w:p>
        </w:tc>
      </w:tr>
      <w:tr w:rsidR="00280A1A" w14:paraId="7501DC3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4" w14:textId="77777777" w:rsidR="00280A1A" w:rsidRDefault="00280A1A">
            <w:pPr>
              <w:spacing w:line="240" w:lineRule="auto"/>
              <w:jc w:val="center"/>
              <w:rPr>
                <w:lang w:eastAsia="en-CA"/>
              </w:rPr>
            </w:pPr>
            <w:r>
              <w:rPr>
                <w:lang w:eastAsia="en-CA"/>
              </w:rPr>
              <w:t>113</w:t>
            </w:r>
          </w:p>
        </w:tc>
        <w:tc>
          <w:tcPr>
            <w:tcW w:w="1381" w:type="pct"/>
            <w:tcBorders>
              <w:top w:val="single" w:sz="4" w:space="0" w:color="auto"/>
              <w:left w:val="single" w:sz="4" w:space="0" w:color="auto"/>
              <w:bottom w:val="single" w:sz="4" w:space="0" w:color="auto"/>
              <w:right w:val="single" w:sz="4" w:space="0" w:color="auto"/>
            </w:tcBorders>
            <w:hideMark/>
          </w:tcPr>
          <w:p w14:paraId="7501DC35" w14:textId="77777777" w:rsidR="00280A1A" w:rsidRDefault="00280A1A">
            <w:pPr>
              <w:spacing w:line="240" w:lineRule="auto"/>
              <w:jc w:val="center"/>
              <w:rPr>
                <w:lang w:eastAsia="en-CA"/>
              </w:rPr>
            </w:pPr>
            <w:r>
              <w:rPr>
                <w:lang w:eastAsia="en-CA"/>
              </w:rPr>
              <w:t>Timeout</w:t>
            </w:r>
          </w:p>
        </w:tc>
        <w:tc>
          <w:tcPr>
            <w:tcW w:w="1232" w:type="pct"/>
            <w:tcBorders>
              <w:top w:val="single" w:sz="4" w:space="0" w:color="auto"/>
              <w:left w:val="single" w:sz="4" w:space="0" w:color="auto"/>
              <w:bottom w:val="single" w:sz="4" w:space="0" w:color="auto"/>
              <w:right w:val="single" w:sz="4" w:space="0" w:color="auto"/>
            </w:tcBorders>
            <w:hideMark/>
          </w:tcPr>
          <w:p w14:paraId="7501DC36"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37" w14:textId="77777777" w:rsidR="00280A1A" w:rsidRDefault="00280A1A">
            <w:pPr>
              <w:spacing w:line="240" w:lineRule="auto"/>
              <w:jc w:val="center"/>
              <w:rPr>
                <w:lang w:eastAsia="en-CA"/>
              </w:rPr>
            </w:pPr>
            <w:r>
              <w:rPr>
                <w:lang w:eastAsia="en-CA"/>
              </w:rPr>
              <w:t>SYSTEM DOWN</w:t>
            </w:r>
          </w:p>
        </w:tc>
      </w:tr>
      <w:tr w:rsidR="00280A1A" w14:paraId="7501DC3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9" w14:textId="77777777" w:rsidR="00280A1A" w:rsidRDefault="00280A1A">
            <w:pPr>
              <w:spacing w:line="240" w:lineRule="auto"/>
              <w:jc w:val="center"/>
              <w:rPr>
                <w:lang w:eastAsia="en-CA"/>
              </w:rPr>
            </w:pPr>
            <w:r>
              <w:rPr>
                <w:lang w:eastAsia="en-CA"/>
              </w:rPr>
              <w:t>115</w:t>
            </w:r>
          </w:p>
        </w:tc>
        <w:tc>
          <w:tcPr>
            <w:tcW w:w="1381" w:type="pct"/>
            <w:tcBorders>
              <w:top w:val="single" w:sz="4" w:space="0" w:color="auto"/>
              <w:left w:val="single" w:sz="4" w:space="0" w:color="auto"/>
              <w:bottom w:val="single" w:sz="4" w:space="0" w:color="auto"/>
              <w:right w:val="single" w:sz="4" w:space="0" w:color="auto"/>
            </w:tcBorders>
            <w:hideMark/>
          </w:tcPr>
          <w:p w14:paraId="7501DC3A" w14:textId="77777777" w:rsidR="00280A1A" w:rsidRDefault="00280A1A">
            <w:pPr>
              <w:spacing w:line="240" w:lineRule="auto"/>
              <w:jc w:val="center"/>
              <w:rPr>
                <w:lang w:eastAsia="en-CA"/>
              </w:rPr>
            </w:pPr>
            <w:r>
              <w:rPr>
                <w:lang w:eastAsia="en-CA"/>
              </w:rPr>
              <w:t>PTLF error</w:t>
            </w:r>
          </w:p>
        </w:tc>
        <w:tc>
          <w:tcPr>
            <w:tcW w:w="1232" w:type="pct"/>
            <w:tcBorders>
              <w:top w:val="single" w:sz="4" w:space="0" w:color="auto"/>
              <w:left w:val="single" w:sz="4" w:space="0" w:color="auto"/>
              <w:bottom w:val="single" w:sz="4" w:space="0" w:color="auto"/>
              <w:right w:val="single" w:sz="4" w:space="0" w:color="auto"/>
            </w:tcBorders>
            <w:hideMark/>
          </w:tcPr>
          <w:p w14:paraId="7501DC3B"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3C" w14:textId="77777777" w:rsidR="00280A1A" w:rsidRDefault="00280A1A">
            <w:pPr>
              <w:spacing w:line="240" w:lineRule="auto"/>
              <w:jc w:val="center"/>
              <w:rPr>
                <w:lang w:eastAsia="en-CA"/>
              </w:rPr>
            </w:pPr>
            <w:r>
              <w:rPr>
                <w:lang w:eastAsia="en-CA"/>
              </w:rPr>
              <w:t>INVALID TRANS</w:t>
            </w:r>
          </w:p>
        </w:tc>
      </w:tr>
      <w:tr w:rsidR="00280A1A" w14:paraId="7501DC4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E" w14:textId="77777777" w:rsidR="00280A1A" w:rsidRDefault="00280A1A">
            <w:pPr>
              <w:spacing w:line="240" w:lineRule="auto"/>
              <w:jc w:val="center"/>
              <w:rPr>
                <w:lang w:eastAsia="en-CA"/>
              </w:rPr>
            </w:pPr>
            <w:r>
              <w:rPr>
                <w:lang w:eastAsia="en-CA"/>
              </w:rPr>
              <w:t>121</w:t>
            </w:r>
          </w:p>
        </w:tc>
        <w:tc>
          <w:tcPr>
            <w:tcW w:w="1381" w:type="pct"/>
            <w:tcBorders>
              <w:top w:val="single" w:sz="4" w:space="0" w:color="auto"/>
              <w:left w:val="single" w:sz="4" w:space="0" w:color="auto"/>
              <w:bottom w:val="single" w:sz="4" w:space="0" w:color="auto"/>
              <w:right w:val="single" w:sz="4" w:space="0" w:color="auto"/>
            </w:tcBorders>
            <w:hideMark/>
          </w:tcPr>
          <w:p w14:paraId="7501DC3F" w14:textId="77777777" w:rsidR="00280A1A" w:rsidRDefault="00280A1A">
            <w:pPr>
              <w:spacing w:line="240" w:lineRule="auto"/>
              <w:jc w:val="center"/>
              <w:rPr>
                <w:lang w:eastAsia="en-CA"/>
              </w:rPr>
            </w:pPr>
            <w:r>
              <w:rPr>
                <w:lang w:eastAsia="en-CA"/>
              </w:rPr>
              <w:t>Administration file problem</w:t>
            </w:r>
          </w:p>
        </w:tc>
        <w:tc>
          <w:tcPr>
            <w:tcW w:w="1232" w:type="pct"/>
            <w:tcBorders>
              <w:top w:val="single" w:sz="4" w:space="0" w:color="auto"/>
              <w:left w:val="single" w:sz="4" w:space="0" w:color="auto"/>
              <w:bottom w:val="single" w:sz="4" w:space="0" w:color="auto"/>
              <w:right w:val="single" w:sz="4" w:space="0" w:color="auto"/>
            </w:tcBorders>
            <w:hideMark/>
          </w:tcPr>
          <w:p w14:paraId="7501DC40"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41" w14:textId="77777777" w:rsidR="00280A1A" w:rsidRDefault="00280A1A">
            <w:pPr>
              <w:spacing w:line="240" w:lineRule="auto"/>
              <w:jc w:val="center"/>
              <w:rPr>
                <w:lang w:eastAsia="en-CA"/>
              </w:rPr>
            </w:pPr>
            <w:r>
              <w:rPr>
                <w:lang w:eastAsia="en-CA"/>
              </w:rPr>
              <w:t>INVALID TRANS</w:t>
            </w:r>
          </w:p>
        </w:tc>
      </w:tr>
      <w:tr w:rsidR="00280A1A" w14:paraId="7501DC47"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3" w14:textId="77777777" w:rsidR="00280A1A" w:rsidRPr="0016745D" w:rsidRDefault="00280A1A">
            <w:pPr>
              <w:spacing w:line="240" w:lineRule="auto"/>
              <w:jc w:val="center"/>
              <w:rPr>
                <w:lang w:eastAsia="en-CA"/>
              </w:rPr>
            </w:pPr>
            <w:r w:rsidRPr="0016745D">
              <w:rPr>
                <w:lang w:eastAsia="en-CA"/>
              </w:rPr>
              <w:t>122</w:t>
            </w:r>
          </w:p>
        </w:tc>
        <w:tc>
          <w:tcPr>
            <w:tcW w:w="1381" w:type="pct"/>
            <w:tcBorders>
              <w:top w:val="single" w:sz="4" w:space="0" w:color="auto"/>
              <w:left w:val="single" w:sz="4" w:space="0" w:color="auto"/>
              <w:bottom w:val="single" w:sz="4" w:space="0" w:color="auto"/>
              <w:right w:val="single" w:sz="4" w:space="0" w:color="auto"/>
            </w:tcBorders>
            <w:hideMark/>
          </w:tcPr>
          <w:p w14:paraId="7501DC44" w14:textId="77777777" w:rsidR="00280A1A" w:rsidRPr="0016745D" w:rsidRDefault="00280A1A">
            <w:pPr>
              <w:spacing w:line="240" w:lineRule="auto"/>
              <w:jc w:val="center"/>
              <w:rPr>
                <w:lang w:eastAsia="en-CA"/>
              </w:rPr>
            </w:pPr>
            <w:r w:rsidRPr="0016745D">
              <w:rPr>
                <w:lang w:eastAsia="en-CA"/>
              </w:rPr>
              <w:t>Unable to validate PIN: security module down</w:t>
            </w:r>
          </w:p>
        </w:tc>
        <w:tc>
          <w:tcPr>
            <w:tcW w:w="1232" w:type="pct"/>
            <w:tcBorders>
              <w:top w:val="single" w:sz="4" w:space="0" w:color="auto"/>
              <w:left w:val="single" w:sz="4" w:space="0" w:color="auto"/>
              <w:bottom w:val="single" w:sz="4" w:space="0" w:color="auto"/>
              <w:right w:val="single" w:sz="4" w:space="0" w:color="auto"/>
            </w:tcBorders>
            <w:hideMark/>
          </w:tcPr>
          <w:p w14:paraId="7501DC45" w14:textId="77777777" w:rsidR="00280A1A" w:rsidRPr="0016745D" w:rsidRDefault="00280A1A">
            <w:pPr>
              <w:spacing w:line="240" w:lineRule="auto"/>
              <w:jc w:val="center"/>
              <w:rPr>
                <w:lang w:eastAsia="en-CA"/>
              </w:rPr>
            </w:pPr>
            <w:r w:rsidRPr="0016745D">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46" w14:textId="77777777" w:rsidR="00280A1A" w:rsidRPr="0016745D" w:rsidRDefault="00280A1A">
            <w:pPr>
              <w:spacing w:line="240" w:lineRule="auto"/>
              <w:jc w:val="center"/>
              <w:rPr>
                <w:lang w:eastAsia="en-CA"/>
              </w:rPr>
            </w:pPr>
            <w:r w:rsidRPr="0016745D">
              <w:rPr>
                <w:lang w:eastAsia="en-CA"/>
              </w:rPr>
              <w:t>SYSTEM DOWN</w:t>
            </w:r>
          </w:p>
        </w:tc>
      </w:tr>
      <w:tr w:rsidR="00280A1A" w14:paraId="7501DC4C"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8" w14:textId="77777777" w:rsidR="00280A1A" w:rsidRDefault="00280A1A">
            <w:pPr>
              <w:spacing w:line="240" w:lineRule="auto"/>
              <w:jc w:val="center"/>
              <w:rPr>
                <w:lang w:eastAsia="en-CA"/>
              </w:rPr>
            </w:pPr>
            <w:r>
              <w:rPr>
                <w:lang w:eastAsia="en-CA"/>
              </w:rPr>
              <w:t>150</w:t>
            </w:r>
          </w:p>
        </w:tc>
        <w:tc>
          <w:tcPr>
            <w:tcW w:w="1381" w:type="pct"/>
            <w:tcBorders>
              <w:top w:val="single" w:sz="4" w:space="0" w:color="auto"/>
              <w:left w:val="single" w:sz="4" w:space="0" w:color="auto"/>
              <w:bottom w:val="single" w:sz="4" w:space="0" w:color="auto"/>
              <w:right w:val="single" w:sz="4" w:space="0" w:color="auto"/>
            </w:tcBorders>
            <w:hideMark/>
          </w:tcPr>
          <w:p w14:paraId="7501DC49" w14:textId="77777777" w:rsidR="00280A1A" w:rsidRDefault="00280A1A">
            <w:pPr>
              <w:spacing w:line="240" w:lineRule="auto"/>
              <w:jc w:val="center"/>
              <w:rPr>
                <w:lang w:eastAsia="en-CA"/>
              </w:rPr>
            </w:pPr>
            <w:r>
              <w:rPr>
                <w:lang w:eastAsia="en-CA"/>
              </w:rPr>
              <w:t>RE-TRY EDIT ERROR Merchant not on file</w:t>
            </w:r>
          </w:p>
        </w:tc>
        <w:tc>
          <w:tcPr>
            <w:tcW w:w="1232" w:type="pct"/>
            <w:tcBorders>
              <w:top w:val="single" w:sz="4" w:space="0" w:color="auto"/>
              <w:left w:val="single" w:sz="4" w:space="0" w:color="auto"/>
              <w:bottom w:val="single" w:sz="4" w:space="0" w:color="auto"/>
              <w:right w:val="single" w:sz="4" w:space="0" w:color="auto"/>
            </w:tcBorders>
            <w:hideMark/>
          </w:tcPr>
          <w:p w14:paraId="7501DC4A" w14:textId="77777777" w:rsidR="00280A1A" w:rsidRDefault="00280A1A">
            <w:pPr>
              <w:spacing w:line="240" w:lineRule="auto"/>
              <w:jc w:val="center"/>
              <w:rPr>
                <w:lang w:eastAsia="en-CA"/>
              </w:rPr>
            </w:pPr>
            <w:r>
              <w:rPr>
                <w:lang w:eastAsia="en-CA"/>
              </w:rPr>
              <w:t>0202</w:t>
            </w:r>
          </w:p>
        </w:tc>
        <w:tc>
          <w:tcPr>
            <w:tcW w:w="1491" w:type="pct"/>
            <w:tcBorders>
              <w:top w:val="single" w:sz="4" w:space="0" w:color="auto"/>
              <w:left w:val="single" w:sz="4" w:space="0" w:color="auto"/>
              <w:bottom w:val="single" w:sz="4" w:space="0" w:color="auto"/>
              <w:right w:val="single" w:sz="4" w:space="0" w:color="auto"/>
            </w:tcBorders>
            <w:hideMark/>
          </w:tcPr>
          <w:p w14:paraId="7501DC4B" w14:textId="77777777" w:rsidR="00280A1A" w:rsidRDefault="00280A1A">
            <w:pPr>
              <w:spacing w:line="240" w:lineRule="auto"/>
              <w:jc w:val="center"/>
              <w:rPr>
                <w:lang w:eastAsia="en-CA"/>
              </w:rPr>
            </w:pPr>
            <w:r>
              <w:rPr>
                <w:lang w:eastAsia="en-CA"/>
              </w:rPr>
              <w:t>INVALID MERCHANT ID</w:t>
            </w:r>
          </w:p>
        </w:tc>
      </w:tr>
      <w:tr w:rsidR="00280A1A" w14:paraId="7501DC5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D" w14:textId="77777777" w:rsidR="00280A1A" w:rsidRDefault="00280A1A">
            <w:pPr>
              <w:spacing w:line="240" w:lineRule="auto"/>
              <w:jc w:val="center"/>
              <w:rPr>
                <w:lang w:eastAsia="en-CA"/>
              </w:rPr>
            </w:pPr>
            <w:r>
              <w:rPr>
                <w:lang w:eastAsia="en-CA"/>
              </w:rPr>
              <w:t>200</w:t>
            </w:r>
          </w:p>
        </w:tc>
        <w:tc>
          <w:tcPr>
            <w:tcW w:w="1381" w:type="pct"/>
            <w:tcBorders>
              <w:top w:val="single" w:sz="4" w:space="0" w:color="auto"/>
              <w:left w:val="single" w:sz="4" w:space="0" w:color="auto"/>
              <w:bottom w:val="single" w:sz="4" w:space="0" w:color="auto"/>
              <w:right w:val="single" w:sz="4" w:space="0" w:color="auto"/>
            </w:tcBorders>
            <w:hideMark/>
          </w:tcPr>
          <w:p w14:paraId="7501DC4E" w14:textId="77777777" w:rsidR="00280A1A" w:rsidRDefault="00280A1A">
            <w:pPr>
              <w:spacing w:line="240" w:lineRule="auto"/>
              <w:jc w:val="center"/>
              <w:rPr>
                <w:lang w:eastAsia="en-CA"/>
              </w:rPr>
            </w:pPr>
            <w:r>
              <w:rPr>
                <w:lang w:eastAsia="en-CA"/>
              </w:rPr>
              <w:t>RE-TRY EDIT ERROR Invalid account</w:t>
            </w:r>
          </w:p>
        </w:tc>
        <w:tc>
          <w:tcPr>
            <w:tcW w:w="1232" w:type="pct"/>
            <w:tcBorders>
              <w:top w:val="single" w:sz="4" w:space="0" w:color="auto"/>
              <w:left w:val="single" w:sz="4" w:space="0" w:color="auto"/>
              <w:bottom w:val="single" w:sz="4" w:space="0" w:color="auto"/>
              <w:right w:val="single" w:sz="4" w:space="0" w:color="auto"/>
            </w:tcBorders>
            <w:hideMark/>
          </w:tcPr>
          <w:p w14:paraId="7501DC4F"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50" w14:textId="77777777" w:rsidR="00280A1A" w:rsidRDefault="00280A1A">
            <w:pPr>
              <w:spacing w:line="240" w:lineRule="auto"/>
              <w:jc w:val="center"/>
              <w:rPr>
                <w:lang w:eastAsia="en-CA"/>
              </w:rPr>
            </w:pPr>
            <w:r>
              <w:rPr>
                <w:lang w:eastAsia="en-CA"/>
              </w:rPr>
              <w:t>INVALID ACCOUNT</w:t>
            </w:r>
          </w:p>
        </w:tc>
      </w:tr>
      <w:tr w:rsidR="00280A1A" w14:paraId="7501DC5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2" w14:textId="77777777" w:rsidR="00280A1A" w:rsidRDefault="00280A1A">
            <w:pPr>
              <w:spacing w:line="240" w:lineRule="auto"/>
              <w:jc w:val="center"/>
              <w:rPr>
                <w:lang w:eastAsia="en-CA"/>
              </w:rPr>
            </w:pPr>
            <w:r>
              <w:rPr>
                <w:lang w:eastAsia="en-CA"/>
              </w:rPr>
              <w:t>201</w:t>
            </w:r>
          </w:p>
        </w:tc>
        <w:tc>
          <w:tcPr>
            <w:tcW w:w="1381" w:type="pct"/>
            <w:tcBorders>
              <w:top w:val="single" w:sz="4" w:space="0" w:color="auto"/>
              <w:left w:val="single" w:sz="4" w:space="0" w:color="auto"/>
              <w:bottom w:val="single" w:sz="4" w:space="0" w:color="auto"/>
              <w:right w:val="single" w:sz="4" w:space="0" w:color="auto"/>
            </w:tcBorders>
            <w:hideMark/>
          </w:tcPr>
          <w:p w14:paraId="7501DC53" w14:textId="77777777" w:rsidR="00280A1A" w:rsidRDefault="00280A1A">
            <w:pPr>
              <w:spacing w:line="240" w:lineRule="auto"/>
              <w:jc w:val="center"/>
              <w:rPr>
                <w:lang w:eastAsia="en-CA"/>
              </w:rPr>
            </w:pPr>
            <w:r>
              <w:rPr>
                <w:lang w:eastAsia="en-CA"/>
              </w:rPr>
              <w:t>RE-TRY PIN ERROR Incorrect PIN</w:t>
            </w:r>
          </w:p>
        </w:tc>
        <w:tc>
          <w:tcPr>
            <w:tcW w:w="1232" w:type="pct"/>
            <w:tcBorders>
              <w:top w:val="single" w:sz="4" w:space="0" w:color="auto"/>
              <w:left w:val="single" w:sz="4" w:space="0" w:color="auto"/>
              <w:bottom w:val="single" w:sz="4" w:space="0" w:color="auto"/>
              <w:right w:val="single" w:sz="4" w:space="0" w:color="auto"/>
            </w:tcBorders>
            <w:hideMark/>
          </w:tcPr>
          <w:p w14:paraId="7501DC54" w14:textId="77777777" w:rsidR="00280A1A" w:rsidRDefault="00280A1A">
            <w:pPr>
              <w:spacing w:line="240" w:lineRule="auto"/>
              <w:jc w:val="center"/>
              <w:rPr>
                <w:lang w:eastAsia="en-CA"/>
              </w:rPr>
            </w:pPr>
            <w:r>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C55" w14:textId="77777777" w:rsidR="00280A1A" w:rsidRDefault="00280A1A">
            <w:pPr>
              <w:spacing w:line="240" w:lineRule="auto"/>
              <w:jc w:val="center"/>
              <w:rPr>
                <w:lang w:eastAsia="en-CA"/>
              </w:rPr>
            </w:pPr>
            <w:r>
              <w:rPr>
                <w:lang w:eastAsia="en-CA"/>
              </w:rPr>
              <w:t>INVALID PIN TRY AGAIN</w:t>
            </w:r>
          </w:p>
        </w:tc>
      </w:tr>
      <w:tr w:rsidR="00280A1A" w14:paraId="7501DC5B"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7" w14:textId="77777777" w:rsidR="00280A1A" w:rsidRDefault="00280A1A">
            <w:pPr>
              <w:spacing w:line="240" w:lineRule="auto"/>
              <w:jc w:val="center"/>
              <w:rPr>
                <w:lang w:eastAsia="en-CA"/>
              </w:rPr>
            </w:pPr>
            <w:r>
              <w:rPr>
                <w:lang w:eastAsia="en-CA"/>
              </w:rPr>
              <w:t>202</w:t>
            </w:r>
          </w:p>
        </w:tc>
        <w:tc>
          <w:tcPr>
            <w:tcW w:w="1381" w:type="pct"/>
            <w:tcBorders>
              <w:top w:val="single" w:sz="4" w:space="0" w:color="auto"/>
              <w:left w:val="single" w:sz="4" w:space="0" w:color="auto"/>
              <w:bottom w:val="single" w:sz="4" w:space="0" w:color="auto"/>
              <w:right w:val="single" w:sz="4" w:space="0" w:color="auto"/>
            </w:tcBorders>
            <w:hideMark/>
          </w:tcPr>
          <w:p w14:paraId="7501DC58" w14:textId="77777777" w:rsidR="00280A1A" w:rsidRDefault="00280A1A">
            <w:pPr>
              <w:spacing w:line="240" w:lineRule="auto"/>
              <w:jc w:val="center"/>
              <w:rPr>
                <w:lang w:eastAsia="en-CA"/>
              </w:rPr>
            </w:pPr>
            <w:r>
              <w:rPr>
                <w:lang w:eastAsia="en-CA"/>
              </w:rPr>
              <w:t>RE-TRY EDIT ERROR 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C59" w14:textId="77777777" w:rsidR="00280A1A" w:rsidRDefault="00280A1A">
            <w:pPr>
              <w:spacing w:line="240" w:lineRule="auto"/>
              <w:jc w:val="center"/>
              <w:rPr>
                <w:lang w:eastAsia="en-CA"/>
              </w:rPr>
            </w:pPr>
            <w:r>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C5A" w14:textId="77777777" w:rsidR="00280A1A" w:rsidRDefault="00280A1A">
            <w:pPr>
              <w:spacing w:line="240" w:lineRule="auto"/>
              <w:jc w:val="center"/>
              <w:rPr>
                <w:lang w:eastAsia="en-CA"/>
              </w:rPr>
            </w:pPr>
            <w:r>
              <w:rPr>
                <w:lang w:eastAsia="en-CA"/>
              </w:rPr>
              <w:t>PLEASE RETRY</w:t>
            </w:r>
          </w:p>
        </w:tc>
      </w:tr>
      <w:tr w:rsidR="00280A1A" w14:paraId="7501DC6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C" w14:textId="77777777" w:rsidR="00280A1A" w:rsidRDefault="00280A1A">
            <w:pPr>
              <w:spacing w:line="240" w:lineRule="auto"/>
              <w:jc w:val="center"/>
              <w:rPr>
                <w:lang w:eastAsia="en-CA"/>
              </w:rPr>
            </w:pPr>
            <w:r>
              <w:rPr>
                <w:lang w:eastAsia="en-CA"/>
              </w:rPr>
              <w:t>203</w:t>
            </w:r>
          </w:p>
        </w:tc>
        <w:tc>
          <w:tcPr>
            <w:tcW w:w="1381" w:type="pct"/>
            <w:tcBorders>
              <w:top w:val="single" w:sz="4" w:space="0" w:color="auto"/>
              <w:left w:val="single" w:sz="4" w:space="0" w:color="auto"/>
              <w:bottom w:val="single" w:sz="4" w:space="0" w:color="auto"/>
              <w:right w:val="single" w:sz="4" w:space="0" w:color="auto"/>
            </w:tcBorders>
            <w:hideMark/>
          </w:tcPr>
          <w:p w14:paraId="7501DC5D" w14:textId="77777777" w:rsidR="00280A1A" w:rsidRDefault="00280A1A">
            <w:pPr>
              <w:spacing w:line="240" w:lineRule="auto"/>
              <w:jc w:val="center"/>
              <w:rPr>
                <w:lang w:eastAsia="en-CA"/>
              </w:rPr>
            </w:pPr>
            <w:r>
              <w:rPr>
                <w:lang w:eastAsia="en-CA"/>
              </w:rPr>
              <w:t>RE-TRY SYSTEM PROBLEM Administrative card needed</w:t>
            </w:r>
          </w:p>
        </w:tc>
        <w:tc>
          <w:tcPr>
            <w:tcW w:w="1232" w:type="pct"/>
            <w:tcBorders>
              <w:top w:val="single" w:sz="4" w:space="0" w:color="auto"/>
              <w:left w:val="single" w:sz="4" w:space="0" w:color="auto"/>
              <w:bottom w:val="single" w:sz="4" w:space="0" w:color="auto"/>
              <w:right w:val="single" w:sz="4" w:space="0" w:color="auto"/>
            </w:tcBorders>
            <w:hideMark/>
          </w:tcPr>
          <w:p w14:paraId="7501DC5E" w14:textId="77777777" w:rsidR="00280A1A" w:rsidRDefault="00280A1A">
            <w:pPr>
              <w:spacing w:line="240" w:lineRule="auto"/>
              <w:jc w:val="center"/>
              <w:rPr>
                <w:lang w:eastAsia="en-CA"/>
              </w:rPr>
            </w:pPr>
            <w:r>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C5F" w14:textId="77777777" w:rsidR="00280A1A" w:rsidRDefault="00280A1A">
            <w:pPr>
              <w:spacing w:line="240" w:lineRule="auto"/>
              <w:jc w:val="center"/>
              <w:rPr>
                <w:lang w:eastAsia="en-CA"/>
              </w:rPr>
            </w:pPr>
            <w:r>
              <w:rPr>
                <w:lang w:eastAsia="en-CA"/>
              </w:rPr>
              <w:t>PLEASE RETRY</w:t>
            </w:r>
          </w:p>
        </w:tc>
      </w:tr>
      <w:tr w:rsidR="00280A1A" w14:paraId="7501DC6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1" w14:textId="77777777" w:rsidR="00280A1A" w:rsidRDefault="00280A1A">
            <w:pPr>
              <w:spacing w:line="240" w:lineRule="auto"/>
              <w:jc w:val="center"/>
              <w:rPr>
                <w:lang w:eastAsia="en-CA"/>
              </w:rPr>
            </w:pPr>
            <w:r>
              <w:rPr>
                <w:lang w:eastAsia="en-CA"/>
              </w:rPr>
              <w:t>204</w:t>
            </w:r>
          </w:p>
        </w:tc>
        <w:tc>
          <w:tcPr>
            <w:tcW w:w="1381" w:type="pct"/>
            <w:tcBorders>
              <w:top w:val="single" w:sz="4" w:space="0" w:color="auto"/>
              <w:left w:val="single" w:sz="4" w:space="0" w:color="auto"/>
              <w:bottom w:val="single" w:sz="4" w:space="0" w:color="auto"/>
              <w:right w:val="single" w:sz="4" w:space="0" w:color="auto"/>
            </w:tcBorders>
            <w:hideMark/>
          </w:tcPr>
          <w:p w14:paraId="7501DC62" w14:textId="77777777" w:rsidR="00280A1A" w:rsidRDefault="00280A1A">
            <w:pPr>
              <w:spacing w:line="240" w:lineRule="auto"/>
              <w:jc w:val="center"/>
              <w:rPr>
                <w:lang w:eastAsia="en-CA"/>
              </w:rPr>
            </w:pPr>
            <w:r>
              <w:rPr>
                <w:lang w:eastAsia="en-CA"/>
              </w:rPr>
              <w:t>OVER RETAILER LIMIT 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C63"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64" w14:textId="77777777" w:rsidR="00280A1A" w:rsidRDefault="00280A1A">
            <w:pPr>
              <w:spacing w:line="240" w:lineRule="auto"/>
              <w:jc w:val="center"/>
              <w:rPr>
                <w:lang w:eastAsia="en-CA"/>
              </w:rPr>
            </w:pPr>
            <w:r>
              <w:rPr>
                <w:lang w:eastAsia="en-CA"/>
              </w:rPr>
              <w:t>LIMIT EXCEEDED</w:t>
            </w:r>
          </w:p>
        </w:tc>
      </w:tr>
      <w:tr w:rsidR="00280A1A" w14:paraId="7501DC6A"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6" w14:textId="77777777" w:rsidR="00280A1A" w:rsidRDefault="00280A1A">
            <w:pPr>
              <w:spacing w:line="240" w:lineRule="auto"/>
              <w:jc w:val="center"/>
              <w:rPr>
                <w:lang w:eastAsia="en-CA"/>
              </w:rPr>
            </w:pPr>
            <w:r>
              <w:rPr>
                <w:lang w:eastAsia="en-CA"/>
              </w:rPr>
              <w:t>205</w:t>
            </w:r>
          </w:p>
        </w:tc>
        <w:tc>
          <w:tcPr>
            <w:tcW w:w="1381" w:type="pct"/>
            <w:tcBorders>
              <w:top w:val="single" w:sz="4" w:space="0" w:color="auto"/>
              <w:left w:val="single" w:sz="4" w:space="0" w:color="auto"/>
              <w:bottom w:val="single" w:sz="4" w:space="0" w:color="auto"/>
              <w:right w:val="single" w:sz="4" w:space="0" w:color="auto"/>
            </w:tcBorders>
            <w:hideMark/>
          </w:tcPr>
          <w:p w14:paraId="7501DC67" w14:textId="77777777" w:rsidR="00280A1A" w:rsidRDefault="00280A1A">
            <w:pPr>
              <w:spacing w:line="240" w:lineRule="auto"/>
              <w:jc w:val="center"/>
              <w:rPr>
                <w:lang w:eastAsia="en-CA"/>
              </w:rPr>
            </w:pPr>
            <w:r>
              <w:rPr>
                <w:lang w:eastAsia="en-CA"/>
              </w:rPr>
              <w:t>RE-ENTRY EDIT ERROR Invalid Advance amount</w:t>
            </w:r>
          </w:p>
        </w:tc>
        <w:tc>
          <w:tcPr>
            <w:tcW w:w="1232" w:type="pct"/>
            <w:tcBorders>
              <w:top w:val="single" w:sz="4" w:space="0" w:color="auto"/>
              <w:left w:val="single" w:sz="4" w:space="0" w:color="auto"/>
              <w:bottom w:val="single" w:sz="4" w:space="0" w:color="auto"/>
              <w:right w:val="single" w:sz="4" w:space="0" w:color="auto"/>
            </w:tcBorders>
            <w:hideMark/>
          </w:tcPr>
          <w:p w14:paraId="7501DC68" w14:textId="77777777" w:rsidR="00280A1A" w:rsidRDefault="00280A1A">
            <w:pPr>
              <w:spacing w:line="240" w:lineRule="auto"/>
              <w:jc w:val="center"/>
              <w:rPr>
                <w:lang w:eastAsia="en-CA"/>
              </w:rPr>
            </w:pPr>
            <w:r>
              <w:rPr>
                <w:lang w:eastAsia="en-CA"/>
              </w:rPr>
              <w:t>0605</w:t>
            </w:r>
          </w:p>
        </w:tc>
        <w:tc>
          <w:tcPr>
            <w:tcW w:w="1491" w:type="pct"/>
            <w:tcBorders>
              <w:top w:val="single" w:sz="4" w:space="0" w:color="auto"/>
              <w:left w:val="single" w:sz="4" w:space="0" w:color="auto"/>
              <w:bottom w:val="single" w:sz="4" w:space="0" w:color="auto"/>
              <w:right w:val="single" w:sz="4" w:space="0" w:color="auto"/>
            </w:tcBorders>
            <w:hideMark/>
          </w:tcPr>
          <w:p w14:paraId="7501DC69" w14:textId="77777777" w:rsidR="00280A1A" w:rsidRDefault="00280A1A">
            <w:pPr>
              <w:spacing w:line="240" w:lineRule="auto"/>
              <w:jc w:val="center"/>
              <w:rPr>
                <w:lang w:eastAsia="en-CA"/>
              </w:rPr>
            </w:pPr>
            <w:r>
              <w:rPr>
                <w:lang w:eastAsia="en-CA"/>
              </w:rPr>
              <w:t>INVALID AMOUNT</w:t>
            </w:r>
          </w:p>
        </w:tc>
      </w:tr>
      <w:tr w:rsidR="00280A1A" w14:paraId="7501DC6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B" w14:textId="77777777" w:rsidR="00280A1A" w:rsidRDefault="00280A1A">
            <w:pPr>
              <w:spacing w:line="240" w:lineRule="auto"/>
              <w:jc w:val="center"/>
              <w:rPr>
                <w:lang w:eastAsia="en-CA"/>
              </w:rPr>
            </w:pPr>
            <w:r>
              <w:rPr>
                <w:lang w:eastAsia="en-CA"/>
              </w:rPr>
              <w:t>206</w:t>
            </w:r>
          </w:p>
        </w:tc>
        <w:tc>
          <w:tcPr>
            <w:tcW w:w="1381" w:type="pct"/>
            <w:tcBorders>
              <w:top w:val="single" w:sz="4" w:space="0" w:color="auto"/>
              <w:left w:val="single" w:sz="4" w:space="0" w:color="auto"/>
              <w:bottom w:val="single" w:sz="4" w:space="0" w:color="auto"/>
              <w:right w:val="single" w:sz="4" w:space="0" w:color="auto"/>
            </w:tcBorders>
            <w:hideMark/>
          </w:tcPr>
          <w:p w14:paraId="7501DC6C" w14:textId="77777777" w:rsidR="00280A1A" w:rsidRDefault="00280A1A">
            <w:pPr>
              <w:spacing w:line="240" w:lineRule="auto"/>
              <w:jc w:val="center"/>
              <w:rPr>
                <w:lang w:eastAsia="en-CA"/>
              </w:rPr>
            </w:pPr>
            <w:r>
              <w:rPr>
                <w:lang w:eastAsia="en-CA"/>
              </w:rPr>
              <w:t>CARD IS NOT SET UP CAF not found</w:t>
            </w:r>
          </w:p>
        </w:tc>
        <w:tc>
          <w:tcPr>
            <w:tcW w:w="1232" w:type="pct"/>
            <w:tcBorders>
              <w:top w:val="single" w:sz="4" w:space="0" w:color="auto"/>
              <w:left w:val="single" w:sz="4" w:space="0" w:color="auto"/>
              <w:bottom w:val="single" w:sz="4" w:space="0" w:color="auto"/>
              <w:right w:val="single" w:sz="4" w:space="0" w:color="auto"/>
            </w:tcBorders>
            <w:hideMark/>
          </w:tcPr>
          <w:p w14:paraId="7501DC6D"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6E" w14:textId="77777777" w:rsidR="00280A1A" w:rsidRDefault="00280A1A">
            <w:pPr>
              <w:spacing w:line="240" w:lineRule="auto"/>
              <w:jc w:val="center"/>
              <w:rPr>
                <w:lang w:eastAsia="en-CA"/>
              </w:rPr>
            </w:pPr>
            <w:r>
              <w:rPr>
                <w:lang w:eastAsia="en-CA"/>
              </w:rPr>
              <w:t>DECLINE</w:t>
            </w:r>
          </w:p>
        </w:tc>
      </w:tr>
      <w:tr w:rsidR="00280A1A" w14:paraId="7501DC74"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0" w14:textId="77777777" w:rsidR="00280A1A" w:rsidRDefault="00280A1A">
            <w:pPr>
              <w:spacing w:line="240" w:lineRule="auto"/>
              <w:jc w:val="center"/>
              <w:rPr>
                <w:lang w:eastAsia="en-CA"/>
              </w:rPr>
            </w:pPr>
            <w:r>
              <w:rPr>
                <w:lang w:eastAsia="en-CA"/>
              </w:rPr>
              <w:t>207</w:t>
            </w:r>
          </w:p>
        </w:tc>
        <w:tc>
          <w:tcPr>
            <w:tcW w:w="1381" w:type="pct"/>
            <w:tcBorders>
              <w:top w:val="single" w:sz="4" w:space="0" w:color="auto"/>
              <w:left w:val="single" w:sz="4" w:space="0" w:color="auto"/>
              <w:bottom w:val="single" w:sz="4" w:space="0" w:color="auto"/>
              <w:right w:val="single" w:sz="4" w:space="0" w:color="auto"/>
            </w:tcBorders>
            <w:hideMark/>
          </w:tcPr>
          <w:p w14:paraId="7501DC71" w14:textId="77777777" w:rsidR="00280A1A" w:rsidRDefault="00280A1A">
            <w:pPr>
              <w:spacing w:line="240" w:lineRule="auto"/>
              <w:jc w:val="center"/>
              <w:rPr>
                <w:lang w:eastAsia="en-CA"/>
              </w:rPr>
            </w:pPr>
            <w:r>
              <w:rPr>
                <w:lang w:eastAsia="en-CA"/>
              </w:rPr>
              <w:t>RE-TRY EDIT ERROR Invalid transaction date</w:t>
            </w:r>
          </w:p>
        </w:tc>
        <w:tc>
          <w:tcPr>
            <w:tcW w:w="1232" w:type="pct"/>
            <w:tcBorders>
              <w:top w:val="single" w:sz="4" w:space="0" w:color="auto"/>
              <w:left w:val="single" w:sz="4" w:space="0" w:color="auto"/>
              <w:bottom w:val="single" w:sz="4" w:space="0" w:color="auto"/>
              <w:right w:val="single" w:sz="4" w:space="0" w:color="auto"/>
            </w:tcBorders>
            <w:hideMark/>
          </w:tcPr>
          <w:p w14:paraId="7501DC72"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73" w14:textId="77777777" w:rsidR="00280A1A" w:rsidRDefault="00280A1A">
            <w:pPr>
              <w:spacing w:line="240" w:lineRule="auto"/>
              <w:jc w:val="center"/>
              <w:rPr>
                <w:lang w:eastAsia="en-CA"/>
              </w:rPr>
            </w:pPr>
            <w:r>
              <w:rPr>
                <w:lang w:eastAsia="en-CA"/>
              </w:rPr>
              <w:t>INVALID TRANS</w:t>
            </w:r>
          </w:p>
        </w:tc>
      </w:tr>
      <w:tr w:rsidR="00280A1A" w14:paraId="7501DC7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5" w14:textId="77777777" w:rsidR="00280A1A" w:rsidRDefault="00280A1A">
            <w:pPr>
              <w:spacing w:line="240" w:lineRule="auto"/>
              <w:jc w:val="center"/>
              <w:rPr>
                <w:color w:val="333333"/>
                <w:lang w:eastAsia="en-CA"/>
              </w:rPr>
            </w:pPr>
            <w:r>
              <w:rPr>
                <w:color w:val="333333"/>
                <w:lang w:eastAsia="en-CA"/>
              </w:rPr>
              <w:t>208</w:t>
            </w:r>
          </w:p>
        </w:tc>
        <w:tc>
          <w:tcPr>
            <w:tcW w:w="1381" w:type="pct"/>
            <w:tcBorders>
              <w:top w:val="single" w:sz="4" w:space="0" w:color="auto"/>
              <w:left w:val="single" w:sz="4" w:space="0" w:color="auto"/>
              <w:bottom w:val="single" w:sz="4" w:space="0" w:color="auto"/>
              <w:right w:val="single" w:sz="4" w:space="0" w:color="auto"/>
            </w:tcBorders>
            <w:hideMark/>
          </w:tcPr>
          <w:p w14:paraId="7501DC76" w14:textId="77777777" w:rsidR="00280A1A" w:rsidRDefault="00280A1A">
            <w:pPr>
              <w:spacing w:line="240" w:lineRule="auto"/>
              <w:jc w:val="center"/>
              <w:rPr>
                <w:color w:val="333333"/>
                <w:lang w:eastAsia="en-CA"/>
              </w:rPr>
            </w:pPr>
            <w:r>
              <w:rPr>
                <w:color w:val="333333"/>
                <w:lang w:eastAsia="en-CA"/>
              </w:rPr>
              <w:t>RE-TRY EDIT ERROR Invalid expiration date</w:t>
            </w:r>
          </w:p>
        </w:tc>
        <w:tc>
          <w:tcPr>
            <w:tcW w:w="1232" w:type="pct"/>
            <w:tcBorders>
              <w:top w:val="single" w:sz="4" w:space="0" w:color="auto"/>
              <w:left w:val="single" w:sz="4" w:space="0" w:color="auto"/>
              <w:bottom w:val="single" w:sz="4" w:space="0" w:color="auto"/>
              <w:right w:val="single" w:sz="4" w:space="0" w:color="auto"/>
            </w:tcBorders>
            <w:hideMark/>
          </w:tcPr>
          <w:p w14:paraId="7501DC77" w14:textId="77777777" w:rsidR="00280A1A" w:rsidRDefault="00280A1A">
            <w:pPr>
              <w:spacing w:line="240" w:lineRule="auto"/>
              <w:jc w:val="center"/>
              <w:rPr>
                <w:color w:val="000000"/>
                <w:lang w:eastAsia="en-CA"/>
              </w:rPr>
            </w:pPr>
            <w:r>
              <w:rPr>
                <w:color w:val="000000"/>
                <w:lang w:eastAsia="en-CA"/>
              </w:rPr>
              <w:t>0205</w:t>
            </w:r>
          </w:p>
        </w:tc>
        <w:tc>
          <w:tcPr>
            <w:tcW w:w="1491" w:type="pct"/>
            <w:tcBorders>
              <w:top w:val="single" w:sz="4" w:space="0" w:color="auto"/>
              <w:left w:val="single" w:sz="4" w:space="0" w:color="auto"/>
              <w:bottom w:val="single" w:sz="4" w:space="0" w:color="auto"/>
              <w:right w:val="single" w:sz="4" w:space="0" w:color="auto"/>
            </w:tcBorders>
            <w:hideMark/>
          </w:tcPr>
          <w:p w14:paraId="7501DC78" w14:textId="77777777" w:rsidR="00280A1A" w:rsidRDefault="00280A1A">
            <w:pPr>
              <w:spacing w:line="240" w:lineRule="auto"/>
              <w:jc w:val="center"/>
              <w:rPr>
                <w:color w:val="000000"/>
                <w:lang w:eastAsia="en-CA"/>
              </w:rPr>
            </w:pPr>
            <w:r>
              <w:rPr>
                <w:color w:val="000000"/>
                <w:lang w:eastAsia="en-CA"/>
              </w:rPr>
              <w:t>INV EXPIRY DATE</w:t>
            </w:r>
          </w:p>
        </w:tc>
      </w:tr>
      <w:tr w:rsidR="00280A1A" w14:paraId="7501DC7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A" w14:textId="77777777" w:rsidR="00280A1A" w:rsidRDefault="00280A1A">
            <w:pPr>
              <w:spacing w:line="240" w:lineRule="auto"/>
              <w:jc w:val="center"/>
              <w:rPr>
                <w:color w:val="333333"/>
                <w:lang w:eastAsia="en-CA"/>
              </w:rPr>
            </w:pPr>
            <w:r>
              <w:rPr>
                <w:color w:val="333333"/>
                <w:lang w:eastAsia="en-CA"/>
              </w:rPr>
              <w:lastRenderedPageBreak/>
              <w:t>209</w:t>
            </w:r>
          </w:p>
        </w:tc>
        <w:tc>
          <w:tcPr>
            <w:tcW w:w="1381" w:type="pct"/>
            <w:tcBorders>
              <w:top w:val="single" w:sz="4" w:space="0" w:color="auto"/>
              <w:left w:val="single" w:sz="4" w:space="0" w:color="auto"/>
              <w:bottom w:val="single" w:sz="4" w:space="0" w:color="auto"/>
              <w:right w:val="single" w:sz="4" w:space="0" w:color="auto"/>
            </w:tcBorders>
            <w:hideMark/>
          </w:tcPr>
          <w:p w14:paraId="7501DC7B" w14:textId="77777777" w:rsidR="00280A1A" w:rsidRDefault="00280A1A">
            <w:pPr>
              <w:spacing w:line="240" w:lineRule="auto"/>
              <w:jc w:val="center"/>
              <w:rPr>
                <w:color w:val="333333"/>
                <w:lang w:eastAsia="en-CA"/>
              </w:rPr>
            </w:pPr>
            <w:r>
              <w:rPr>
                <w:color w:val="333333"/>
                <w:lang w:eastAsia="en-CA"/>
              </w:rPr>
              <w:t>RE-TRY EDIT ERROR Invalid transaction code</w:t>
            </w:r>
          </w:p>
        </w:tc>
        <w:tc>
          <w:tcPr>
            <w:tcW w:w="1232" w:type="pct"/>
            <w:tcBorders>
              <w:top w:val="single" w:sz="4" w:space="0" w:color="auto"/>
              <w:left w:val="single" w:sz="4" w:space="0" w:color="auto"/>
              <w:bottom w:val="single" w:sz="4" w:space="0" w:color="auto"/>
              <w:right w:val="single" w:sz="4" w:space="0" w:color="auto"/>
            </w:tcBorders>
            <w:hideMark/>
          </w:tcPr>
          <w:p w14:paraId="7501DC7C"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7D" w14:textId="77777777" w:rsidR="00280A1A" w:rsidRDefault="00280A1A">
            <w:pPr>
              <w:spacing w:line="240" w:lineRule="auto"/>
              <w:jc w:val="center"/>
              <w:rPr>
                <w:color w:val="000000"/>
                <w:lang w:eastAsia="en-CA"/>
              </w:rPr>
            </w:pPr>
            <w:r>
              <w:rPr>
                <w:color w:val="000000"/>
                <w:lang w:eastAsia="en-CA"/>
              </w:rPr>
              <w:t>INVALID TRANS</w:t>
            </w:r>
          </w:p>
        </w:tc>
      </w:tr>
      <w:tr w:rsidR="00280A1A" w14:paraId="7501DC83" w14:textId="77777777" w:rsidTr="00280A1A">
        <w:trPr>
          <w:cantSplit/>
          <w:trHeight w:val="602"/>
          <w:jc w:val="center"/>
        </w:trPr>
        <w:tc>
          <w:tcPr>
            <w:tcW w:w="896" w:type="pct"/>
            <w:tcBorders>
              <w:top w:val="single" w:sz="4" w:space="0" w:color="auto"/>
              <w:left w:val="single" w:sz="4" w:space="0" w:color="auto"/>
              <w:bottom w:val="single" w:sz="4" w:space="0" w:color="auto"/>
              <w:right w:val="single" w:sz="4" w:space="0" w:color="auto"/>
            </w:tcBorders>
            <w:hideMark/>
          </w:tcPr>
          <w:p w14:paraId="7501DC7F" w14:textId="77777777" w:rsidR="00280A1A" w:rsidRPr="0016745D" w:rsidRDefault="00280A1A">
            <w:pPr>
              <w:spacing w:line="240" w:lineRule="auto"/>
              <w:jc w:val="center"/>
              <w:rPr>
                <w:lang w:eastAsia="en-CA"/>
              </w:rPr>
            </w:pPr>
            <w:r w:rsidRPr="0016745D">
              <w:rPr>
                <w:lang w:eastAsia="en-CA"/>
              </w:rPr>
              <w:t>210</w:t>
            </w:r>
          </w:p>
        </w:tc>
        <w:tc>
          <w:tcPr>
            <w:tcW w:w="1381" w:type="pct"/>
            <w:tcBorders>
              <w:top w:val="single" w:sz="4" w:space="0" w:color="auto"/>
              <w:left w:val="single" w:sz="4" w:space="0" w:color="auto"/>
              <w:bottom w:val="single" w:sz="4" w:space="0" w:color="auto"/>
              <w:right w:val="single" w:sz="4" w:space="0" w:color="auto"/>
            </w:tcBorders>
            <w:hideMark/>
          </w:tcPr>
          <w:p w14:paraId="7501DC80" w14:textId="77777777" w:rsidR="00280A1A" w:rsidRPr="0016745D" w:rsidRDefault="00280A1A">
            <w:pPr>
              <w:spacing w:line="240" w:lineRule="auto"/>
              <w:jc w:val="center"/>
              <w:rPr>
                <w:lang w:eastAsia="en-CA"/>
              </w:rPr>
            </w:pPr>
            <w:r w:rsidRPr="0016745D">
              <w:rPr>
                <w:lang w:eastAsia="en-CA"/>
              </w:rPr>
              <w:t>RE-TRY EDIT ERROR PIN key sync error</w:t>
            </w:r>
          </w:p>
        </w:tc>
        <w:tc>
          <w:tcPr>
            <w:tcW w:w="1232" w:type="pct"/>
            <w:tcBorders>
              <w:top w:val="single" w:sz="4" w:space="0" w:color="auto"/>
              <w:left w:val="single" w:sz="4" w:space="0" w:color="auto"/>
              <w:bottom w:val="single" w:sz="4" w:space="0" w:color="auto"/>
              <w:right w:val="single" w:sz="4" w:space="0" w:color="auto"/>
            </w:tcBorders>
            <w:hideMark/>
          </w:tcPr>
          <w:p w14:paraId="7501DC81"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C82" w14:textId="77777777" w:rsidR="00280A1A" w:rsidRPr="0016745D" w:rsidRDefault="00280A1A">
            <w:pPr>
              <w:spacing w:line="240" w:lineRule="auto"/>
              <w:jc w:val="center"/>
              <w:rPr>
                <w:lang w:eastAsia="en-CA"/>
              </w:rPr>
            </w:pPr>
            <w:r w:rsidRPr="0016745D">
              <w:rPr>
                <w:lang w:eastAsia="en-CA"/>
              </w:rPr>
              <w:t>INVALID PIN TRY AGAIN</w:t>
            </w:r>
          </w:p>
        </w:tc>
      </w:tr>
      <w:tr w:rsidR="00280A1A" w14:paraId="7501DC8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4" w14:textId="77777777" w:rsidR="00280A1A" w:rsidRPr="0016745D" w:rsidRDefault="00280A1A">
            <w:pPr>
              <w:spacing w:line="240" w:lineRule="auto"/>
              <w:jc w:val="center"/>
              <w:rPr>
                <w:lang w:eastAsia="en-CA"/>
              </w:rPr>
            </w:pPr>
            <w:r w:rsidRPr="0016745D">
              <w:rPr>
                <w:lang w:eastAsia="en-CA"/>
              </w:rPr>
              <w:t>212</w:t>
            </w:r>
          </w:p>
        </w:tc>
        <w:tc>
          <w:tcPr>
            <w:tcW w:w="1381" w:type="pct"/>
            <w:tcBorders>
              <w:top w:val="single" w:sz="4" w:space="0" w:color="auto"/>
              <w:left w:val="single" w:sz="4" w:space="0" w:color="auto"/>
              <w:bottom w:val="single" w:sz="4" w:space="0" w:color="auto"/>
              <w:right w:val="single" w:sz="4" w:space="0" w:color="auto"/>
            </w:tcBorders>
            <w:hideMark/>
          </w:tcPr>
          <w:p w14:paraId="7501DC85" w14:textId="77777777" w:rsidR="00280A1A" w:rsidRPr="0016745D" w:rsidRDefault="00280A1A">
            <w:pPr>
              <w:spacing w:line="240" w:lineRule="auto"/>
              <w:jc w:val="center"/>
              <w:rPr>
                <w:lang w:eastAsia="en-CA"/>
              </w:rPr>
            </w:pPr>
            <w:r w:rsidRPr="0016745D">
              <w:rPr>
                <w:lang w:eastAsia="en-CA"/>
              </w:rPr>
              <w:t>ISSUER NOT ONLINE Destination not available</w:t>
            </w:r>
          </w:p>
        </w:tc>
        <w:tc>
          <w:tcPr>
            <w:tcW w:w="1232" w:type="pct"/>
            <w:tcBorders>
              <w:top w:val="single" w:sz="4" w:space="0" w:color="auto"/>
              <w:left w:val="single" w:sz="4" w:space="0" w:color="auto"/>
              <w:bottom w:val="single" w:sz="4" w:space="0" w:color="auto"/>
              <w:right w:val="single" w:sz="4" w:space="0" w:color="auto"/>
            </w:tcBorders>
            <w:hideMark/>
          </w:tcPr>
          <w:p w14:paraId="7501DC86" w14:textId="77777777" w:rsidR="00280A1A" w:rsidRPr="0016745D" w:rsidRDefault="00280A1A">
            <w:pPr>
              <w:spacing w:line="240" w:lineRule="auto"/>
              <w:jc w:val="center"/>
              <w:rPr>
                <w:lang w:eastAsia="en-CA"/>
              </w:rPr>
            </w:pPr>
            <w:r w:rsidRPr="0016745D">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87" w14:textId="77777777" w:rsidR="00280A1A" w:rsidRPr="0016745D" w:rsidRDefault="00280A1A">
            <w:pPr>
              <w:spacing w:line="240" w:lineRule="auto"/>
              <w:jc w:val="center"/>
              <w:rPr>
                <w:lang w:eastAsia="en-CA"/>
              </w:rPr>
            </w:pPr>
            <w:r w:rsidRPr="0016745D">
              <w:rPr>
                <w:lang w:eastAsia="en-CA"/>
              </w:rPr>
              <w:t>SYSTEM DOWN</w:t>
            </w:r>
          </w:p>
        </w:tc>
      </w:tr>
      <w:tr w:rsidR="00280A1A" w14:paraId="7501DC8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9" w14:textId="77777777" w:rsidR="00280A1A" w:rsidRPr="0016745D" w:rsidRDefault="00280A1A">
            <w:pPr>
              <w:spacing w:line="240" w:lineRule="auto"/>
              <w:jc w:val="center"/>
              <w:rPr>
                <w:lang w:eastAsia="en-CA"/>
              </w:rPr>
            </w:pPr>
            <w:r w:rsidRPr="0016745D">
              <w:rPr>
                <w:lang w:eastAsia="en-CA"/>
              </w:rPr>
              <w:t>251</w:t>
            </w:r>
          </w:p>
        </w:tc>
        <w:tc>
          <w:tcPr>
            <w:tcW w:w="1381" w:type="pct"/>
            <w:tcBorders>
              <w:top w:val="single" w:sz="4" w:space="0" w:color="auto"/>
              <w:left w:val="single" w:sz="4" w:space="0" w:color="auto"/>
              <w:bottom w:val="single" w:sz="4" w:space="0" w:color="auto"/>
              <w:right w:val="single" w:sz="4" w:space="0" w:color="auto"/>
            </w:tcBorders>
            <w:hideMark/>
          </w:tcPr>
          <w:p w14:paraId="7501DC8A" w14:textId="77777777" w:rsidR="00280A1A" w:rsidRPr="0016745D" w:rsidRDefault="00280A1A">
            <w:pPr>
              <w:spacing w:line="240" w:lineRule="auto"/>
              <w:jc w:val="center"/>
              <w:rPr>
                <w:lang w:eastAsia="en-CA"/>
              </w:rPr>
            </w:pPr>
            <w:r w:rsidRPr="0016745D">
              <w:rPr>
                <w:lang w:eastAsia="en-CA"/>
              </w:rPr>
              <w:t>RE-ENTRY EDIT ERROR, Error on cash amount</w:t>
            </w:r>
          </w:p>
        </w:tc>
        <w:tc>
          <w:tcPr>
            <w:tcW w:w="1232" w:type="pct"/>
            <w:tcBorders>
              <w:top w:val="single" w:sz="4" w:space="0" w:color="auto"/>
              <w:left w:val="single" w:sz="4" w:space="0" w:color="auto"/>
              <w:bottom w:val="single" w:sz="4" w:space="0" w:color="auto"/>
              <w:right w:val="single" w:sz="4" w:space="0" w:color="auto"/>
            </w:tcBorders>
            <w:hideMark/>
          </w:tcPr>
          <w:p w14:paraId="7501DC8B" w14:textId="77777777" w:rsidR="00280A1A" w:rsidRPr="0016745D" w:rsidRDefault="00280A1A">
            <w:pPr>
              <w:spacing w:line="240" w:lineRule="auto"/>
              <w:jc w:val="center"/>
              <w:rPr>
                <w:lang w:eastAsia="en-CA"/>
              </w:rPr>
            </w:pPr>
            <w:r w:rsidRPr="0016745D">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8C" w14:textId="77777777" w:rsidR="00280A1A" w:rsidRPr="0016745D" w:rsidRDefault="00280A1A">
            <w:pPr>
              <w:spacing w:line="240" w:lineRule="auto"/>
              <w:jc w:val="center"/>
              <w:rPr>
                <w:lang w:eastAsia="en-CA"/>
              </w:rPr>
            </w:pPr>
            <w:r w:rsidRPr="0016745D">
              <w:rPr>
                <w:lang w:eastAsia="en-CA"/>
              </w:rPr>
              <w:t>INVALID TRANS</w:t>
            </w:r>
          </w:p>
        </w:tc>
      </w:tr>
      <w:tr w:rsidR="00280A1A" w14:paraId="7501DC9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E" w14:textId="77777777" w:rsidR="00280A1A" w:rsidRPr="0016745D" w:rsidRDefault="00280A1A">
            <w:pPr>
              <w:spacing w:line="240" w:lineRule="auto"/>
              <w:jc w:val="center"/>
              <w:rPr>
                <w:lang w:eastAsia="en-CA"/>
              </w:rPr>
            </w:pPr>
            <w:r w:rsidRPr="0016745D">
              <w:rPr>
                <w:lang w:eastAsia="en-CA"/>
              </w:rPr>
              <w:t>252</w:t>
            </w:r>
          </w:p>
        </w:tc>
        <w:tc>
          <w:tcPr>
            <w:tcW w:w="1381" w:type="pct"/>
            <w:tcBorders>
              <w:top w:val="single" w:sz="4" w:space="0" w:color="auto"/>
              <w:left w:val="single" w:sz="4" w:space="0" w:color="auto"/>
              <w:bottom w:val="single" w:sz="4" w:space="0" w:color="auto"/>
              <w:right w:val="single" w:sz="4" w:space="0" w:color="auto"/>
            </w:tcBorders>
            <w:hideMark/>
          </w:tcPr>
          <w:p w14:paraId="7501DC8F" w14:textId="77777777" w:rsidR="00280A1A" w:rsidRPr="0016745D" w:rsidRDefault="00280A1A">
            <w:pPr>
              <w:spacing w:line="240" w:lineRule="auto"/>
              <w:jc w:val="center"/>
              <w:rPr>
                <w:lang w:eastAsia="en-CA"/>
              </w:rPr>
            </w:pPr>
            <w:r w:rsidRPr="0016745D">
              <w:rPr>
                <w:lang w:eastAsia="en-CA"/>
              </w:rPr>
              <w:t>CARD NOT SUPPORTED Debit not supported</w:t>
            </w:r>
          </w:p>
        </w:tc>
        <w:tc>
          <w:tcPr>
            <w:tcW w:w="1232" w:type="pct"/>
            <w:tcBorders>
              <w:top w:val="single" w:sz="4" w:space="0" w:color="auto"/>
              <w:left w:val="single" w:sz="4" w:space="0" w:color="auto"/>
              <w:bottom w:val="single" w:sz="4" w:space="0" w:color="auto"/>
              <w:right w:val="single" w:sz="4" w:space="0" w:color="auto"/>
            </w:tcBorders>
            <w:hideMark/>
          </w:tcPr>
          <w:p w14:paraId="7501DC90"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C91"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C9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3" w14:textId="77777777" w:rsidR="00280A1A" w:rsidRDefault="00280A1A">
            <w:pPr>
              <w:spacing w:line="240" w:lineRule="auto"/>
              <w:jc w:val="center"/>
              <w:rPr>
                <w:lang w:eastAsia="en-CA"/>
              </w:rPr>
            </w:pPr>
            <w:r>
              <w:rPr>
                <w:lang w:eastAsia="en-CA"/>
              </w:rPr>
              <w:t>426</w:t>
            </w:r>
          </w:p>
        </w:tc>
        <w:tc>
          <w:tcPr>
            <w:tcW w:w="1381" w:type="pct"/>
            <w:tcBorders>
              <w:top w:val="single" w:sz="4" w:space="0" w:color="auto"/>
              <w:left w:val="single" w:sz="4" w:space="0" w:color="auto"/>
              <w:bottom w:val="single" w:sz="4" w:space="0" w:color="auto"/>
              <w:right w:val="single" w:sz="4" w:space="0" w:color="auto"/>
            </w:tcBorders>
            <w:hideMark/>
          </w:tcPr>
          <w:p w14:paraId="7501DC94" w14:textId="77777777" w:rsidR="00280A1A" w:rsidRDefault="00280A1A">
            <w:pPr>
              <w:spacing w:line="240" w:lineRule="auto"/>
              <w:jc w:val="center"/>
              <w:rPr>
                <w:lang w:eastAsia="en-CA"/>
              </w:rPr>
            </w:pPr>
            <w:r>
              <w:rPr>
                <w:lang w:eastAsia="en-CA"/>
              </w:rPr>
              <w:t>CALL AMEX 12</w:t>
            </w:r>
          </w:p>
        </w:tc>
        <w:tc>
          <w:tcPr>
            <w:tcW w:w="1232" w:type="pct"/>
            <w:tcBorders>
              <w:top w:val="single" w:sz="4" w:space="0" w:color="auto"/>
              <w:left w:val="single" w:sz="4" w:space="0" w:color="auto"/>
              <w:bottom w:val="single" w:sz="4" w:space="0" w:color="auto"/>
              <w:right w:val="single" w:sz="4" w:space="0" w:color="auto"/>
            </w:tcBorders>
            <w:hideMark/>
          </w:tcPr>
          <w:p w14:paraId="7501DC95"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96" w14:textId="77777777" w:rsidR="00280A1A" w:rsidRDefault="00280A1A">
            <w:pPr>
              <w:spacing w:line="240" w:lineRule="auto"/>
              <w:jc w:val="center"/>
              <w:rPr>
                <w:lang w:eastAsia="en-CA"/>
              </w:rPr>
            </w:pPr>
            <w:r>
              <w:rPr>
                <w:lang w:eastAsia="en-CA"/>
              </w:rPr>
              <w:t>CALL AMEX</w:t>
            </w:r>
          </w:p>
        </w:tc>
      </w:tr>
      <w:tr w:rsidR="00280A1A" w14:paraId="7501DC9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8" w14:textId="77777777" w:rsidR="00280A1A" w:rsidRDefault="00280A1A">
            <w:pPr>
              <w:spacing w:line="240" w:lineRule="auto"/>
              <w:jc w:val="center"/>
              <w:rPr>
                <w:lang w:eastAsia="en-CA"/>
              </w:rPr>
            </w:pPr>
            <w:r>
              <w:rPr>
                <w:lang w:eastAsia="en-CA"/>
              </w:rPr>
              <w:t>427</w:t>
            </w:r>
          </w:p>
        </w:tc>
        <w:tc>
          <w:tcPr>
            <w:tcW w:w="1381" w:type="pct"/>
            <w:tcBorders>
              <w:top w:val="single" w:sz="4" w:space="0" w:color="auto"/>
              <w:left w:val="single" w:sz="4" w:space="0" w:color="auto"/>
              <w:bottom w:val="single" w:sz="4" w:space="0" w:color="auto"/>
              <w:right w:val="single" w:sz="4" w:space="0" w:color="auto"/>
            </w:tcBorders>
            <w:hideMark/>
          </w:tcPr>
          <w:p w14:paraId="7501DC99" w14:textId="77777777" w:rsidR="00280A1A" w:rsidRDefault="00280A1A">
            <w:pPr>
              <w:spacing w:line="240" w:lineRule="auto"/>
              <w:jc w:val="center"/>
              <w:rPr>
                <w:lang w:eastAsia="en-CA"/>
              </w:rPr>
            </w:pPr>
            <w:r>
              <w:rPr>
                <w:lang w:eastAsia="en-CA"/>
              </w:rPr>
              <w:t>INVALID MERCHANT</w:t>
            </w:r>
          </w:p>
        </w:tc>
        <w:tc>
          <w:tcPr>
            <w:tcW w:w="1232" w:type="pct"/>
            <w:tcBorders>
              <w:top w:val="single" w:sz="4" w:space="0" w:color="auto"/>
              <w:left w:val="single" w:sz="4" w:space="0" w:color="auto"/>
              <w:bottom w:val="single" w:sz="4" w:space="0" w:color="auto"/>
              <w:right w:val="single" w:sz="4" w:space="0" w:color="auto"/>
            </w:tcBorders>
            <w:hideMark/>
          </w:tcPr>
          <w:p w14:paraId="7501DC9A" w14:textId="77777777" w:rsidR="00280A1A" w:rsidRDefault="00280A1A">
            <w:pPr>
              <w:spacing w:line="240" w:lineRule="auto"/>
              <w:jc w:val="center"/>
              <w:rPr>
                <w:lang w:eastAsia="en-CA"/>
              </w:rPr>
            </w:pPr>
            <w:r>
              <w:rPr>
                <w:lang w:eastAsia="en-CA"/>
              </w:rPr>
              <w:t>0202</w:t>
            </w:r>
          </w:p>
        </w:tc>
        <w:tc>
          <w:tcPr>
            <w:tcW w:w="1491" w:type="pct"/>
            <w:tcBorders>
              <w:top w:val="single" w:sz="4" w:space="0" w:color="auto"/>
              <w:left w:val="single" w:sz="4" w:space="0" w:color="auto"/>
              <w:bottom w:val="single" w:sz="4" w:space="0" w:color="auto"/>
              <w:right w:val="single" w:sz="4" w:space="0" w:color="auto"/>
            </w:tcBorders>
            <w:hideMark/>
          </w:tcPr>
          <w:p w14:paraId="7501DC9B" w14:textId="77777777" w:rsidR="00280A1A" w:rsidRDefault="00280A1A">
            <w:pPr>
              <w:spacing w:line="240" w:lineRule="auto"/>
              <w:jc w:val="center"/>
              <w:rPr>
                <w:lang w:eastAsia="en-CA"/>
              </w:rPr>
            </w:pPr>
            <w:r>
              <w:rPr>
                <w:lang w:eastAsia="en-CA"/>
              </w:rPr>
              <w:t>INVALID MERCHANT ID</w:t>
            </w:r>
          </w:p>
        </w:tc>
      </w:tr>
      <w:tr w:rsidR="00280A1A" w14:paraId="7501DCA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D" w14:textId="77777777" w:rsidR="00280A1A" w:rsidRDefault="00280A1A">
            <w:pPr>
              <w:spacing w:line="240" w:lineRule="auto"/>
              <w:jc w:val="center"/>
              <w:rPr>
                <w:lang w:eastAsia="en-CA"/>
              </w:rPr>
            </w:pPr>
            <w:r>
              <w:rPr>
                <w:lang w:eastAsia="en-CA"/>
              </w:rPr>
              <w:t>429</w:t>
            </w:r>
          </w:p>
        </w:tc>
        <w:tc>
          <w:tcPr>
            <w:tcW w:w="1381" w:type="pct"/>
            <w:tcBorders>
              <w:top w:val="single" w:sz="4" w:space="0" w:color="auto"/>
              <w:left w:val="single" w:sz="4" w:space="0" w:color="auto"/>
              <w:bottom w:val="single" w:sz="4" w:space="0" w:color="auto"/>
              <w:right w:val="single" w:sz="4" w:space="0" w:color="auto"/>
            </w:tcBorders>
            <w:hideMark/>
          </w:tcPr>
          <w:p w14:paraId="7501DC9E" w14:textId="77777777" w:rsidR="00280A1A" w:rsidRDefault="00280A1A">
            <w:pPr>
              <w:spacing w:line="240" w:lineRule="auto"/>
              <w:jc w:val="center"/>
              <w:rPr>
                <w:lang w:eastAsia="en-CA"/>
              </w:rPr>
            </w:pPr>
            <w:r>
              <w:rPr>
                <w:lang w:eastAsia="en-CA"/>
              </w:rPr>
              <w:t>ACCOUNT ERROR</w:t>
            </w:r>
          </w:p>
        </w:tc>
        <w:tc>
          <w:tcPr>
            <w:tcW w:w="1232" w:type="pct"/>
            <w:tcBorders>
              <w:top w:val="single" w:sz="4" w:space="0" w:color="auto"/>
              <w:left w:val="single" w:sz="4" w:space="0" w:color="auto"/>
              <w:bottom w:val="single" w:sz="4" w:space="0" w:color="auto"/>
              <w:right w:val="single" w:sz="4" w:space="0" w:color="auto"/>
            </w:tcBorders>
            <w:hideMark/>
          </w:tcPr>
          <w:p w14:paraId="7501DC9F"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A0" w14:textId="77777777" w:rsidR="00280A1A" w:rsidRDefault="00280A1A">
            <w:pPr>
              <w:spacing w:line="240" w:lineRule="auto"/>
              <w:jc w:val="center"/>
              <w:rPr>
                <w:lang w:eastAsia="en-CA"/>
              </w:rPr>
            </w:pPr>
            <w:r>
              <w:rPr>
                <w:lang w:eastAsia="en-CA"/>
              </w:rPr>
              <w:t>INVALID ACCOUNT</w:t>
            </w:r>
          </w:p>
        </w:tc>
      </w:tr>
      <w:tr w:rsidR="00280A1A" w14:paraId="7501DCA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2" w14:textId="77777777" w:rsidR="00280A1A" w:rsidRDefault="00280A1A">
            <w:pPr>
              <w:spacing w:line="240" w:lineRule="auto"/>
              <w:jc w:val="center"/>
              <w:rPr>
                <w:lang w:eastAsia="en-CA"/>
              </w:rPr>
            </w:pPr>
            <w:r>
              <w:rPr>
                <w:lang w:eastAsia="en-CA"/>
              </w:rPr>
              <w:t>430</w:t>
            </w:r>
          </w:p>
        </w:tc>
        <w:tc>
          <w:tcPr>
            <w:tcW w:w="1381" w:type="pct"/>
            <w:tcBorders>
              <w:top w:val="single" w:sz="4" w:space="0" w:color="auto"/>
              <w:left w:val="single" w:sz="4" w:space="0" w:color="auto"/>
              <w:bottom w:val="single" w:sz="4" w:space="0" w:color="auto"/>
              <w:right w:val="single" w:sz="4" w:space="0" w:color="auto"/>
            </w:tcBorders>
            <w:hideMark/>
          </w:tcPr>
          <w:p w14:paraId="7501DCA3" w14:textId="77777777" w:rsidR="00280A1A" w:rsidRDefault="00280A1A">
            <w:pPr>
              <w:spacing w:line="240" w:lineRule="auto"/>
              <w:jc w:val="center"/>
              <w:rPr>
                <w:lang w:eastAsia="en-CA"/>
              </w:rPr>
            </w:pPr>
            <w:r>
              <w:rPr>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CA4" w14:textId="77777777" w:rsidR="00280A1A" w:rsidRDefault="00280A1A">
            <w:pPr>
              <w:spacing w:line="240" w:lineRule="auto"/>
              <w:jc w:val="center"/>
              <w:rPr>
                <w:lang w:eastAsia="en-CA"/>
              </w:rPr>
            </w:pPr>
            <w:r>
              <w:rPr>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CA5" w14:textId="77777777" w:rsidR="00280A1A" w:rsidRDefault="00280A1A">
            <w:pPr>
              <w:spacing w:line="240" w:lineRule="auto"/>
              <w:jc w:val="center"/>
              <w:rPr>
                <w:lang w:eastAsia="en-CA"/>
              </w:rPr>
            </w:pPr>
            <w:r>
              <w:rPr>
                <w:lang w:eastAsia="en-CA"/>
              </w:rPr>
              <w:t>CARD EXPIRED</w:t>
            </w:r>
          </w:p>
        </w:tc>
      </w:tr>
      <w:tr w:rsidR="00280A1A" w14:paraId="7501DCA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7" w14:textId="77777777" w:rsidR="00280A1A" w:rsidRDefault="00280A1A">
            <w:pPr>
              <w:spacing w:line="240" w:lineRule="auto"/>
              <w:jc w:val="center"/>
              <w:rPr>
                <w:lang w:eastAsia="en-CA"/>
              </w:rPr>
            </w:pPr>
            <w:r>
              <w:rPr>
                <w:lang w:eastAsia="en-CA"/>
              </w:rPr>
              <w:t>431</w:t>
            </w:r>
          </w:p>
        </w:tc>
        <w:tc>
          <w:tcPr>
            <w:tcW w:w="1381" w:type="pct"/>
            <w:tcBorders>
              <w:top w:val="single" w:sz="4" w:space="0" w:color="auto"/>
              <w:left w:val="single" w:sz="4" w:space="0" w:color="auto"/>
              <w:bottom w:val="single" w:sz="4" w:space="0" w:color="auto"/>
              <w:right w:val="single" w:sz="4" w:space="0" w:color="auto"/>
            </w:tcBorders>
            <w:hideMark/>
          </w:tcPr>
          <w:p w14:paraId="7501DCA8" w14:textId="77777777" w:rsidR="00280A1A" w:rsidRDefault="00280A1A">
            <w:pPr>
              <w:spacing w:line="240" w:lineRule="auto"/>
              <w:jc w:val="center"/>
              <w:rPr>
                <w:lang w:eastAsia="en-CA"/>
              </w:rPr>
            </w:pPr>
            <w:r>
              <w:rPr>
                <w:lang w:eastAsia="en-CA"/>
              </w:rPr>
              <w:t>CALL AMEX</w:t>
            </w:r>
          </w:p>
        </w:tc>
        <w:tc>
          <w:tcPr>
            <w:tcW w:w="1232" w:type="pct"/>
            <w:tcBorders>
              <w:top w:val="single" w:sz="4" w:space="0" w:color="auto"/>
              <w:left w:val="single" w:sz="4" w:space="0" w:color="auto"/>
              <w:bottom w:val="single" w:sz="4" w:space="0" w:color="auto"/>
              <w:right w:val="single" w:sz="4" w:space="0" w:color="auto"/>
            </w:tcBorders>
            <w:hideMark/>
          </w:tcPr>
          <w:p w14:paraId="7501DCA9"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AA" w14:textId="77777777" w:rsidR="00280A1A" w:rsidRDefault="00280A1A">
            <w:pPr>
              <w:spacing w:line="240" w:lineRule="auto"/>
              <w:jc w:val="center"/>
              <w:rPr>
                <w:lang w:eastAsia="en-CA"/>
              </w:rPr>
            </w:pPr>
            <w:r>
              <w:rPr>
                <w:lang w:eastAsia="en-CA"/>
              </w:rPr>
              <w:t>CALL AMEX</w:t>
            </w:r>
          </w:p>
        </w:tc>
      </w:tr>
      <w:tr w:rsidR="00280A1A" w14:paraId="7501DCB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C" w14:textId="77777777" w:rsidR="00280A1A" w:rsidRDefault="00280A1A">
            <w:pPr>
              <w:spacing w:line="240" w:lineRule="auto"/>
              <w:jc w:val="center"/>
              <w:rPr>
                <w:lang w:eastAsia="en-CA"/>
              </w:rPr>
            </w:pPr>
            <w:r>
              <w:rPr>
                <w:lang w:eastAsia="en-CA"/>
              </w:rPr>
              <w:t>434</w:t>
            </w:r>
          </w:p>
        </w:tc>
        <w:tc>
          <w:tcPr>
            <w:tcW w:w="1381" w:type="pct"/>
            <w:tcBorders>
              <w:top w:val="single" w:sz="4" w:space="0" w:color="auto"/>
              <w:left w:val="single" w:sz="4" w:space="0" w:color="auto"/>
              <w:bottom w:val="single" w:sz="4" w:space="0" w:color="auto"/>
              <w:right w:val="single" w:sz="4" w:space="0" w:color="auto"/>
            </w:tcBorders>
            <w:hideMark/>
          </w:tcPr>
          <w:p w14:paraId="7501DCAD" w14:textId="77777777" w:rsidR="00280A1A" w:rsidRDefault="00280A1A">
            <w:pPr>
              <w:spacing w:line="240" w:lineRule="auto"/>
              <w:jc w:val="center"/>
              <w:rPr>
                <w:lang w:eastAsia="en-CA"/>
              </w:rPr>
            </w:pPr>
            <w:r>
              <w:rPr>
                <w:lang w:eastAsia="en-CA"/>
              </w:rPr>
              <w:t>CALL AMEX 03</w:t>
            </w:r>
          </w:p>
        </w:tc>
        <w:tc>
          <w:tcPr>
            <w:tcW w:w="1232" w:type="pct"/>
            <w:tcBorders>
              <w:top w:val="single" w:sz="4" w:space="0" w:color="auto"/>
              <w:left w:val="single" w:sz="4" w:space="0" w:color="auto"/>
              <w:bottom w:val="single" w:sz="4" w:space="0" w:color="auto"/>
              <w:right w:val="single" w:sz="4" w:space="0" w:color="auto"/>
            </w:tcBorders>
            <w:hideMark/>
          </w:tcPr>
          <w:p w14:paraId="7501DCAE"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AF" w14:textId="77777777" w:rsidR="00280A1A" w:rsidRDefault="00280A1A">
            <w:pPr>
              <w:spacing w:line="240" w:lineRule="auto"/>
              <w:jc w:val="center"/>
              <w:rPr>
                <w:lang w:eastAsia="en-CA"/>
              </w:rPr>
            </w:pPr>
            <w:r>
              <w:rPr>
                <w:lang w:eastAsia="en-CA"/>
              </w:rPr>
              <w:t>CALL AMEX</w:t>
            </w:r>
          </w:p>
        </w:tc>
      </w:tr>
      <w:tr w:rsidR="00280A1A" w14:paraId="7501DCB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1" w14:textId="77777777" w:rsidR="00280A1A" w:rsidRDefault="00280A1A">
            <w:pPr>
              <w:spacing w:line="240" w:lineRule="auto"/>
              <w:jc w:val="center"/>
              <w:rPr>
                <w:lang w:eastAsia="en-CA"/>
              </w:rPr>
            </w:pPr>
            <w:r>
              <w:rPr>
                <w:lang w:eastAsia="en-CA"/>
              </w:rPr>
              <w:t>435</w:t>
            </w:r>
          </w:p>
        </w:tc>
        <w:tc>
          <w:tcPr>
            <w:tcW w:w="1381" w:type="pct"/>
            <w:tcBorders>
              <w:top w:val="single" w:sz="4" w:space="0" w:color="auto"/>
              <w:left w:val="single" w:sz="4" w:space="0" w:color="auto"/>
              <w:bottom w:val="single" w:sz="4" w:space="0" w:color="auto"/>
              <w:right w:val="single" w:sz="4" w:space="0" w:color="auto"/>
            </w:tcBorders>
            <w:hideMark/>
          </w:tcPr>
          <w:p w14:paraId="7501DCB2" w14:textId="77777777" w:rsidR="00280A1A" w:rsidRDefault="00280A1A">
            <w:pPr>
              <w:spacing w:line="240" w:lineRule="auto"/>
              <w:jc w:val="center"/>
              <w:rPr>
                <w:lang w:eastAsia="en-CA"/>
              </w:rPr>
            </w:pPr>
            <w:r>
              <w:rPr>
                <w:lang w:eastAsia="en-CA"/>
              </w:rPr>
              <w:t>SYSTEM DOWN ... Amex</w:t>
            </w:r>
          </w:p>
        </w:tc>
        <w:tc>
          <w:tcPr>
            <w:tcW w:w="1232" w:type="pct"/>
            <w:tcBorders>
              <w:top w:val="single" w:sz="4" w:space="0" w:color="auto"/>
              <w:left w:val="single" w:sz="4" w:space="0" w:color="auto"/>
              <w:bottom w:val="single" w:sz="4" w:space="0" w:color="auto"/>
              <w:right w:val="single" w:sz="4" w:space="0" w:color="auto"/>
            </w:tcBorders>
            <w:hideMark/>
          </w:tcPr>
          <w:p w14:paraId="7501DCB3"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B4" w14:textId="77777777" w:rsidR="00280A1A" w:rsidRDefault="00280A1A">
            <w:pPr>
              <w:spacing w:line="240" w:lineRule="auto"/>
              <w:jc w:val="center"/>
              <w:rPr>
                <w:lang w:eastAsia="en-CA"/>
              </w:rPr>
            </w:pPr>
            <w:r>
              <w:rPr>
                <w:lang w:eastAsia="en-CA"/>
              </w:rPr>
              <w:t>SYSTEM DOWN</w:t>
            </w:r>
          </w:p>
        </w:tc>
      </w:tr>
      <w:tr w:rsidR="00280A1A" w14:paraId="7501DCB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6" w14:textId="77777777" w:rsidR="00280A1A" w:rsidRDefault="00280A1A">
            <w:pPr>
              <w:spacing w:line="240" w:lineRule="auto"/>
              <w:jc w:val="center"/>
              <w:rPr>
                <w:lang w:eastAsia="en-CA"/>
              </w:rPr>
            </w:pPr>
            <w:r>
              <w:rPr>
                <w:lang w:eastAsia="en-CA"/>
              </w:rPr>
              <w:t>436</w:t>
            </w:r>
          </w:p>
        </w:tc>
        <w:tc>
          <w:tcPr>
            <w:tcW w:w="1381" w:type="pct"/>
            <w:tcBorders>
              <w:top w:val="single" w:sz="4" w:space="0" w:color="auto"/>
              <w:left w:val="single" w:sz="4" w:space="0" w:color="auto"/>
              <w:bottom w:val="single" w:sz="4" w:space="0" w:color="auto"/>
              <w:right w:val="single" w:sz="4" w:space="0" w:color="auto"/>
            </w:tcBorders>
            <w:hideMark/>
          </w:tcPr>
          <w:p w14:paraId="7501DCB7" w14:textId="77777777" w:rsidR="00280A1A" w:rsidRDefault="00280A1A">
            <w:pPr>
              <w:spacing w:line="240" w:lineRule="auto"/>
              <w:jc w:val="center"/>
              <w:rPr>
                <w:lang w:eastAsia="en-CA"/>
              </w:rPr>
            </w:pPr>
            <w:r>
              <w:rPr>
                <w:lang w:eastAsia="en-CA"/>
              </w:rPr>
              <w:t>CALL AMEX 05</w:t>
            </w:r>
          </w:p>
        </w:tc>
        <w:tc>
          <w:tcPr>
            <w:tcW w:w="1232" w:type="pct"/>
            <w:tcBorders>
              <w:top w:val="single" w:sz="4" w:space="0" w:color="auto"/>
              <w:left w:val="single" w:sz="4" w:space="0" w:color="auto"/>
              <w:bottom w:val="single" w:sz="4" w:space="0" w:color="auto"/>
              <w:right w:val="single" w:sz="4" w:space="0" w:color="auto"/>
            </w:tcBorders>
            <w:hideMark/>
          </w:tcPr>
          <w:p w14:paraId="7501DCB8"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B9" w14:textId="77777777" w:rsidR="00280A1A" w:rsidRDefault="00280A1A">
            <w:pPr>
              <w:spacing w:line="240" w:lineRule="auto"/>
              <w:jc w:val="center"/>
              <w:rPr>
                <w:lang w:eastAsia="en-CA"/>
              </w:rPr>
            </w:pPr>
            <w:r>
              <w:rPr>
                <w:lang w:eastAsia="en-CA"/>
              </w:rPr>
              <w:t>CALL AMEX</w:t>
            </w:r>
          </w:p>
        </w:tc>
      </w:tr>
      <w:tr w:rsidR="00280A1A" w14:paraId="7501DCB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B" w14:textId="77777777" w:rsidR="00280A1A" w:rsidRDefault="00280A1A">
            <w:pPr>
              <w:spacing w:line="240" w:lineRule="auto"/>
              <w:jc w:val="center"/>
              <w:rPr>
                <w:lang w:eastAsia="en-CA"/>
              </w:rPr>
            </w:pPr>
            <w:r>
              <w:rPr>
                <w:lang w:eastAsia="en-CA"/>
              </w:rPr>
              <w:t>437</w:t>
            </w:r>
          </w:p>
        </w:tc>
        <w:tc>
          <w:tcPr>
            <w:tcW w:w="1381" w:type="pct"/>
            <w:tcBorders>
              <w:top w:val="single" w:sz="4" w:space="0" w:color="auto"/>
              <w:left w:val="single" w:sz="4" w:space="0" w:color="auto"/>
              <w:bottom w:val="single" w:sz="4" w:space="0" w:color="auto"/>
              <w:right w:val="single" w:sz="4" w:space="0" w:color="auto"/>
            </w:tcBorders>
            <w:hideMark/>
          </w:tcPr>
          <w:p w14:paraId="7501DCBC" w14:textId="77777777" w:rsidR="00280A1A" w:rsidRDefault="00280A1A">
            <w:pPr>
              <w:spacing w:line="240" w:lineRule="auto"/>
              <w:jc w:val="center"/>
              <w:rPr>
                <w:lang w:eastAsia="en-CA"/>
              </w:rPr>
            </w:pPr>
            <w:r>
              <w:rPr>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BD"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BE" w14:textId="77777777" w:rsidR="00280A1A" w:rsidRDefault="00280A1A">
            <w:pPr>
              <w:spacing w:line="240" w:lineRule="auto"/>
              <w:jc w:val="center"/>
              <w:rPr>
                <w:lang w:eastAsia="en-CA"/>
              </w:rPr>
            </w:pPr>
            <w:r>
              <w:rPr>
                <w:lang w:eastAsia="en-CA"/>
              </w:rPr>
              <w:t>DECLINE</w:t>
            </w:r>
          </w:p>
        </w:tc>
      </w:tr>
      <w:tr w:rsidR="00280A1A" w14:paraId="7501DCC4" w14:textId="77777777" w:rsidTr="00280A1A">
        <w:trPr>
          <w:cantSplit/>
          <w:trHeight w:val="269"/>
          <w:jc w:val="center"/>
        </w:trPr>
        <w:tc>
          <w:tcPr>
            <w:tcW w:w="896" w:type="pct"/>
            <w:tcBorders>
              <w:top w:val="single" w:sz="4" w:space="0" w:color="auto"/>
              <w:left w:val="single" w:sz="4" w:space="0" w:color="auto"/>
              <w:bottom w:val="single" w:sz="4" w:space="0" w:color="auto"/>
              <w:right w:val="single" w:sz="4" w:space="0" w:color="auto"/>
            </w:tcBorders>
            <w:hideMark/>
          </w:tcPr>
          <w:p w14:paraId="7501DCC0" w14:textId="77777777" w:rsidR="00280A1A" w:rsidRDefault="00280A1A">
            <w:pPr>
              <w:spacing w:line="240" w:lineRule="auto"/>
              <w:jc w:val="center"/>
              <w:rPr>
                <w:lang w:eastAsia="en-CA"/>
              </w:rPr>
            </w:pPr>
            <w:r>
              <w:rPr>
                <w:lang w:eastAsia="en-CA"/>
              </w:rPr>
              <w:t>438</w:t>
            </w:r>
          </w:p>
        </w:tc>
        <w:tc>
          <w:tcPr>
            <w:tcW w:w="1381" w:type="pct"/>
            <w:tcBorders>
              <w:top w:val="single" w:sz="4" w:space="0" w:color="auto"/>
              <w:left w:val="single" w:sz="4" w:space="0" w:color="auto"/>
              <w:bottom w:val="single" w:sz="4" w:space="0" w:color="auto"/>
              <w:right w:val="single" w:sz="4" w:space="0" w:color="auto"/>
            </w:tcBorders>
            <w:hideMark/>
          </w:tcPr>
          <w:p w14:paraId="7501DCC1" w14:textId="77777777" w:rsidR="00280A1A" w:rsidRDefault="00280A1A">
            <w:pPr>
              <w:spacing w:line="240" w:lineRule="auto"/>
              <w:jc w:val="center"/>
              <w:rPr>
                <w:lang w:eastAsia="en-CA"/>
              </w:rPr>
            </w:pPr>
            <w:r>
              <w:rPr>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C2"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C3" w14:textId="77777777" w:rsidR="00280A1A" w:rsidRDefault="00280A1A">
            <w:pPr>
              <w:spacing w:line="240" w:lineRule="auto"/>
              <w:jc w:val="center"/>
              <w:rPr>
                <w:lang w:eastAsia="en-CA"/>
              </w:rPr>
            </w:pPr>
            <w:r>
              <w:rPr>
                <w:lang w:eastAsia="en-CA"/>
              </w:rPr>
              <w:t>DECLINE</w:t>
            </w:r>
          </w:p>
        </w:tc>
      </w:tr>
      <w:tr w:rsidR="00280A1A" w14:paraId="7501DCC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5" w14:textId="77777777" w:rsidR="00280A1A" w:rsidRDefault="00280A1A">
            <w:pPr>
              <w:spacing w:line="240" w:lineRule="auto"/>
              <w:jc w:val="center"/>
              <w:rPr>
                <w:lang w:eastAsia="en-CA"/>
              </w:rPr>
            </w:pPr>
            <w:r>
              <w:rPr>
                <w:lang w:eastAsia="en-CA"/>
              </w:rPr>
              <w:t>439</w:t>
            </w:r>
          </w:p>
        </w:tc>
        <w:tc>
          <w:tcPr>
            <w:tcW w:w="1381" w:type="pct"/>
            <w:tcBorders>
              <w:top w:val="single" w:sz="4" w:space="0" w:color="auto"/>
              <w:left w:val="single" w:sz="4" w:space="0" w:color="auto"/>
              <w:bottom w:val="single" w:sz="4" w:space="0" w:color="auto"/>
              <w:right w:val="single" w:sz="4" w:space="0" w:color="auto"/>
            </w:tcBorders>
            <w:hideMark/>
          </w:tcPr>
          <w:p w14:paraId="7501DCC6" w14:textId="77777777" w:rsidR="00280A1A" w:rsidRDefault="00280A1A">
            <w:pPr>
              <w:spacing w:line="240" w:lineRule="auto"/>
              <w:jc w:val="center"/>
              <w:rPr>
                <w:lang w:eastAsia="en-CA"/>
              </w:rPr>
            </w:pPr>
            <w:r>
              <w:rPr>
                <w:lang w:eastAsia="en-CA"/>
              </w:rPr>
              <w:t>SERVER ERROR</w:t>
            </w:r>
          </w:p>
        </w:tc>
        <w:tc>
          <w:tcPr>
            <w:tcW w:w="1232" w:type="pct"/>
            <w:tcBorders>
              <w:top w:val="single" w:sz="4" w:space="0" w:color="auto"/>
              <w:left w:val="single" w:sz="4" w:space="0" w:color="auto"/>
              <w:bottom w:val="single" w:sz="4" w:space="0" w:color="auto"/>
              <w:right w:val="single" w:sz="4" w:space="0" w:color="auto"/>
            </w:tcBorders>
            <w:hideMark/>
          </w:tcPr>
          <w:p w14:paraId="7501DCC7"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C8" w14:textId="77777777" w:rsidR="00280A1A" w:rsidRDefault="00280A1A">
            <w:pPr>
              <w:spacing w:line="240" w:lineRule="auto"/>
              <w:jc w:val="center"/>
              <w:rPr>
                <w:lang w:eastAsia="en-CA"/>
              </w:rPr>
            </w:pPr>
            <w:r>
              <w:rPr>
                <w:lang w:eastAsia="en-CA"/>
              </w:rPr>
              <w:t>SYSTEM Donwn</w:t>
            </w:r>
          </w:p>
        </w:tc>
      </w:tr>
      <w:tr w:rsidR="00280A1A" w14:paraId="7501DCC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A" w14:textId="77777777" w:rsidR="00280A1A" w:rsidRDefault="00280A1A">
            <w:pPr>
              <w:spacing w:line="240" w:lineRule="auto"/>
              <w:jc w:val="center"/>
              <w:rPr>
                <w:lang w:eastAsia="en-CA"/>
              </w:rPr>
            </w:pPr>
            <w:r>
              <w:rPr>
                <w:lang w:eastAsia="en-CA"/>
              </w:rPr>
              <w:t>440</w:t>
            </w:r>
          </w:p>
        </w:tc>
        <w:tc>
          <w:tcPr>
            <w:tcW w:w="1381" w:type="pct"/>
            <w:tcBorders>
              <w:top w:val="single" w:sz="4" w:space="0" w:color="auto"/>
              <w:left w:val="single" w:sz="4" w:space="0" w:color="auto"/>
              <w:bottom w:val="single" w:sz="4" w:space="0" w:color="auto"/>
              <w:right w:val="single" w:sz="4" w:space="0" w:color="auto"/>
            </w:tcBorders>
            <w:hideMark/>
          </w:tcPr>
          <w:p w14:paraId="7501DCCB" w14:textId="77777777" w:rsidR="00280A1A" w:rsidRDefault="00280A1A">
            <w:pPr>
              <w:spacing w:line="240" w:lineRule="auto"/>
              <w:jc w:val="center"/>
              <w:rPr>
                <w:lang w:eastAsia="en-CA"/>
              </w:rPr>
            </w:pPr>
            <w:r>
              <w:rPr>
                <w:lang w:eastAsia="en-CA"/>
              </w:rPr>
              <w:t>CALL AMEX</w:t>
            </w:r>
          </w:p>
        </w:tc>
        <w:tc>
          <w:tcPr>
            <w:tcW w:w="1232" w:type="pct"/>
            <w:tcBorders>
              <w:top w:val="single" w:sz="4" w:space="0" w:color="auto"/>
              <w:left w:val="single" w:sz="4" w:space="0" w:color="auto"/>
              <w:bottom w:val="single" w:sz="4" w:space="0" w:color="auto"/>
              <w:right w:val="single" w:sz="4" w:space="0" w:color="auto"/>
            </w:tcBorders>
            <w:hideMark/>
          </w:tcPr>
          <w:p w14:paraId="7501DCCC"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CD" w14:textId="77777777" w:rsidR="00280A1A" w:rsidRDefault="00280A1A">
            <w:pPr>
              <w:spacing w:line="240" w:lineRule="auto"/>
              <w:jc w:val="center"/>
              <w:rPr>
                <w:lang w:eastAsia="en-CA"/>
              </w:rPr>
            </w:pPr>
            <w:r>
              <w:rPr>
                <w:lang w:eastAsia="en-CA"/>
              </w:rPr>
              <w:t>CALL AMEX</w:t>
            </w:r>
          </w:p>
        </w:tc>
      </w:tr>
      <w:tr w:rsidR="00280A1A" w14:paraId="7501DCD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F" w14:textId="77777777" w:rsidR="00280A1A" w:rsidRDefault="00280A1A">
            <w:pPr>
              <w:spacing w:line="240" w:lineRule="auto"/>
              <w:jc w:val="center"/>
              <w:rPr>
                <w:lang w:eastAsia="en-CA"/>
              </w:rPr>
            </w:pPr>
            <w:r>
              <w:rPr>
                <w:lang w:eastAsia="en-CA"/>
              </w:rPr>
              <w:t>441</w:t>
            </w:r>
          </w:p>
        </w:tc>
        <w:tc>
          <w:tcPr>
            <w:tcW w:w="1381" w:type="pct"/>
            <w:tcBorders>
              <w:top w:val="single" w:sz="4" w:space="0" w:color="auto"/>
              <w:left w:val="single" w:sz="4" w:space="0" w:color="auto"/>
              <w:bottom w:val="single" w:sz="4" w:space="0" w:color="auto"/>
              <w:right w:val="single" w:sz="4" w:space="0" w:color="auto"/>
            </w:tcBorders>
            <w:hideMark/>
          </w:tcPr>
          <w:p w14:paraId="7501DCD0" w14:textId="77777777" w:rsidR="00280A1A" w:rsidRDefault="00280A1A">
            <w:pPr>
              <w:spacing w:line="240" w:lineRule="auto"/>
              <w:jc w:val="center"/>
              <w:rPr>
                <w:lang w:eastAsia="en-CA"/>
              </w:rPr>
            </w:pPr>
            <w:r>
              <w:rPr>
                <w:lang w:eastAsia="en-CA"/>
              </w:rPr>
              <w:t>AMOUNT ERROR RETRY</w:t>
            </w:r>
          </w:p>
        </w:tc>
        <w:tc>
          <w:tcPr>
            <w:tcW w:w="1232" w:type="pct"/>
            <w:tcBorders>
              <w:top w:val="single" w:sz="4" w:space="0" w:color="auto"/>
              <w:left w:val="single" w:sz="4" w:space="0" w:color="auto"/>
              <w:bottom w:val="single" w:sz="4" w:space="0" w:color="auto"/>
              <w:right w:val="single" w:sz="4" w:space="0" w:color="auto"/>
            </w:tcBorders>
            <w:hideMark/>
          </w:tcPr>
          <w:p w14:paraId="7501DCD1" w14:textId="77777777" w:rsidR="00280A1A" w:rsidRDefault="00280A1A">
            <w:pPr>
              <w:spacing w:line="240" w:lineRule="auto"/>
              <w:jc w:val="center"/>
              <w:rPr>
                <w:lang w:eastAsia="en-CA"/>
              </w:rPr>
            </w:pPr>
            <w:r>
              <w:rPr>
                <w:lang w:eastAsia="en-CA"/>
              </w:rPr>
              <w:t>0605</w:t>
            </w:r>
          </w:p>
        </w:tc>
        <w:tc>
          <w:tcPr>
            <w:tcW w:w="1491" w:type="pct"/>
            <w:tcBorders>
              <w:top w:val="single" w:sz="4" w:space="0" w:color="auto"/>
              <w:left w:val="single" w:sz="4" w:space="0" w:color="auto"/>
              <w:bottom w:val="single" w:sz="4" w:space="0" w:color="auto"/>
              <w:right w:val="single" w:sz="4" w:space="0" w:color="auto"/>
            </w:tcBorders>
            <w:hideMark/>
          </w:tcPr>
          <w:p w14:paraId="7501DCD2" w14:textId="77777777" w:rsidR="00280A1A" w:rsidRDefault="00280A1A">
            <w:pPr>
              <w:spacing w:line="240" w:lineRule="auto"/>
              <w:jc w:val="center"/>
              <w:rPr>
                <w:lang w:eastAsia="en-CA"/>
              </w:rPr>
            </w:pPr>
            <w:r>
              <w:rPr>
                <w:lang w:eastAsia="en-CA"/>
              </w:rPr>
              <w:t>INVALID AMOUNT</w:t>
            </w:r>
          </w:p>
        </w:tc>
      </w:tr>
      <w:tr w:rsidR="00280A1A" w14:paraId="7501DCD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D4" w14:textId="77777777" w:rsidR="00280A1A" w:rsidRDefault="00280A1A">
            <w:pPr>
              <w:spacing w:line="240" w:lineRule="auto"/>
              <w:jc w:val="center"/>
              <w:rPr>
                <w:lang w:eastAsia="en-CA"/>
              </w:rPr>
            </w:pPr>
            <w:r>
              <w:rPr>
                <w:lang w:eastAsia="en-CA"/>
              </w:rPr>
              <w:t>475</w:t>
            </w:r>
          </w:p>
        </w:tc>
        <w:tc>
          <w:tcPr>
            <w:tcW w:w="1381" w:type="pct"/>
            <w:tcBorders>
              <w:top w:val="single" w:sz="4" w:space="0" w:color="auto"/>
              <w:left w:val="single" w:sz="4" w:space="0" w:color="auto"/>
              <w:bottom w:val="single" w:sz="4" w:space="0" w:color="auto"/>
              <w:right w:val="single" w:sz="4" w:space="0" w:color="auto"/>
            </w:tcBorders>
            <w:hideMark/>
          </w:tcPr>
          <w:p w14:paraId="7501DCD5" w14:textId="77777777" w:rsidR="00280A1A" w:rsidRDefault="00280A1A">
            <w:pPr>
              <w:spacing w:line="240" w:lineRule="auto"/>
              <w:jc w:val="center"/>
              <w:rPr>
                <w:lang w:eastAsia="en-CA"/>
              </w:rPr>
            </w:pPr>
            <w:r>
              <w:rPr>
                <w:lang w:eastAsia="en-CA"/>
              </w:rPr>
              <w:t>DECLINED - INVALID EXPIRY</w:t>
            </w:r>
          </w:p>
        </w:tc>
        <w:tc>
          <w:tcPr>
            <w:tcW w:w="1232" w:type="pct"/>
            <w:tcBorders>
              <w:top w:val="single" w:sz="4" w:space="0" w:color="auto"/>
              <w:left w:val="single" w:sz="4" w:space="0" w:color="auto"/>
              <w:bottom w:val="single" w:sz="4" w:space="0" w:color="auto"/>
              <w:right w:val="single" w:sz="4" w:space="0" w:color="auto"/>
            </w:tcBorders>
            <w:hideMark/>
          </w:tcPr>
          <w:p w14:paraId="7501DCD6" w14:textId="77777777" w:rsidR="00280A1A" w:rsidRDefault="00280A1A">
            <w:pPr>
              <w:spacing w:line="240" w:lineRule="auto"/>
              <w:jc w:val="center"/>
              <w:rPr>
                <w:lang w:eastAsia="en-CA"/>
              </w:rPr>
            </w:pPr>
            <w:r>
              <w:rPr>
                <w:lang w:eastAsia="en-CA"/>
              </w:rPr>
              <w:t>0205</w:t>
            </w:r>
          </w:p>
        </w:tc>
        <w:tc>
          <w:tcPr>
            <w:tcW w:w="1491" w:type="pct"/>
            <w:tcBorders>
              <w:top w:val="single" w:sz="4" w:space="0" w:color="auto"/>
              <w:left w:val="single" w:sz="4" w:space="0" w:color="auto"/>
              <w:bottom w:val="single" w:sz="4" w:space="0" w:color="auto"/>
              <w:right w:val="single" w:sz="4" w:space="0" w:color="auto"/>
            </w:tcBorders>
            <w:hideMark/>
          </w:tcPr>
          <w:p w14:paraId="7501DCD7" w14:textId="77777777" w:rsidR="00280A1A" w:rsidRDefault="00280A1A">
            <w:pPr>
              <w:spacing w:line="240" w:lineRule="auto"/>
              <w:jc w:val="center"/>
              <w:rPr>
                <w:lang w:eastAsia="en-CA"/>
              </w:rPr>
            </w:pPr>
            <w:r>
              <w:rPr>
                <w:lang w:eastAsia="en-CA"/>
              </w:rPr>
              <w:t>INV EXPIRY DATE</w:t>
            </w:r>
          </w:p>
        </w:tc>
      </w:tr>
      <w:tr w:rsidR="00280A1A" w14:paraId="7501DCD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D9" w14:textId="77777777" w:rsidR="00280A1A" w:rsidRDefault="00280A1A">
            <w:pPr>
              <w:spacing w:line="240" w:lineRule="auto"/>
              <w:jc w:val="center"/>
              <w:rPr>
                <w:lang w:eastAsia="en-CA"/>
              </w:rPr>
            </w:pPr>
            <w:r>
              <w:rPr>
                <w:lang w:eastAsia="en-CA"/>
              </w:rPr>
              <w:t>476</w:t>
            </w:r>
          </w:p>
        </w:tc>
        <w:tc>
          <w:tcPr>
            <w:tcW w:w="1381" w:type="pct"/>
            <w:tcBorders>
              <w:top w:val="single" w:sz="4" w:space="0" w:color="auto"/>
              <w:left w:val="single" w:sz="4" w:space="0" w:color="auto"/>
              <w:bottom w:val="single" w:sz="4" w:space="0" w:color="auto"/>
              <w:right w:val="single" w:sz="4" w:space="0" w:color="auto"/>
            </w:tcBorders>
            <w:hideMark/>
          </w:tcPr>
          <w:p w14:paraId="7501DCDA" w14:textId="77777777" w:rsidR="00280A1A" w:rsidRDefault="00280A1A">
            <w:pPr>
              <w:spacing w:line="240" w:lineRule="auto"/>
              <w:jc w:val="center"/>
              <w:rPr>
                <w:lang w:eastAsia="en-CA"/>
              </w:rPr>
            </w:pPr>
            <w:r>
              <w:rPr>
                <w:lang w:eastAsia="en-CA"/>
              </w:rPr>
              <w:t>DECLINED Invalid transaction, rejected</w:t>
            </w:r>
          </w:p>
        </w:tc>
        <w:tc>
          <w:tcPr>
            <w:tcW w:w="1232" w:type="pct"/>
            <w:tcBorders>
              <w:top w:val="single" w:sz="4" w:space="0" w:color="auto"/>
              <w:left w:val="single" w:sz="4" w:space="0" w:color="auto"/>
              <w:bottom w:val="single" w:sz="4" w:space="0" w:color="auto"/>
              <w:right w:val="single" w:sz="4" w:space="0" w:color="auto"/>
            </w:tcBorders>
            <w:hideMark/>
          </w:tcPr>
          <w:p w14:paraId="7501DCDB"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DC" w14:textId="77777777" w:rsidR="00280A1A" w:rsidRDefault="00280A1A">
            <w:pPr>
              <w:spacing w:line="240" w:lineRule="auto"/>
              <w:jc w:val="center"/>
              <w:rPr>
                <w:lang w:eastAsia="en-CA"/>
              </w:rPr>
            </w:pPr>
            <w:r>
              <w:rPr>
                <w:lang w:eastAsia="en-CA"/>
              </w:rPr>
              <w:t>INVALID TRANS</w:t>
            </w:r>
          </w:p>
        </w:tc>
      </w:tr>
      <w:tr w:rsidR="00280A1A" w14:paraId="7501DCE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DE" w14:textId="77777777" w:rsidR="00280A1A" w:rsidRDefault="00280A1A">
            <w:pPr>
              <w:spacing w:line="240" w:lineRule="auto"/>
              <w:jc w:val="center"/>
              <w:rPr>
                <w:lang w:eastAsia="en-CA"/>
              </w:rPr>
            </w:pPr>
            <w:r>
              <w:rPr>
                <w:lang w:eastAsia="en-CA"/>
              </w:rPr>
              <w:lastRenderedPageBreak/>
              <w:t>477</w:t>
            </w:r>
          </w:p>
        </w:tc>
        <w:tc>
          <w:tcPr>
            <w:tcW w:w="1381" w:type="pct"/>
            <w:tcBorders>
              <w:top w:val="single" w:sz="4" w:space="0" w:color="auto"/>
              <w:left w:val="single" w:sz="4" w:space="0" w:color="auto"/>
              <w:bottom w:val="single" w:sz="4" w:space="0" w:color="auto"/>
              <w:right w:val="single" w:sz="4" w:space="0" w:color="auto"/>
            </w:tcBorders>
            <w:hideMark/>
          </w:tcPr>
          <w:p w14:paraId="7501DCDF" w14:textId="77777777" w:rsidR="00280A1A" w:rsidRDefault="00280A1A">
            <w:pPr>
              <w:spacing w:line="240" w:lineRule="auto"/>
              <w:jc w:val="center"/>
              <w:rPr>
                <w:lang w:eastAsia="en-CA"/>
              </w:rPr>
            </w:pPr>
            <w:r>
              <w:rPr>
                <w:lang w:eastAsia="en-CA"/>
              </w:rPr>
              <w:t>DECLINED UNKNOWN ACCOUNT</w:t>
            </w:r>
          </w:p>
        </w:tc>
        <w:tc>
          <w:tcPr>
            <w:tcW w:w="1232" w:type="pct"/>
            <w:tcBorders>
              <w:top w:val="single" w:sz="4" w:space="0" w:color="auto"/>
              <w:left w:val="single" w:sz="4" w:space="0" w:color="auto"/>
              <w:bottom w:val="single" w:sz="4" w:space="0" w:color="auto"/>
              <w:right w:val="single" w:sz="4" w:space="0" w:color="auto"/>
            </w:tcBorders>
            <w:hideMark/>
          </w:tcPr>
          <w:p w14:paraId="7501DCE0"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E1" w14:textId="77777777" w:rsidR="00280A1A" w:rsidRDefault="00280A1A">
            <w:pPr>
              <w:spacing w:line="240" w:lineRule="auto"/>
              <w:jc w:val="center"/>
              <w:rPr>
                <w:lang w:eastAsia="en-CA"/>
              </w:rPr>
            </w:pPr>
            <w:r>
              <w:rPr>
                <w:lang w:eastAsia="en-CA"/>
              </w:rPr>
              <w:t>INVALID ACCOUNT</w:t>
            </w:r>
          </w:p>
        </w:tc>
      </w:tr>
      <w:tr w:rsidR="00280A1A" w14:paraId="7501DCE7"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E3" w14:textId="77777777" w:rsidR="00280A1A" w:rsidRDefault="00280A1A">
            <w:pPr>
              <w:spacing w:line="240" w:lineRule="auto"/>
              <w:jc w:val="center"/>
              <w:rPr>
                <w:lang w:eastAsia="en-CA"/>
              </w:rPr>
            </w:pPr>
            <w:r>
              <w:rPr>
                <w:lang w:eastAsia="en-CA"/>
              </w:rPr>
              <w:t>478</w:t>
            </w:r>
          </w:p>
        </w:tc>
        <w:tc>
          <w:tcPr>
            <w:tcW w:w="1381" w:type="pct"/>
            <w:tcBorders>
              <w:top w:val="single" w:sz="4" w:space="0" w:color="auto"/>
              <w:left w:val="single" w:sz="4" w:space="0" w:color="auto"/>
              <w:bottom w:val="single" w:sz="4" w:space="0" w:color="auto"/>
              <w:right w:val="single" w:sz="4" w:space="0" w:color="auto"/>
            </w:tcBorders>
            <w:hideMark/>
          </w:tcPr>
          <w:p w14:paraId="7501DCE4" w14:textId="77777777" w:rsidR="00280A1A" w:rsidRDefault="00280A1A">
            <w:pPr>
              <w:spacing w:line="240" w:lineRule="auto"/>
              <w:jc w:val="center"/>
              <w:rPr>
                <w:lang w:eastAsia="en-CA"/>
              </w:rPr>
            </w:pPr>
            <w:r>
              <w:rPr>
                <w:lang w:eastAsia="en-CA"/>
              </w:rPr>
              <w:t>DECLINED 41-HOLD CARD CALL</w:t>
            </w:r>
          </w:p>
        </w:tc>
        <w:tc>
          <w:tcPr>
            <w:tcW w:w="1232" w:type="pct"/>
            <w:tcBorders>
              <w:top w:val="single" w:sz="4" w:space="0" w:color="auto"/>
              <w:left w:val="single" w:sz="4" w:space="0" w:color="auto"/>
              <w:bottom w:val="single" w:sz="4" w:space="0" w:color="auto"/>
              <w:right w:val="single" w:sz="4" w:space="0" w:color="auto"/>
            </w:tcBorders>
            <w:hideMark/>
          </w:tcPr>
          <w:p w14:paraId="7501DCE5"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E6" w14:textId="77777777" w:rsidR="00280A1A" w:rsidRDefault="00280A1A">
            <w:pPr>
              <w:spacing w:line="240" w:lineRule="auto"/>
              <w:jc w:val="center"/>
              <w:rPr>
                <w:lang w:eastAsia="en-CA"/>
              </w:rPr>
            </w:pPr>
            <w:r>
              <w:rPr>
                <w:lang w:eastAsia="en-CA"/>
              </w:rPr>
              <w:t>DECLINE-HOLD CARD</w:t>
            </w:r>
          </w:p>
        </w:tc>
      </w:tr>
      <w:tr w:rsidR="00280A1A" w14:paraId="7501DCE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E8" w14:textId="77777777" w:rsidR="00280A1A" w:rsidRDefault="00280A1A">
            <w:pPr>
              <w:spacing w:line="240" w:lineRule="auto"/>
              <w:jc w:val="center"/>
              <w:rPr>
                <w:lang w:eastAsia="en-CA"/>
              </w:rPr>
            </w:pPr>
            <w:r>
              <w:rPr>
                <w:lang w:eastAsia="en-CA"/>
              </w:rPr>
              <w:t>479</w:t>
            </w:r>
          </w:p>
        </w:tc>
        <w:tc>
          <w:tcPr>
            <w:tcW w:w="1381" w:type="pct"/>
            <w:tcBorders>
              <w:top w:val="single" w:sz="4" w:space="0" w:color="auto"/>
              <w:left w:val="single" w:sz="4" w:space="0" w:color="auto"/>
              <w:bottom w:val="single" w:sz="4" w:space="0" w:color="auto"/>
              <w:right w:val="single" w:sz="4" w:space="0" w:color="auto"/>
            </w:tcBorders>
            <w:hideMark/>
          </w:tcPr>
          <w:p w14:paraId="7501DCE9" w14:textId="77777777" w:rsidR="00280A1A" w:rsidRDefault="00280A1A">
            <w:pPr>
              <w:spacing w:line="240" w:lineRule="auto"/>
              <w:jc w:val="center"/>
              <w:rPr>
                <w:lang w:eastAsia="en-CA"/>
              </w:rPr>
            </w:pPr>
            <w:r>
              <w:rPr>
                <w:lang w:eastAsia="en-CA"/>
              </w:rPr>
              <w:t>DECLINED PICK UP CARD</w:t>
            </w:r>
          </w:p>
        </w:tc>
        <w:tc>
          <w:tcPr>
            <w:tcW w:w="1232" w:type="pct"/>
            <w:tcBorders>
              <w:top w:val="single" w:sz="4" w:space="0" w:color="auto"/>
              <w:left w:val="single" w:sz="4" w:space="0" w:color="auto"/>
              <w:bottom w:val="single" w:sz="4" w:space="0" w:color="auto"/>
              <w:right w:val="single" w:sz="4" w:space="0" w:color="auto"/>
            </w:tcBorders>
            <w:hideMark/>
          </w:tcPr>
          <w:p w14:paraId="7501DCEA"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EB" w14:textId="77777777" w:rsidR="00280A1A" w:rsidRDefault="00280A1A">
            <w:pPr>
              <w:spacing w:line="240" w:lineRule="auto"/>
              <w:jc w:val="center"/>
              <w:rPr>
                <w:lang w:eastAsia="en-CA"/>
              </w:rPr>
            </w:pPr>
            <w:r>
              <w:rPr>
                <w:lang w:eastAsia="en-CA"/>
              </w:rPr>
              <w:t>DECLINE-HOLD CARD</w:t>
            </w:r>
          </w:p>
        </w:tc>
      </w:tr>
      <w:tr w:rsidR="00280A1A" w14:paraId="7501DCF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ED" w14:textId="77777777" w:rsidR="00280A1A" w:rsidRDefault="00280A1A">
            <w:pPr>
              <w:spacing w:line="240" w:lineRule="auto"/>
              <w:jc w:val="center"/>
              <w:rPr>
                <w:lang w:eastAsia="en-CA"/>
              </w:rPr>
            </w:pPr>
            <w:r>
              <w:rPr>
                <w:lang w:eastAsia="en-CA"/>
              </w:rPr>
              <w:t>480</w:t>
            </w:r>
          </w:p>
        </w:tc>
        <w:tc>
          <w:tcPr>
            <w:tcW w:w="1381" w:type="pct"/>
            <w:tcBorders>
              <w:top w:val="single" w:sz="4" w:space="0" w:color="auto"/>
              <w:left w:val="single" w:sz="4" w:space="0" w:color="auto"/>
              <w:bottom w:val="single" w:sz="4" w:space="0" w:color="auto"/>
              <w:right w:val="single" w:sz="4" w:space="0" w:color="auto"/>
            </w:tcBorders>
            <w:hideMark/>
          </w:tcPr>
          <w:p w14:paraId="7501DCEE" w14:textId="77777777" w:rsidR="00280A1A" w:rsidRDefault="00280A1A">
            <w:pPr>
              <w:spacing w:line="240" w:lineRule="auto"/>
              <w:jc w:val="center"/>
              <w:rPr>
                <w:lang w:eastAsia="en-CA"/>
              </w:rPr>
            </w:pPr>
            <w:r>
              <w:rPr>
                <w:lang w:eastAsia="en-CA"/>
              </w:rPr>
              <w:t>DECLINED 43-HOLD CARD CALL</w:t>
            </w:r>
          </w:p>
        </w:tc>
        <w:tc>
          <w:tcPr>
            <w:tcW w:w="1232" w:type="pct"/>
            <w:tcBorders>
              <w:top w:val="single" w:sz="4" w:space="0" w:color="auto"/>
              <w:left w:val="single" w:sz="4" w:space="0" w:color="auto"/>
              <w:bottom w:val="single" w:sz="4" w:space="0" w:color="auto"/>
              <w:right w:val="single" w:sz="4" w:space="0" w:color="auto"/>
            </w:tcBorders>
            <w:hideMark/>
          </w:tcPr>
          <w:p w14:paraId="7501DCEF"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F0" w14:textId="77777777" w:rsidR="00280A1A" w:rsidRDefault="00280A1A">
            <w:pPr>
              <w:spacing w:line="240" w:lineRule="auto"/>
              <w:jc w:val="center"/>
              <w:rPr>
                <w:lang w:eastAsia="en-CA"/>
              </w:rPr>
            </w:pPr>
            <w:r>
              <w:rPr>
                <w:lang w:eastAsia="en-CA"/>
              </w:rPr>
              <w:t>DECLINE-HOLD CARD</w:t>
            </w:r>
          </w:p>
        </w:tc>
      </w:tr>
      <w:tr w:rsidR="00280A1A" w14:paraId="7501DCF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2" w14:textId="77777777" w:rsidR="00280A1A" w:rsidRDefault="00280A1A">
            <w:pPr>
              <w:spacing w:line="240" w:lineRule="auto"/>
              <w:jc w:val="center"/>
              <w:rPr>
                <w:color w:val="333333"/>
                <w:lang w:eastAsia="en-CA"/>
              </w:rPr>
            </w:pPr>
            <w:r>
              <w:rPr>
                <w:color w:val="333333"/>
                <w:lang w:eastAsia="en-CA"/>
              </w:rPr>
              <w:t>481</w:t>
            </w:r>
          </w:p>
        </w:tc>
        <w:tc>
          <w:tcPr>
            <w:tcW w:w="1381" w:type="pct"/>
            <w:tcBorders>
              <w:top w:val="single" w:sz="4" w:space="0" w:color="auto"/>
              <w:left w:val="single" w:sz="4" w:space="0" w:color="auto"/>
              <w:bottom w:val="single" w:sz="4" w:space="0" w:color="auto"/>
              <w:right w:val="single" w:sz="4" w:space="0" w:color="auto"/>
            </w:tcBorders>
            <w:hideMark/>
          </w:tcPr>
          <w:p w14:paraId="7501DCF3" w14:textId="77777777" w:rsidR="00280A1A" w:rsidRDefault="00280A1A">
            <w:pPr>
              <w:spacing w:line="240" w:lineRule="auto"/>
              <w:jc w:val="center"/>
              <w:rPr>
                <w:color w:val="333333"/>
                <w:lang w:eastAsia="en-CA"/>
              </w:rPr>
            </w:pPr>
            <w:r>
              <w:rPr>
                <w:color w:val="333333"/>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F4"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F5" w14:textId="77777777" w:rsidR="00280A1A" w:rsidRDefault="00280A1A">
            <w:pPr>
              <w:spacing w:line="240" w:lineRule="auto"/>
              <w:jc w:val="center"/>
              <w:rPr>
                <w:color w:val="000000"/>
                <w:lang w:eastAsia="en-CA"/>
              </w:rPr>
            </w:pPr>
            <w:r>
              <w:rPr>
                <w:color w:val="000000"/>
                <w:lang w:eastAsia="en-CA"/>
              </w:rPr>
              <w:t>DECLINE</w:t>
            </w:r>
          </w:p>
        </w:tc>
      </w:tr>
      <w:tr w:rsidR="00280A1A" w14:paraId="7501DCF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7" w14:textId="77777777" w:rsidR="00280A1A" w:rsidRDefault="00280A1A">
            <w:pPr>
              <w:spacing w:line="240" w:lineRule="auto"/>
              <w:jc w:val="center"/>
              <w:rPr>
                <w:color w:val="333333"/>
                <w:lang w:eastAsia="en-CA"/>
              </w:rPr>
            </w:pPr>
            <w:r>
              <w:rPr>
                <w:color w:val="333333"/>
                <w:lang w:eastAsia="en-CA"/>
              </w:rPr>
              <w:t>482</w:t>
            </w:r>
          </w:p>
        </w:tc>
        <w:tc>
          <w:tcPr>
            <w:tcW w:w="1381" w:type="pct"/>
            <w:tcBorders>
              <w:top w:val="single" w:sz="4" w:space="0" w:color="auto"/>
              <w:left w:val="single" w:sz="4" w:space="0" w:color="auto"/>
              <w:bottom w:val="single" w:sz="4" w:space="0" w:color="auto"/>
              <w:right w:val="single" w:sz="4" w:space="0" w:color="auto"/>
            </w:tcBorders>
            <w:hideMark/>
          </w:tcPr>
          <w:p w14:paraId="7501DCF8" w14:textId="77777777" w:rsidR="00280A1A" w:rsidRDefault="00280A1A">
            <w:pPr>
              <w:spacing w:line="240" w:lineRule="auto"/>
              <w:jc w:val="center"/>
              <w:rPr>
                <w:color w:val="333333"/>
                <w:lang w:eastAsia="en-CA"/>
              </w:rPr>
            </w:pPr>
            <w:r>
              <w:rPr>
                <w:color w:val="333333"/>
                <w:lang w:eastAsia="en-CA"/>
              </w:rPr>
              <w:t>DECLINED EXPIRED CARD</w:t>
            </w:r>
          </w:p>
        </w:tc>
        <w:tc>
          <w:tcPr>
            <w:tcW w:w="1232" w:type="pct"/>
            <w:tcBorders>
              <w:top w:val="single" w:sz="4" w:space="0" w:color="auto"/>
              <w:left w:val="single" w:sz="4" w:space="0" w:color="auto"/>
              <w:bottom w:val="single" w:sz="4" w:space="0" w:color="auto"/>
              <w:right w:val="single" w:sz="4" w:space="0" w:color="auto"/>
            </w:tcBorders>
            <w:hideMark/>
          </w:tcPr>
          <w:p w14:paraId="7501DCF9"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CFA" w14:textId="77777777" w:rsidR="00280A1A" w:rsidRDefault="00280A1A">
            <w:pPr>
              <w:spacing w:line="240" w:lineRule="auto"/>
              <w:jc w:val="center"/>
              <w:rPr>
                <w:color w:val="000000"/>
                <w:lang w:eastAsia="en-CA"/>
              </w:rPr>
            </w:pPr>
            <w:r>
              <w:rPr>
                <w:color w:val="000000"/>
                <w:lang w:eastAsia="en-CA"/>
              </w:rPr>
              <w:t>CARD EXPIRED</w:t>
            </w:r>
          </w:p>
        </w:tc>
      </w:tr>
      <w:tr w:rsidR="00280A1A" w14:paraId="7501DD0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C" w14:textId="77777777" w:rsidR="00280A1A" w:rsidRDefault="00280A1A">
            <w:pPr>
              <w:spacing w:line="240" w:lineRule="auto"/>
              <w:jc w:val="center"/>
              <w:rPr>
                <w:color w:val="333333"/>
                <w:lang w:eastAsia="en-CA"/>
              </w:rPr>
            </w:pPr>
            <w:r>
              <w:rPr>
                <w:color w:val="333333"/>
                <w:lang w:eastAsia="en-CA"/>
              </w:rPr>
              <w:t>483</w:t>
            </w:r>
          </w:p>
        </w:tc>
        <w:tc>
          <w:tcPr>
            <w:tcW w:w="1381" w:type="pct"/>
            <w:tcBorders>
              <w:top w:val="single" w:sz="4" w:space="0" w:color="auto"/>
              <w:left w:val="single" w:sz="4" w:space="0" w:color="auto"/>
              <w:bottom w:val="single" w:sz="4" w:space="0" w:color="auto"/>
              <w:right w:val="single" w:sz="4" w:space="0" w:color="auto"/>
            </w:tcBorders>
            <w:hideMark/>
          </w:tcPr>
          <w:p w14:paraId="7501DCFD" w14:textId="77777777" w:rsidR="00280A1A" w:rsidRDefault="00280A1A">
            <w:pPr>
              <w:spacing w:line="240" w:lineRule="auto"/>
              <w:jc w:val="center"/>
              <w:rPr>
                <w:color w:val="333333"/>
                <w:lang w:eastAsia="en-CA"/>
              </w:rPr>
            </w:pPr>
            <w:r>
              <w:rPr>
                <w:color w:val="333333"/>
                <w:lang w:eastAsia="en-CA"/>
              </w:rPr>
              <w:t>DECLINED REFER CALL</w:t>
            </w:r>
          </w:p>
        </w:tc>
        <w:tc>
          <w:tcPr>
            <w:tcW w:w="1232" w:type="pct"/>
            <w:tcBorders>
              <w:top w:val="single" w:sz="4" w:space="0" w:color="auto"/>
              <w:left w:val="single" w:sz="4" w:space="0" w:color="auto"/>
              <w:bottom w:val="single" w:sz="4" w:space="0" w:color="auto"/>
              <w:right w:val="single" w:sz="4" w:space="0" w:color="auto"/>
            </w:tcBorders>
            <w:hideMark/>
          </w:tcPr>
          <w:p w14:paraId="7501DCFE" w14:textId="77777777" w:rsidR="00280A1A" w:rsidRDefault="00280A1A">
            <w:pPr>
              <w:spacing w:line="240" w:lineRule="auto"/>
              <w:jc w:val="center"/>
              <w:rPr>
                <w:color w:val="000000"/>
                <w:lang w:eastAsia="en-CA"/>
              </w:rPr>
            </w:pPr>
            <w:r>
              <w:rPr>
                <w:color w:val="000000"/>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CFF" w14:textId="77777777" w:rsidR="00280A1A" w:rsidRDefault="00280A1A">
            <w:pPr>
              <w:spacing w:line="240" w:lineRule="auto"/>
              <w:jc w:val="center"/>
              <w:rPr>
                <w:color w:val="000000"/>
                <w:lang w:eastAsia="en-CA"/>
              </w:rPr>
            </w:pPr>
            <w:r>
              <w:rPr>
                <w:color w:val="000000"/>
                <w:lang w:eastAsia="en-CA"/>
              </w:rPr>
              <w:t>CALL AUTH CENTRE</w:t>
            </w:r>
          </w:p>
        </w:tc>
      </w:tr>
      <w:tr w:rsidR="00280A1A" w14:paraId="7501DD0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01" w14:textId="77777777" w:rsidR="00280A1A" w:rsidRDefault="00280A1A">
            <w:pPr>
              <w:spacing w:line="240" w:lineRule="auto"/>
              <w:jc w:val="center"/>
              <w:rPr>
                <w:color w:val="333333"/>
                <w:lang w:eastAsia="en-CA"/>
              </w:rPr>
            </w:pPr>
            <w:r>
              <w:rPr>
                <w:color w:val="333333"/>
                <w:lang w:eastAsia="en-CA"/>
              </w:rPr>
              <w:t>484</w:t>
            </w:r>
          </w:p>
        </w:tc>
        <w:tc>
          <w:tcPr>
            <w:tcW w:w="1381" w:type="pct"/>
            <w:tcBorders>
              <w:top w:val="single" w:sz="4" w:space="0" w:color="auto"/>
              <w:left w:val="single" w:sz="4" w:space="0" w:color="auto"/>
              <w:bottom w:val="single" w:sz="4" w:space="0" w:color="auto"/>
              <w:right w:val="single" w:sz="4" w:space="0" w:color="auto"/>
            </w:tcBorders>
            <w:hideMark/>
          </w:tcPr>
          <w:p w14:paraId="7501DD02" w14:textId="77777777" w:rsidR="00280A1A" w:rsidRDefault="00280A1A">
            <w:pPr>
              <w:spacing w:line="240" w:lineRule="auto"/>
              <w:jc w:val="center"/>
              <w:rPr>
                <w:color w:val="333333"/>
                <w:lang w:eastAsia="en-CA"/>
              </w:rPr>
            </w:pPr>
            <w:r>
              <w:rPr>
                <w:color w:val="333333"/>
                <w:lang w:eastAsia="en-CA"/>
              </w:rPr>
              <w:t>DECLINED Expired card - refer</w:t>
            </w:r>
          </w:p>
        </w:tc>
        <w:tc>
          <w:tcPr>
            <w:tcW w:w="1232" w:type="pct"/>
            <w:tcBorders>
              <w:top w:val="single" w:sz="4" w:space="0" w:color="auto"/>
              <w:left w:val="single" w:sz="4" w:space="0" w:color="auto"/>
              <w:bottom w:val="single" w:sz="4" w:space="0" w:color="auto"/>
              <w:right w:val="single" w:sz="4" w:space="0" w:color="auto"/>
            </w:tcBorders>
            <w:hideMark/>
          </w:tcPr>
          <w:p w14:paraId="7501DD03"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D04" w14:textId="77777777" w:rsidR="00280A1A" w:rsidRDefault="00280A1A">
            <w:pPr>
              <w:spacing w:line="240" w:lineRule="auto"/>
              <w:jc w:val="center"/>
              <w:rPr>
                <w:color w:val="000000"/>
                <w:lang w:eastAsia="en-CA"/>
              </w:rPr>
            </w:pPr>
            <w:r>
              <w:rPr>
                <w:color w:val="000000"/>
                <w:lang w:eastAsia="en-CA"/>
              </w:rPr>
              <w:t>CARD EXPIRED</w:t>
            </w:r>
          </w:p>
        </w:tc>
      </w:tr>
      <w:tr w:rsidR="00280A1A" w14:paraId="7501DD0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06" w14:textId="77777777" w:rsidR="00280A1A" w:rsidRDefault="00280A1A">
            <w:pPr>
              <w:spacing w:line="240" w:lineRule="auto"/>
              <w:jc w:val="center"/>
              <w:rPr>
                <w:color w:val="333333"/>
                <w:lang w:eastAsia="en-CA"/>
              </w:rPr>
            </w:pPr>
            <w:r>
              <w:rPr>
                <w:color w:val="333333"/>
                <w:lang w:eastAsia="en-CA"/>
              </w:rPr>
              <w:t>485</w:t>
            </w:r>
          </w:p>
        </w:tc>
        <w:tc>
          <w:tcPr>
            <w:tcW w:w="1381" w:type="pct"/>
            <w:tcBorders>
              <w:top w:val="single" w:sz="4" w:space="0" w:color="auto"/>
              <w:left w:val="single" w:sz="4" w:space="0" w:color="auto"/>
              <w:bottom w:val="single" w:sz="4" w:space="0" w:color="auto"/>
              <w:right w:val="single" w:sz="4" w:space="0" w:color="auto"/>
            </w:tcBorders>
            <w:hideMark/>
          </w:tcPr>
          <w:p w14:paraId="7501DD07" w14:textId="77777777" w:rsidR="00280A1A" w:rsidRDefault="00280A1A">
            <w:pPr>
              <w:spacing w:line="240" w:lineRule="auto"/>
              <w:jc w:val="center"/>
              <w:rPr>
                <w:color w:val="333333"/>
                <w:lang w:eastAsia="en-CA"/>
              </w:rPr>
            </w:pPr>
            <w:r>
              <w:rPr>
                <w:color w:val="333333"/>
                <w:lang w:eastAsia="en-CA"/>
              </w:rPr>
              <w:t>DECLINED Not authorized</w:t>
            </w:r>
          </w:p>
        </w:tc>
        <w:tc>
          <w:tcPr>
            <w:tcW w:w="1232" w:type="pct"/>
            <w:tcBorders>
              <w:top w:val="single" w:sz="4" w:space="0" w:color="auto"/>
              <w:left w:val="single" w:sz="4" w:space="0" w:color="auto"/>
              <w:bottom w:val="single" w:sz="4" w:space="0" w:color="auto"/>
              <w:right w:val="single" w:sz="4" w:space="0" w:color="auto"/>
            </w:tcBorders>
            <w:hideMark/>
          </w:tcPr>
          <w:p w14:paraId="7501DD08"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D09" w14:textId="77777777" w:rsidR="00280A1A" w:rsidRDefault="00280A1A">
            <w:pPr>
              <w:spacing w:line="240" w:lineRule="auto"/>
              <w:jc w:val="center"/>
              <w:rPr>
                <w:color w:val="000000"/>
                <w:lang w:eastAsia="en-CA"/>
              </w:rPr>
            </w:pPr>
            <w:r>
              <w:rPr>
                <w:color w:val="000000"/>
                <w:lang w:eastAsia="en-CA"/>
              </w:rPr>
              <w:t>DECLINE</w:t>
            </w:r>
          </w:p>
        </w:tc>
      </w:tr>
      <w:tr w:rsidR="00280A1A" w14:paraId="7501DD0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0B" w14:textId="77777777" w:rsidR="00280A1A" w:rsidRDefault="00280A1A">
            <w:pPr>
              <w:spacing w:line="240" w:lineRule="auto"/>
              <w:jc w:val="center"/>
              <w:rPr>
                <w:color w:val="333333"/>
                <w:lang w:eastAsia="en-CA"/>
              </w:rPr>
            </w:pPr>
            <w:r>
              <w:rPr>
                <w:color w:val="333333"/>
                <w:lang w:eastAsia="en-CA"/>
              </w:rPr>
              <w:t>486</w:t>
            </w:r>
          </w:p>
        </w:tc>
        <w:tc>
          <w:tcPr>
            <w:tcW w:w="1381" w:type="pct"/>
            <w:tcBorders>
              <w:top w:val="single" w:sz="4" w:space="0" w:color="auto"/>
              <w:left w:val="single" w:sz="4" w:space="0" w:color="auto"/>
              <w:bottom w:val="single" w:sz="4" w:space="0" w:color="auto"/>
              <w:right w:val="single" w:sz="4" w:space="0" w:color="auto"/>
            </w:tcBorders>
            <w:hideMark/>
          </w:tcPr>
          <w:p w14:paraId="7501DD0C" w14:textId="77777777" w:rsidR="00280A1A" w:rsidRDefault="00280A1A">
            <w:pPr>
              <w:spacing w:line="240" w:lineRule="auto"/>
              <w:jc w:val="center"/>
              <w:rPr>
                <w:color w:val="333333"/>
                <w:lang w:eastAsia="en-CA"/>
              </w:rPr>
            </w:pPr>
            <w:r>
              <w:rPr>
                <w:color w:val="333333"/>
                <w:lang w:eastAsia="en-CA"/>
              </w:rPr>
              <w:t>DECLINED CVV Cryptographic error</w:t>
            </w:r>
          </w:p>
        </w:tc>
        <w:tc>
          <w:tcPr>
            <w:tcW w:w="1232" w:type="pct"/>
            <w:tcBorders>
              <w:top w:val="single" w:sz="4" w:space="0" w:color="auto"/>
              <w:left w:val="single" w:sz="4" w:space="0" w:color="auto"/>
              <w:bottom w:val="single" w:sz="4" w:space="0" w:color="auto"/>
              <w:right w:val="single" w:sz="4" w:space="0" w:color="auto"/>
            </w:tcBorders>
            <w:hideMark/>
          </w:tcPr>
          <w:p w14:paraId="7501DD0D"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0E" w14:textId="77777777" w:rsidR="00280A1A" w:rsidRDefault="00280A1A">
            <w:pPr>
              <w:spacing w:line="240" w:lineRule="auto"/>
              <w:jc w:val="center"/>
              <w:rPr>
                <w:color w:val="000000"/>
                <w:lang w:eastAsia="en-CA"/>
              </w:rPr>
            </w:pPr>
            <w:r>
              <w:rPr>
                <w:color w:val="000000"/>
                <w:lang w:eastAsia="en-CA"/>
              </w:rPr>
              <w:t>Inv Cvv3 Data</w:t>
            </w:r>
          </w:p>
        </w:tc>
      </w:tr>
      <w:tr w:rsidR="00280A1A" w14:paraId="7501DD1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0" w14:textId="77777777" w:rsidR="00280A1A" w:rsidRDefault="00280A1A">
            <w:pPr>
              <w:spacing w:line="240" w:lineRule="auto"/>
              <w:jc w:val="center"/>
              <w:rPr>
                <w:color w:val="333333"/>
                <w:lang w:eastAsia="en-CA"/>
              </w:rPr>
            </w:pPr>
            <w:r>
              <w:rPr>
                <w:color w:val="333333"/>
                <w:lang w:eastAsia="en-CA"/>
              </w:rPr>
              <w:t>487</w:t>
            </w:r>
          </w:p>
        </w:tc>
        <w:tc>
          <w:tcPr>
            <w:tcW w:w="1381" w:type="pct"/>
            <w:tcBorders>
              <w:top w:val="single" w:sz="4" w:space="0" w:color="auto"/>
              <w:left w:val="single" w:sz="4" w:space="0" w:color="auto"/>
              <w:bottom w:val="single" w:sz="4" w:space="0" w:color="auto"/>
              <w:right w:val="single" w:sz="4" w:space="0" w:color="auto"/>
            </w:tcBorders>
            <w:hideMark/>
          </w:tcPr>
          <w:p w14:paraId="7501DD11"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2"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3" w14:textId="77777777" w:rsidR="00280A1A" w:rsidRDefault="00280A1A">
            <w:pPr>
              <w:spacing w:line="240" w:lineRule="auto"/>
              <w:jc w:val="center"/>
              <w:rPr>
                <w:color w:val="000000"/>
                <w:lang w:eastAsia="en-CA"/>
              </w:rPr>
            </w:pPr>
            <w:r>
              <w:rPr>
                <w:color w:val="000000"/>
                <w:lang w:eastAsia="en-CA"/>
              </w:rPr>
              <w:t>Inv Cvv3 Data</w:t>
            </w:r>
          </w:p>
        </w:tc>
      </w:tr>
      <w:tr w:rsidR="00280A1A" w14:paraId="7501DD1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5" w14:textId="77777777" w:rsidR="00280A1A" w:rsidRDefault="00280A1A">
            <w:pPr>
              <w:spacing w:line="240" w:lineRule="auto"/>
              <w:jc w:val="center"/>
              <w:rPr>
                <w:color w:val="333333"/>
                <w:lang w:eastAsia="en-CA"/>
              </w:rPr>
            </w:pPr>
            <w:r>
              <w:rPr>
                <w:color w:val="333333"/>
                <w:lang w:eastAsia="en-CA"/>
              </w:rPr>
              <w:t>489</w:t>
            </w:r>
          </w:p>
        </w:tc>
        <w:tc>
          <w:tcPr>
            <w:tcW w:w="1381" w:type="pct"/>
            <w:tcBorders>
              <w:top w:val="single" w:sz="4" w:space="0" w:color="auto"/>
              <w:left w:val="single" w:sz="4" w:space="0" w:color="auto"/>
              <w:bottom w:val="single" w:sz="4" w:space="0" w:color="auto"/>
              <w:right w:val="single" w:sz="4" w:space="0" w:color="auto"/>
            </w:tcBorders>
            <w:hideMark/>
          </w:tcPr>
          <w:p w14:paraId="7501DD16"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7"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8" w14:textId="77777777" w:rsidR="00280A1A" w:rsidRDefault="00280A1A">
            <w:pPr>
              <w:spacing w:line="240" w:lineRule="auto"/>
              <w:jc w:val="center"/>
              <w:rPr>
                <w:color w:val="000000"/>
                <w:lang w:eastAsia="en-CA"/>
              </w:rPr>
            </w:pPr>
            <w:r>
              <w:rPr>
                <w:color w:val="000000"/>
                <w:lang w:eastAsia="en-CA"/>
              </w:rPr>
              <w:t>Inv Cvv3 Data</w:t>
            </w:r>
          </w:p>
        </w:tc>
      </w:tr>
      <w:tr w:rsidR="00280A1A" w14:paraId="7501DD1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A" w14:textId="77777777" w:rsidR="00280A1A" w:rsidRDefault="00280A1A">
            <w:pPr>
              <w:spacing w:line="240" w:lineRule="auto"/>
              <w:jc w:val="center"/>
              <w:rPr>
                <w:color w:val="333333"/>
                <w:lang w:eastAsia="en-CA"/>
              </w:rPr>
            </w:pPr>
            <w:r>
              <w:rPr>
                <w:color w:val="333333"/>
                <w:lang w:eastAsia="en-CA"/>
              </w:rPr>
              <w:t>490</w:t>
            </w:r>
          </w:p>
        </w:tc>
        <w:tc>
          <w:tcPr>
            <w:tcW w:w="1381" w:type="pct"/>
            <w:tcBorders>
              <w:top w:val="single" w:sz="4" w:space="0" w:color="auto"/>
              <w:left w:val="single" w:sz="4" w:space="0" w:color="auto"/>
              <w:bottom w:val="single" w:sz="4" w:space="0" w:color="auto"/>
              <w:right w:val="single" w:sz="4" w:space="0" w:color="auto"/>
            </w:tcBorders>
            <w:hideMark/>
          </w:tcPr>
          <w:p w14:paraId="7501DD1B"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C"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D" w14:textId="77777777" w:rsidR="00280A1A" w:rsidRDefault="00280A1A">
            <w:pPr>
              <w:spacing w:line="240" w:lineRule="auto"/>
              <w:jc w:val="center"/>
              <w:rPr>
                <w:color w:val="000000"/>
                <w:lang w:eastAsia="en-CA"/>
              </w:rPr>
            </w:pPr>
            <w:r>
              <w:rPr>
                <w:color w:val="000000"/>
                <w:lang w:eastAsia="en-CA"/>
              </w:rPr>
              <w:t>Inv Cvv3 Data</w:t>
            </w:r>
          </w:p>
        </w:tc>
      </w:tr>
      <w:tr w:rsidR="00280A1A" w14:paraId="7501DD2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1F" w14:textId="77777777" w:rsidR="00280A1A" w:rsidRDefault="00280A1A">
            <w:pPr>
              <w:spacing w:line="240" w:lineRule="auto"/>
              <w:jc w:val="center"/>
              <w:rPr>
                <w:color w:val="333333"/>
                <w:lang w:eastAsia="en-CA"/>
              </w:rPr>
            </w:pPr>
            <w:r>
              <w:rPr>
                <w:color w:val="333333"/>
                <w:lang w:eastAsia="en-CA"/>
              </w:rPr>
              <w:t>800</w:t>
            </w:r>
          </w:p>
        </w:tc>
        <w:tc>
          <w:tcPr>
            <w:tcW w:w="1381" w:type="pct"/>
            <w:tcBorders>
              <w:top w:val="single" w:sz="4" w:space="0" w:color="auto"/>
              <w:left w:val="single" w:sz="4" w:space="0" w:color="auto"/>
              <w:bottom w:val="single" w:sz="4" w:space="0" w:color="auto"/>
              <w:right w:val="single" w:sz="4" w:space="0" w:color="auto"/>
            </w:tcBorders>
            <w:hideMark/>
          </w:tcPr>
          <w:p w14:paraId="7501DD20" w14:textId="77777777" w:rsidR="00280A1A" w:rsidRDefault="00280A1A">
            <w:pPr>
              <w:spacing w:line="240" w:lineRule="auto"/>
              <w:jc w:val="center"/>
              <w:rPr>
                <w:color w:val="333333"/>
                <w:lang w:eastAsia="en-CA"/>
              </w:rPr>
            </w:pPr>
            <w:r>
              <w:rPr>
                <w:color w:val="333333"/>
                <w:lang w:eastAsia="en-CA"/>
              </w:rPr>
              <w:t>RE-TRY EDIT ERROR Bad format</w:t>
            </w:r>
          </w:p>
        </w:tc>
        <w:tc>
          <w:tcPr>
            <w:tcW w:w="1232" w:type="pct"/>
            <w:tcBorders>
              <w:top w:val="single" w:sz="4" w:space="0" w:color="auto"/>
              <w:left w:val="single" w:sz="4" w:space="0" w:color="auto"/>
              <w:bottom w:val="single" w:sz="4" w:space="0" w:color="auto"/>
              <w:right w:val="single" w:sz="4" w:space="0" w:color="auto"/>
            </w:tcBorders>
            <w:hideMark/>
          </w:tcPr>
          <w:p w14:paraId="7501DD21"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22" w14:textId="77777777" w:rsidR="00280A1A" w:rsidRDefault="00280A1A">
            <w:pPr>
              <w:spacing w:line="240" w:lineRule="auto"/>
              <w:jc w:val="center"/>
              <w:rPr>
                <w:color w:val="000000"/>
                <w:lang w:eastAsia="en-CA"/>
              </w:rPr>
            </w:pPr>
            <w:r>
              <w:rPr>
                <w:color w:val="000000"/>
                <w:lang w:eastAsia="en-CA"/>
              </w:rPr>
              <w:t>PLEASE RETRY</w:t>
            </w:r>
          </w:p>
        </w:tc>
      </w:tr>
      <w:tr w:rsidR="00280A1A" w14:paraId="7501DD2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24" w14:textId="77777777" w:rsidR="00280A1A" w:rsidRDefault="00280A1A">
            <w:pPr>
              <w:spacing w:line="240" w:lineRule="auto"/>
              <w:jc w:val="center"/>
              <w:rPr>
                <w:color w:val="333333"/>
                <w:lang w:eastAsia="en-CA"/>
              </w:rPr>
            </w:pPr>
            <w:r>
              <w:rPr>
                <w:color w:val="333333"/>
                <w:lang w:eastAsia="en-CA"/>
              </w:rPr>
              <w:t>801</w:t>
            </w:r>
          </w:p>
        </w:tc>
        <w:tc>
          <w:tcPr>
            <w:tcW w:w="1381" w:type="pct"/>
            <w:tcBorders>
              <w:top w:val="single" w:sz="4" w:space="0" w:color="auto"/>
              <w:left w:val="single" w:sz="4" w:space="0" w:color="auto"/>
              <w:bottom w:val="single" w:sz="4" w:space="0" w:color="auto"/>
              <w:right w:val="single" w:sz="4" w:space="0" w:color="auto"/>
            </w:tcBorders>
            <w:hideMark/>
          </w:tcPr>
          <w:p w14:paraId="7501DD25" w14:textId="77777777" w:rsidR="00280A1A" w:rsidRDefault="00280A1A">
            <w:pPr>
              <w:spacing w:line="240" w:lineRule="auto"/>
              <w:jc w:val="center"/>
              <w:rPr>
                <w:color w:val="333333"/>
                <w:lang w:eastAsia="en-CA"/>
              </w:rPr>
            </w:pPr>
            <w:r>
              <w:rPr>
                <w:color w:val="333333"/>
                <w:lang w:eastAsia="en-CA"/>
              </w:rPr>
              <w:t>RE-TRY EDIT ERROR Bad data</w:t>
            </w:r>
          </w:p>
        </w:tc>
        <w:tc>
          <w:tcPr>
            <w:tcW w:w="1232" w:type="pct"/>
            <w:tcBorders>
              <w:top w:val="single" w:sz="4" w:space="0" w:color="auto"/>
              <w:left w:val="single" w:sz="4" w:space="0" w:color="auto"/>
              <w:bottom w:val="single" w:sz="4" w:space="0" w:color="auto"/>
              <w:right w:val="single" w:sz="4" w:space="0" w:color="auto"/>
            </w:tcBorders>
            <w:hideMark/>
          </w:tcPr>
          <w:p w14:paraId="7501DD26"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27" w14:textId="77777777" w:rsidR="00280A1A" w:rsidRDefault="00280A1A">
            <w:pPr>
              <w:spacing w:line="240" w:lineRule="auto"/>
              <w:jc w:val="center"/>
              <w:rPr>
                <w:color w:val="000000"/>
                <w:lang w:eastAsia="en-CA"/>
              </w:rPr>
            </w:pPr>
            <w:r>
              <w:rPr>
                <w:color w:val="000000"/>
                <w:lang w:eastAsia="en-CA"/>
              </w:rPr>
              <w:t>PLEASE RETRY</w:t>
            </w:r>
          </w:p>
        </w:tc>
      </w:tr>
      <w:tr w:rsidR="00280A1A" w14:paraId="7501DD2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29" w14:textId="77777777" w:rsidR="00280A1A" w:rsidRDefault="00280A1A">
            <w:pPr>
              <w:spacing w:line="240" w:lineRule="auto"/>
              <w:jc w:val="center"/>
              <w:rPr>
                <w:lang w:eastAsia="en-CA"/>
              </w:rPr>
            </w:pPr>
            <w:r>
              <w:rPr>
                <w:lang w:eastAsia="en-CA"/>
              </w:rPr>
              <w:t>802</w:t>
            </w:r>
          </w:p>
        </w:tc>
        <w:tc>
          <w:tcPr>
            <w:tcW w:w="1381" w:type="pct"/>
            <w:tcBorders>
              <w:top w:val="single" w:sz="4" w:space="0" w:color="auto"/>
              <w:left w:val="single" w:sz="4" w:space="0" w:color="auto"/>
              <w:bottom w:val="single" w:sz="4" w:space="0" w:color="auto"/>
              <w:right w:val="single" w:sz="4" w:space="0" w:color="auto"/>
            </w:tcBorders>
            <w:hideMark/>
          </w:tcPr>
          <w:p w14:paraId="7501DD2A" w14:textId="77777777" w:rsidR="00280A1A" w:rsidRDefault="00280A1A">
            <w:pPr>
              <w:spacing w:line="240" w:lineRule="auto"/>
              <w:jc w:val="center"/>
              <w:rPr>
                <w:lang w:eastAsia="en-CA"/>
              </w:rPr>
            </w:pPr>
            <w:r>
              <w:rPr>
                <w:lang w:eastAsia="en-CA"/>
              </w:rPr>
              <w:t>INVALID CLERK ID</w:t>
            </w:r>
          </w:p>
        </w:tc>
        <w:tc>
          <w:tcPr>
            <w:tcW w:w="1232" w:type="pct"/>
            <w:tcBorders>
              <w:top w:val="single" w:sz="4" w:space="0" w:color="auto"/>
              <w:left w:val="single" w:sz="4" w:space="0" w:color="auto"/>
              <w:bottom w:val="single" w:sz="4" w:space="0" w:color="auto"/>
              <w:right w:val="single" w:sz="4" w:space="0" w:color="auto"/>
            </w:tcBorders>
            <w:hideMark/>
          </w:tcPr>
          <w:p w14:paraId="7501DD2B" w14:textId="77777777" w:rsidR="00280A1A" w:rsidRDefault="00280A1A">
            <w:pPr>
              <w:spacing w:line="240" w:lineRule="auto"/>
              <w:jc w:val="center"/>
              <w:rPr>
                <w:lang w:eastAsia="en-CA"/>
              </w:rPr>
            </w:pPr>
            <w:r>
              <w:rPr>
                <w:lang w:eastAsia="en-CA"/>
              </w:rPr>
              <w:t>0354</w:t>
            </w:r>
          </w:p>
        </w:tc>
        <w:tc>
          <w:tcPr>
            <w:tcW w:w="1491" w:type="pct"/>
            <w:tcBorders>
              <w:top w:val="single" w:sz="4" w:space="0" w:color="auto"/>
              <w:left w:val="single" w:sz="4" w:space="0" w:color="auto"/>
              <w:bottom w:val="single" w:sz="4" w:space="0" w:color="auto"/>
              <w:right w:val="single" w:sz="4" w:space="0" w:color="auto"/>
            </w:tcBorders>
            <w:hideMark/>
          </w:tcPr>
          <w:p w14:paraId="7501DD2C" w14:textId="77777777" w:rsidR="00280A1A" w:rsidRDefault="00280A1A">
            <w:pPr>
              <w:spacing w:line="240" w:lineRule="auto"/>
              <w:jc w:val="center"/>
              <w:rPr>
                <w:lang w:eastAsia="en-CA"/>
              </w:rPr>
            </w:pPr>
            <w:r>
              <w:rPr>
                <w:lang w:eastAsia="en-CA"/>
              </w:rPr>
              <w:t>INVALID OPERATOR</w:t>
            </w:r>
          </w:p>
        </w:tc>
      </w:tr>
      <w:tr w:rsidR="00280A1A" w14:paraId="7501DD3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2E" w14:textId="77777777" w:rsidR="00280A1A" w:rsidRDefault="00280A1A">
            <w:pPr>
              <w:spacing w:line="240" w:lineRule="auto"/>
              <w:jc w:val="center"/>
              <w:rPr>
                <w:color w:val="333333"/>
                <w:lang w:eastAsia="en-CA"/>
              </w:rPr>
            </w:pPr>
            <w:r>
              <w:rPr>
                <w:color w:val="333333"/>
                <w:lang w:eastAsia="en-CA"/>
              </w:rPr>
              <w:t>809</w:t>
            </w:r>
          </w:p>
        </w:tc>
        <w:tc>
          <w:tcPr>
            <w:tcW w:w="1381" w:type="pct"/>
            <w:tcBorders>
              <w:top w:val="single" w:sz="4" w:space="0" w:color="auto"/>
              <w:left w:val="single" w:sz="4" w:space="0" w:color="auto"/>
              <w:bottom w:val="single" w:sz="4" w:space="0" w:color="auto"/>
              <w:right w:val="single" w:sz="4" w:space="0" w:color="auto"/>
            </w:tcBorders>
            <w:hideMark/>
          </w:tcPr>
          <w:p w14:paraId="7501DD2F" w14:textId="77777777" w:rsidR="00280A1A" w:rsidRDefault="00280A1A">
            <w:pPr>
              <w:spacing w:line="240" w:lineRule="auto"/>
              <w:jc w:val="center"/>
              <w:rPr>
                <w:color w:val="333333"/>
                <w:lang w:eastAsia="en-CA"/>
              </w:rPr>
            </w:pPr>
            <w:r>
              <w:rPr>
                <w:color w:val="333333"/>
                <w:lang w:eastAsia="en-CA"/>
              </w:rPr>
              <w:t>RE-TRY TRANS NOT PERMITTED Bad close</w:t>
            </w:r>
          </w:p>
        </w:tc>
        <w:tc>
          <w:tcPr>
            <w:tcW w:w="1232" w:type="pct"/>
            <w:tcBorders>
              <w:top w:val="single" w:sz="4" w:space="0" w:color="auto"/>
              <w:left w:val="single" w:sz="4" w:space="0" w:color="auto"/>
              <w:bottom w:val="single" w:sz="4" w:space="0" w:color="auto"/>
              <w:right w:val="single" w:sz="4" w:space="0" w:color="auto"/>
            </w:tcBorders>
            <w:hideMark/>
          </w:tcPr>
          <w:p w14:paraId="7501DD30" w14:textId="77777777" w:rsidR="00280A1A" w:rsidRDefault="00280A1A">
            <w:pPr>
              <w:spacing w:line="240" w:lineRule="auto"/>
              <w:jc w:val="center"/>
              <w:rPr>
                <w:color w:val="000000"/>
                <w:lang w:eastAsia="en-CA"/>
              </w:rPr>
            </w:pPr>
            <w:r>
              <w:rPr>
                <w:color w:val="000000"/>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D31" w14:textId="77777777" w:rsidR="00280A1A" w:rsidRDefault="00280A1A">
            <w:pPr>
              <w:spacing w:line="240" w:lineRule="auto"/>
              <w:jc w:val="center"/>
              <w:rPr>
                <w:color w:val="000000"/>
                <w:lang w:eastAsia="en-CA"/>
              </w:rPr>
            </w:pPr>
            <w:r>
              <w:rPr>
                <w:color w:val="000000"/>
                <w:lang w:eastAsia="en-CA"/>
              </w:rPr>
              <w:t>Request Not Allowed</w:t>
            </w:r>
          </w:p>
        </w:tc>
      </w:tr>
      <w:tr w:rsidR="00280A1A" w14:paraId="7501DD3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33" w14:textId="77777777" w:rsidR="00280A1A" w:rsidRDefault="00280A1A">
            <w:pPr>
              <w:spacing w:line="240" w:lineRule="auto"/>
              <w:jc w:val="center"/>
              <w:rPr>
                <w:color w:val="333333"/>
                <w:lang w:eastAsia="en-CA"/>
              </w:rPr>
            </w:pPr>
            <w:r>
              <w:rPr>
                <w:color w:val="333333"/>
                <w:lang w:eastAsia="en-CA"/>
              </w:rPr>
              <w:t>810</w:t>
            </w:r>
          </w:p>
        </w:tc>
        <w:tc>
          <w:tcPr>
            <w:tcW w:w="1381" w:type="pct"/>
            <w:tcBorders>
              <w:top w:val="single" w:sz="4" w:space="0" w:color="auto"/>
              <w:left w:val="single" w:sz="4" w:space="0" w:color="auto"/>
              <w:bottom w:val="single" w:sz="4" w:space="0" w:color="auto"/>
              <w:right w:val="single" w:sz="4" w:space="0" w:color="auto"/>
            </w:tcBorders>
            <w:hideMark/>
          </w:tcPr>
          <w:p w14:paraId="7501DD34" w14:textId="77777777" w:rsidR="00280A1A" w:rsidRDefault="00280A1A">
            <w:pPr>
              <w:spacing w:line="240" w:lineRule="auto"/>
              <w:jc w:val="center"/>
              <w:rPr>
                <w:color w:val="333333"/>
                <w:lang w:eastAsia="en-CA"/>
              </w:rPr>
            </w:pPr>
            <w:r>
              <w:rPr>
                <w:color w:val="333333"/>
                <w:lang w:eastAsia="en-CA"/>
              </w:rPr>
              <w:t>RE-TRY SYSTEM TIMEOUT</w:t>
            </w:r>
          </w:p>
        </w:tc>
        <w:tc>
          <w:tcPr>
            <w:tcW w:w="1232" w:type="pct"/>
            <w:tcBorders>
              <w:top w:val="single" w:sz="4" w:space="0" w:color="auto"/>
              <w:left w:val="single" w:sz="4" w:space="0" w:color="auto"/>
              <w:bottom w:val="single" w:sz="4" w:space="0" w:color="auto"/>
              <w:right w:val="single" w:sz="4" w:space="0" w:color="auto"/>
            </w:tcBorders>
            <w:hideMark/>
          </w:tcPr>
          <w:p w14:paraId="7501DD35"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D36" w14:textId="77777777" w:rsidR="00280A1A" w:rsidRDefault="00280A1A">
            <w:pPr>
              <w:spacing w:line="240" w:lineRule="auto"/>
              <w:jc w:val="center"/>
              <w:rPr>
                <w:color w:val="000000"/>
                <w:lang w:eastAsia="en-CA"/>
              </w:rPr>
            </w:pPr>
            <w:r>
              <w:rPr>
                <w:color w:val="000000"/>
                <w:lang w:eastAsia="en-CA"/>
              </w:rPr>
              <w:t>INVALID TRANS</w:t>
            </w:r>
          </w:p>
        </w:tc>
      </w:tr>
      <w:tr w:rsidR="00280A1A" w14:paraId="7501DD3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38" w14:textId="77777777" w:rsidR="00280A1A" w:rsidRDefault="00280A1A">
            <w:pPr>
              <w:spacing w:line="240" w:lineRule="auto"/>
              <w:jc w:val="center"/>
              <w:rPr>
                <w:color w:val="333333"/>
                <w:lang w:eastAsia="en-CA"/>
              </w:rPr>
            </w:pPr>
            <w:r>
              <w:rPr>
                <w:color w:val="333333"/>
                <w:lang w:eastAsia="en-CA"/>
              </w:rPr>
              <w:t>811</w:t>
            </w:r>
          </w:p>
        </w:tc>
        <w:tc>
          <w:tcPr>
            <w:tcW w:w="1381" w:type="pct"/>
            <w:tcBorders>
              <w:top w:val="single" w:sz="4" w:space="0" w:color="auto"/>
              <w:left w:val="single" w:sz="4" w:space="0" w:color="auto"/>
              <w:bottom w:val="single" w:sz="4" w:space="0" w:color="auto"/>
              <w:right w:val="single" w:sz="4" w:space="0" w:color="auto"/>
            </w:tcBorders>
            <w:hideMark/>
          </w:tcPr>
          <w:p w14:paraId="7501DD39" w14:textId="77777777" w:rsidR="00280A1A" w:rsidRDefault="00280A1A">
            <w:pPr>
              <w:spacing w:line="240" w:lineRule="auto"/>
              <w:jc w:val="center"/>
              <w:rPr>
                <w:color w:val="333333"/>
                <w:lang w:eastAsia="en-CA"/>
              </w:rPr>
            </w:pPr>
            <w:r>
              <w:rPr>
                <w:color w:val="333333"/>
                <w:lang w:eastAsia="en-CA"/>
              </w:rPr>
              <w:t>RE-TRY SYSTEM PROBLEM</w:t>
            </w:r>
          </w:p>
        </w:tc>
        <w:tc>
          <w:tcPr>
            <w:tcW w:w="1232" w:type="pct"/>
            <w:tcBorders>
              <w:top w:val="single" w:sz="4" w:space="0" w:color="auto"/>
              <w:left w:val="single" w:sz="4" w:space="0" w:color="auto"/>
              <w:bottom w:val="single" w:sz="4" w:space="0" w:color="auto"/>
              <w:right w:val="single" w:sz="4" w:space="0" w:color="auto"/>
            </w:tcBorders>
            <w:hideMark/>
          </w:tcPr>
          <w:p w14:paraId="7501DD3A"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3B" w14:textId="77777777" w:rsidR="00280A1A" w:rsidRDefault="00280A1A">
            <w:pPr>
              <w:spacing w:line="240" w:lineRule="auto"/>
              <w:jc w:val="center"/>
              <w:rPr>
                <w:color w:val="000000"/>
                <w:lang w:eastAsia="en-CA"/>
              </w:rPr>
            </w:pPr>
            <w:r>
              <w:rPr>
                <w:color w:val="000000"/>
                <w:lang w:eastAsia="en-CA"/>
              </w:rPr>
              <w:t>PLEASE RETRY</w:t>
            </w:r>
          </w:p>
        </w:tc>
      </w:tr>
      <w:tr w:rsidR="00280A1A" w14:paraId="7501DD4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3D" w14:textId="77777777" w:rsidR="00280A1A" w:rsidRDefault="00280A1A">
            <w:pPr>
              <w:spacing w:line="240" w:lineRule="auto"/>
              <w:jc w:val="center"/>
              <w:rPr>
                <w:color w:val="333333"/>
                <w:lang w:eastAsia="en-CA"/>
              </w:rPr>
            </w:pPr>
            <w:r>
              <w:rPr>
                <w:color w:val="333333"/>
                <w:lang w:eastAsia="en-CA"/>
              </w:rPr>
              <w:lastRenderedPageBreak/>
              <w:t>821</w:t>
            </w:r>
          </w:p>
        </w:tc>
        <w:tc>
          <w:tcPr>
            <w:tcW w:w="1381" w:type="pct"/>
            <w:tcBorders>
              <w:top w:val="single" w:sz="4" w:space="0" w:color="auto"/>
              <w:left w:val="single" w:sz="4" w:space="0" w:color="auto"/>
              <w:bottom w:val="single" w:sz="4" w:space="0" w:color="auto"/>
              <w:right w:val="single" w:sz="4" w:space="0" w:color="auto"/>
            </w:tcBorders>
            <w:hideMark/>
          </w:tcPr>
          <w:p w14:paraId="7501DD3E" w14:textId="77777777" w:rsidR="00280A1A" w:rsidRDefault="00280A1A">
            <w:pPr>
              <w:spacing w:line="240" w:lineRule="auto"/>
              <w:jc w:val="center"/>
              <w:rPr>
                <w:color w:val="333333"/>
                <w:lang w:eastAsia="en-CA"/>
              </w:rPr>
            </w:pPr>
            <w:r>
              <w:rPr>
                <w:color w:val="333333"/>
                <w:lang w:eastAsia="en-CA"/>
              </w:rPr>
              <w:t>RE-TRY EDIT ERROR Bad response length</w:t>
            </w:r>
          </w:p>
        </w:tc>
        <w:tc>
          <w:tcPr>
            <w:tcW w:w="1232" w:type="pct"/>
            <w:tcBorders>
              <w:top w:val="single" w:sz="4" w:space="0" w:color="auto"/>
              <w:left w:val="single" w:sz="4" w:space="0" w:color="auto"/>
              <w:bottom w:val="single" w:sz="4" w:space="0" w:color="auto"/>
              <w:right w:val="single" w:sz="4" w:space="0" w:color="auto"/>
            </w:tcBorders>
            <w:hideMark/>
          </w:tcPr>
          <w:p w14:paraId="7501DD3F"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40" w14:textId="77777777" w:rsidR="00280A1A" w:rsidRDefault="00280A1A">
            <w:pPr>
              <w:spacing w:line="240" w:lineRule="auto"/>
              <w:jc w:val="center"/>
              <w:rPr>
                <w:color w:val="000000"/>
                <w:lang w:eastAsia="en-CA"/>
              </w:rPr>
            </w:pPr>
            <w:r>
              <w:rPr>
                <w:color w:val="000000"/>
                <w:lang w:eastAsia="en-CA"/>
              </w:rPr>
              <w:t>PLEASE RETRY</w:t>
            </w:r>
          </w:p>
        </w:tc>
      </w:tr>
      <w:tr w:rsidR="00280A1A" w14:paraId="7501DD4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42" w14:textId="77777777" w:rsidR="00280A1A" w:rsidRPr="0016745D" w:rsidRDefault="00280A1A">
            <w:pPr>
              <w:spacing w:line="240" w:lineRule="auto"/>
              <w:jc w:val="center"/>
              <w:rPr>
                <w:lang w:eastAsia="en-CA"/>
              </w:rPr>
            </w:pPr>
            <w:r w:rsidRPr="0016745D">
              <w:rPr>
                <w:lang w:eastAsia="en-CA"/>
              </w:rPr>
              <w:t>877</w:t>
            </w:r>
          </w:p>
        </w:tc>
        <w:tc>
          <w:tcPr>
            <w:tcW w:w="1381" w:type="pct"/>
            <w:tcBorders>
              <w:top w:val="single" w:sz="4" w:space="0" w:color="auto"/>
              <w:left w:val="single" w:sz="4" w:space="0" w:color="auto"/>
              <w:bottom w:val="single" w:sz="4" w:space="0" w:color="auto"/>
              <w:right w:val="single" w:sz="4" w:space="0" w:color="auto"/>
            </w:tcBorders>
            <w:hideMark/>
          </w:tcPr>
          <w:p w14:paraId="7501DD43" w14:textId="77777777" w:rsidR="00280A1A" w:rsidRPr="0016745D" w:rsidRDefault="00280A1A">
            <w:pPr>
              <w:spacing w:line="240" w:lineRule="auto"/>
              <w:jc w:val="center"/>
              <w:rPr>
                <w:lang w:eastAsia="en-CA"/>
              </w:rPr>
            </w:pPr>
            <w:r w:rsidRPr="0016745D">
              <w:rPr>
                <w:lang w:eastAsia="en-CA"/>
              </w:rPr>
              <w:t>RE-TRY EDIT ERROR Invalid PIN block</w:t>
            </w:r>
          </w:p>
        </w:tc>
        <w:tc>
          <w:tcPr>
            <w:tcW w:w="1232" w:type="pct"/>
            <w:tcBorders>
              <w:top w:val="single" w:sz="4" w:space="0" w:color="auto"/>
              <w:left w:val="single" w:sz="4" w:space="0" w:color="auto"/>
              <w:bottom w:val="single" w:sz="4" w:space="0" w:color="auto"/>
              <w:right w:val="single" w:sz="4" w:space="0" w:color="auto"/>
            </w:tcBorders>
            <w:hideMark/>
          </w:tcPr>
          <w:p w14:paraId="7501DD44"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D45" w14:textId="77777777" w:rsidR="00280A1A" w:rsidRDefault="00280A1A">
            <w:pPr>
              <w:spacing w:line="240" w:lineRule="auto"/>
              <w:jc w:val="center"/>
              <w:rPr>
                <w:color w:val="FF0000"/>
                <w:lang w:eastAsia="en-CA"/>
              </w:rPr>
            </w:pPr>
            <w:r w:rsidRPr="0016745D">
              <w:rPr>
                <w:lang w:eastAsia="en-CA"/>
              </w:rPr>
              <w:t>INVALID PIN TRY AGAIN</w:t>
            </w:r>
          </w:p>
        </w:tc>
      </w:tr>
      <w:tr w:rsidR="00280A1A" w14:paraId="7501DD4B"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47" w14:textId="77777777" w:rsidR="00280A1A" w:rsidRPr="0016745D" w:rsidRDefault="00280A1A">
            <w:pPr>
              <w:spacing w:line="240" w:lineRule="auto"/>
              <w:jc w:val="center"/>
              <w:rPr>
                <w:lang w:eastAsia="en-CA"/>
              </w:rPr>
            </w:pPr>
            <w:r w:rsidRPr="0016745D">
              <w:rPr>
                <w:lang w:eastAsia="en-CA"/>
              </w:rPr>
              <w:t>878</w:t>
            </w:r>
          </w:p>
        </w:tc>
        <w:tc>
          <w:tcPr>
            <w:tcW w:w="1381" w:type="pct"/>
            <w:tcBorders>
              <w:top w:val="single" w:sz="4" w:space="0" w:color="auto"/>
              <w:left w:val="single" w:sz="4" w:space="0" w:color="auto"/>
              <w:bottom w:val="single" w:sz="4" w:space="0" w:color="auto"/>
              <w:right w:val="single" w:sz="4" w:space="0" w:color="auto"/>
            </w:tcBorders>
            <w:hideMark/>
          </w:tcPr>
          <w:p w14:paraId="7501DD48" w14:textId="77777777" w:rsidR="00280A1A" w:rsidRPr="0016745D" w:rsidRDefault="00280A1A">
            <w:pPr>
              <w:spacing w:line="240" w:lineRule="auto"/>
              <w:jc w:val="center"/>
              <w:rPr>
                <w:lang w:eastAsia="en-CA"/>
              </w:rPr>
            </w:pPr>
            <w:r w:rsidRPr="0016745D">
              <w:rPr>
                <w:lang w:eastAsia="en-CA"/>
              </w:rPr>
              <w:t>RE-TRY PIN ERROR PIN length error</w:t>
            </w:r>
          </w:p>
        </w:tc>
        <w:tc>
          <w:tcPr>
            <w:tcW w:w="1232" w:type="pct"/>
            <w:tcBorders>
              <w:top w:val="single" w:sz="4" w:space="0" w:color="auto"/>
              <w:left w:val="single" w:sz="4" w:space="0" w:color="auto"/>
              <w:bottom w:val="single" w:sz="4" w:space="0" w:color="auto"/>
              <w:right w:val="single" w:sz="4" w:space="0" w:color="auto"/>
            </w:tcBorders>
            <w:hideMark/>
          </w:tcPr>
          <w:p w14:paraId="7501DD49"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D4A" w14:textId="77777777" w:rsidR="00280A1A" w:rsidRDefault="00280A1A">
            <w:pPr>
              <w:widowControl/>
              <w:spacing w:line="240" w:lineRule="auto"/>
            </w:pPr>
          </w:p>
        </w:tc>
      </w:tr>
      <w:tr w:rsidR="00280A1A" w14:paraId="7501DD50" w14:textId="77777777" w:rsidTr="00280A1A">
        <w:trPr>
          <w:cantSplit/>
          <w:trHeight w:val="647"/>
          <w:jc w:val="center"/>
        </w:trPr>
        <w:tc>
          <w:tcPr>
            <w:tcW w:w="896" w:type="pct"/>
            <w:tcBorders>
              <w:top w:val="single" w:sz="4" w:space="0" w:color="auto"/>
              <w:left w:val="single" w:sz="4" w:space="0" w:color="auto"/>
              <w:bottom w:val="single" w:sz="4" w:space="0" w:color="auto"/>
              <w:right w:val="single" w:sz="4" w:space="0" w:color="auto"/>
            </w:tcBorders>
            <w:hideMark/>
          </w:tcPr>
          <w:p w14:paraId="7501DD4C" w14:textId="77777777" w:rsidR="00280A1A" w:rsidRPr="0016745D" w:rsidRDefault="00280A1A">
            <w:pPr>
              <w:spacing w:line="240" w:lineRule="auto"/>
              <w:jc w:val="center"/>
              <w:rPr>
                <w:lang w:eastAsia="en-CA"/>
              </w:rPr>
            </w:pPr>
            <w:r w:rsidRPr="0016745D">
              <w:rPr>
                <w:lang w:eastAsia="en-CA"/>
              </w:rPr>
              <w:t>889</w:t>
            </w:r>
          </w:p>
        </w:tc>
        <w:tc>
          <w:tcPr>
            <w:tcW w:w="1381" w:type="pct"/>
            <w:tcBorders>
              <w:top w:val="single" w:sz="4" w:space="0" w:color="auto"/>
              <w:left w:val="single" w:sz="4" w:space="0" w:color="auto"/>
              <w:bottom w:val="single" w:sz="4" w:space="0" w:color="auto"/>
              <w:right w:val="single" w:sz="4" w:space="0" w:color="auto"/>
            </w:tcBorders>
            <w:hideMark/>
          </w:tcPr>
          <w:p w14:paraId="7501DD4D" w14:textId="77777777" w:rsidR="00280A1A" w:rsidRPr="0016745D" w:rsidRDefault="00280A1A">
            <w:pPr>
              <w:spacing w:line="240" w:lineRule="auto"/>
              <w:jc w:val="center"/>
              <w:rPr>
                <w:lang w:eastAsia="en-CA"/>
              </w:rPr>
            </w:pPr>
            <w:r w:rsidRPr="0016745D">
              <w:rPr>
                <w:lang w:eastAsia="en-CA"/>
              </w:rPr>
              <w:t>RE-TRY EDIT ERROR MAC key sync error</w:t>
            </w:r>
          </w:p>
        </w:tc>
        <w:tc>
          <w:tcPr>
            <w:tcW w:w="1232" w:type="pct"/>
            <w:tcBorders>
              <w:top w:val="single" w:sz="4" w:space="0" w:color="auto"/>
              <w:left w:val="single" w:sz="4" w:space="0" w:color="auto"/>
              <w:bottom w:val="single" w:sz="4" w:space="0" w:color="auto"/>
              <w:right w:val="single" w:sz="4" w:space="0" w:color="auto"/>
            </w:tcBorders>
            <w:hideMark/>
          </w:tcPr>
          <w:p w14:paraId="7501DD4E"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4F"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5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51" w14:textId="77777777" w:rsidR="00280A1A" w:rsidRPr="0016745D" w:rsidRDefault="00280A1A">
            <w:pPr>
              <w:spacing w:line="240" w:lineRule="auto"/>
              <w:jc w:val="center"/>
              <w:rPr>
                <w:lang w:eastAsia="en-CA"/>
              </w:rPr>
            </w:pPr>
            <w:r w:rsidRPr="0016745D">
              <w:rPr>
                <w:lang w:eastAsia="en-CA"/>
              </w:rPr>
              <w:t>898</w:t>
            </w:r>
          </w:p>
        </w:tc>
        <w:tc>
          <w:tcPr>
            <w:tcW w:w="1381" w:type="pct"/>
            <w:tcBorders>
              <w:top w:val="single" w:sz="4" w:space="0" w:color="auto"/>
              <w:left w:val="single" w:sz="4" w:space="0" w:color="auto"/>
              <w:bottom w:val="single" w:sz="4" w:space="0" w:color="auto"/>
              <w:right w:val="single" w:sz="4" w:space="0" w:color="auto"/>
            </w:tcBorders>
            <w:hideMark/>
          </w:tcPr>
          <w:p w14:paraId="7501DD52" w14:textId="77777777" w:rsidR="00280A1A" w:rsidRPr="0016745D" w:rsidRDefault="00280A1A">
            <w:pPr>
              <w:spacing w:line="240" w:lineRule="auto"/>
              <w:jc w:val="center"/>
              <w:rPr>
                <w:lang w:eastAsia="en-CA"/>
              </w:rPr>
            </w:pPr>
            <w:r w:rsidRPr="0016745D">
              <w:rPr>
                <w:lang w:eastAsia="en-CA"/>
              </w:rPr>
              <w:t>RE-TRY EDIT ERROR Bad MAC value</w:t>
            </w:r>
          </w:p>
        </w:tc>
        <w:tc>
          <w:tcPr>
            <w:tcW w:w="1232" w:type="pct"/>
            <w:tcBorders>
              <w:top w:val="single" w:sz="4" w:space="0" w:color="auto"/>
              <w:left w:val="single" w:sz="4" w:space="0" w:color="auto"/>
              <w:bottom w:val="single" w:sz="4" w:space="0" w:color="auto"/>
              <w:right w:val="single" w:sz="4" w:space="0" w:color="auto"/>
            </w:tcBorders>
            <w:hideMark/>
          </w:tcPr>
          <w:p w14:paraId="7501DD53"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54"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5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56" w14:textId="77777777" w:rsidR="00280A1A" w:rsidRPr="0016745D" w:rsidRDefault="00280A1A">
            <w:pPr>
              <w:spacing w:line="240" w:lineRule="auto"/>
              <w:jc w:val="center"/>
              <w:rPr>
                <w:lang w:eastAsia="en-CA"/>
              </w:rPr>
            </w:pPr>
            <w:r w:rsidRPr="0016745D">
              <w:rPr>
                <w:lang w:eastAsia="en-CA"/>
              </w:rPr>
              <w:t>899</w:t>
            </w:r>
          </w:p>
        </w:tc>
        <w:tc>
          <w:tcPr>
            <w:tcW w:w="1381" w:type="pct"/>
            <w:tcBorders>
              <w:top w:val="single" w:sz="4" w:space="0" w:color="auto"/>
              <w:left w:val="single" w:sz="4" w:space="0" w:color="auto"/>
              <w:bottom w:val="single" w:sz="4" w:space="0" w:color="auto"/>
              <w:right w:val="single" w:sz="4" w:space="0" w:color="auto"/>
            </w:tcBorders>
            <w:hideMark/>
          </w:tcPr>
          <w:p w14:paraId="7501DD57" w14:textId="77777777" w:rsidR="00280A1A" w:rsidRPr="0016745D" w:rsidRDefault="00280A1A">
            <w:pPr>
              <w:spacing w:line="240" w:lineRule="auto"/>
              <w:jc w:val="center"/>
              <w:rPr>
                <w:lang w:eastAsia="en-CA"/>
              </w:rPr>
            </w:pPr>
            <w:r w:rsidRPr="0016745D">
              <w:rPr>
                <w:lang w:eastAsia="en-CA"/>
              </w:rPr>
              <w:t>RESEND  ... Out or seq.</w:t>
            </w:r>
          </w:p>
        </w:tc>
        <w:tc>
          <w:tcPr>
            <w:tcW w:w="1232" w:type="pct"/>
            <w:tcBorders>
              <w:top w:val="single" w:sz="4" w:space="0" w:color="auto"/>
              <w:left w:val="single" w:sz="4" w:space="0" w:color="auto"/>
              <w:bottom w:val="single" w:sz="4" w:space="0" w:color="auto"/>
              <w:right w:val="single" w:sz="4" w:space="0" w:color="auto"/>
            </w:tcBorders>
            <w:hideMark/>
          </w:tcPr>
          <w:p w14:paraId="7501DD58" w14:textId="77777777" w:rsidR="00280A1A" w:rsidRPr="0016745D" w:rsidRDefault="00280A1A">
            <w:pPr>
              <w:spacing w:line="240" w:lineRule="auto"/>
              <w:jc w:val="center"/>
              <w:rPr>
                <w:lang w:eastAsia="en-CA"/>
              </w:rPr>
            </w:pPr>
            <w:r w:rsidRPr="0016745D">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59" w14:textId="77777777" w:rsidR="00280A1A" w:rsidRPr="0016745D" w:rsidRDefault="00280A1A">
            <w:pPr>
              <w:spacing w:line="240" w:lineRule="auto"/>
              <w:jc w:val="center"/>
              <w:rPr>
                <w:lang w:eastAsia="en-CA"/>
              </w:rPr>
            </w:pPr>
            <w:r w:rsidRPr="0016745D">
              <w:rPr>
                <w:lang w:eastAsia="en-CA"/>
              </w:rPr>
              <w:t>PLEASE RETRY</w:t>
            </w:r>
          </w:p>
        </w:tc>
      </w:tr>
      <w:tr w:rsidR="00280A1A" w14:paraId="7501DD5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5B" w14:textId="77777777" w:rsidR="00280A1A" w:rsidRPr="0016745D" w:rsidRDefault="00280A1A">
            <w:pPr>
              <w:spacing w:line="240" w:lineRule="auto"/>
              <w:jc w:val="center"/>
              <w:rPr>
                <w:lang w:eastAsia="en-CA"/>
              </w:rPr>
            </w:pPr>
            <w:r w:rsidRPr="0016745D">
              <w:rPr>
                <w:lang w:eastAsia="en-CA"/>
              </w:rPr>
              <w:t>900</w:t>
            </w:r>
          </w:p>
        </w:tc>
        <w:tc>
          <w:tcPr>
            <w:tcW w:w="1381" w:type="pct"/>
            <w:tcBorders>
              <w:top w:val="single" w:sz="4" w:space="0" w:color="auto"/>
              <w:left w:val="single" w:sz="4" w:space="0" w:color="auto"/>
              <w:bottom w:val="single" w:sz="4" w:space="0" w:color="auto"/>
              <w:right w:val="single" w:sz="4" w:space="0" w:color="auto"/>
            </w:tcBorders>
            <w:hideMark/>
          </w:tcPr>
          <w:p w14:paraId="7501DD5C" w14:textId="77777777" w:rsidR="00280A1A" w:rsidRPr="0016745D" w:rsidRDefault="00280A1A">
            <w:pPr>
              <w:spacing w:line="240" w:lineRule="auto"/>
              <w:jc w:val="center"/>
              <w:rPr>
                <w:lang w:eastAsia="en-CA"/>
              </w:rPr>
            </w:pPr>
            <w:r w:rsidRPr="0016745D">
              <w:rPr>
                <w:lang w:eastAsia="en-CA"/>
              </w:rPr>
              <w:t>EXCESS PIN TRIES</w:t>
            </w:r>
          </w:p>
        </w:tc>
        <w:tc>
          <w:tcPr>
            <w:tcW w:w="1232" w:type="pct"/>
            <w:tcBorders>
              <w:top w:val="single" w:sz="4" w:space="0" w:color="auto"/>
              <w:left w:val="single" w:sz="4" w:space="0" w:color="auto"/>
              <w:bottom w:val="single" w:sz="4" w:space="0" w:color="auto"/>
              <w:right w:val="single" w:sz="4" w:space="0" w:color="auto"/>
            </w:tcBorders>
            <w:hideMark/>
          </w:tcPr>
          <w:p w14:paraId="7501DD5D" w14:textId="77777777" w:rsidR="00280A1A" w:rsidRPr="0016745D" w:rsidRDefault="00280A1A">
            <w:pPr>
              <w:spacing w:line="240" w:lineRule="auto"/>
              <w:jc w:val="center"/>
              <w:rPr>
                <w:lang w:eastAsia="en-CA"/>
              </w:rPr>
            </w:pPr>
            <w:r w:rsidRPr="0016745D">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D5E" w14:textId="77777777" w:rsidR="00280A1A" w:rsidRPr="0016745D" w:rsidRDefault="00280A1A">
            <w:pPr>
              <w:spacing w:line="240" w:lineRule="auto"/>
              <w:jc w:val="center"/>
              <w:rPr>
                <w:lang w:eastAsia="en-CA"/>
              </w:rPr>
            </w:pPr>
            <w:r w:rsidRPr="0016745D">
              <w:rPr>
                <w:lang w:eastAsia="en-CA"/>
              </w:rPr>
              <w:t>DECLINE</w:t>
            </w:r>
          </w:p>
        </w:tc>
      </w:tr>
      <w:tr w:rsidR="00280A1A" w14:paraId="7501DD6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60" w14:textId="77777777" w:rsidR="00280A1A" w:rsidRPr="0016745D" w:rsidRDefault="00280A1A">
            <w:pPr>
              <w:spacing w:line="240" w:lineRule="auto"/>
              <w:jc w:val="center"/>
              <w:rPr>
                <w:lang w:eastAsia="en-CA"/>
              </w:rPr>
            </w:pPr>
            <w:r w:rsidRPr="0016745D">
              <w:rPr>
                <w:lang w:eastAsia="en-CA"/>
              </w:rPr>
              <w:t>901</w:t>
            </w:r>
          </w:p>
        </w:tc>
        <w:tc>
          <w:tcPr>
            <w:tcW w:w="1381" w:type="pct"/>
            <w:tcBorders>
              <w:top w:val="single" w:sz="4" w:space="0" w:color="auto"/>
              <w:left w:val="single" w:sz="4" w:space="0" w:color="auto"/>
              <w:bottom w:val="single" w:sz="4" w:space="0" w:color="auto"/>
              <w:right w:val="single" w:sz="4" w:space="0" w:color="auto"/>
            </w:tcBorders>
            <w:hideMark/>
          </w:tcPr>
          <w:p w14:paraId="7501DD61" w14:textId="77777777" w:rsidR="00280A1A" w:rsidRPr="0016745D" w:rsidRDefault="00280A1A">
            <w:pPr>
              <w:spacing w:line="240" w:lineRule="auto"/>
              <w:jc w:val="center"/>
              <w:rPr>
                <w:lang w:eastAsia="en-CA"/>
              </w:rPr>
            </w:pPr>
            <w:r w:rsidRPr="0016745D">
              <w:rPr>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D62" w14:textId="77777777" w:rsidR="00280A1A" w:rsidRPr="0016745D" w:rsidRDefault="00280A1A">
            <w:pPr>
              <w:spacing w:line="240" w:lineRule="auto"/>
              <w:jc w:val="center"/>
              <w:rPr>
                <w:lang w:eastAsia="en-CA"/>
              </w:rPr>
            </w:pPr>
            <w:r w:rsidRPr="0016745D">
              <w:rPr>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D63" w14:textId="77777777" w:rsidR="00280A1A" w:rsidRPr="0016745D" w:rsidRDefault="00280A1A">
            <w:pPr>
              <w:spacing w:line="240" w:lineRule="auto"/>
              <w:jc w:val="center"/>
              <w:rPr>
                <w:lang w:eastAsia="en-CA"/>
              </w:rPr>
            </w:pPr>
            <w:r w:rsidRPr="0016745D">
              <w:rPr>
                <w:lang w:eastAsia="en-CA"/>
              </w:rPr>
              <w:t>CARD EXPIRED</w:t>
            </w:r>
          </w:p>
        </w:tc>
      </w:tr>
      <w:tr w:rsidR="00280A1A" w14:paraId="7501DD6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5" w14:textId="77777777" w:rsidR="00280A1A" w:rsidRPr="0016745D" w:rsidRDefault="00280A1A">
            <w:pPr>
              <w:spacing w:line="240" w:lineRule="auto"/>
              <w:jc w:val="center"/>
              <w:rPr>
                <w:lang w:eastAsia="en-CA"/>
              </w:rPr>
            </w:pPr>
            <w:r w:rsidRPr="0016745D">
              <w:rPr>
                <w:lang w:eastAsia="en-CA"/>
              </w:rPr>
              <w:t>902</w:t>
            </w:r>
          </w:p>
        </w:tc>
        <w:tc>
          <w:tcPr>
            <w:tcW w:w="1381" w:type="pct"/>
            <w:tcBorders>
              <w:top w:val="single" w:sz="4" w:space="0" w:color="auto"/>
              <w:left w:val="single" w:sz="4" w:space="0" w:color="auto"/>
              <w:bottom w:val="single" w:sz="4" w:space="0" w:color="auto"/>
              <w:right w:val="single" w:sz="4" w:space="0" w:color="auto"/>
            </w:tcBorders>
            <w:hideMark/>
          </w:tcPr>
          <w:p w14:paraId="7501DD66" w14:textId="77777777" w:rsidR="00280A1A" w:rsidRPr="0016745D" w:rsidRDefault="00280A1A">
            <w:pPr>
              <w:spacing w:line="240" w:lineRule="auto"/>
              <w:jc w:val="center"/>
              <w:rPr>
                <w:lang w:eastAsia="en-CA"/>
              </w:rPr>
            </w:pPr>
            <w:r w:rsidRPr="0016745D">
              <w:rPr>
                <w:lang w:eastAsia="en-CA"/>
              </w:rPr>
              <w:t>CARD RESTRICTED NEG Capture</w:t>
            </w:r>
          </w:p>
        </w:tc>
        <w:tc>
          <w:tcPr>
            <w:tcW w:w="1232" w:type="pct"/>
            <w:tcBorders>
              <w:top w:val="single" w:sz="4" w:space="0" w:color="auto"/>
              <w:left w:val="single" w:sz="4" w:space="0" w:color="auto"/>
              <w:bottom w:val="single" w:sz="4" w:space="0" w:color="auto"/>
              <w:right w:val="single" w:sz="4" w:space="0" w:color="auto"/>
            </w:tcBorders>
            <w:hideMark/>
          </w:tcPr>
          <w:p w14:paraId="7501DD67"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68"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6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A" w14:textId="77777777" w:rsidR="00280A1A" w:rsidRPr="0016745D" w:rsidRDefault="00280A1A">
            <w:pPr>
              <w:spacing w:line="240" w:lineRule="auto"/>
              <w:jc w:val="center"/>
              <w:rPr>
                <w:lang w:eastAsia="en-CA"/>
              </w:rPr>
            </w:pPr>
            <w:r w:rsidRPr="0016745D">
              <w:rPr>
                <w:lang w:eastAsia="en-CA"/>
              </w:rPr>
              <w:t>903</w:t>
            </w:r>
          </w:p>
        </w:tc>
        <w:tc>
          <w:tcPr>
            <w:tcW w:w="1381" w:type="pct"/>
            <w:tcBorders>
              <w:top w:val="single" w:sz="4" w:space="0" w:color="auto"/>
              <w:left w:val="single" w:sz="4" w:space="0" w:color="auto"/>
              <w:bottom w:val="single" w:sz="4" w:space="0" w:color="auto"/>
              <w:right w:val="single" w:sz="4" w:space="0" w:color="auto"/>
            </w:tcBorders>
            <w:hideMark/>
          </w:tcPr>
          <w:p w14:paraId="7501DD6B" w14:textId="77777777" w:rsidR="00280A1A" w:rsidRPr="0016745D" w:rsidRDefault="00280A1A">
            <w:pPr>
              <w:spacing w:line="240" w:lineRule="auto"/>
              <w:jc w:val="center"/>
              <w:rPr>
                <w:lang w:eastAsia="en-CA"/>
              </w:rPr>
            </w:pPr>
            <w:r w:rsidRPr="0016745D">
              <w:rPr>
                <w:lang w:eastAsia="en-CA"/>
              </w:rPr>
              <w:t>CARD RESTRICTED CAF Status 3</w:t>
            </w:r>
          </w:p>
        </w:tc>
        <w:tc>
          <w:tcPr>
            <w:tcW w:w="1232" w:type="pct"/>
            <w:tcBorders>
              <w:top w:val="single" w:sz="4" w:space="0" w:color="auto"/>
              <w:left w:val="single" w:sz="4" w:space="0" w:color="auto"/>
              <w:bottom w:val="single" w:sz="4" w:space="0" w:color="auto"/>
              <w:right w:val="single" w:sz="4" w:space="0" w:color="auto"/>
            </w:tcBorders>
            <w:hideMark/>
          </w:tcPr>
          <w:p w14:paraId="7501DD6C"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6D"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7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F" w14:textId="77777777" w:rsidR="00280A1A" w:rsidRPr="0016745D" w:rsidRDefault="00280A1A">
            <w:pPr>
              <w:spacing w:line="240" w:lineRule="auto"/>
              <w:jc w:val="center"/>
              <w:rPr>
                <w:lang w:eastAsia="en-CA"/>
              </w:rPr>
            </w:pPr>
            <w:r w:rsidRPr="0016745D">
              <w:rPr>
                <w:lang w:eastAsia="en-CA"/>
              </w:rPr>
              <w:t>904</w:t>
            </w:r>
          </w:p>
        </w:tc>
        <w:tc>
          <w:tcPr>
            <w:tcW w:w="1381" w:type="pct"/>
            <w:tcBorders>
              <w:top w:val="single" w:sz="4" w:space="0" w:color="auto"/>
              <w:left w:val="single" w:sz="4" w:space="0" w:color="auto"/>
              <w:bottom w:val="single" w:sz="4" w:space="0" w:color="auto"/>
              <w:right w:val="single" w:sz="4" w:space="0" w:color="auto"/>
            </w:tcBorders>
            <w:hideMark/>
          </w:tcPr>
          <w:p w14:paraId="7501DD70" w14:textId="77777777" w:rsidR="00280A1A" w:rsidRPr="0016745D" w:rsidRDefault="00280A1A">
            <w:pPr>
              <w:spacing w:line="240" w:lineRule="auto"/>
              <w:jc w:val="center"/>
              <w:rPr>
                <w:lang w:eastAsia="en-CA"/>
              </w:rPr>
            </w:pPr>
            <w:r w:rsidRPr="0016745D">
              <w:rPr>
                <w:lang w:eastAsia="en-CA"/>
              </w:rPr>
              <w:t>INVALID AMOUNT Advance &lt; Minimum</w:t>
            </w:r>
          </w:p>
        </w:tc>
        <w:tc>
          <w:tcPr>
            <w:tcW w:w="1232" w:type="pct"/>
            <w:tcBorders>
              <w:top w:val="single" w:sz="4" w:space="0" w:color="auto"/>
              <w:left w:val="single" w:sz="4" w:space="0" w:color="auto"/>
              <w:bottom w:val="single" w:sz="4" w:space="0" w:color="auto"/>
              <w:right w:val="single" w:sz="4" w:space="0" w:color="auto"/>
            </w:tcBorders>
            <w:hideMark/>
          </w:tcPr>
          <w:p w14:paraId="7501DD71"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72"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7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74" w14:textId="77777777" w:rsidR="00280A1A" w:rsidRPr="0016745D" w:rsidRDefault="00280A1A">
            <w:pPr>
              <w:spacing w:line="240" w:lineRule="auto"/>
              <w:jc w:val="center"/>
              <w:rPr>
                <w:lang w:eastAsia="en-CA"/>
              </w:rPr>
            </w:pPr>
            <w:r w:rsidRPr="0016745D">
              <w:rPr>
                <w:lang w:eastAsia="en-CA"/>
              </w:rPr>
              <w:t>905</w:t>
            </w:r>
          </w:p>
        </w:tc>
        <w:tc>
          <w:tcPr>
            <w:tcW w:w="1381" w:type="pct"/>
            <w:tcBorders>
              <w:top w:val="single" w:sz="4" w:space="0" w:color="auto"/>
              <w:left w:val="single" w:sz="4" w:space="0" w:color="auto"/>
              <w:bottom w:val="single" w:sz="4" w:space="0" w:color="auto"/>
              <w:right w:val="single" w:sz="4" w:space="0" w:color="auto"/>
            </w:tcBorders>
            <w:hideMark/>
          </w:tcPr>
          <w:p w14:paraId="7501DD75" w14:textId="77777777" w:rsidR="00280A1A" w:rsidRPr="0016745D" w:rsidRDefault="00280A1A">
            <w:pPr>
              <w:spacing w:line="240" w:lineRule="auto"/>
              <w:jc w:val="center"/>
              <w:rPr>
                <w:lang w:eastAsia="en-CA"/>
              </w:rPr>
            </w:pPr>
            <w:r w:rsidRPr="0016745D">
              <w:rPr>
                <w:lang w:eastAsia="en-CA"/>
              </w:rPr>
              <w:t>MAX USE EXCEEDED Num Times Used</w:t>
            </w:r>
          </w:p>
        </w:tc>
        <w:tc>
          <w:tcPr>
            <w:tcW w:w="1232" w:type="pct"/>
            <w:tcBorders>
              <w:top w:val="single" w:sz="4" w:space="0" w:color="auto"/>
              <w:left w:val="single" w:sz="4" w:space="0" w:color="auto"/>
              <w:bottom w:val="single" w:sz="4" w:space="0" w:color="auto"/>
              <w:right w:val="single" w:sz="4" w:space="0" w:color="auto"/>
            </w:tcBorders>
            <w:hideMark/>
          </w:tcPr>
          <w:p w14:paraId="7501DD76" w14:textId="77777777" w:rsidR="00280A1A" w:rsidRPr="0016745D" w:rsidRDefault="00280A1A">
            <w:pPr>
              <w:spacing w:line="240" w:lineRule="auto"/>
              <w:jc w:val="center"/>
              <w:rPr>
                <w:lang w:eastAsia="en-CA"/>
              </w:rPr>
            </w:pPr>
            <w:r w:rsidRPr="0016745D">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D77" w14:textId="77777777" w:rsidR="00280A1A" w:rsidRPr="0016745D" w:rsidRDefault="00280A1A">
            <w:pPr>
              <w:spacing w:line="240" w:lineRule="auto"/>
              <w:jc w:val="center"/>
              <w:rPr>
                <w:lang w:eastAsia="en-CA"/>
              </w:rPr>
            </w:pPr>
            <w:r w:rsidRPr="0016745D">
              <w:rPr>
                <w:lang w:eastAsia="en-CA"/>
              </w:rPr>
              <w:t>LIMIT EXCEEDED</w:t>
            </w:r>
          </w:p>
        </w:tc>
      </w:tr>
      <w:tr w:rsidR="00280A1A" w14:paraId="7501DD7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79" w14:textId="77777777" w:rsidR="00280A1A" w:rsidRPr="0016745D" w:rsidRDefault="00280A1A">
            <w:pPr>
              <w:spacing w:line="240" w:lineRule="auto"/>
              <w:jc w:val="center"/>
              <w:rPr>
                <w:lang w:eastAsia="en-CA"/>
              </w:rPr>
            </w:pPr>
            <w:r w:rsidRPr="0016745D">
              <w:rPr>
                <w:lang w:eastAsia="en-CA"/>
              </w:rPr>
              <w:t>906</w:t>
            </w:r>
          </w:p>
        </w:tc>
        <w:tc>
          <w:tcPr>
            <w:tcW w:w="1381" w:type="pct"/>
            <w:tcBorders>
              <w:top w:val="single" w:sz="4" w:space="0" w:color="auto"/>
              <w:left w:val="single" w:sz="4" w:space="0" w:color="auto"/>
              <w:bottom w:val="single" w:sz="4" w:space="0" w:color="auto"/>
              <w:right w:val="single" w:sz="4" w:space="0" w:color="auto"/>
            </w:tcBorders>
            <w:hideMark/>
          </w:tcPr>
          <w:p w14:paraId="7501DD7A" w14:textId="77777777" w:rsidR="00280A1A" w:rsidRPr="0016745D" w:rsidRDefault="00280A1A">
            <w:pPr>
              <w:spacing w:line="240" w:lineRule="auto"/>
              <w:jc w:val="center"/>
              <w:rPr>
                <w:lang w:eastAsia="en-CA"/>
              </w:rPr>
            </w:pPr>
            <w:r w:rsidRPr="0016745D">
              <w:rPr>
                <w:lang w:eastAsia="en-CA"/>
              </w:rPr>
              <w:t>ACCOUNT PROBLEM Delinquent</w:t>
            </w:r>
          </w:p>
        </w:tc>
        <w:tc>
          <w:tcPr>
            <w:tcW w:w="1232" w:type="pct"/>
            <w:tcBorders>
              <w:top w:val="single" w:sz="4" w:space="0" w:color="auto"/>
              <w:left w:val="single" w:sz="4" w:space="0" w:color="auto"/>
              <w:bottom w:val="single" w:sz="4" w:space="0" w:color="auto"/>
              <w:right w:val="single" w:sz="4" w:space="0" w:color="auto"/>
            </w:tcBorders>
            <w:hideMark/>
          </w:tcPr>
          <w:p w14:paraId="7501DD7B"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7C"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7E" w14:textId="77777777" w:rsidR="00280A1A" w:rsidRPr="0016745D" w:rsidRDefault="00280A1A">
            <w:pPr>
              <w:spacing w:line="240" w:lineRule="auto"/>
              <w:jc w:val="center"/>
              <w:rPr>
                <w:lang w:eastAsia="en-CA"/>
              </w:rPr>
            </w:pPr>
            <w:r w:rsidRPr="0016745D">
              <w:rPr>
                <w:lang w:eastAsia="en-CA"/>
              </w:rPr>
              <w:t>907</w:t>
            </w:r>
          </w:p>
        </w:tc>
        <w:tc>
          <w:tcPr>
            <w:tcW w:w="1381" w:type="pct"/>
            <w:tcBorders>
              <w:top w:val="single" w:sz="4" w:space="0" w:color="auto"/>
              <w:left w:val="single" w:sz="4" w:space="0" w:color="auto"/>
              <w:bottom w:val="single" w:sz="4" w:space="0" w:color="auto"/>
              <w:right w:val="single" w:sz="4" w:space="0" w:color="auto"/>
            </w:tcBorders>
            <w:hideMark/>
          </w:tcPr>
          <w:p w14:paraId="7501DD7F" w14:textId="77777777" w:rsidR="00280A1A" w:rsidRPr="0016745D" w:rsidRDefault="00280A1A">
            <w:pPr>
              <w:spacing w:line="240" w:lineRule="auto"/>
              <w:jc w:val="center"/>
              <w:rPr>
                <w:lang w:eastAsia="en-CA"/>
              </w:rPr>
            </w:pPr>
            <w:r w:rsidRPr="0016745D">
              <w:rPr>
                <w:lang w:eastAsia="en-CA"/>
              </w:rPr>
              <w:t>EXCEEDS LIMIT</w:t>
            </w:r>
          </w:p>
        </w:tc>
        <w:tc>
          <w:tcPr>
            <w:tcW w:w="1232" w:type="pct"/>
            <w:tcBorders>
              <w:top w:val="single" w:sz="4" w:space="0" w:color="auto"/>
              <w:left w:val="single" w:sz="4" w:space="0" w:color="auto"/>
              <w:bottom w:val="single" w:sz="4" w:space="0" w:color="auto"/>
              <w:right w:val="single" w:sz="4" w:space="0" w:color="auto"/>
            </w:tcBorders>
            <w:hideMark/>
          </w:tcPr>
          <w:p w14:paraId="7501DD80"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1"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83" w14:textId="77777777" w:rsidR="00280A1A" w:rsidRPr="0016745D" w:rsidRDefault="00280A1A">
            <w:pPr>
              <w:spacing w:line="240" w:lineRule="auto"/>
              <w:jc w:val="center"/>
              <w:rPr>
                <w:lang w:eastAsia="en-CA"/>
              </w:rPr>
            </w:pPr>
            <w:r w:rsidRPr="0016745D">
              <w:rPr>
                <w:lang w:eastAsia="en-CA"/>
              </w:rPr>
              <w:t>908</w:t>
            </w:r>
          </w:p>
        </w:tc>
        <w:tc>
          <w:tcPr>
            <w:tcW w:w="1381" w:type="pct"/>
            <w:tcBorders>
              <w:top w:val="single" w:sz="4" w:space="0" w:color="auto"/>
              <w:left w:val="single" w:sz="4" w:space="0" w:color="auto"/>
              <w:bottom w:val="single" w:sz="4" w:space="0" w:color="auto"/>
              <w:right w:val="single" w:sz="4" w:space="0" w:color="auto"/>
            </w:tcBorders>
            <w:hideMark/>
          </w:tcPr>
          <w:p w14:paraId="7501DD84" w14:textId="77777777" w:rsidR="00280A1A" w:rsidRPr="0016745D" w:rsidRDefault="00280A1A">
            <w:pPr>
              <w:spacing w:line="240" w:lineRule="auto"/>
              <w:jc w:val="center"/>
              <w:rPr>
                <w:lang w:eastAsia="en-CA"/>
              </w:rPr>
            </w:pPr>
            <w:r w:rsidRPr="0016745D">
              <w:rPr>
                <w:lang w:eastAsia="en-CA"/>
              </w:rPr>
              <w:t>INVALID AMOUNT</w:t>
            </w:r>
          </w:p>
        </w:tc>
        <w:tc>
          <w:tcPr>
            <w:tcW w:w="1232" w:type="pct"/>
            <w:tcBorders>
              <w:top w:val="single" w:sz="4" w:space="0" w:color="auto"/>
              <w:left w:val="single" w:sz="4" w:space="0" w:color="auto"/>
              <w:bottom w:val="single" w:sz="4" w:space="0" w:color="auto"/>
              <w:right w:val="single" w:sz="4" w:space="0" w:color="auto"/>
            </w:tcBorders>
            <w:hideMark/>
          </w:tcPr>
          <w:p w14:paraId="7501DD85"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6"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88" w14:textId="77777777" w:rsidR="00280A1A" w:rsidRPr="0016745D" w:rsidRDefault="00280A1A">
            <w:pPr>
              <w:spacing w:line="240" w:lineRule="auto"/>
              <w:jc w:val="center"/>
              <w:rPr>
                <w:lang w:eastAsia="en-CA"/>
              </w:rPr>
            </w:pPr>
            <w:r w:rsidRPr="0016745D">
              <w:rPr>
                <w:lang w:eastAsia="en-CA"/>
              </w:rPr>
              <w:t>909</w:t>
            </w:r>
          </w:p>
        </w:tc>
        <w:tc>
          <w:tcPr>
            <w:tcW w:w="1381" w:type="pct"/>
            <w:tcBorders>
              <w:top w:val="single" w:sz="4" w:space="0" w:color="auto"/>
              <w:left w:val="single" w:sz="4" w:space="0" w:color="auto"/>
              <w:bottom w:val="single" w:sz="4" w:space="0" w:color="auto"/>
              <w:right w:val="single" w:sz="4" w:space="0" w:color="auto"/>
            </w:tcBorders>
            <w:hideMark/>
          </w:tcPr>
          <w:p w14:paraId="7501DD89" w14:textId="77777777" w:rsidR="00280A1A" w:rsidRPr="0016745D" w:rsidRDefault="00280A1A">
            <w:pPr>
              <w:spacing w:line="240" w:lineRule="auto"/>
              <w:jc w:val="center"/>
              <w:rPr>
                <w:lang w:eastAsia="en-CA"/>
              </w:rPr>
            </w:pPr>
            <w:r w:rsidRPr="0016745D">
              <w:rPr>
                <w:lang w:eastAsia="en-CA"/>
              </w:rPr>
              <w:t>CARD RESTRICTED Capture</w:t>
            </w:r>
          </w:p>
        </w:tc>
        <w:tc>
          <w:tcPr>
            <w:tcW w:w="1232" w:type="pct"/>
            <w:tcBorders>
              <w:top w:val="single" w:sz="4" w:space="0" w:color="auto"/>
              <w:left w:val="single" w:sz="4" w:space="0" w:color="auto"/>
              <w:bottom w:val="single" w:sz="4" w:space="0" w:color="auto"/>
              <w:right w:val="single" w:sz="4" w:space="0" w:color="auto"/>
            </w:tcBorders>
            <w:hideMark/>
          </w:tcPr>
          <w:p w14:paraId="7501DD8A"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B"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8D" w14:textId="77777777" w:rsidR="00280A1A" w:rsidRPr="0016745D" w:rsidRDefault="00280A1A">
            <w:pPr>
              <w:spacing w:line="240" w:lineRule="auto"/>
              <w:jc w:val="center"/>
              <w:rPr>
                <w:lang w:eastAsia="en-CA"/>
              </w:rPr>
            </w:pPr>
            <w:r w:rsidRPr="0016745D">
              <w:rPr>
                <w:lang w:eastAsia="en-CA"/>
              </w:rPr>
              <w:t>960</w:t>
            </w:r>
          </w:p>
        </w:tc>
        <w:tc>
          <w:tcPr>
            <w:tcW w:w="1381" w:type="pct"/>
            <w:tcBorders>
              <w:top w:val="single" w:sz="4" w:space="0" w:color="auto"/>
              <w:left w:val="single" w:sz="4" w:space="0" w:color="auto"/>
              <w:bottom w:val="single" w:sz="4" w:space="0" w:color="auto"/>
              <w:right w:val="single" w:sz="4" w:space="0" w:color="auto"/>
            </w:tcBorders>
            <w:hideMark/>
          </w:tcPr>
          <w:p w14:paraId="7501DD8E" w14:textId="77777777" w:rsidR="00280A1A" w:rsidRPr="0016745D" w:rsidRDefault="00280A1A">
            <w:pPr>
              <w:spacing w:line="240" w:lineRule="auto"/>
              <w:jc w:val="center"/>
              <w:rPr>
                <w:lang w:eastAsia="en-CA"/>
              </w:rPr>
            </w:pPr>
            <w:r w:rsidRPr="0016745D">
              <w:rPr>
                <w:lang w:eastAsia="en-CA"/>
              </w:rPr>
              <w:t>Initialization failure - merchant number mismatch</w:t>
            </w:r>
          </w:p>
        </w:tc>
        <w:tc>
          <w:tcPr>
            <w:tcW w:w="1232" w:type="pct"/>
            <w:tcBorders>
              <w:top w:val="single" w:sz="4" w:space="0" w:color="auto"/>
              <w:left w:val="single" w:sz="4" w:space="0" w:color="auto"/>
              <w:bottom w:val="single" w:sz="4" w:space="0" w:color="auto"/>
              <w:right w:val="single" w:sz="4" w:space="0" w:color="auto"/>
            </w:tcBorders>
            <w:hideMark/>
          </w:tcPr>
          <w:p w14:paraId="7501DD8F"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0"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92" w14:textId="77777777" w:rsidR="00280A1A" w:rsidRPr="0016745D" w:rsidRDefault="00280A1A">
            <w:pPr>
              <w:spacing w:line="240" w:lineRule="auto"/>
              <w:jc w:val="center"/>
              <w:rPr>
                <w:lang w:eastAsia="en-CA"/>
              </w:rPr>
            </w:pPr>
            <w:r w:rsidRPr="0016745D">
              <w:rPr>
                <w:lang w:eastAsia="en-CA"/>
              </w:rPr>
              <w:lastRenderedPageBreak/>
              <w:t>961</w:t>
            </w:r>
          </w:p>
        </w:tc>
        <w:tc>
          <w:tcPr>
            <w:tcW w:w="1381" w:type="pct"/>
            <w:tcBorders>
              <w:top w:val="single" w:sz="4" w:space="0" w:color="auto"/>
              <w:left w:val="single" w:sz="4" w:space="0" w:color="auto"/>
              <w:bottom w:val="single" w:sz="4" w:space="0" w:color="auto"/>
              <w:right w:val="single" w:sz="4" w:space="0" w:color="auto"/>
            </w:tcBorders>
            <w:hideMark/>
          </w:tcPr>
          <w:p w14:paraId="7501DD93" w14:textId="77777777" w:rsidR="00280A1A" w:rsidRPr="0016745D" w:rsidRDefault="00280A1A">
            <w:pPr>
              <w:spacing w:line="240" w:lineRule="auto"/>
              <w:jc w:val="center"/>
              <w:rPr>
                <w:lang w:eastAsia="en-CA"/>
              </w:rPr>
            </w:pPr>
            <w:r w:rsidRPr="0016745D">
              <w:rPr>
                <w:lang w:eastAsia="en-CA"/>
              </w:rPr>
              <w:t>Initialization failure - pinpad mismatch</w:t>
            </w:r>
          </w:p>
        </w:tc>
        <w:tc>
          <w:tcPr>
            <w:tcW w:w="1232" w:type="pct"/>
            <w:tcBorders>
              <w:top w:val="single" w:sz="4" w:space="0" w:color="auto"/>
              <w:left w:val="single" w:sz="4" w:space="0" w:color="auto"/>
              <w:bottom w:val="single" w:sz="4" w:space="0" w:color="auto"/>
              <w:right w:val="single" w:sz="4" w:space="0" w:color="auto"/>
            </w:tcBorders>
            <w:hideMark/>
          </w:tcPr>
          <w:p w14:paraId="7501DD94"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5"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97" w14:textId="77777777" w:rsidR="00280A1A" w:rsidRPr="0016745D" w:rsidRDefault="00280A1A">
            <w:pPr>
              <w:spacing w:line="240" w:lineRule="auto"/>
              <w:jc w:val="center"/>
              <w:rPr>
                <w:lang w:eastAsia="en-CA"/>
              </w:rPr>
            </w:pPr>
            <w:r w:rsidRPr="0016745D">
              <w:rPr>
                <w:lang w:eastAsia="en-CA"/>
              </w:rPr>
              <w:t>963</w:t>
            </w:r>
          </w:p>
        </w:tc>
        <w:tc>
          <w:tcPr>
            <w:tcW w:w="1381" w:type="pct"/>
            <w:tcBorders>
              <w:top w:val="single" w:sz="4" w:space="0" w:color="auto"/>
              <w:left w:val="single" w:sz="4" w:space="0" w:color="auto"/>
              <w:bottom w:val="single" w:sz="4" w:space="0" w:color="auto"/>
              <w:right w:val="single" w:sz="4" w:space="0" w:color="auto"/>
            </w:tcBorders>
            <w:hideMark/>
          </w:tcPr>
          <w:p w14:paraId="7501DD98" w14:textId="77777777" w:rsidR="00280A1A" w:rsidRPr="0016745D" w:rsidRDefault="00280A1A">
            <w:pPr>
              <w:spacing w:line="240" w:lineRule="auto"/>
              <w:jc w:val="center"/>
              <w:rPr>
                <w:lang w:eastAsia="en-CA"/>
              </w:rPr>
            </w:pPr>
            <w:r w:rsidRPr="0016745D">
              <w:rPr>
                <w:lang w:eastAsia="en-CA"/>
              </w:rPr>
              <w:t>NO MATCH ON POLL CODE</w:t>
            </w:r>
          </w:p>
        </w:tc>
        <w:tc>
          <w:tcPr>
            <w:tcW w:w="1232" w:type="pct"/>
            <w:tcBorders>
              <w:top w:val="single" w:sz="4" w:space="0" w:color="auto"/>
              <w:left w:val="single" w:sz="4" w:space="0" w:color="auto"/>
              <w:bottom w:val="single" w:sz="4" w:space="0" w:color="auto"/>
              <w:right w:val="single" w:sz="4" w:space="0" w:color="auto"/>
            </w:tcBorders>
            <w:hideMark/>
          </w:tcPr>
          <w:p w14:paraId="7501DD99"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A"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9C" w14:textId="77777777" w:rsidR="00280A1A" w:rsidRPr="0016745D" w:rsidRDefault="00280A1A">
            <w:pPr>
              <w:spacing w:line="240" w:lineRule="auto"/>
              <w:jc w:val="center"/>
              <w:rPr>
                <w:lang w:eastAsia="en-CA"/>
              </w:rPr>
            </w:pPr>
            <w:r w:rsidRPr="0016745D">
              <w:rPr>
                <w:lang w:eastAsia="en-CA"/>
              </w:rPr>
              <w:t>964</w:t>
            </w:r>
          </w:p>
        </w:tc>
        <w:tc>
          <w:tcPr>
            <w:tcW w:w="1381" w:type="pct"/>
            <w:tcBorders>
              <w:top w:val="single" w:sz="4" w:space="0" w:color="auto"/>
              <w:left w:val="single" w:sz="4" w:space="0" w:color="auto"/>
              <w:bottom w:val="single" w:sz="4" w:space="0" w:color="auto"/>
              <w:right w:val="single" w:sz="4" w:space="0" w:color="auto"/>
            </w:tcBorders>
            <w:hideMark/>
          </w:tcPr>
          <w:p w14:paraId="7501DD9D" w14:textId="77777777" w:rsidR="00280A1A" w:rsidRPr="0016745D" w:rsidRDefault="00280A1A">
            <w:pPr>
              <w:spacing w:line="240" w:lineRule="auto"/>
              <w:jc w:val="center"/>
              <w:rPr>
                <w:lang w:eastAsia="en-CA"/>
              </w:rPr>
            </w:pPr>
            <w:r w:rsidRPr="0016745D">
              <w:rPr>
                <w:lang w:eastAsia="en-CA"/>
              </w:rPr>
              <w:t>NO MATCH ON CONCENTRATOR ID</w:t>
            </w:r>
          </w:p>
        </w:tc>
        <w:tc>
          <w:tcPr>
            <w:tcW w:w="1232" w:type="pct"/>
            <w:tcBorders>
              <w:top w:val="single" w:sz="4" w:space="0" w:color="auto"/>
              <w:left w:val="single" w:sz="4" w:space="0" w:color="auto"/>
              <w:bottom w:val="single" w:sz="4" w:space="0" w:color="auto"/>
              <w:right w:val="single" w:sz="4" w:space="0" w:color="auto"/>
            </w:tcBorders>
            <w:hideMark/>
          </w:tcPr>
          <w:p w14:paraId="7501DD9E"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F"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A1" w14:textId="77777777" w:rsidR="00280A1A" w:rsidRPr="0016745D" w:rsidRDefault="00280A1A">
            <w:pPr>
              <w:spacing w:line="240" w:lineRule="auto"/>
              <w:jc w:val="center"/>
              <w:rPr>
                <w:lang w:eastAsia="en-CA"/>
              </w:rPr>
            </w:pPr>
            <w:r w:rsidRPr="0016745D">
              <w:rPr>
                <w:lang w:eastAsia="en-CA"/>
              </w:rPr>
              <w:t>965</w:t>
            </w:r>
          </w:p>
        </w:tc>
        <w:tc>
          <w:tcPr>
            <w:tcW w:w="1381" w:type="pct"/>
            <w:tcBorders>
              <w:top w:val="single" w:sz="4" w:space="0" w:color="auto"/>
              <w:left w:val="single" w:sz="4" w:space="0" w:color="auto"/>
              <w:bottom w:val="single" w:sz="4" w:space="0" w:color="auto"/>
              <w:right w:val="single" w:sz="4" w:space="0" w:color="auto"/>
            </w:tcBorders>
            <w:hideMark/>
          </w:tcPr>
          <w:p w14:paraId="7501DDA2" w14:textId="77777777" w:rsidR="00280A1A" w:rsidRPr="0016745D" w:rsidRDefault="00280A1A">
            <w:pPr>
              <w:spacing w:line="240" w:lineRule="auto"/>
              <w:jc w:val="center"/>
              <w:rPr>
                <w:lang w:eastAsia="en-CA"/>
              </w:rPr>
            </w:pPr>
            <w:r w:rsidRPr="0016745D">
              <w:rPr>
                <w:lang w:eastAsia="en-CA"/>
              </w:rPr>
              <w:t>INVALID MERCHANT NUMBER</w:t>
            </w:r>
          </w:p>
        </w:tc>
        <w:tc>
          <w:tcPr>
            <w:tcW w:w="1232" w:type="pct"/>
            <w:tcBorders>
              <w:top w:val="single" w:sz="4" w:space="0" w:color="auto"/>
              <w:left w:val="single" w:sz="4" w:space="0" w:color="auto"/>
              <w:bottom w:val="single" w:sz="4" w:space="0" w:color="auto"/>
              <w:right w:val="single" w:sz="4" w:space="0" w:color="auto"/>
            </w:tcBorders>
            <w:hideMark/>
          </w:tcPr>
          <w:p w14:paraId="7501DDA3"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4"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A"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A6" w14:textId="77777777" w:rsidR="00280A1A" w:rsidRPr="0016745D" w:rsidRDefault="00280A1A">
            <w:pPr>
              <w:spacing w:line="240" w:lineRule="auto"/>
              <w:jc w:val="center"/>
              <w:rPr>
                <w:lang w:eastAsia="en-CA"/>
              </w:rPr>
            </w:pPr>
            <w:r w:rsidRPr="0016745D">
              <w:rPr>
                <w:lang w:eastAsia="en-CA"/>
              </w:rPr>
              <w:t>966</w:t>
            </w:r>
          </w:p>
        </w:tc>
        <w:tc>
          <w:tcPr>
            <w:tcW w:w="1381" w:type="pct"/>
            <w:tcBorders>
              <w:top w:val="single" w:sz="4" w:space="0" w:color="auto"/>
              <w:left w:val="single" w:sz="4" w:space="0" w:color="auto"/>
              <w:bottom w:val="single" w:sz="4" w:space="0" w:color="auto"/>
              <w:right w:val="single" w:sz="4" w:space="0" w:color="auto"/>
            </w:tcBorders>
            <w:hideMark/>
          </w:tcPr>
          <w:p w14:paraId="7501DDA7" w14:textId="77777777" w:rsidR="00280A1A" w:rsidRPr="0016745D" w:rsidRDefault="00280A1A">
            <w:pPr>
              <w:spacing w:line="240" w:lineRule="auto"/>
              <w:jc w:val="center"/>
              <w:rPr>
                <w:lang w:eastAsia="en-CA"/>
              </w:rPr>
            </w:pPr>
            <w:r w:rsidRPr="0016745D">
              <w:rPr>
                <w:lang w:eastAsia="en-CA"/>
              </w:rPr>
              <w:t>DUPLICATE TERMINAL NAME</w:t>
            </w:r>
          </w:p>
        </w:tc>
        <w:tc>
          <w:tcPr>
            <w:tcW w:w="1232" w:type="pct"/>
            <w:tcBorders>
              <w:top w:val="single" w:sz="4" w:space="0" w:color="auto"/>
              <w:left w:val="single" w:sz="4" w:space="0" w:color="auto"/>
              <w:bottom w:val="single" w:sz="4" w:space="0" w:color="auto"/>
              <w:right w:val="single" w:sz="4" w:space="0" w:color="auto"/>
            </w:tcBorders>
            <w:hideMark/>
          </w:tcPr>
          <w:p w14:paraId="7501DDA8"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9"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AB" w14:textId="77777777" w:rsidR="00280A1A" w:rsidRPr="0016745D" w:rsidRDefault="00280A1A">
            <w:pPr>
              <w:spacing w:line="240" w:lineRule="auto"/>
              <w:jc w:val="center"/>
              <w:rPr>
                <w:lang w:eastAsia="en-CA"/>
              </w:rPr>
            </w:pPr>
            <w:r w:rsidRPr="0016745D">
              <w:rPr>
                <w:lang w:eastAsia="en-CA"/>
              </w:rPr>
              <w:t>970</w:t>
            </w:r>
          </w:p>
        </w:tc>
        <w:tc>
          <w:tcPr>
            <w:tcW w:w="1381" w:type="pct"/>
            <w:tcBorders>
              <w:top w:val="single" w:sz="4" w:space="0" w:color="auto"/>
              <w:left w:val="single" w:sz="4" w:space="0" w:color="auto"/>
              <w:bottom w:val="single" w:sz="4" w:space="0" w:color="auto"/>
              <w:right w:val="single" w:sz="4" w:space="0" w:color="auto"/>
            </w:tcBorders>
            <w:hideMark/>
          </w:tcPr>
          <w:p w14:paraId="7501DDAC" w14:textId="77777777" w:rsidR="00280A1A" w:rsidRPr="0016745D" w:rsidRDefault="00280A1A">
            <w:pPr>
              <w:spacing w:line="240" w:lineRule="auto"/>
              <w:jc w:val="center"/>
              <w:rPr>
                <w:lang w:eastAsia="en-CA"/>
              </w:rPr>
            </w:pPr>
            <w:r w:rsidRPr="0016745D">
              <w:rPr>
                <w:lang w:eastAsia="en-CA"/>
              </w:rPr>
              <w:t>TABLE FULL</w:t>
            </w:r>
          </w:p>
        </w:tc>
        <w:tc>
          <w:tcPr>
            <w:tcW w:w="1232" w:type="pct"/>
            <w:tcBorders>
              <w:top w:val="single" w:sz="4" w:space="0" w:color="auto"/>
              <w:left w:val="single" w:sz="4" w:space="0" w:color="auto"/>
              <w:bottom w:val="single" w:sz="4" w:space="0" w:color="auto"/>
              <w:right w:val="single" w:sz="4" w:space="0" w:color="auto"/>
            </w:tcBorders>
            <w:hideMark/>
          </w:tcPr>
          <w:p w14:paraId="7501DDAD"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E"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B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B0" w14:textId="77777777" w:rsidR="00280A1A" w:rsidRPr="0016745D" w:rsidRDefault="00280A1A">
            <w:pPr>
              <w:spacing w:line="240" w:lineRule="auto"/>
              <w:jc w:val="center"/>
              <w:rPr>
                <w:lang w:eastAsia="en-CA"/>
              </w:rPr>
            </w:pPr>
            <w:r w:rsidRPr="0016745D">
              <w:rPr>
                <w:lang w:eastAsia="en-CA"/>
              </w:rPr>
              <w:t>???</w:t>
            </w:r>
          </w:p>
        </w:tc>
        <w:tc>
          <w:tcPr>
            <w:tcW w:w="1381" w:type="pct"/>
            <w:tcBorders>
              <w:top w:val="single" w:sz="4" w:space="0" w:color="auto"/>
              <w:left w:val="single" w:sz="4" w:space="0" w:color="auto"/>
              <w:bottom w:val="single" w:sz="4" w:space="0" w:color="auto"/>
              <w:right w:val="single" w:sz="4" w:space="0" w:color="auto"/>
            </w:tcBorders>
            <w:hideMark/>
          </w:tcPr>
          <w:p w14:paraId="7501DDB1" w14:textId="77777777" w:rsidR="00280A1A" w:rsidRPr="0016745D" w:rsidRDefault="00280A1A">
            <w:pPr>
              <w:spacing w:line="240" w:lineRule="auto"/>
              <w:jc w:val="center"/>
              <w:rPr>
                <w:lang w:eastAsia="en-CA"/>
              </w:rPr>
            </w:pPr>
            <w:r w:rsidRPr="0016745D">
              <w:rPr>
                <w:lang w:eastAsia="en-CA"/>
              </w:rPr>
              <w:t>Default for all other codes</w:t>
            </w:r>
          </w:p>
        </w:tc>
        <w:tc>
          <w:tcPr>
            <w:tcW w:w="1232" w:type="pct"/>
            <w:tcBorders>
              <w:top w:val="single" w:sz="4" w:space="0" w:color="auto"/>
              <w:left w:val="single" w:sz="4" w:space="0" w:color="auto"/>
              <w:bottom w:val="single" w:sz="4" w:space="0" w:color="auto"/>
              <w:right w:val="single" w:sz="4" w:space="0" w:color="auto"/>
            </w:tcBorders>
            <w:hideMark/>
          </w:tcPr>
          <w:p w14:paraId="7501DDB2"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B3" w14:textId="77777777" w:rsidR="00280A1A" w:rsidRPr="0016745D" w:rsidRDefault="00280A1A">
            <w:pPr>
              <w:spacing w:line="240" w:lineRule="auto"/>
              <w:jc w:val="center"/>
              <w:rPr>
                <w:lang w:eastAsia="en-CA"/>
              </w:rPr>
            </w:pPr>
            <w:r w:rsidRPr="0016745D">
              <w:rPr>
                <w:lang w:eastAsia="en-CA"/>
              </w:rPr>
              <w:t>Unknown Response Code</w:t>
            </w:r>
          </w:p>
        </w:tc>
      </w:tr>
    </w:tbl>
    <w:p w14:paraId="7501DDB5" w14:textId="77777777" w:rsidR="00280A1A" w:rsidRDefault="00280A1A" w:rsidP="00280A1A">
      <w:pPr>
        <w:rPr>
          <w:lang w:val="en-CA"/>
        </w:rPr>
      </w:pPr>
    </w:p>
    <w:p w14:paraId="7501DDB6" w14:textId="77777777" w:rsidR="00280A1A" w:rsidRDefault="00280A1A" w:rsidP="00280A1A">
      <w:pPr>
        <w:pStyle w:val="Heading4"/>
        <w:numPr>
          <w:ilvl w:val="3"/>
          <w:numId w:val="2"/>
        </w:numPr>
        <w:rPr>
          <w:lang w:val="en-CA"/>
        </w:rPr>
      </w:pPr>
      <w:r>
        <w:rPr>
          <w:lang w:val="en-CA"/>
        </w:rPr>
        <w:t>Processor Transaction Response/Reject Codes Mapping – Fixed Length File</w:t>
      </w:r>
    </w:p>
    <w:p w14:paraId="7501DDB7" w14:textId="77777777" w:rsidR="00280A1A" w:rsidRDefault="00280A1A" w:rsidP="00280A1A">
      <w:pPr>
        <w:pStyle w:val="NoSpacing"/>
        <w:rPr>
          <w:bCs/>
          <w:color w:val="000000"/>
          <w:lang w:eastAsia="en-CA"/>
        </w:rPr>
      </w:pPr>
      <w:r>
        <w:rPr>
          <w:bCs/>
          <w:color w:val="000000"/>
          <w:lang w:eastAsia="en-CA"/>
        </w:rPr>
        <w:t>Fixed Length BSS</w:t>
      </w:r>
    </w:p>
    <w:p w14:paraId="7501DDB8" w14:textId="77777777" w:rsidR="00280A1A" w:rsidRDefault="00280A1A" w:rsidP="00280A1A">
      <w:pPr>
        <w:pStyle w:val="NoSpacing"/>
      </w:pPr>
    </w:p>
    <w:tbl>
      <w:tblPr>
        <w:tblW w:w="8924" w:type="dxa"/>
        <w:tblInd w:w="94" w:type="dxa"/>
        <w:tblLook w:val="04A0" w:firstRow="1" w:lastRow="0" w:firstColumn="1" w:lastColumn="0" w:noHBand="0" w:noVBand="1"/>
      </w:tblPr>
      <w:tblGrid>
        <w:gridCol w:w="1184"/>
        <w:gridCol w:w="7740"/>
      </w:tblGrid>
      <w:tr w:rsidR="00280A1A" w:rsidRPr="0016745D" w14:paraId="7501DDBC" w14:textId="77777777" w:rsidTr="00280A1A">
        <w:trPr>
          <w:trHeight w:val="570"/>
        </w:trPr>
        <w:tc>
          <w:tcPr>
            <w:tcW w:w="1184" w:type="dxa"/>
            <w:hideMark/>
          </w:tcPr>
          <w:p w14:paraId="7501DDB9" w14:textId="77777777" w:rsidR="00280A1A" w:rsidRDefault="00280A1A">
            <w:pPr>
              <w:spacing w:line="240" w:lineRule="auto"/>
              <w:rPr>
                <w:color w:val="000000"/>
                <w:lang w:eastAsia="en-CA"/>
              </w:rPr>
            </w:pPr>
            <w:r>
              <w:rPr>
                <w:color w:val="000000"/>
                <w:lang w:eastAsia="en-CA"/>
              </w:rPr>
              <w:t>Notes:</w:t>
            </w:r>
          </w:p>
        </w:tc>
        <w:tc>
          <w:tcPr>
            <w:tcW w:w="7740" w:type="dxa"/>
            <w:hideMark/>
          </w:tcPr>
          <w:p w14:paraId="7501DDBA" w14:textId="77777777" w:rsidR="00280A1A" w:rsidRPr="0016745D" w:rsidRDefault="00280A1A" w:rsidP="00996F09">
            <w:pPr>
              <w:pStyle w:val="ListParagraph0"/>
              <w:numPr>
                <w:ilvl w:val="0"/>
                <w:numId w:val="112"/>
              </w:numPr>
              <w:spacing w:line="240" w:lineRule="auto"/>
              <w:rPr>
                <w:lang w:eastAsia="en-CA"/>
              </w:rPr>
            </w:pPr>
            <w:r w:rsidRPr="0016745D">
              <w:rPr>
                <w:lang w:eastAsia="en-CA"/>
              </w:rPr>
              <w:t>Those Codes in RED were identified as not applicable by Moneris, no need to map, but will leave the mapping identified by BSSs just in case.</w:t>
            </w:r>
          </w:p>
          <w:p w14:paraId="7501DDBB" w14:textId="77777777" w:rsidR="00280A1A" w:rsidRPr="0016745D" w:rsidRDefault="00280A1A" w:rsidP="00996F09">
            <w:pPr>
              <w:pStyle w:val="ListParagraph0"/>
              <w:numPr>
                <w:ilvl w:val="0"/>
                <w:numId w:val="112"/>
              </w:numPr>
              <w:spacing w:line="240" w:lineRule="auto"/>
              <w:rPr>
                <w:lang w:eastAsia="en-CA"/>
              </w:rPr>
            </w:pPr>
            <w:r w:rsidRPr="0016745D">
              <w:rPr>
                <w:rFonts w:ascii="Calibri" w:hAnsi="Calibri" w:cs="Calibri"/>
                <w:lang w:eastAsia="en-CA"/>
              </w:rPr>
              <w:t>Reject Codes can to be set to “blank” for Response Codes other than “A”.</w:t>
            </w:r>
          </w:p>
        </w:tc>
      </w:tr>
    </w:tbl>
    <w:p w14:paraId="7501DDBD" w14:textId="77777777" w:rsidR="00280A1A" w:rsidRDefault="00280A1A" w:rsidP="00280A1A">
      <w:pPr>
        <w:pStyle w:val="NoSpacing"/>
      </w:pPr>
    </w:p>
    <w:tbl>
      <w:tblPr>
        <w:tblW w:w="93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2610"/>
        <w:gridCol w:w="1080"/>
        <w:gridCol w:w="1350"/>
        <w:gridCol w:w="2970"/>
      </w:tblGrid>
      <w:tr w:rsidR="00280A1A" w14:paraId="7501DDC0" w14:textId="77777777" w:rsidTr="00280A1A">
        <w:trPr>
          <w:cantSplit/>
          <w:trHeight w:val="592"/>
          <w:tblHeader/>
        </w:trPr>
        <w:tc>
          <w:tcPr>
            <w:tcW w:w="39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hideMark/>
          </w:tcPr>
          <w:p w14:paraId="7501DDBE" w14:textId="77777777" w:rsidR="00280A1A" w:rsidRDefault="00280A1A">
            <w:pPr>
              <w:spacing w:line="240" w:lineRule="auto"/>
              <w:jc w:val="center"/>
              <w:rPr>
                <w:b/>
                <w:bCs/>
                <w:lang w:eastAsia="en-CA"/>
              </w:rPr>
            </w:pPr>
            <w:r>
              <w:rPr>
                <w:b/>
                <w:bCs/>
                <w:lang w:eastAsia="en-CA"/>
              </w:rPr>
              <w:t>MONERIS</w:t>
            </w:r>
          </w:p>
        </w:tc>
        <w:tc>
          <w:tcPr>
            <w:tcW w:w="54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hideMark/>
          </w:tcPr>
          <w:p w14:paraId="7501DDBF" w14:textId="77777777" w:rsidR="00280A1A" w:rsidRDefault="00280A1A">
            <w:pPr>
              <w:spacing w:line="240" w:lineRule="auto"/>
              <w:jc w:val="center"/>
              <w:rPr>
                <w:b/>
                <w:bCs/>
                <w:lang w:eastAsia="en-CA"/>
              </w:rPr>
            </w:pPr>
            <w:r>
              <w:rPr>
                <w:b/>
                <w:bCs/>
                <w:lang w:eastAsia="en-CA"/>
              </w:rPr>
              <w:t>CT Payment</w:t>
            </w:r>
          </w:p>
        </w:tc>
      </w:tr>
      <w:tr w:rsidR="00280A1A" w14:paraId="7501DDC6" w14:textId="77777777" w:rsidTr="00280A1A">
        <w:trPr>
          <w:cantSplit/>
          <w:trHeight w:val="765"/>
          <w:tblHeader/>
        </w:trPr>
        <w:tc>
          <w:tcPr>
            <w:tcW w:w="1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1" w14:textId="77777777" w:rsidR="00280A1A" w:rsidRDefault="00280A1A">
            <w:pPr>
              <w:spacing w:line="240" w:lineRule="auto"/>
              <w:jc w:val="center"/>
              <w:rPr>
                <w:b/>
                <w:bCs/>
                <w:lang w:eastAsia="en-CA"/>
              </w:rPr>
            </w:pPr>
            <w:r>
              <w:rPr>
                <w:b/>
                <w:bCs/>
                <w:lang w:eastAsia="en-CA"/>
              </w:rPr>
              <w:t>Response Code</w:t>
            </w:r>
          </w:p>
        </w:tc>
        <w:tc>
          <w:tcPr>
            <w:tcW w:w="261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2" w14:textId="77777777" w:rsidR="00280A1A" w:rsidRDefault="00280A1A">
            <w:pPr>
              <w:spacing w:line="240" w:lineRule="auto"/>
              <w:jc w:val="center"/>
              <w:rPr>
                <w:b/>
                <w:bCs/>
                <w:lang w:eastAsia="en-CA"/>
              </w:rPr>
            </w:pPr>
            <w:r>
              <w:rPr>
                <w:b/>
                <w:bCs/>
                <w:lang w:eastAsia="en-CA"/>
              </w:rPr>
              <w:t>Message</w:t>
            </w:r>
          </w:p>
        </w:tc>
        <w:tc>
          <w:tcPr>
            <w:tcW w:w="10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3" w14:textId="77777777" w:rsidR="00280A1A" w:rsidRDefault="00280A1A">
            <w:pPr>
              <w:spacing w:line="240" w:lineRule="auto"/>
              <w:jc w:val="center"/>
              <w:rPr>
                <w:b/>
                <w:bCs/>
                <w:lang w:eastAsia="en-CA"/>
              </w:rPr>
            </w:pPr>
            <w:r>
              <w:rPr>
                <w:b/>
                <w:bCs/>
                <w:lang w:eastAsia="en-CA"/>
              </w:rPr>
              <w:t>Reject Code</w:t>
            </w:r>
          </w:p>
        </w:tc>
        <w:tc>
          <w:tcPr>
            <w:tcW w:w="13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4" w14:textId="77777777" w:rsidR="00280A1A" w:rsidRDefault="00280A1A">
            <w:pPr>
              <w:spacing w:line="240" w:lineRule="auto"/>
              <w:jc w:val="center"/>
              <w:rPr>
                <w:b/>
                <w:bCs/>
                <w:lang w:eastAsia="en-CA"/>
              </w:rPr>
            </w:pPr>
            <w:r>
              <w:rPr>
                <w:b/>
                <w:bCs/>
                <w:lang w:eastAsia="en-CA"/>
              </w:rPr>
              <w:t>Response Code</w:t>
            </w:r>
          </w:p>
        </w:tc>
        <w:tc>
          <w:tcPr>
            <w:tcW w:w="2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5" w14:textId="77777777" w:rsidR="00280A1A" w:rsidRDefault="00280A1A">
            <w:pPr>
              <w:spacing w:line="240" w:lineRule="auto"/>
              <w:jc w:val="center"/>
              <w:rPr>
                <w:b/>
                <w:bCs/>
                <w:lang w:eastAsia="en-CA"/>
              </w:rPr>
            </w:pPr>
            <w:r>
              <w:rPr>
                <w:b/>
                <w:bCs/>
                <w:lang w:eastAsia="en-CA"/>
              </w:rPr>
              <w:t>Description</w:t>
            </w:r>
          </w:p>
        </w:tc>
      </w:tr>
      <w:tr w:rsidR="00280A1A" w14:paraId="7501DDCC"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C7" w14:textId="77777777" w:rsidR="00280A1A" w:rsidRDefault="00280A1A">
            <w:pPr>
              <w:spacing w:line="240" w:lineRule="auto"/>
              <w:jc w:val="center"/>
              <w:rPr>
                <w:lang w:eastAsia="en-CA"/>
              </w:rPr>
            </w:pPr>
            <w:r>
              <w:rPr>
                <w:lang w:eastAsia="en-CA"/>
              </w:rPr>
              <w:t>000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C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C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C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CB" w14:textId="77777777" w:rsidR="00280A1A" w:rsidRDefault="00280A1A">
            <w:pPr>
              <w:spacing w:line="240" w:lineRule="auto"/>
              <w:jc w:val="center"/>
              <w:rPr>
                <w:lang w:eastAsia="en-CA"/>
              </w:rPr>
            </w:pPr>
            <w:r>
              <w:rPr>
                <w:lang w:eastAsia="en-CA"/>
              </w:rPr>
              <w:t xml:space="preserve">  /  Accepted</w:t>
            </w:r>
          </w:p>
        </w:tc>
      </w:tr>
      <w:tr w:rsidR="00280A1A" w14:paraId="7501DDD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CD" w14:textId="77777777" w:rsidR="00280A1A" w:rsidRDefault="00280A1A">
            <w:pPr>
              <w:spacing w:line="240" w:lineRule="auto"/>
              <w:jc w:val="center"/>
              <w:rPr>
                <w:lang w:eastAsia="en-CA"/>
              </w:rPr>
            </w:pPr>
            <w:r>
              <w:rPr>
                <w:lang w:eastAsia="en-CA"/>
              </w:rPr>
              <w:t>001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CE"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C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0"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1" w14:textId="77777777" w:rsidR="00280A1A" w:rsidRDefault="00280A1A">
            <w:pPr>
              <w:spacing w:line="240" w:lineRule="auto"/>
              <w:jc w:val="center"/>
              <w:rPr>
                <w:lang w:eastAsia="en-CA"/>
              </w:rPr>
            </w:pPr>
            <w:r>
              <w:rPr>
                <w:lang w:eastAsia="en-CA"/>
              </w:rPr>
              <w:t xml:space="preserve">  /  Accepted</w:t>
            </w:r>
          </w:p>
        </w:tc>
      </w:tr>
      <w:tr w:rsidR="00280A1A" w14:paraId="7501DDD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3" w14:textId="77777777" w:rsidR="00280A1A" w:rsidRDefault="00280A1A">
            <w:pPr>
              <w:spacing w:line="240" w:lineRule="auto"/>
              <w:jc w:val="center"/>
              <w:rPr>
                <w:lang w:eastAsia="en-CA"/>
              </w:rPr>
            </w:pPr>
            <w:r>
              <w:rPr>
                <w:lang w:eastAsia="en-CA"/>
              </w:rPr>
              <w:t>002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D4"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D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6"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7" w14:textId="77777777" w:rsidR="00280A1A" w:rsidRDefault="00280A1A">
            <w:pPr>
              <w:spacing w:line="240" w:lineRule="auto"/>
              <w:jc w:val="center"/>
              <w:rPr>
                <w:lang w:eastAsia="en-CA"/>
              </w:rPr>
            </w:pPr>
            <w:r>
              <w:rPr>
                <w:lang w:eastAsia="en-CA"/>
              </w:rPr>
              <w:t xml:space="preserve">  /  Accepted</w:t>
            </w:r>
          </w:p>
        </w:tc>
      </w:tr>
      <w:tr w:rsidR="00280A1A" w14:paraId="7501DDD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9" w14:textId="77777777" w:rsidR="00280A1A" w:rsidRDefault="00280A1A">
            <w:pPr>
              <w:spacing w:line="240" w:lineRule="auto"/>
              <w:jc w:val="center"/>
              <w:rPr>
                <w:lang w:eastAsia="en-CA"/>
              </w:rPr>
            </w:pPr>
            <w:r>
              <w:rPr>
                <w:lang w:eastAsia="en-CA"/>
              </w:rPr>
              <w:t>003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DA"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D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C"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D" w14:textId="77777777" w:rsidR="00280A1A" w:rsidRDefault="00280A1A">
            <w:pPr>
              <w:spacing w:line="240" w:lineRule="auto"/>
              <w:jc w:val="center"/>
              <w:rPr>
                <w:lang w:eastAsia="en-CA"/>
              </w:rPr>
            </w:pPr>
            <w:r>
              <w:rPr>
                <w:lang w:eastAsia="en-CA"/>
              </w:rPr>
              <w:t xml:space="preserve">  /  Accepted</w:t>
            </w:r>
          </w:p>
        </w:tc>
      </w:tr>
      <w:tr w:rsidR="00280A1A" w14:paraId="7501DDE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F" w14:textId="77777777" w:rsidR="00280A1A" w:rsidRDefault="00280A1A">
            <w:pPr>
              <w:spacing w:line="240" w:lineRule="auto"/>
              <w:jc w:val="center"/>
              <w:rPr>
                <w:lang w:eastAsia="en-CA"/>
              </w:rPr>
            </w:pPr>
            <w:r>
              <w:rPr>
                <w:lang w:eastAsia="en-CA"/>
              </w:rPr>
              <w:lastRenderedPageBreak/>
              <w:t>004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0"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2"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3" w14:textId="77777777" w:rsidR="00280A1A" w:rsidRDefault="00280A1A">
            <w:pPr>
              <w:spacing w:line="240" w:lineRule="auto"/>
              <w:jc w:val="center"/>
              <w:rPr>
                <w:lang w:eastAsia="en-CA"/>
              </w:rPr>
            </w:pPr>
            <w:r>
              <w:rPr>
                <w:lang w:eastAsia="en-CA"/>
              </w:rPr>
              <w:t xml:space="preserve">  /  Accepted</w:t>
            </w:r>
          </w:p>
        </w:tc>
      </w:tr>
      <w:tr w:rsidR="00280A1A" w14:paraId="7501DDE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E5" w14:textId="77777777" w:rsidR="00280A1A" w:rsidRDefault="00280A1A">
            <w:pPr>
              <w:spacing w:line="240" w:lineRule="auto"/>
              <w:jc w:val="center"/>
              <w:rPr>
                <w:lang w:eastAsia="en-CA"/>
              </w:rPr>
            </w:pPr>
            <w:r>
              <w:rPr>
                <w:lang w:eastAsia="en-CA"/>
              </w:rPr>
              <w:t>005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6"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8"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9" w14:textId="77777777" w:rsidR="00280A1A" w:rsidRDefault="00280A1A">
            <w:pPr>
              <w:spacing w:line="240" w:lineRule="auto"/>
              <w:jc w:val="center"/>
              <w:rPr>
                <w:lang w:eastAsia="en-CA"/>
              </w:rPr>
            </w:pPr>
            <w:r>
              <w:rPr>
                <w:lang w:eastAsia="en-CA"/>
              </w:rPr>
              <w:t xml:space="preserve">  /  Accepted</w:t>
            </w:r>
          </w:p>
        </w:tc>
      </w:tr>
      <w:tr w:rsidR="00280A1A" w14:paraId="7501DDF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EB" w14:textId="77777777" w:rsidR="00280A1A" w:rsidRDefault="00280A1A">
            <w:pPr>
              <w:spacing w:line="240" w:lineRule="auto"/>
              <w:jc w:val="center"/>
              <w:rPr>
                <w:lang w:eastAsia="en-CA"/>
              </w:rPr>
            </w:pPr>
            <w:r>
              <w:rPr>
                <w:lang w:eastAsia="en-CA"/>
              </w:rPr>
              <w:t>006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C"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E"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F" w14:textId="77777777" w:rsidR="00280A1A" w:rsidRDefault="00280A1A">
            <w:pPr>
              <w:spacing w:line="240" w:lineRule="auto"/>
              <w:jc w:val="center"/>
              <w:rPr>
                <w:lang w:eastAsia="en-CA"/>
              </w:rPr>
            </w:pPr>
            <w:r>
              <w:rPr>
                <w:lang w:eastAsia="en-CA"/>
              </w:rPr>
              <w:t xml:space="preserve">  /  Accepted</w:t>
            </w:r>
          </w:p>
        </w:tc>
      </w:tr>
      <w:tr w:rsidR="00280A1A" w14:paraId="7501DDF6"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1" w14:textId="77777777" w:rsidR="00280A1A" w:rsidRDefault="00280A1A">
            <w:pPr>
              <w:spacing w:line="240" w:lineRule="auto"/>
              <w:jc w:val="center"/>
              <w:rPr>
                <w:lang w:eastAsia="en-CA"/>
              </w:rPr>
            </w:pPr>
            <w:r>
              <w:rPr>
                <w:lang w:eastAsia="en-CA"/>
              </w:rPr>
              <w:t>007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2"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F4"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F5" w14:textId="77777777" w:rsidR="00280A1A" w:rsidRDefault="00280A1A">
            <w:pPr>
              <w:spacing w:line="240" w:lineRule="auto"/>
              <w:jc w:val="center"/>
              <w:rPr>
                <w:lang w:eastAsia="en-CA"/>
              </w:rPr>
            </w:pPr>
            <w:r>
              <w:rPr>
                <w:lang w:eastAsia="en-CA"/>
              </w:rPr>
              <w:t xml:space="preserve">  /  Accepted</w:t>
            </w:r>
          </w:p>
        </w:tc>
      </w:tr>
      <w:tr w:rsidR="00280A1A" w14:paraId="7501DDFC"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7" w14:textId="77777777" w:rsidR="00280A1A" w:rsidRDefault="00280A1A">
            <w:pPr>
              <w:spacing w:line="240" w:lineRule="auto"/>
              <w:jc w:val="center"/>
              <w:rPr>
                <w:lang w:eastAsia="en-CA"/>
              </w:rPr>
            </w:pPr>
            <w:r>
              <w:rPr>
                <w:lang w:eastAsia="en-CA"/>
              </w:rPr>
              <w:t>008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F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FB" w14:textId="77777777" w:rsidR="00280A1A" w:rsidRDefault="00280A1A">
            <w:pPr>
              <w:spacing w:line="240" w:lineRule="auto"/>
              <w:jc w:val="center"/>
              <w:rPr>
                <w:lang w:eastAsia="en-CA"/>
              </w:rPr>
            </w:pPr>
            <w:r>
              <w:rPr>
                <w:lang w:eastAsia="en-CA"/>
              </w:rPr>
              <w:t xml:space="preserve">  /  Accepted</w:t>
            </w:r>
          </w:p>
        </w:tc>
      </w:tr>
      <w:tr w:rsidR="00280A1A" w14:paraId="7501DE0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D" w14:textId="77777777" w:rsidR="00280A1A" w:rsidRDefault="00280A1A">
            <w:pPr>
              <w:spacing w:line="240" w:lineRule="auto"/>
              <w:jc w:val="center"/>
              <w:rPr>
                <w:lang w:eastAsia="en-CA"/>
              </w:rPr>
            </w:pPr>
            <w:r>
              <w:rPr>
                <w:lang w:eastAsia="en-CA"/>
              </w:rPr>
              <w:t>009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E"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0"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1" w14:textId="77777777" w:rsidR="00280A1A" w:rsidRDefault="00280A1A">
            <w:pPr>
              <w:spacing w:line="240" w:lineRule="auto"/>
              <w:jc w:val="center"/>
              <w:rPr>
                <w:lang w:eastAsia="en-CA"/>
              </w:rPr>
            </w:pPr>
            <w:r>
              <w:rPr>
                <w:lang w:eastAsia="en-CA"/>
              </w:rPr>
              <w:t xml:space="preserve">  /  Accepted</w:t>
            </w:r>
          </w:p>
        </w:tc>
      </w:tr>
      <w:tr w:rsidR="00280A1A" w14:paraId="7501DE0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3" w14:textId="77777777" w:rsidR="00280A1A" w:rsidRDefault="00280A1A">
            <w:pPr>
              <w:spacing w:line="240" w:lineRule="auto"/>
              <w:jc w:val="center"/>
              <w:rPr>
                <w:lang w:eastAsia="en-CA"/>
              </w:rPr>
            </w:pPr>
            <w:r>
              <w:rPr>
                <w:lang w:eastAsia="en-CA"/>
              </w:rPr>
              <w:t>023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04"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0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6"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7" w14:textId="77777777" w:rsidR="00280A1A" w:rsidRDefault="00280A1A">
            <w:pPr>
              <w:spacing w:line="240" w:lineRule="auto"/>
              <w:jc w:val="center"/>
              <w:rPr>
                <w:lang w:eastAsia="en-CA"/>
              </w:rPr>
            </w:pPr>
            <w:r>
              <w:rPr>
                <w:lang w:eastAsia="en-CA"/>
              </w:rPr>
              <w:t xml:space="preserve">  /  Accepted</w:t>
            </w:r>
          </w:p>
        </w:tc>
      </w:tr>
      <w:tr w:rsidR="00280A1A" w14:paraId="7501DE0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9" w14:textId="77777777" w:rsidR="00280A1A" w:rsidRDefault="00280A1A">
            <w:pPr>
              <w:spacing w:line="240" w:lineRule="auto"/>
              <w:jc w:val="center"/>
              <w:rPr>
                <w:lang w:eastAsia="en-CA"/>
              </w:rPr>
            </w:pPr>
            <w:r>
              <w:rPr>
                <w:lang w:eastAsia="en-CA"/>
              </w:rPr>
              <w:t>024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0A"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0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C"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D" w14:textId="77777777" w:rsidR="00280A1A" w:rsidRDefault="00280A1A">
            <w:pPr>
              <w:spacing w:line="240" w:lineRule="auto"/>
              <w:jc w:val="center"/>
              <w:rPr>
                <w:lang w:eastAsia="en-CA"/>
              </w:rPr>
            </w:pPr>
            <w:r>
              <w:rPr>
                <w:lang w:eastAsia="en-CA"/>
              </w:rPr>
              <w:t xml:space="preserve">  /  Accepted</w:t>
            </w:r>
          </w:p>
        </w:tc>
      </w:tr>
      <w:tr w:rsidR="00280A1A" w14:paraId="7501DE1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F" w14:textId="77777777" w:rsidR="00280A1A" w:rsidRDefault="00280A1A">
            <w:pPr>
              <w:spacing w:line="240" w:lineRule="auto"/>
              <w:jc w:val="center"/>
              <w:rPr>
                <w:lang w:eastAsia="en-CA"/>
              </w:rPr>
            </w:pPr>
            <w:r>
              <w:rPr>
                <w:lang w:eastAsia="en-CA"/>
              </w:rPr>
              <w:t>025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0"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2"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3" w14:textId="77777777" w:rsidR="00280A1A" w:rsidRDefault="00280A1A">
            <w:pPr>
              <w:spacing w:line="240" w:lineRule="auto"/>
              <w:jc w:val="center"/>
              <w:rPr>
                <w:lang w:eastAsia="en-CA"/>
              </w:rPr>
            </w:pPr>
            <w:r>
              <w:rPr>
                <w:lang w:eastAsia="en-CA"/>
              </w:rPr>
              <w:t xml:space="preserve">  /  Accepted</w:t>
            </w:r>
          </w:p>
        </w:tc>
      </w:tr>
      <w:tr w:rsidR="00280A1A" w14:paraId="7501DE1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15" w14:textId="77777777" w:rsidR="00280A1A" w:rsidRDefault="00280A1A">
            <w:pPr>
              <w:spacing w:line="240" w:lineRule="auto"/>
              <w:jc w:val="center"/>
              <w:rPr>
                <w:lang w:eastAsia="en-CA"/>
              </w:rPr>
            </w:pPr>
            <w:r>
              <w:rPr>
                <w:lang w:eastAsia="en-CA"/>
              </w:rPr>
              <w:t>026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6"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8"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9" w14:textId="77777777" w:rsidR="00280A1A" w:rsidRDefault="00280A1A">
            <w:pPr>
              <w:spacing w:line="240" w:lineRule="auto"/>
              <w:jc w:val="center"/>
              <w:rPr>
                <w:lang w:eastAsia="en-CA"/>
              </w:rPr>
            </w:pPr>
            <w:r>
              <w:rPr>
                <w:lang w:eastAsia="en-CA"/>
              </w:rPr>
              <w:t xml:space="preserve">  /  Accepted</w:t>
            </w:r>
          </w:p>
        </w:tc>
      </w:tr>
      <w:tr w:rsidR="00280A1A" w14:paraId="7501DE2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1B" w14:textId="77777777" w:rsidR="00280A1A" w:rsidRDefault="00280A1A">
            <w:pPr>
              <w:spacing w:line="240" w:lineRule="auto"/>
              <w:jc w:val="center"/>
              <w:rPr>
                <w:lang w:eastAsia="en-CA"/>
              </w:rPr>
            </w:pPr>
            <w:r>
              <w:rPr>
                <w:lang w:eastAsia="en-CA"/>
              </w:rPr>
              <w:t>027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C"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E"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F" w14:textId="77777777" w:rsidR="00280A1A" w:rsidRDefault="00280A1A">
            <w:pPr>
              <w:spacing w:line="240" w:lineRule="auto"/>
              <w:jc w:val="center"/>
              <w:rPr>
                <w:lang w:eastAsia="en-CA"/>
              </w:rPr>
            </w:pPr>
            <w:r>
              <w:rPr>
                <w:lang w:eastAsia="en-CA"/>
              </w:rPr>
              <w:t xml:space="preserve">  /  Accepted</w:t>
            </w:r>
          </w:p>
        </w:tc>
      </w:tr>
      <w:tr w:rsidR="00280A1A" w14:paraId="7501DE2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1" w14:textId="77777777" w:rsidR="00280A1A" w:rsidRDefault="00280A1A">
            <w:pPr>
              <w:spacing w:line="240" w:lineRule="auto"/>
              <w:jc w:val="center"/>
              <w:rPr>
                <w:lang w:eastAsia="en-CA"/>
              </w:rPr>
            </w:pPr>
            <w:r>
              <w:rPr>
                <w:lang w:eastAsia="en-CA"/>
              </w:rPr>
              <w:t>028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2"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24"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25" w14:textId="77777777" w:rsidR="00280A1A" w:rsidRDefault="00280A1A">
            <w:pPr>
              <w:spacing w:line="240" w:lineRule="auto"/>
              <w:jc w:val="center"/>
              <w:rPr>
                <w:lang w:eastAsia="en-CA"/>
              </w:rPr>
            </w:pPr>
            <w:r>
              <w:rPr>
                <w:lang w:eastAsia="en-CA"/>
              </w:rPr>
              <w:t xml:space="preserve">  /  Accepted</w:t>
            </w:r>
          </w:p>
        </w:tc>
      </w:tr>
      <w:tr w:rsidR="00280A1A" w14:paraId="7501DE2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7" w14:textId="77777777" w:rsidR="00280A1A" w:rsidRDefault="00280A1A">
            <w:pPr>
              <w:spacing w:line="240" w:lineRule="auto"/>
              <w:jc w:val="center"/>
              <w:rPr>
                <w:lang w:eastAsia="en-CA"/>
              </w:rPr>
            </w:pPr>
            <w:r>
              <w:rPr>
                <w:lang w:eastAsia="en-CA"/>
              </w:rPr>
              <w:t>029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2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2B" w14:textId="77777777" w:rsidR="00280A1A" w:rsidRDefault="00280A1A">
            <w:pPr>
              <w:spacing w:line="240" w:lineRule="auto"/>
              <w:jc w:val="center"/>
              <w:rPr>
                <w:lang w:eastAsia="en-CA"/>
              </w:rPr>
            </w:pPr>
            <w:r>
              <w:rPr>
                <w:lang w:eastAsia="en-CA"/>
              </w:rPr>
              <w:t xml:space="preserve">  /  Accepted</w:t>
            </w:r>
          </w:p>
        </w:tc>
      </w:tr>
      <w:tr w:rsidR="00280A1A" w14:paraId="7501DE32"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D" w14:textId="77777777" w:rsidR="00280A1A" w:rsidRDefault="00280A1A">
            <w:pPr>
              <w:spacing w:line="240" w:lineRule="auto"/>
              <w:jc w:val="center"/>
              <w:rPr>
                <w:lang w:eastAsia="en-CA"/>
              </w:rPr>
            </w:pPr>
            <w:r>
              <w:rPr>
                <w:lang w:eastAsia="en-CA"/>
              </w:rPr>
              <w:t>050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E" w14:textId="77777777" w:rsidR="00280A1A" w:rsidRDefault="00280A1A">
            <w:pPr>
              <w:spacing w:line="240" w:lineRule="auto"/>
              <w:jc w:val="center"/>
              <w:rPr>
                <w:lang w:eastAsia="en-CA"/>
              </w:rPr>
            </w:pPr>
            <w:r>
              <w:rPr>
                <w:lang w:eastAsia="en-CA"/>
              </w:rPr>
              <w:t>Decline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1" w14:textId="77777777" w:rsidR="00280A1A" w:rsidRDefault="00280A1A">
            <w:pPr>
              <w:spacing w:line="240" w:lineRule="auto"/>
              <w:jc w:val="center"/>
              <w:rPr>
                <w:lang w:eastAsia="en-CA"/>
              </w:rPr>
            </w:pPr>
            <w:r>
              <w:rPr>
                <w:lang w:eastAsia="en-CA"/>
              </w:rPr>
              <w:t xml:space="preserve">  /  Rejected</w:t>
            </w:r>
          </w:p>
        </w:tc>
      </w:tr>
      <w:tr w:rsidR="00280A1A" w14:paraId="7501DE38" w14:textId="77777777" w:rsidTr="00280A1A">
        <w:trPr>
          <w:trHeight w:val="57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3" w14:textId="77777777" w:rsidR="00280A1A" w:rsidRDefault="00280A1A">
            <w:pPr>
              <w:spacing w:line="240" w:lineRule="auto"/>
              <w:jc w:val="center"/>
              <w:rPr>
                <w:lang w:eastAsia="en-CA"/>
              </w:rPr>
            </w:pPr>
            <w:r>
              <w:rPr>
                <w:lang w:eastAsia="en-CA"/>
              </w:rPr>
              <w:t>051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34" w14:textId="77777777" w:rsidR="00280A1A" w:rsidRDefault="00280A1A">
            <w:pPr>
              <w:spacing w:line="240" w:lineRule="auto"/>
              <w:jc w:val="center"/>
              <w:rPr>
                <w:lang w:eastAsia="en-CA"/>
              </w:rPr>
            </w:pPr>
            <w:r>
              <w:rPr>
                <w:lang w:eastAsia="en-CA"/>
              </w:rPr>
              <w:t xml:space="preserve">Expired Card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35"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7"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DE3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9" w14:textId="77777777" w:rsidR="00280A1A" w:rsidRDefault="00280A1A">
            <w:pPr>
              <w:spacing w:line="240" w:lineRule="auto"/>
              <w:jc w:val="center"/>
              <w:rPr>
                <w:lang w:eastAsia="en-CA"/>
              </w:rPr>
            </w:pPr>
            <w:r>
              <w:rPr>
                <w:lang w:eastAsia="en-CA"/>
              </w:rPr>
              <w:t>052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3A" w14:textId="77777777" w:rsidR="00280A1A" w:rsidRDefault="00280A1A">
            <w:pPr>
              <w:spacing w:line="240" w:lineRule="auto"/>
              <w:jc w:val="center"/>
              <w:rPr>
                <w:lang w:eastAsia="en-CA"/>
              </w:rPr>
            </w:pPr>
            <w:r>
              <w:rPr>
                <w:lang w:eastAsia="en-CA"/>
              </w:rPr>
              <w:t xml:space="preserve">PIN retries exceeded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3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D" w14:textId="77777777" w:rsidR="00280A1A" w:rsidRDefault="00280A1A">
            <w:pPr>
              <w:spacing w:line="240" w:lineRule="auto"/>
              <w:jc w:val="center"/>
              <w:rPr>
                <w:lang w:eastAsia="en-CA"/>
              </w:rPr>
            </w:pPr>
            <w:r>
              <w:rPr>
                <w:lang w:eastAsia="en-CA"/>
              </w:rPr>
              <w:t xml:space="preserve">  /  Rejected</w:t>
            </w:r>
          </w:p>
        </w:tc>
      </w:tr>
      <w:tr w:rsidR="00280A1A" w14:paraId="7501DE4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F" w14:textId="77777777" w:rsidR="00280A1A" w:rsidRDefault="00280A1A">
            <w:pPr>
              <w:spacing w:line="240" w:lineRule="auto"/>
              <w:jc w:val="center"/>
              <w:rPr>
                <w:lang w:eastAsia="en-CA"/>
              </w:rPr>
            </w:pPr>
            <w:r>
              <w:rPr>
                <w:lang w:eastAsia="en-CA"/>
              </w:rPr>
              <w:t>053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0" w14:textId="77777777" w:rsidR="00280A1A" w:rsidRDefault="00280A1A">
            <w:pPr>
              <w:spacing w:line="240" w:lineRule="auto"/>
              <w:jc w:val="center"/>
              <w:rPr>
                <w:lang w:eastAsia="en-CA"/>
              </w:rPr>
            </w:pPr>
            <w:r>
              <w:rPr>
                <w:lang w:eastAsia="en-CA"/>
              </w:rPr>
              <w:t xml:space="preserve">No sharing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3" w14:textId="77777777" w:rsidR="00280A1A" w:rsidRDefault="00280A1A">
            <w:pPr>
              <w:spacing w:line="240" w:lineRule="auto"/>
              <w:jc w:val="center"/>
              <w:rPr>
                <w:lang w:eastAsia="en-CA"/>
              </w:rPr>
            </w:pPr>
            <w:r>
              <w:rPr>
                <w:lang w:eastAsia="en-CA"/>
              </w:rPr>
              <w:t xml:space="preserve">  /  Rejected</w:t>
            </w:r>
          </w:p>
        </w:tc>
      </w:tr>
      <w:tr w:rsidR="00280A1A" w14:paraId="7501DE4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45" w14:textId="77777777" w:rsidR="00280A1A" w:rsidRDefault="00280A1A">
            <w:pPr>
              <w:spacing w:line="240" w:lineRule="auto"/>
              <w:jc w:val="center"/>
              <w:rPr>
                <w:lang w:eastAsia="en-CA"/>
              </w:rPr>
            </w:pPr>
            <w:r>
              <w:rPr>
                <w:lang w:eastAsia="en-CA"/>
              </w:rPr>
              <w:t>054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6" w14:textId="77777777" w:rsidR="00280A1A" w:rsidRDefault="00280A1A">
            <w:pPr>
              <w:spacing w:line="240" w:lineRule="auto"/>
              <w:jc w:val="center"/>
              <w:rPr>
                <w:lang w:eastAsia="en-CA"/>
              </w:rPr>
            </w:pPr>
            <w:r>
              <w:rPr>
                <w:lang w:eastAsia="en-CA"/>
              </w:rPr>
              <w:t xml:space="preserve">No security module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9" w14:textId="77777777" w:rsidR="00280A1A" w:rsidRDefault="00280A1A">
            <w:pPr>
              <w:spacing w:line="240" w:lineRule="auto"/>
              <w:jc w:val="center"/>
              <w:rPr>
                <w:lang w:eastAsia="en-CA"/>
              </w:rPr>
            </w:pPr>
            <w:r>
              <w:rPr>
                <w:lang w:eastAsia="en-CA"/>
              </w:rPr>
              <w:t xml:space="preserve">  /  Rejected</w:t>
            </w:r>
          </w:p>
        </w:tc>
      </w:tr>
      <w:tr w:rsidR="00280A1A" w14:paraId="7501DE50" w14:textId="77777777" w:rsidTr="00280A1A">
        <w:trPr>
          <w:trHeight w:val="57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4B" w14:textId="77777777" w:rsidR="00280A1A" w:rsidRDefault="00280A1A">
            <w:pPr>
              <w:spacing w:line="240" w:lineRule="auto"/>
              <w:jc w:val="center"/>
              <w:rPr>
                <w:lang w:eastAsia="en-CA"/>
              </w:rPr>
            </w:pPr>
            <w:r>
              <w:rPr>
                <w:lang w:eastAsia="en-CA"/>
              </w:rPr>
              <w:t>055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C" w14:textId="77777777" w:rsidR="00280A1A" w:rsidRDefault="00280A1A">
            <w:pPr>
              <w:spacing w:line="240" w:lineRule="auto"/>
              <w:jc w:val="center"/>
              <w:rPr>
                <w:lang w:eastAsia="en-CA"/>
              </w:rPr>
            </w:pPr>
            <w:r>
              <w:rPr>
                <w:lang w:eastAsia="en-CA"/>
              </w:rPr>
              <w:t xml:space="preserve">Invalid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F" w14:textId="77777777" w:rsidR="00280A1A" w:rsidRDefault="00280A1A">
            <w:pPr>
              <w:spacing w:line="240" w:lineRule="auto"/>
              <w:jc w:val="center"/>
              <w:rPr>
                <w:lang w:eastAsia="en-CA"/>
              </w:rPr>
            </w:pPr>
            <w:r>
              <w:rPr>
                <w:lang w:eastAsia="en-CA"/>
              </w:rPr>
              <w:t xml:space="preserve">  /  Rejected</w:t>
            </w:r>
          </w:p>
        </w:tc>
      </w:tr>
      <w:tr w:rsidR="00280A1A" w14:paraId="7501DE56" w14:textId="77777777" w:rsidTr="00280A1A">
        <w:trPr>
          <w:trHeight w:val="67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51" w14:textId="77777777" w:rsidR="00280A1A" w:rsidRDefault="00280A1A">
            <w:pPr>
              <w:spacing w:line="240" w:lineRule="auto"/>
              <w:jc w:val="center"/>
              <w:rPr>
                <w:lang w:eastAsia="en-CA"/>
              </w:rPr>
            </w:pPr>
            <w:r>
              <w:rPr>
                <w:lang w:eastAsia="en-CA"/>
              </w:rPr>
              <w:t>056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52" w14:textId="77777777" w:rsidR="00280A1A" w:rsidRDefault="00280A1A">
            <w:pPr>
              <w:spacing w:line="240" w:lineRule="auto"/>
              <w:jc w:val="center"/>
              <w:rPr>
                <w:lang w:eastAsia="en-CA"/>
              </w:rPr>
            </w:pPr>
            <w:r>
              <w:rPr>
                <w:lang w:eastAsia="en-CA"/>
              </w:rPr>
              <w:t xml:space="preserve">No Support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5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5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55" w14:textId="77777777" w:rsidR="00280A1A" w:rsidRDefault="00280A1A">
            <w:pPr>
              <w:spacing w:line="240" w:lineRule="auto"/>
              <w:jc w:val="center"/>
              <w:rPr>
                <w:lang w:eastAsia="en-CA"/>
              </w:rPr>
            </w:pPr>
            <w:r>
              <w:rPr>
                <w:lang w:eastAsia="en-CA"/>
              </w:rPr>
              <w:t xml:space="preserve">  /  Rejected</w:t>
            </w:r>
          </w:p>
        </w:tc>
      </w:tr>
      <w:tr w:rsidR="00280A1A" w14:paraId="7501DE5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7" w14:textId="77777777" w:rsidR="00280A1A" w:rsidRDefault="00280A1A">
            <w:pPr>
              <w:spacing w:line="240" w:lineRule="auto"/>
              <w:jc w:val="center"/>
              <w:rPr>
                <w:lang w:eastAsia="en-CA"/>
              </w:rPr>
            </w:pPr>
            <w:r>
              <w:rPr>
                <w:lang w:eastAsia="en-CA"/>
              </w:rPr>
              <w:t>057</w:t>
            </w:r>
          </w:p>
        </w:tc>
        <w:tc>
          <w:tcPr>
            <w:tcW w:w="26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DE58" w14:textId="77777777" w:rsidR="00280A1A" w:rsidRDefault="00280A1A">
            <w:pPr>
              <w:spacing w:line="240" w:lineRule="auto"/>
              <w:jc w:val="center"/>
              <w:rPr>
                <w:lang w:eastAsia="en-CA"/>
              </w:rPr>
            </w:pPr>
            <w:r>
              <w:rPr>
                <w:lang w:eastAsia="en-CA"/>
              </w:rPr>
              <w:t xml:space="preserve">Lost or stolen card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A" w14:textId="77777777" w:rsidR="00280A1A" w:rsidRDefault="00280A1A">
            <w:pPr>
              <w:spacing w:line="240" w:lineRule="auto"/>
              <w:jc w:val="center"/>
              <w:rPr>
                <w:lang w:eastAsia="en-CA"/>
              </w:rPr>
            </w:pPr>
            <w:r>
              <w:rPr>
                <w:lang w:eastAsia="en-CA"/>
              </w:rPr>
              <w:t>P</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DE5B" w14:textId="77777777" w:rsidR="00280A1A" w:rsidRDefault="00280A1A">
            <w:pPr>
              <w:spacing w:line="240" w:lineRule="auto"/>
              <w:jc w:val="center"/>
              <w:rPr>
                <w:lang w:eastAsia="en-CA"/>
              </w:rPr>
            </w:pPr>
            <w:r>
              <w:rPr>
                <w:lang w:eastAsia="en-CA"/>
              </w:rPr>
              <w:t xml:space="preserve">  /  Pick-up</w:t>
            </w:r>
          </w:p>
        </w:tc>
      </w:tr>
      <w:tr w:rsidR="00280A1A" w14:paraId="7501DE6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5D" w14:textId="77777777" w:rsidR="00280A1A" w:rsidRDefault="00280A1A">
            <w:pPr>
              <w:spacing w:line="240" w:lineRule="auto"/>
              <w:jc w:val="center"/>
              <w:rPr>
                <w:lang w:eastAsia="en-CA"/>
              </w:rPr>
            </w:pPr>
            <w:r>
              <w:rPr>
                <w:lang w:eastAsia="en-CA"/>
              </w:rPr>
              <w:t>058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5E" w14:textId="77777777" w:rsidR="00280A1A" w:rsidRDefault="00280A1A">
            <w:pPr>
              <w:spacing w:line="240" w:lineRule="auto"/>
              <w:jc w:val="center"/>
              <w:rPr>
                <w:lang w:eastAsia="en-CA"/>
              </w:rPr>
            </w:pPr>
            <w:r>
              <w:rPr>
                <w:lang w:eastAsia="en-CA"/>
              </w:rPr>
              <w:t xml:space="preserve">Invalid status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5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1" w14:textId="77777777" w:rsidR="00280A1A" w:rsidRDefault="00280A1A">
            <w:pPr>
              <w:spacing w:line="240" w:lineRule="auto"/>
              <w:jc w:val="center"/>
              <w:rPr>
                <w:lang w:eastAsia="en-CA"/>
              </w:rPr>
            </w:pPr>
            <w:r>
              <w:rPr>
                <w:lang w:eastAsia="en-CA"/>
              </w:rPr>
              <w:t xml:space="preserve">  /  Call for Authorization</w:t>
            </w:r>
          </w:p>
        </w:tc>
      </w:tr>
      <w:tr w:rsidR="00280A1A" w14:paraId="7501DE6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3" w14:textId="77777777" w:rsidR="00280A1A" w:rsidRDefault="00280A1A">
            <w:pPr>
              <w:spacing w:line="240" w:lineRule="auto"/>
              <w:jc w:val="center"/>
              <w:rPr>
                <w:lang w:eastAsia="en-CA"/>
              </w:rPr>
            </w:pPr>
            <w:r>
              <w:rPr>
                <w:lang w:eastAsia="en-CA"/>
              </w:rPr>
              <w:lastRenderedPageBreak/>
              <w:t>059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64" w14:textId="77777777" w:rsidR="00280A1A" w:rsidRDefault="00280A1A">
            <w:pPr>
              <w:spacing w:line="240" w:lineRule="auto"/>
              <w:jc w:val="center"/>
              <w:rPr>
                <w:lang w:eastAsia="en-CA"/>
              </w:rPr>
            </w:pPr>
            <w:r>
              <w:rPr>
                <w:lang w:eastAsia="en-CA"/>
              </w:rPr>
              <w:t xml:space="preserve">Restricted Card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6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7" w14:textId="77777777" w:rsidR="00280A1A" w:rsidRDefault="00280A1A">
            <w:pPr>
              <w:spacing w:line="240" w:lineRule="auto"/>
              <w:jc w:val="center"/>
              <w:rPr>
                <w:lang w:eastAsia="en-CA"/>
              </w:rPr>
            </w:pPr>
            <w:r>
              <w:rPr>
                <w:lang w:eastAsia="en-CA"/>
              </w:rPr>
              <w:t xml:space="preserve">  /  Call for Authorization</w:t>
            </w:r>
          </w:p>
        </w:tc>
      </w:tr>
      <w:tr w:rsidR="00280A1A" w14:paraId="7501DE6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9" w14:textId="77777777" w:rsidR="00280A1A" w:rsidRPr="0016745D" w:rsidRDefault="00280A1A">
            <w:pPr>
              <w:spacing w:line="240" w:lineRule="auto"/>
              <w:jc w:val="center"/>
              <w:rPr>
                <w:lang w:eastAsia="en-CA"/>
              </w:rPr>
            </w:pPr>
            <w:r w:rsidRPr="0016745D">
              <w:rPr>
                <w:lang w:eastAsia="en-CA"/>
              </w:rPr>
              <w:t>060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6A" w14:textId="77777777" w:rsidR="00280A1A" w:rsidRPr="0016745D" w:rsidRDefault="00280A1A">
            <w:pPr>
              <w:spacing w:line="240" w:lineRule="auto"/>
              <w:jc w:val="center"/>
              <w:rPr>
                <w:lang w:eastAsia="en-CA"/>
              </w:rPr>
            </w:pPr>
            <w:r w:rsidRPr="0016745D">
              <w:rPr>
                <w:lang w:eastAsia="en-CA"/>
              </w:rPr>
              <w:t xml:space="preserve">No Chequing account / No Savings account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6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D"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DE7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F" w14:textId="77777777" w:rsidR="00280A1A" w:rsidRDefault="00280A1A">
            <w:pPr>
              <w:spacing w:line="240" w:lineRule="auto"/>
              <w:jc w:val="center"/>
              <w:rPr>
                <w:lang w:eastAsia="en-CA"/>
              </w:rPr>
            </w:pPr>
            <w:r>
              <w:rPr>
                <w:lang w:eastAsia="en-CA"/>
              </w:rPr>
              <w:t>061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0" w14:textId="77777777" w:rsidR="00280A1A" w:rsidRDefault="00280A1A">
            <w:pPr>
              <w:spacing w:line="240" w:lineRule="auto"/>
              <w:jc w:val="center"/>
              <w:rPr>
                <w:lang w:eastAsia="en-CA"/>
              </w:rPr>
            </w:pPr>
            <w:r>
              <w:rPr>
                <w:lang w:eastAsia="en-CA"/>
              </w:rPr>
              <w:t xml:space="preserve">No PBF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3" w14:textId="77777777" w:rsidR="00280A1A" w:rsidRDefault="00280A1A">
            <w:pPr>
              <w:spacing w:line="240" w:lineRule="auto"/>
              <w:jc w:val="center"/>
              <w:rPr>
                <w:lang w:eastAsia="en-CA"/>
              </w:rPr>
            </w:pPr>
            <w:r>
              <w:rPr>
                <w:lang w:eastAsia="en-CA"/>
              </w:rPr>
              <w:t xml:space="preserve">  /  Rejected</w:t>
            </w:r>
          </w:p>
        </w:tc>
      </w:tr>
      <w:tr w:rsidR="00280A1A" w14:paraId="7501DE7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75" w14:textId="77777777" w:rsidR="00280A1A" w:rsidRDefault="00280A1A">
            <w:pPr>
              <w:spacing w:line="240" w:lineRule="auto"/>
              <w:jc w:val="center"/>
              <w:rPr>
                <w:lang w:eastAsia="en-CA"/>
              </w:rPr>
            </w:pPr>
            <w:r>
              <w:rPr>
                <w:lang w:eastAsia="en-CA"/>
              </w:rPr>
              <w:t>062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6" w14:textId="77777777" w:rsidR="00280A1A" w:rsidRDefault="00280A1A">
            <w:pPr>
              <w:spacing w:line="240" w:lineRule="auto"/>
              <w:jc w:val="center"/>
              <w:rPr>
                <w:lang w:eastAsia="en-CA"/>
              </w:rPr>
            </w:pPr>
            <w:r>
              <w:rPr>
                <w:lang w:eastAsia="en-CA"/>
              </w:rPr>
              <w:t xml:space="preserve">PBF update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9" w14:textId="77777777" w:rsidR="00280A1A" w:rsidRDefault="00280A1A">
            <w:pPr>
              <w:spacing w:line="240" w:lineRule="auto"/>
              <w:jc w:val="center"/>
              <w:rPr>
                <w:lang w:eastAsia="en-CA"/>
              </w:rPr>
            </w:pPr>
            <w:r>
              <w:rPr>
                <w:lang w:eastAsia="en-CA"/>
              </w:rPr>
              <w:t xml:space="preserve">  /  Rejected</w:t>
            </w:r>
          </w:p>
        </w:tc>
      </w:tr>
      <w:tr w:rsidR="00280A1A" w14:paraId="7501DE8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7B" w14:textId="77777777" w:rsidR="00280A1A" w:rsidRDefault="00280A1A">
            <w:pPr>
              <w:spacing w:line="240" w:lineRule="auto"/>
              <w:jc w:val="center"/>
              <w:rPr>
                <w:lang w:eastAsia="en-CA"/>
              </w:rPr>
            </w:pPr>
            <w:r>
              <w:rPr>
                <w:lang w:eastAsia="en-CA"/>
              </w:rPr>
              <w:t>063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C" w14:textId="77777777" w:rsidR="00280A1A" w:rsidRDefault="00280A1A">
            <w:pPr>
              <w:spacing w:line="240" w:lineRule="auto"/>
              <w:jc w:val="center"/>
              <w:rPr>
                <w:lang w:eastAsia="en-CA"/>
              </w:rPr>
            </w:pPr>
            <w:r>
              <w:rPr>
                <w:lang w:eastAsia="en-CA"/>
              </w:rPr>
              <w:t xml:space="preserve">Invalid authorization type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F" w14:textId="77777777" w:rsidR="00280A1A" w:rsidRDefault="00280A1A">
            <w:pPr>
              <w:spacing w:line="240" w:lineRule="auto"/>
              <w:jc w:val="center"/>
              <w:rPr>
                <w:lang w:eastAsia="en-CA"/>
              </w:rPr>
            </w:pPr>
            <w:r>
              <w:rPr>
                <w:lang w:eastAsia="en-CA"/>
              </w:rPr>
              <w:t xml:space="preserve">  /  Call for Authorization</w:t>
            </w:r>
          </w:p>
        </w:tc>
      </w:tr>
      <w:tr w:rsidR="00280A1A" w14:paraId="7501DE8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1" w14:textId="77777777" w:rsidR="00280A1A" w:rsidRDefault="00280A1A">
            <w:pPr>
              <w:spacing w:line="240" w:lineRule="auto"/>
              <w:jc w:val="center"/>
              <w:rPr>
                <w:lang w:eastAsia="en-CA"/>
              </w:rPr>
            </w:pPr>
            <w:r>
              <w:rPr>
                <w:lang w:eastAsia="en-CA"/>
              </w:rPr>
              <w:t>064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2" w14:textId="77777777" w:rsidR="00280A1A" w:rsidRDefault="00280A1A">
            <w:pPr>
              <w:spacing w:line="240" w:lineRule="auto"/>
              <w:jc w:val="center"/>
              <w:rPr>
                <w:lang w:eastAsia="en-CA"/>
              </w:rPr>
            </w:pPr>
            <w:r>
              <w:rPr>
                <w:lang w:eastAsia="en-CA"/>
              </w:rPr>
              <w:t xml:space="preserve">Bad Track 2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8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85" w14:textId="77777777" w:rsidR="00280A1A" w:rsidRDefault="00280A1A">
            <w:pPr>
              <w:spacing w:line="240" w:lineRule="auto"/>
              <w:jc w:val="center"/>
              <w:rPr>
                <w:lang w:eastAsia="en-CA"/>
              </w:rPr>
            </w:pPr>
            <w:r>
              <w:rPr>
                <w:lang w:eastAsia="en-CA"/>
              </w:rPr>
              <w:t xml:space="preserve">  /  Rejected</w:t>
            </w:r>
          </w:p>
        </w:tc>
      </w:tr>
      <w:tr w:rsidR="00280A1A" w14:paraId="7501DE8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7" w14:textId="77777777" w:rsidR="00280A1A" w:rsidRDefault="00280A1A">
            <w:pPr>
              <w:spacing w:line="240" w:lineRule="auto"/>
              <w:jc w:val="center"/>
              <w:rPr>
                <w:lang w:eastAsia="en-CA"/>
              </w:rPr>
            </w:pPr>
            <w:r>
              <w:rPr>
                <w:lang w:eastAsia="en-CA"/>
              </w:rPr>
              <w:t>065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8" w14:textId="77777777" w:rsidR="00280A1A" w:rsidRDefault="00280A1A">
            <w:pPr>
              <w:spacing w:line="240" w:lineRule="auto"/>
              <w:jc w:val="center"/>
              <w:rPr>
                <w:lang w:eastAsia="en-CA"/>
              </w:rPr>
            </w:pPr>
            <w:r>
              <w:rPr>
                <w:lang w:eastAsia="en-CA"/>
              </w:rPr>
              <w:t xml:space="preserve">Adjustment not allowed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8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8B" w14:textId="77777777" w:rsidR="00280A1A" w:rsidRDefault="00280A1A">
            <w:pPr>
              <w:spacing w:line="240" w:lineRule="auto"/>
              <w:jc w:val="center"/>
              <w:rPr>
                <w:lang w:eastAsia="en-CA"/>
              </w:rPr>
            </w:pPr>
            <w:r>
              <w:rPr>
                <w:lang w:eastAsia="en-CA"/>
              </w:rPr>
              <w:t xml:space="preserve">  /  Rejected</w:t>
            </w:r>
          </w:p>
        </w:tc>
      </w:tr>
      <w:tr w:rsidR="00280A1A" w14:paraId="7501DE9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D" w14:textId="77777777" w:rsidR="00280A1A" w:rsidRDefault="00280A1A">
            <w:pPr>
              <w:spacing w:line="240" w:lineRule="auto"/>
              <w:jc w:val="center"/>
              <w:rPr>
                <w:lang w:eastAsia="en-CA"/>
              </w:rPr>
            </w:pPr>
            <w:r>
              <w:rPr>
                <w:lang w:eastAsia="en-CA"/>
              </w:rPr>
              <w:t>066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E" w14:textId="77777777" w:rsidR="00280A1A" w:rsidRDefault="00280A1A">
            <w:pPr>
              <w:spacing w:line="240" w:lineRule="auto"/>
              <w:jc w:val="center"/>
              <w:rPr>
                <w:lang w:eastAsia="en-CA"/>
              </w:rPr>
            </w:pPr>
            <w:r>
              <w:rPr>
                <w:lang w:eastAsia="en-CA"/>
              </w:rPr>
              <w:t xml:space="preserve">Invalid credit card advance increment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1" w14:textId="77777777" w:rsidR="00280A1A" w:rsidRDefault="00280A1A">
            <w:pPr>
              <w:spacing w:line="240" w:lineRule="auto"/>
              <w:jc w:val="center"/>
              <w:rPr>
                <w:lang w:eastAsia="en-CA"/>
              </w:rPr>
            </w:pPr>
            <w:r>
              <w:rPr>
                <w:lang w:eastAsia="en-CA"/>
              </w:rPr>
              <w:t xml:space="preserve">  /  Rejected</w:t>
            </w:r>
          </w:p>
        </w:tc>
      </w:tr>
      <w:tr w:rsidR="00280A1A" w14:paraId="7501DE9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3" w14:textId="77777777" w:rsidR="00280A1A" w:rsidRDefault="00280A1A">
            <w:pPr>
              <w:spacing w:line="240" w:lineRule="auto"/>
              <w:jc w:val="center"/>
              <w:rPr>
                <w:lang w:eastAsia="en-CA"/>
              </w:rPr>
            </w:pPr>
            <w:r>
              <w:rPr>
                <w:lang w:eastAsia="en-CA"/>
              </w:rPr>
              <w:t>067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94" w14:textId="77777777" w:rsidR="00280A1A" w:rsidRDefault="00280A1A">
            <w:pPr>
              <w:spacing w:line="240" w:lineRule="auto"/>
              <w:jc w:val="center"/>
              <w:rPr>
                <w:lang w:eastAsia="en-CA"/>
              </w:rPr>
            </w:pPr>
            <w:r>
              <w:rPr>
                <w:lang w:eastAsia="en-CA"/>
              </w:rPr>
              <w:t xml:space="preserve">Invalid transaction date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9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7" w14:textId="77777777" w:rsidR="00280A1A" w:rsidRDefault="00280A1A">
            <w:pPr>
              <w:spacing w:line="240" w:lineRule="auto"/>
              <w:jc w:val="center"/>
              <w:rPr>
                <w:lang w:eastAsia="en-CA"/>
              </w:rPr>
            </w:pPr>
            <w:r>
              <w:rPr>
                <w:lang w:eastAsia="en-CA"/>
              </w:rPr>
              <w:t xml:space="preserve">  /  Rejected</w:t>
            </w:r>
          </w:p>
        </w:tc>
      </w:tr>
      <w:tr w:rsidR="00280A1A" w14:paraId="7501DE9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9" w14:textId="77777777" w:rsidR="00280A1A" w:rsidRDefault="00280A1A">
            <w:pPr>
              <w:spacing w:line="240" w:lineRule="auto"/>
              <w:jc w:val="center"/>
              <w:rPr>
                <w:lang w:eastAsia="en-CA"/>
              </w:rPr>
            </w:pPr>
            <w:r>
              <w:rPr>
                <w:lang w:eastAsia="en-CA"/>
              </w:rPr>
              <w:t>068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9A" w14:textId="77777777" w:rsidR="00280A1A" w:rsidRDefault="00280A1A">
            <w:pPr>
              <w:spacing w:line="240" w:lineRule="auto"/>
              <w:jc w:val="center"/>
              <w:rPr>
                <w:lang w:eastAsia="en-CA"/>
              </w:rPr>
            </w:pPr>
            <w:r>
              <w:rPr>
                <w:lang w:eastAsia="en-CA"/>
              </w:rPr>
              <w:t xml:space="preserve">PTLF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9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D" w14:textId="77777777" w:rsidR="00280A1A" w:rsidRDefault="00280A1A">
            <w:pPr>
              <w:spacing w:line="240" w:lineRule="auto"/>
              <w:jc w:val="center"/>
              <w:rPr>
                <w:lang w:eastAsia="en-CA"/>
              </w:rPr>
            </w:pPr>
            <w:r>
              <w:rPr>
                <w:lang w:eastAsia="en-CA"/>
              </w:rPr>
              <w:t xml:space="preserve">  /  Rejected</w:t>
            </w:r>
          </w:p>
        </w:tc>
      </w:tr>
      <w:tr w:rsidR="00280A1A" w14:paraId="7501DEA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F" w14:textId="77777777" w:rsidR="00280A1A" w:rsidRDefault="00280A1A">
            <w:pPr>
              <w:spacing w:line="240" w:lineRule="auto"/>
              <w:jc w:val="center"/>
              <w:rPr>
                <w:lang w:eastAsia="en-CA"/>
              </w:rPr>
            </w:pPr>
            <w:r>
              <w:rPr>
                <w:lang w:eastAsia="en-CA"/>
              </w:rPr>
              <w:t>069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0" w14:textId="77777777" w:rsidR="00280A1A" w:rsidRDefault="00280A1A">
            <w:pPr>
              <w:spacing w:line="240" w:lineRule="auto"/>
              <w:jc w:val="center"/>
              <w:rPr>
                <w:lang w:eastAsia="en-CA"/>
              </w:rPr>
            </w:pPr>
            <w:r>
              <w:rPr>
                <w:lang w:eastAsia="en-CA"/>
              </w:rPr>
              <w:t xml:space="preserve">Bad message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3" w14:textId="77777777" w:rsidR="00280A1A" w:rsidRDefault="00280A1A">
            <w:pPr>
              <w:spacing w:line="240" w:lineRule="auto"/>
              <w:jc w:val="center"/>
              <w:rPr>
                <w:lang w:eastAsia="en-CA"/>
              </w:rPr>
            </w:pPr>
            <w:r>
              <w:rPr>
                <w:lang w:eastAsia="en-CA"/>
              </w:rPr>
              <w:t xml:space="preserve">  /  Rejected</w:t>
            </w:r>
          </w:p>
        </w:tc>
      </w:tr>
      <w:tr w:rsidR="00280A1A" w14:paraId="7501DEA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A5" w14:textId="77777777" w:rsidR="00280A1A" w:rsidRDefault="00280A1A">
            <w:pPr>
              <w:spacing w:line="240" w:lineRule="auto"/>
              <w:jc w:val="center"/>
              <w:rPr>
                <w:lang w:eastAsia="en-CA"/>
              </w:rPr>
            </w:pPr>
            <w:r>
              <w:rPr>
                <w:lang w:eastAsia="en-CA"/>
              </w:rPr>
              <w:t>070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6" w14:textId="77777777" w:rsidR="00280A1A" w:rsidRDefault="00280A1A">
            <w:pPr>
              <w:spacing w:line="240" w:lineRule="auto"/>
              <w:jc w:val="center"/>
              <w:rPr>
                <w:lang w:eastAsia="en-CA"/>
              </w:rPr>
            </w:pPr>
            <w:r>
              <w:rPr>
                <w:lang w:eastAsia="en-CA"/>
              </w:rPr>
              <w:t xml:space="preserve">No IDF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9" w14:textId="77777777" w:rsidR="00280A1A" w:rsidRDefault="00280A1A">
            <w:pPr>
              <w:spacing w:line="240" w:lineRule="auto"/>
              <w:jc w:val="center"/>
              <w:rPr>
                <w:lang w:eastAsia="en-CA"/>
              </w:rPr>
            </w:pPr>
            <w:r>
              <w:rPr>
                <w:lang w:eastAsia="en-CA"/>
              </w:rPr>
              <w:t xml:space="preserve">  /  Rejected</w:t>
            </w:r>
          </w:p>
        </w:tc>
      </w:tr>
      <w:tr w:rsidR="00280A1A" w14:paraId="7501DEB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AB" w14:textId="77777777" w:rsidR="00280A1A" w:rsidRDefault="00280A1A">
            <w:pPr>
              <w:spacing w:line="240" w:lineRule="auto"/>
              <w:jc w:val="center"/>
              <w:rPr>
                <w:lang w:eastAsia="en-CA"/>
              </w:rPr>
            </w:pPr>
            <w:r>
              <w:rPr>
                <w:lang w:eastAsia="en-CA"/>
              </w:rPr>
              <w:t>071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C" w14:textId="77777777" w:rsidR="00280A1A" w:rsidRDefault="00280A1A">
            <w:pPr>
              <w:spacing w:line="240" w:lineRule="auto"/>
              <w:jc w:val="center"/>
              <w:rPr>
                <w:lang w:eastAsia="en-CA"/>
              </w:rPr>
            </w:pPr>
            <w:r>
              <w:rPr>
                <w:lang w:eastAsia="en-CA"/>
              </w:rPr>
              <w:t xml:space="preserve">Invalid route authorization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F" w14:textId="77777777" w:rsidR="00280A1A" w:rsidRDefault="00280A1A">
            <w:pPr>
              <w:spacing w:line="240" w:lineRule="auto"/>
              <w:jc w:val="center"/>
              <w:rPr>
                <w:lang w:eastAsia="en-CA"/>
              </w:rPr>
            </w:pPr>
            <w:r>
              <w:rPr>
                <w:lang w:eastAsia="en-CA"/>
              </w:rPr>
              <w:t xml:space="preserve">  /  Rejected</w:t>
            </w:r>
          </w:p>
        </w:tc>
      </w:tr>
      <w:tr w:rsidR="00280A1A" w14:paraId="7501DEB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1" w14:textId="77777777" w:rsidR="00280A1A" w:rsidRDefault="00280A1A">
            <w:pPr>
              <w:spacing w:line="240" w:lineRule="auto"/>
              <w:jc w:val="center"/>
              <w:rPr>
                <w:lang w:eastAsia="en-CA"/>
              </w:rPr>
            </w:pPr>
            <w:r>
              <w:rPr>
                <w:lang w:eastAsia="en-CA"/>
              </w:rPr>
              <w:t>072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2" w14:textId="77777777" w:rsidR="00280A1A" w:rsidRDefault="00280A1A">
            <w:pPr>
              <w:spacing w:line="240" w:lineRule="auto"/>
              <w:jc w:val="center"/>
              <w:rPr>
                <w:lang w:eastAsia="en-CA"/>
              </w:rPr>
            </w:pPr>
            <w:r>
              <w:rPr>
                <w:lang w:eastAsia="en-CA"/>
              </w:rPr>
              <w:t xml:space="preserve">Card on National NEG file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B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B5" w14:textId="77777777" w:rsidR="00280A1A" w:rsidRDefault="00280A1A">
            <w:pPr>
              <w:spacing w:line="240" w:lineRule="auto"/>
              <w:jc w:val="center"/>
              <w:rPr>
                <w:lang w:eastAsia="en-CA"/>
              </w:rPr>
            </w:pPr>
            <w:r>
              <w:rPr>
                <w:lang w:eastAsia="en-CA"/>
              </w:rPr>
              <w:t xml:space="preserve">  /  Rejected</w:t>
            </w:r>
          </w:p>
        </w:tc>
      </w:tr>
      <w:tr w:rsidR="00280A1A" w14:paraId="7501DEB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7" w14:textId="77777777" w:rsidR="00280A1A" w:rsidRDefault="00280A1A">
            <w:pPr>
              <w:spacing w:line="240" w:lineRule="auto"/>
              <w:jc w:val="center"/>
              <w:rPr>
                <w:lang w:eastAsia="en-CA"/>
              </w:rPr>
            </w:pPr>
            <w:r>
              <w:rPr>
                <w:lang w:eastAsia="en-CA"/>
              </w:rPr>
              <w:t>073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8" w14:textId="77777777" w:rsidR="00280A1A" w:rsidRDefault="00280A1A">
            <w:pPr>
              <w:spacing w:line="240" w:lineRule="auto"/>
              <w:jc w:val="center"/>
              <w:rPr>
                <w:lang w:eastAsia="en-CA"/>
              </w:rPr>
            </w:pPr>
            <w:r>
              <w:rPr>
                <w:lang w:eastAsia="en-CA"/>
              </w:rPr>
              <w:t>Invalid route service (destination)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B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BB" w14:textId="77777777" w:rsidR="00280A1A" w:rsidRDefault="00280A1A">
            <w:pPr>
              <w:spacing w:line="240" w:lineRule="auto"/>
              <w:jc w:val="center"/>
              <w:rPr>
                <w:lang w:eastAsia="en-CA"/>
              </w:rPr>
            </w:pPr>
            <w:r>
              <w:rPr>
                <w:lang w:eastAsia="en-CA"/>
              </w:rPr>
              <w:t xml:space="preserve">  /  Rejected</w:t>
            </w:r>
          </w:p>
        </w:tc>
      </w:tr>
      <w:tr w:rsidR="00280A1A" w14:paraId="7501DEC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D" w14:textId="77777777" w:rsidR="00280A1A" w:rsidRDefault="00280A1A">
            <w:pPr>
              <w:spacing w:line="240" w:lineRule="auto"/>
              <w:jc w:val="center"/>
              <w:rPr>
                <w:lang w:eastAsia="en-CA"/>
              </w:rPr>
            </w:pPr>
            <w:r>
              <w:rPr>
                <w:lang w:eastAsia="en-CA"/>
              </w:rPr>
              <w:t>074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E" w14:textId="77777777" w:rsidR="00280A1A" w:rsidRDefault="00280A1A">
            <w:pPr>
              <w:spacing w:line="240" w:lineRule="auto"/>
              <w:jc w:val="center"/>
              <w:rPr>
                <w:lang w:eastAsia="en-CA"/>
              </w:rPr>
            </w:pPr>
            <w:r>
              <w:rPr>
                <w:lang w:eastAsia="en-CA"/>
              </w:rPr>
              <w:t xml:space="preserve">Unable to authorize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1" w14:textId="77777777" w:rsidR="00280A1A" w:rsidRDefault="00280A1A">
            <w:pPr>
              <w:spacing w:line="240" w:lineRule="auto"/>
              <w:jc w:val="center"/>
              <w:rPr>
                <w:lang w:eastAsia="en-CA"/>
              </w:rPr>
            </w:pPr>
            <w:r>
              <w:rPr>
                <w:lang w:eastAsia="en-CA"/>
              </w:rPr>
              <w:t xml:space="preserve">  /  Call for Authorization</w:t>
            </w:r>
          </w:p>
        </w:tc>
      </w:tr>
      <w:tr w:rsidR="00280A1A" w14:paraId="7501DEC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3" w14:textId="77777777" w:rsidR="00280A1A" w:rsidRDefault="00280A1A">
            <w:pPr>
              <w:spacing w:line="240" w:lineRule="auto"/>
              <w:jc w:val="center"/>
              <w:rPr>
                <w:lang w:eastAsia="en-CA"/>
              </w:rPr>
            </w:pPr>
            <w:r>
              <w:rPr>
                <w:lang w:eastAsia="en-CA"/>
              </w:rPr>
              <w:t>075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C4" w14:textId="77777777" w:rsidR="00280A1A" w:rsidRDefault="00280A1A">
            <w:pPr>
              <w:spacing w:line="240" w:lineRule="auto"/>
              <w:jc w:val="center"/>
              <w:rPr>
                <w:lang w:eastAsia="en-CA"/>
              </w:rPr>
            </w:pPr>
            <w:r>
              <w:rPr>
                <w:lang w:eastAsia="en-CA"/>
              </w:rPr>
              <w:t xml:space="preserve">Invalid PAN length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C5"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7" w14:textId="77777777" w:rsidR="00280A1A" w:rsidRDefault="00280A1A">
            <w:pPr>
              <w:spacing w:line="240" w:lineRule="auto"/>
              <w:jc w:val="center"/>
              <w:rPr>
                <w:lang w:eastAsia="en-CA"/>
              </w:rPr>
            </w:pPr>
            <w:r>
              <w:rPr>
                <w:lang w:eastAsia="en-CA"/>
              </w:rPr>
              <w:t>Invalid Card Number  /  Rejected</w:t>
            </w:r>
          </w:p>
        </w:tc>
      </w:tr>
      <w:tr w:rsidR="00280A1A" w14:paraId="7501DEC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9" w14:textId="77777777" w:rsidR="00280A1A" w:rsidRDefault="00280A1A">
            <w:pPr>
              <w:spacing w:line="240" w:lineRule="auto"/>
              <w:jc w:val="center"/>
              <w:rPr>
                <w:lang w:eastAsia="en-CA"/>
              </w:rPr>
            </w:pPr>
            <w:r>
              <w:rPr>
                <w:lang w:eastAsia="en-CA"/>
              </w:rPr>
              <w:t>076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CA" w14:textId="77777777" w:rsidR="00280A1A" w:rsidRDefault="00280A1A">
            <w:pPr>
              <w:spacing w:line="240" w:lineRule="auto"/>
              <w:jc w:val="center"/>
              <w:rPr>
                <w:lang w:eastAsia="en-CA"/>
              </w:rPr>
            </w:pPr>
            <w:r>
              <w:rPr>
                <w:lang w:eastAsia="en-CA"/>
              </w:rPr>
              <w:t xml:space="preserve">Low funds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CB"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D" w14:textId="77777777" w:rsidR="00280A1A" w:rsidRDefault="00280A1A">
            <w:pPr>
              <w:spacing w:line="240" w:lineRule="auto"/>
              <w:jc w:val="center"/>
              <w:rPr>
                <w:lang w:eastAsia="en-CA"/>
              </w:rPr>
            </w:pPr>
            <w:r>
              <w:rPr>
                <w:lang w:eastAsia="en-CA"/>
              </w:rPr>
              <w:t>Invalid Amount  /  Rejected</w:t>
            </w:r>
          </w:p>
        </w:tc>
      </w:tr>
      <w:tr w:rsidR="00280A1A" w14:paraId="7501DED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F" w14:textId="77777777" w:rsidR="00280A1A" w:rsidRDefault="00280A1A">
            <w:pPr>
              <w:spacing w:line="240" w:lineRule="auto"/>
              <w:jc w:val="center"/>
              <w:rPr>
                <w:lang w:eastAsia="en-CA"/>
              </w:rPr>
            </w:pPr>
            <w:r>
              <w:rPr>
                <w:lang w:eastAsia="en-CA"/>
              </w:rPr>
              <w:t>077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0" w14:textId="77777777" w:rsidR="00280A1A" w:rsidRDefault="00280A1A">
            <w:pPr>
              <w:spacing w:line="240" w:lineRule="auto"/>
              <w:jc w:val="center"/>
              <w:rPr>
                <w:lang w:eastAsia="en-CA"/>
              </w:rPr>
            </w:pPr>
            <w:r>
              <w:rPr>
                <w:lang w:eastAsia="en-CA"/>
              </w:rPr>
              <w:t xml:space="preserve">Pre-auth full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3" w14:textId="77777777" w:rsidR="00280A1A" w:rsidRDefault="00280A1A">
            <w:pPr>
              <w:spacing w:line="240" w:lineRule="auto"/>
              <w:jc w:val="center"/>
              <w:rPr>
                <w:lang w:eastAsia="en-CA"/>
              </w:rPr>
            </w:pPr>
            <w:r>
              <w:rPr>
                <w:lang w:eastAsia="en-CA"/>
              </w:rPr>
              <w:t xml:space="preserve">  /  Rejected</w:t>
            </w:r>
          </w:p>
        </w:tc>
      </w:tr>
      <w:tr w:rsidR="00280A1A" w14:paraId="7501DED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D5" w14:textId="77777777" w:rsidR="00280A1A" w:rsidRDefault="00280A1A">
            <w:pPr>
              <w:spacing w:line="240" w:lineRule="auto"/>
              <w:jc w:val="center"/>
              <w:rPr>
                <w:lang w:eastAsia="en-CA"/>
              </w:rPr>
            </w:pPr>
            <w:r>
              <w:rPr>
                <w:lang w:eastAsia="en-CA"/>
              </w:rPr>
              <w:t>078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6" w14:textId="77777777" w:rsidR="00280A1A" w:rsidRDefault="00280A1A">
            <w:pPr>
              <w:spacing w:line="240" w:lineRule="auto"/>
              <w:jc w:val="center"/>
              <w:rPr>
                <w:lang w:eastAsia="en-CA"/>
              </w:rPr>
            </w:pPr>
            <w:r>
              <w:rPr>
                <w:lang w:eastAsia="en-CA"/>
              </w:rPr>
              <w:t xml:space="preserve">Duplicate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9" w14:textId="77777777" w:rsidR="00280A1A" w:rsidRDefault="00280A1A">
            <w:pPr>
              <w:spacing w:line="240" w:lineRule="auto"/>
              <w:jc w:val="center"/>
              <w:rPr>
                <w:lang w:eastAsia="en-CA"/>
              </w:rPr>
            </w:pPr>
            <w:r>
              <w:rPr>
                <w:lang w:eastAsia="en-CA"/>
              </w:rPr>
              <w:t xml:space="preserve">  /  Rejected</w:t>
            </w:r>
          </w:p>
        </w:tc>
      </w:tr>
      <w:tr w:rsidR="00280A1A" w14:paraId="7501DEE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DB" w14:textId="77777777" w:rsidR="00280A1A" w:rsidRDefault="00280A1A">
            <w:pPr>
              <w:spacing w:line="240" w:lineRule="auto"/>
              <w:jc w:val="center"/>
              <w:rPr>
                <w:lang w:eastAsia="en-CA"/>
              </w:rPr>
            </w:pPr>
            <w:r>
              <w:rPr>
                <w:lang w:eastAsia="en-CA"/>
              </w:rPr>
              <w:lastRenderedPageBreak/>
              <w:t>079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C" w14:textId="77777777" w:rsidR="00280A1A" w:rsidRDefault="00280A1A">
            <w:pPr>
              <w:spacing w:line="240" w:lineRule="auto"/>
              <w:jc w:val="center"/>
              <w:rPr>
                <w:lang w:eastAsia="en-CA"/>
              </w:rPr>
            </w:pPr>
            <w:r>
              <w:rPr>
                <w:lang w:eastAsia="en-CA"/>
              </w:rPr>
              <w:t>Maximum online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F" w14:textId="77777777" w:rsidR="00280A1A" w:rsidRDefault="00280A1A">
            <w:pPr>
              <w:spacing w:line="240" w:lineRule="auto"/>
              <w:jc w:val="center"/>
              <w:rPr>
                <w:lang w:eastAsia="en-CA"/>
              </w:rPr>
            </w:pPr>
            <w:r>
              <w:rPr>
                <w:lang w:eastAsia="en-CA"/>
              </w:rPr>
              <w:t>Invalid Amount  /  Rejected</w:t>
            </w:r>
          </w:p>
        </w:tc>
      </w:tr>
      <w:tr w:rsidR="00280A1A" w14:paraId="7501DEE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1" w14:textId="77777777" w:rsidR="00280A1A" w:rsidRDefault="00280A1A">
            <w:pPr>
              <w:spacing w:line="240" w:lineRule="auto"/>
              <w:jc w:val="center"/>
              <w:rPr>
                <w:lang w:eastAsia="en-CA"/>
              </w:rPr>
            </w:pPr>
            <w:r>
              <w:rPr>
                <w:lang w:eastAsia="en-CA"/>
              </w:rPr>
              <w:t>080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2" w14:textId="77777777" w:rsidR="00280A1A" w:rsidRDefault="00280A1A">
            <w:pPr>
              <w:spacing w:line="240" w:lineRule="auto"/>
              <w:jc w:val="center"/>
              <w:rPr>
                <w:lang w:eastAsia="en-CA"/>
              </w:rPr>
            </w:pPr>
            <w:r>
              <w:rPr>
                <w:lang w:eastAsia="en-CA"/>
              </w:rPr>
              <w:t>Maximum offline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3"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E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E5" w14:textId="77777777" w:rsidR="00280A1A" w:rsidRDefault="00280A1A">
            <w:pPr>
              <w:spacing w:line="240" w:lineRule="auto"/>
              <w:jc w:val="center"/>
              <w:rPr>
                <w:lang w:eastAsia="en-CA"/>
              </w:rPr>
            </w:pPr>
            <w:r>
              <w:rPr>
                <w:lang w:eastAsia="en-CA"/>
              </w:rPr>
              <w:t>Invalid Amount  /  Rejected</w:t>
            </w:r>
          </w:p>
        </w:tc>
      </w:tr>
      <w:tr w:rsidR="00280A1A" w14:paraId="7501DEE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7" w14:textId="77777777" w:rsidR="00280A1A" w:rsidRDefault="00280A1A">
            <w:pPr>
              <w:spacing w:line="240" w:lineRule="auto"/>
              <w:jc w:val="center"/>
              <w:rPr>
                <w:lang w:eastAsia="en-CA"/>
              </w:rPr>
            </w:pPr>
            <w:r>
              <w:rPr>
                <w:lang w:eastAsia="en-CA"/>
              </w:rPr>
              <w:t>081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8" w14:textId="77777777" w:rsidR="00280A1A" w:rsidRDefault="00280A1A">
            <w:pPr>
              <w:spacing w:line="240" w:lineRule="auto"/>
              <w:jc w:val="center"/>
              <w:rPr>
                <w:lang w:eastAsia="en-CA"/>
              </w:rPr>
            </w:pPr>
            <w:r>
              <w:rPr>
                <w:lang w:eastAsia="en-CA"/>
              </w:rPr>
              <w:t>Maximum credit per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9"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E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EB" w14:textId="77777777" w:rsidR="00280A1A" w:rsidRDefault="00280A1A">
            <w:pPr>
              <w:spacing w:line="240" w:lineRule="auto"/>
              <w:jc w:val="center"/>
              <w:rPr>
                <w:lang w:eastAsia="en-CA"/>
              </w:rPr>
            </w:pPr>
            <w:r>
              <w:rPr>
                <w:lang w:eastAsia="en-CA"/>
              </w:rPr>
              <w:t>Invalid Amount  /  Rejected</w:t>
            </w:r>
          </w:p>
        </w:tc>
      </w:tr>
      <w:tr w:rsidR="00280A1A" w14:paraId="7501DEF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D" w14:textId="77777777" w:rsidR="00280A1A" w:rsidRDefault="00280A1A">
            <w:pPr>
              <w:spacing w:line="240" w:lineRule="auto"/>
              <w:jc w:val="center"/>
              <w:rPr>
                <w:lang w:eastAsia="en-CA"/>
              </w:rPr>
            </w:pPr>
            <w:r>
              <w:rPr>
                <w:lang w:eastAsia="en-CA"/>
              </w:rPr>
              <w:t>082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E" w14:textId="77777777" w:rsidR="00280A1A" w:rsidRDefault="00280A1A">
            <w:pPr>
              <w:spacing w:line="240" w:lineRule="auto"/>
              <w:jc w:val="center"/>
              <w:rPr>
                <w:lang w:eastAsia="en-CA"/>
              </w:rPr>
            </w:pPr>
            <w:r>
              <w:rPr>
                <w:lang w:eastAsia="en-CA"/>
              </w:rPr>
              <w:t>Number of times used exceeded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1" w14:textId="77777777" w:rsidR="00280A1A" w:rsidRDefault="00280A1A">
            <w:pPr>
              <w:spacing w:line="240" w:lineRule="auto"/>
              <w:jc w:val="center"/>
              <w:rPr>
                <w:lang w:eastAsia="en-CA"/>
              </w:rPr>
            </w:pPr>
            <w:r>
              <w:rPr>
                <w:lang w:eastAsia="en-CA"/>
              </w:rPr>
              <w:t xml:space="preserve">  /  Rejected</w:t>
            </w:r>
          </w:p>
        </w:tc>
      </w:tr>
      <w:tr w:rsidR="00280A1A" w14:paraId="7501DEF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3" w14:textId="77777777" w:rsidR="00280A1A" w:rsidRDefault="00280A1A">
            <w:pPr>
              <w:spacing w:line="240" w:lineRule="auto"/>
              <w:jc w:val="center"/>
              <w:rPr>
                <w:lang w:eastAsia="en-CA"/>
              </w:rPr>
            </w:pPr>
            <w:r>
              <w:rPr>
                <w:lang w:eastAsia="en-CA"/>
              </w:rPr>
              <w:t>083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F4" w14:textId="77777777" w:rsidR="00280A1A" w:rsidRDefault="00280A1A">
            <w:pPr>
              <w:spacing w:line="240" w:lineRule="auto"/>
              <w:jc w:val="center"/>
              <w:rPr>
                <w:lang w:eastAsia="en-CA"/>
              </w:rPr>
            </w:pPr>
            <w:r>
              <w:rPr>
                <w:lang w:eastAsia="en-CA"/>
              </w:rPr>
              <w:t>Maximum refund credit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F5"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7" w14:textId="77777777" w:rsidR="00280A1A" w:rsidRDefault="00280A1A">
            <w:pPr>
              <w:spacing w:line="240" w:lineRule="auto"/>
              <w:jc w:val="center"/>
              <w:rPr>
                <w:lang w:eastAsia="en-CA"/>
              </w:rPr>
            </w:pPr>
            <w:r>
              <w:rPr>
                <w:lang w:eastAsia="en-CA"/>
              </w:rPr>
              <w:t>Invalid Amount  /  Rejected</w:t>
            </w:r>
          </w:p>
        </w:tc>
      </w:tr>
      <w:tr w:rsidR="00280A1A" w14:paraId="7501DEFE"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9" w14:textId="77777777" w:rsidR="00280A1A" w:rsidRDefault="00280A1A">
            <w:pPr>
              <w:spacing w:line="240" w:lineRule="auto"/>
              <w:jc w:val="center"/>
              <w:rPr>
                <w:lang w:eastAsia="en-CA"/>
              </w:rPr>
            </w:pPr>
            <w:r>
              <w:rPr>
                <w:lang w:eastAsia="en-CA"/>
              </w:rPr>
              <w:t>084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FA" w14:textId="77777777" w:rsidR="00280A1A" w:rsidRDefault="00280A1A">
            <w:pPr>
              <w:spacing w:line="240" w:lineRule="auto"/>
              <w:jc w:val="center"/>
              <w:rPr>
                <w:lang w:eastAsia="en-CA"/>
              </w:rPr>
            </w:pPr>
            <w:r>
              <w:rPr>
                <w:lang w:eastAsia="en-CA"/>
              </w:rPr>
              <w:t xml:space="preserve">Duplicate transaction - authorization number has alredy been corrected by host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F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D" w14:textId="77777777" w:rsidR="00280A1A" w:rsidRDefault="00280A1A">
            <w:pPr>
              <w:spacing w:line="240" w:lineRule="auto"/>
              <w:jc w:val="center"/>
              <w:rPr>
                <w:lang w:eastAsia="en-CA"/>
              </w:rPr>
            </w:pPr>
            <w:r>
              <w:rPr>
                <w:lang w:eastAsia="en-CA"/>
              </w:rPr>
              <w:t xml:space="preserve">  /  Rejected</w:t>
            </w:r>
          </w:p>
        </w:tc>
      </w:tr>
      <w:tr w:rsidR="00280A1A" w14:paraId="7501DF0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F" w14:textId="77777777" w:rsidR="00280A1A" w:rsidRDefault="00280A1A">
            <w:pPr>
              <w:spacing w:line="240" w:lineRule="auto"/>
              <w:jc w:val="center"/>
              <w:rPr>
                <w:lang w:eastAsia="en-CA"/>
              </w:rPr>
            </w:pPr>
            <w:r>
              <w:rPr>
                <w:lang w:eastAsia="en-CA"/>
              </w:rPr>
              <w:t>085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0" w14:textId="77777777" w:rsidR="00280A1A" w:rsidRDefault="00280A1A">
            <w:pPr>
              <w:spacing w:line="240" w:lineRule="auto"/>
              <w:jc w:val="center"/>
              <w:rPr>
                <w:lang w:eastAsia="en-CA"/>
              </w:rPr>
            </w:pPr>
            <w:r>
              <w:rPr>
                <w:lang w:eastAsia="en-CA"/>
              </w:rPr>
              <w:t xml:space="preserve">Inquiry not allowed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3" w14:textId="77777777" w:rsidR="00280A1A" w:rsidRDefault="00280A1A">
            <w:pPr>
              <w:spacing w:line="240" w:lineRule="auto"/>
              <w:jc w:val="center"/>
              <w:rPr>
                <w:lang w:eastAsia="en-CA"/>
              </w:rPr>
            </w:pPr>
            <w:r>
              <w:rPr>
                <w:lang w:eastAsia="en-CA"/>
              </w:rPr>
              <w:t xml:space="preserve">  /  Rejected</w:t>
            </w:r>
          </w:p>
        </w:tc>
      </w:tr>
      <w:tr w:rsidR="00280A1A" w14:paraId="7501DF0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05" w14:textId="77777777" w:rsidR="00280A1A" w:rsidRPr="0016745D" w:rsidRDefault="00280A1A">
            <w:pPr>
              <w:spacing w:line="240" w:lineRule="auto"/>
              <w:jc w:val="center"/>
              <w:rPr>
                <w:lang w:eastAsia="en-CA"/>
              </w:rPr>
            </w:pPr>
            <w:r w:rsidRPr="0016745D">
              <w:rPr>
                <w:lang w:eastAsia="en-CA"/>
              </w:rPr>
              <w:t>086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6" w14:textId="77777777" w:rsidR="00280A1A" w:rsidRPr="0016745D" w:rsidRDefault="00280A1A">
            <w:pPr>
              <w:spacing w:line="240" w:lineRule="auto"/>
              <w:jc w:val="center"/>
              <w:rPr>
                <w:lang w:eastAsia="en-CA"/>
              </w:rPr>
            </w:pPr>
            <w:r w:rsidRPr="0016745D">
              <w:rPr>
                <w:lang w:eastAsia="en-CA"/>
              </w:rPr>
              <w:t xml:space="preserve">Over floor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7"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9"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DF1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0B" w14:textId="77777777" w:rsidR="00280A1A" w:rsidRDefault="00280A1A">
            <w:pPr>
              <w:spacing w:line="240" w:lineRule="auto"/>
              <w:jc w:val="center"/>
              <w:rPr>
                <w:lang w:eastAsia="en-CA"/>
              </w:rPr>
            </w:pPr>
            <w:r>
              <w:rPr>
                <w:lang w:eastAsia="en-CA"/>
              </w:rPr>
              <w:t>087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C" w14:textId="77777777" w:rsidR="00280A1A" w:rsidRDefault="00280A1A">
            <w:pPr>
              <w:spacing w:line="240" w:lineRule="auto"/>
              <w:jc w:val="center"/>
              <w:rPr>
                <w:lang w:eastAsia="en-CA"/>
              </w:rPr>
            </w:pPr>
            <w:r>
              <w:rPr>
                <w:lang w:eastAsia="en-CA"/>
              </w:rPr>
              <w:t xml:space="preserve">Maximum number of refund credit by retailer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F" w14:textId="77777777" w:rsidR="00280A1A" w:rsidRDefault="00280A1A">
            <w:pPr>
              <w:spacing w:line="240" w:lineRule="auto"/>
              <w:jc w:val="center"/>
              <w:rPr>
                <w:lang w:eastAsia="en-CA"/>
              </w:rPr>
            </w:pPr>
            <w:r>
              <w:rPr>
                <w:lang w:eastAsia="en-CA"/>
              </w:rPr>
              <w:t>Invalid Amount  /  Rejected</w:t>
            </w:r>
          </w:p>
        </w:tc>
      </w:tr>
      <w:tr w:rsidR="00280A1A" w14:paraId="7501DF1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1" w14:textId="77777777" w:rsidR="00280A1A" w:rsidRDefault="00280A1A">
            <w:pPr>
              <w:spacing w:line="240" w:lineRule="auto"/>
              <w:jc w:val="center"/>
              <w:rPr>
                <w:lang w:eastAsia="en-CA"/>
              </w:rPr>
            </w:pPr>
            <w:r>
              <w:rPr>
                <w:lang w:eastAsia="en-CA"/>
              </w:rPr>
              <w:t>088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2"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1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15" w14:textId="77777777" w:rsidR="00280A1A" w:rsidRDefault="00280A1A">
            <w:pPr>
              <w:spacing w:line="240" w:lineRule="auto"/>
              <w:jc w:val="center"/>
              <w:rPr>
                <w:lang w:eastAsia="en-CA"/>
              </w:rPr>
            </w:pPr>
            <w:r>
              <w:rPr>
                <w:lang w:eastAsia="en-CA"/>
              </w:rPr>
              <w:t xml:space="preserve">  /  Call for Authorization</w:t>
            </w:r>
          </w:p>
        </w:tc>
      </w:tr>
      <w:tr w:rsidR="00280A1A" w14:paraId="7501DF1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7" w14:textId="77777777" w:rsidR="00280A1A" w:rsidRDefault="00280A1A">
            <w:pPr>
              <w:spacing w:line="240" w:lineRule="auto"/>
              <w:jc w:val="center"/>
              <w:rPr>
                <w:lang w:eastAsia="en-CA"/>
              </w:rPr>
            </w:pPr>
            <w:r>
              <w:rPr>
                <w:lang w:eastAsia="en-CA"/>
              </w:rPr>
              <w:t>089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8" w14:textId="77777777" w:rsidR="00280A1A" w:rsidRDefault="00280A1A">
            <w:pPr>
              <w:spacing w:line="240" w:lineRule="auto"/>
              <w:jc w:val="center"/>
              <w:rPr>
                <w:lang w:eastAsia="en-CA"/>
              </w:rPr>
            </w:pPr>
            <w:r>
              <w:rPr>
                <w:lang w:eastAsia="en-CA"/>
              </w:rPr>
              <w:t xml:space="preserve">CAF status inactive or closed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1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1B" w14:textId="77777777" w:rsidR="00280A1A" w:rsidRDefault="00280A1A">
            <w:pPr>
              <w:spacing w:line="240" w:lineRule="auto"/>
              <w:jc w:val="center"/>
              <w:rPr>
                <w:lang w:eastAsia="en-CA"/>
              </w:rPr>
            </w:pPr>
            <w:r>
              <w:rPr>
                <w:lang w:eastAsia="en-CA"/>
              </w:rPr>
              <w:t xml:space="preserve">  /  Rejected</w:t>
            </w:r>
          </w:p>
        </w:tc>
      </w:tr>
      <w:tr w:rsidR="00280A1A" w14:paraId="7501DF2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D" w14:textId="77777777" w:rsidR="00280A1A" w:rsidRDefault="00280A1A">
            <w:pPr>
              <w:spacing w:line="240" w:lineRule="auto"/>
              <w:jc w:val="center"/>
              <w:rPr>
                <w:lang w:eastAsia="en-CA"/>
              </w:rPr>
            </w:pPr>
            <w:r>
              <w:rPr>
                <w:lang w:eastAsia="en-CA"/>
              </w:rPr>
              <w:t>090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E" w14:textId="77777777" w:rsidR="00280A1A" w:rsidRDefault="00280A1A">
            <w:pPr>
              <w:spacing w:line="240" w:lineRule="auto"/>
              <w:jc w:val="center"/>
              <w:rPr>
                <w:lang w:eastAsia="en-CA"/>
              </w:rPr>
            </w:pPr>
            <w:r>
              <w:rPr>
                <w:lang w:eastAsia="en-CA"/>
              </w:rPr>
              <w:t xml:space="preserve">Referral file full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1" w14:textId="77777777" w:rsidR="00280A1A" w:rsidRDefault="00280A1A">
            <w:pPr>
              <w:spacing w:line="240" w:lineRule="auto"/>
              <w:jc w:val="center"/>
              <w:rPr>
                <w:lang w:eastAsia="en-CA"/>
              </w:rPr>
            </w:pPr>
            <w:r>
              <w:rPr>
                <w:lang w:eastAsia="en-CA"/>
              </w:rPr>
              <w:t xml:space="preserve">  /  Rejected</w:t>
            </w:r>
          </w:p>
        </w:tc>
      </w:tr>
      <w:tr w:rsidR="00280A1A" w14:paraId="7501DF2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3" w14:textId="77777777" w:rsidR="00280A1A" w:rsidRDefault="00280A1A">
            <w:pPr>
              <w:spacing w:line="240" w:lineRule="auto"/>
              <w:jc w:val="center"/>
              <w:rPr>
                <w:lang w:eastAsia="en-CA"/>
              </w:rPr>
            </w:pPr>
            <w:r>
              <w:rPr>
                <w:lang w:eastAsia="en-CA"/>
              </w:rPr>
              <w:t>091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24" w14:textId="77777777" w:rsidR="00280A1A" w:rsidRDefault="00280A1A">
            <w:pPr>
              <w:spacing w:line="240" w:lineRule="auto"/>
              <w:jc w:val="center"/>
              <w:rPr>
                <w:lang w:eastAsia="en-CA"/>
              </w:rPr>
            </w:pPr>
            <w:r>
              <w:rPr>
                <w:lang w:eastAsia="en-CA"/>
              </w:rPr>
              <w:t xml:space="preserve">NEG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2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7" w14:textId="77777777" w:rsidR="00280A1A" w:rsidRDefault="00280A1A">
            <w:pPr>
              <w:spacing w:line="240" w:lineRule="auto"/>
              <w:jc w:val="center"/>
              <w:rPr>
                <w:lang w:eastAsia="en-CA"/>
              </w:rPr>
            </w:pPr>
            <w:r>
              <w:rPr>
                <w:lang w:eastAsia="en-CA"/>
              </w:rPr>
              <w:t xml:space="preserve">  /  Rejected</w:t>
            </w:r>
          </w:p>
        </w:tc>
      </w:tr>
      <w:tr w:rsidR="00280A1A" w14:paraId="7501DF2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9" w14:textId="77777777" w:rsidR="00280A1A" w:rsidRDefault="00280A1A">
            <w:pPr>
              <w:spacing w:line="240" w:lineRule="auto"/>
              <w:jc w:val="center"/>
              <w:rPr>
                <w:lang w:eastAsia="en-CA"/>
              </w:rPr>
            </w:pPr>
            <w:r>
              <w:rPr>
                <w:lang w:eastAsia="en-CA"/>
              </w:rPr>
              <w:t>092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2A" w14:textId="77777777" w:rsidR="00280A1A" w:rsidRDefault="00280A1A">
            <w:pPr>
              <w:spacing w:line="240" w:lineRule="auto"/>
              <w:jc w:val="center"/>
              <w:rPr>
                <w:lang w:eastAsia="en-CA"/>
              </w:rPr>
            </w:pPr>
            <w:r>
              <w:rPr>
                <w:lang w:eastAsia="en-CA"/>
              </w:rPr>
              <w:t xml:space="preserve">Advance less than minimum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2B"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D" w14:textId="77777777" w:rsidR="00280A1A" w:rsidRDefault="00280A1A">
            <w:pPr>
              <w:spacing w:line="240" w:lineRule="auto"/>
              <w:jc w:val="center"/>
              <w:rPr>
                <w:lang w:eastAsia="en-CA"/>
              </w:rPr>
            </w:pPr>
            <w:r>
              <w:rPr>
                <w:lang w:eastAsia="en-CA"/>
              </w:rPr>
              <w:t>Invalid Amount  /  Rejected</w:t>
            </w:r>
          </w:p>
        </w:tc>
      </w:tr>
      <w:tr w:rsidR="00280A1A" w14:paraId="7501DF34"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F" w14:textId="77777777" w:rsidR="00280A1A" w:rsidRDefault="00280A1A">
            <w:pPr>
              <w:spacing w:line="240" w:lineRule="auto"/>
              <w:jc w:val="center"/>
              <w:rPr>
                <w:lang w:eastAsia="en-CA"/>
              </w:rPr>
            </w:pPr>
            <w:r>
              <w:rPr>
                <w:lang w:eastAsia="en-CA"/>
              </w:rPr>
              <w:t>093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0" w14:textId="77777777" w:rsidR="00280A1A" w:rsidRDefault="00280A1A">
            <w:pPr>
              <w:spacing w:line="240" w:lineRule="auto"/>
              <w:jc w:val="center"/>
              <w:rPr>
                <w:lang w:eastAsia="en-CA"/>
              </w:rPr>
            </w:pPr>
            <w:r>
              <w:rPr>
                <w:lang w:eastAsia="en-CA"/>
              </w:rPr>
              <w:t xml:space="preserve">Delinquent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1"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3"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DF3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35" w14:textId="77777777" w:rsidR="00280A1A" w:rsidRDefault="00280A1A">
            <w:pPr>
              <w:spacing w:line="240" w:lineRule="auto"/>
              <w:jc w:val="center"/>
              <w:rPr>
                <w:lang w:eastAsia="en-CA"/>
              </w:rPr>
            </w:pPr>
            <w:r>
              <w:rPr>
                <w:lang w:eastAsia="en-CA"/>
              </w:rPr>
              <w:lastRenderedPageBreak/>
              <w:t>094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6" w14:textId="77777777" w:rsidR="00280A1A" w:rsidRDefault="00280A1A">
            <w:pPr>
              <w:spacing w:line="240" w:lineRule="auto"/>
              <w:jc w:val="center"/>
              <w:rPr>
                <w:lang w:eastAsia="en-CA"/>
              </w:rPr>
            </w:pPr>
            <w:r>
              <w:rPr>
                <w:lang w:eastAsia="en-CA"/>
              </w:rPr>
              <w:t xml:space="preserve">Over table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7"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9" w14:textId="77777777" w:rsidR="00280A1A" w:rsidRDefault="00280A1A">
            <w:pPr>
              <w:spacing w:line="240" w:lineRule="auto"/>
              <w:jc w:val="center"/>
              <w:rPr>
                <w:lang w:eastAsia="en-CA"/>
              </w:rPr>
            </w:pPr>
            <w:r>
              <w:rPr>
                <w:lang w:eastAsia="en-CA"/>
              </w:rPr>
              <w:t>Invalid Amount  /  Rejected</w:t>
            </w:r>
          </w:p>
        </w:tc>
      </w:tr>
      <w:tr w:rsidR="00280A1A" w14:paraId="7501DF4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3B" w14:textId="77777777" w:rsidR="00280A1A" w:rsidRDefault="00280A1A">
            <w:pPr>
              <w:spacing w:line="240" w:lineRule="auto"/>
              <w:jc w:val="center"/>
              <w:rPr>
                <w:lang w:eastAsia="en-CA"/>
              </w:rPr>
            </w:pPr>
            <w:r>
              <w:rPr>
                <w:lang w:eastAsia="en-CA"/>
              </w:rPr>
              <w:t>095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C" w14:textId="77777777" w:rsidR="00280A1A" w:rsidRDefault="00280A1A">
            <w:pPr>
              <w:spacing w:line="240" w:lineRule="auto"/>
              <w:jc w:val="center"/>
              <w:rPr>
                <w:lang w:eastAsia="en-CA"/>
              </w:rPr>
            </w:pPr>
            <w:r>
              <w:rPr>
                <w:lang w:eastAsia="en-CA"/>
              </w:rPr>
              <w:t xml:space="preserve">Amount over maximum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F" w14:textId="77777777" w:rsidR="00280A1A" w:rsidRDefault="00280A1A">
            <w:pPr>
              <w:spacing w:line="240" w:lineRule="auto"/>
              <w:jc w:val="center"/>
              <w:rPr>
                <w:lang w:eastAsia="en-CA"/>
              </w:rPr>
            </w:pPr>
            <w:r>
              <w:rPr>
                <w:lang w:eastAsia="en-CA"/>
              </w:rPr>
              <w:t>Invalid Amount  /  Rejected</w:t>
            </w:r>
          </w:p>
        </w:tc>
      </w:tr>
      <w:tr w:rsidR="00280A1A" w14:paraId="7501DF4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1" w14:textId="77777777" w:rsidR="00280A1A" w:rsidRDefault="00280A1A">
            <w:pPr>
              <w:spacing w:line="240" w:lineRule="auto"/>
              <w:jc w:val="center"/>
              <w:rPr>
                <w:lang w:eastAsia="en-CA"/>
              </w:rPr>
            </w:pPr>
            <w:r>
              <w:rPr>
                <w:lang w:eastAsia="en-CA"/>
              </w:rPr>
              <w:t>096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2" w14:textId="77777777" w:rsidR="00280A1A" w:rsidRDefault="00280A1A">
            <w:pPr>
              <w:spacing w:line="240" w:lineRule="auto"/>
              <w:jc w:val="center"/>
              <w:rPr>
                <w:lang w:eastAsia="en-CA"/>
              </w:rPr>
            </w:pPr>
            <w:r>
              <w:rPr>
                <w:lang w:eastAsia="en-CA"/>
              </w:rPr>
              <w:t xml:space="preserve">PIN required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4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45" w14:textId="77777777" w:rsidR="00280A1A" w:rsidRDefault="00280A1A">
            <w:pPr>
              <w:spacing w:line="240" w:lineRule="auto"/>
              <w:jc w:val="center"/>
              <w:rPr>
                <w:lang w:eastAsia="en-CA"/>
              </w:rPr>
            </w:pPr>
            <w:r>
              <w:rPr>
                <w:lang w:eastAsia="en-CA"/>
              </w:rPr>
              <w:t xml:space="preserve">  /  Rejected</w:t>
            </w:r>
          </w:p>
        </w:tc>
      </w:tr>
      <w:tr w:rsidR="00280A1A" w14:paraId="7501DF4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7" w14:textId="77777777" w:rsidR="00280A1A" w:rsidRPr="0016745D" w:rsidRDefault="00280A1A">
            <w:pPr>
              <w:spacing w:line="240" w:lineRule="auto"/>
              <w:jc w:val="center"/>
              <w:rPr>
                <w:lang w:eastAsia="en-CA"/>
              </w:rPr>
            </w:pPr>
            <w:r w:rsidRPr="0016745D">
              <w:rPr>
                <w:lang w:eastAsia="en-CA"/>
              </w:rPr>
              <w:t>097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8" w14:textId="77777777" w:rsidR="00280A1A" w:rsidRPr="0016745D" w:rsidRDefault="00280A1A">
            <w:pPr>
              <w:spacing w:line="240" w:lineRule="auto"/>
              <w:jc w:val="center"/>
              <w:rPr>
                <w:lang w:eastAsia="en-CA"/>
              </w:rPr>
            </w:pPr>
            <w:r w:rsidRPr="0016745D">
              <w:rPr>
                <w:lang w:eastAsia="en-CA"/>
              </w:rPr>
              <w:t xml:space="preserve">Mod 10 check failure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4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4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DF5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D" w14:textId="77777777" w:rsidR="00280A1A" w:rsidRDefault="00280A1A">
            <w:pPr>
              <w:spacing w:line="240" w:lineRule="auto"/>
              <w:jc w:val="center"/>
              <w:rPr>
                <w:lang w:eastAsia="en-CA"/>
              </w:rPr>
            </w:pPr>
            <w:r>
              <w:rPr>
                <w:lang w:eastAsia="en-CA"/>
              </w:rPr>
              <w:t>098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E" w14:textId="77777777" w:rsidR="00280A1A" w:rsidRDefault="00280A1A">
            <w:pPr>
              <w:spacing w:line="240" w:lineRule="auto"/>
              <w:jc w:val="center"/>
              <w:rPr>
                <w:lang w:eastAsia="en-CA"/>
              </w:rPr>
            </w:pPr>
            <w:r>
              <w:rPr>
                <w:lang w:eastAsia="en-CA"/>
              </w:rPr>
              <w:t xml:space="preserve">Force Post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1" w14:textId="77777777" w:rsidR="00280A1A" w:rsidRDefault="00280A1A">
            <w:pPr>
              <w:spacing w:line="240" w:lineRule="auto"/>
              <w:jc w:val="center"/>
              <w:rPr>
                <w:lang w:eastAsia="en-CA"/>
              </w:rPr>
            </w:pPr>
            <w:r>
              <w:rPr>
                <w:lang w:eastAsia="en-CA"/>
              </w:rPr>
              <w:t xml:space="preserve">  /  Rejected</w:t>
            </w:r>
          </w:p>
        </w:tc>
      </w:tr>
      <w:tr w:rsidR="00280A1A" w14:paraId="7501DF5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3" w14:textId="77777777" w:rsidR="00280A1A" w:rsidRDefault="00280A1A">
            <w:pPr>
              <w:spacing w:line="240" w:lineRule="auto"/>
              <w:jc w:val="center"/>
              <w:rPr>
                <w:lang w:eastAsia="en-CA"/>
              </w:rPr>
            </w:pPr>
            <w:r>
              <w:rPr>
                <w:lang w:eastAsia="en-CA"/>
              </w:rPr>
              <w:t>099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54" w14:textId="77777777" w:rsidR="00280A1A" w:rsidRDefault="00280A1A">
            <w:pPr>
              <w:spacing w:line="240" w:lineRule="auto"/>
              <w:jc w:val="center"/>
              <w:rPr>
                <w:lang w:eastAsia="en-CA"/>
              </w:rPr>
            </w:pPr>
            <w:r>
              <w:rPr>
                <w:lang w:eastAsia="en-CA"/>
              </w:rPr>
              <w:t xml:space="preserve">Bad PBF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5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7" w14:textId="77777777" w:rsidR="00280A1A" w:rsidRDefault="00280A1A">
            <w:pPr>
              <w:spacing w:line="240" w:lineRule="auto"/>
              <w:jc w:val="center"/>
              <w:rPr>
                <w:lang w:eastAsia="en-CA"/>
              </w:rPr>
            </w:pPr>
            <w:r>
              <w:rPr>
                <w:lang w:eastAsia="en-CA"/>
              </w:rPr>
              <w:t xml:space="preserve">  /  Rejected</w:t>
            </w:r>
          </w:p>
        </w:tc>
      </w:tr>
      <w:tr w:rsidR="00280A1A" w14:paraId="7501DF5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9" w14:textId="77777777" w:rsidR="00280A1A" w:rsidRDefault="00280A1A">
            <w:pPr>
              <w:spacing w:line="240" w:lineRule="auto"/>
              <w:jc w:val="center"/>
              <w:rPr>
                <w:lang w:eastAsia="en-CA"/>
              </w:rPr>
            </w:pPr>
            <w:r>
              <w:rPr>
                <w:lang w:eastAsia="en-CA"/>
              </w:rPr>
              <w:t>100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5A" w14:textId="77777777" w:rsidR="00280A1A" w:rsidRDefault="00280A1A">
            <w:pPr>
              <w:spacing w:line="240" w:lineRule="auto"/>
              <w:jc w:val="center"/>
              <w:rPr>
                <w:lang w:eastAsia="en-CA"/>
              </w:rPr>
            </w:pPr>
            <w:r>
              <w:rPr>
                <w:lang w:eastAsia="en-CA"/>
              </w:rPr>
              <w:t xml:space="preserve">Unable to process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5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D" w14:textId="77777777" w:rsidR="00280A1A" w:rsidRDefault="00280A1A">
            <w:pPr>
              <w:spacing w:line="240" w:lineRule="auto"/>
              <w:jc w:val="center"/>
              <w:rPr>
                <w:lang w:eastAsia="en-CA"/>
              </w:rPr>
            </w:pPr>
            <w:r>
              <w:rPr>
                <w:lang w:eastAsia="en-CA"/>
              </w:rPr>
              <w:t xml:space="preserve">  /  Rejected</w:t>
            </w:r>
          </w:p>
        </w:tc>
      </w:tr>
      <w:tr w:rsidR="00280A1A" w14:paraId="7501DF6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F" w14:textId="77777777" w:rsidR="00280A1A" w:rsidRDefault="00280A1A">
            <w:pPr>
              <w:spacing w:line="240" w:lineRule="auto"/>
              <w:jc w:val="center"/>
              <w:rPr>
                <w:lang w:eastAsia="en-CA"/>
              </w:rPr>
            </w:pPr>
            <w:r>
              <w:rPr>
                <w:lang w:eastAsia="en-CA"/>
              </w:rPr>
              <w:t>101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0"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3" w14:textId="77777777" w:rsidR="00280A1A" w:rsidRDefault="00280A1A">
            <w:pPr>
              <w:spacing w:line="240" w:lineRule="auto"/>
              <w:jc w:val="center"/>
              <w:rPr>
                <w:lang w:eastAsia="en-CA"/>
              </w:rPr>
            </w:pPr>
            <w:r>
              <w:rPr>
                <w:lang w:eastAsia="en-CA"/>
              </w:rPr>
              <w:t xml:space="preserve">  /  Call for Authorization</w:t>
            </w:r>
          </w:p>
        </w:tc>
      </w:tr>
      <w:tr w:rsidR="00280A1A" w14:paraId="7501DF6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65" w14:textId="77777777" w:rsidR="00280A1A" w:rsidRDefault="00280A1A">
            <w:pPr>
              <w:spacing w:line="240" w:lineRule="auto"/>
              <w:jc w:val="center"/>
              <w:rPr>
                <w:lang w:eastAsia="en-CA"/>
              </w:rPr>
            </w:pPr>
            <w:r>
              <w:rPr>
                <w:lang w:eastAsia="en-CA"/>
              </w:rPr>
              <w:t>102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6"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9" w14:textId="77777777" w:rsidR="00280A1A" w:rsidRDefault="00280A1A">
            <w:pPr>
              <w:spacing w:line="240" w:lineRule="auto"/>
              <w:jc w:val="center"/>
              <w:rPr>
                <w:lang w:eastAsia="en-CA"/>
              </w:rPr>
            </w:pPr>
            <w:r>
              <w:rPr>
                <w:lang w:eastAsia="en-CA"/>
              </w:rPr>
              <w:t xml:space="preserve">  /  Call for Authorization</w:t>
            </w:r>
          </w:p>
        </w:tc>
      </w:tr>
      <w:tr w:rsidR="00280A1A" w14:paraId="7501DF7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6B" w14:textId="77777777" w:rsidR="00280A1A" w:rsidRDefault="00280A1A">
            <w:pPr>
              <w:spacing w:line="240" w:lineRule="auto"/>
              <w:jc w:val="center"/>
              <w:rPr>
                <w:lang w:eastAsia="en-CA"/>
              </w:rPr>
            </w:pPr>
            <w:r>
              <w:rPr>
                <w:lang w:eastAsia="en-CA"/>
              </w:rPr>
              <w:t>103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C" w14:textId="77777777" w:rsidR="00280A1A" w:rsidRDefault="00280A1A">
            <w:pPr>
              <w:spacing w:line="240" w:lineRule="auto"/>
              <w:jc w:val="center"/>
              <w:rPr>
                <w:lang w:eastAsia="en-CA"/>
              </w:rPr>
            </w:pPr>
            <w:r>
              <w:rPr>
                <w:lang w:eastAsia="en-CA"/>
              </w:rPr>
              <w:t xml:space="preserve">NEG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F" w14:textId="77777777" w:rsidR="00280A1A" w:rsidRDefault="00280A1A">
            <w:pPr>
              <w:spacing w:line="240" w:lineRule="auto"/>
              <w:jc w:val="center"/>
              <w:rPr>
                <w:lang w:eastAsia="en-CA"/>
              </w:rPr>
            </w:pPr>
            <w:r>
              <w:rPr>
                <w:lang w:eastAsia="en-CA"/>
              </w:rPr>
              <w:t xml:space="preserve">  /  Rejected</w:t>
            </w:r>
          </w:p>
        </w:tc>
      </w:tr>
      <w:tr w:rsidR="00280A1A" w14:paraId="7501DF7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1" w14:textId="77777777" w:rsidR="00280A1A" w:rsidRDefault="00280A1A">
            <w:pPr>
              <w:spacing w:line="240" w:lineRule="auto"/>
              <w:jc w:val="center"/>
              <w:rPr>
                <w:lang w:eastAsia="en-CA"/>
              </w:rPr>
            </w:pPr>
            <w:r>
              <w:rPr>
                <w:lang w:eastAsia="en-CA"/>
              </w:rPr>
              <w:t>104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2" w14:textId="77777777" w:rsidR="00280A1A" w:rsidRDefault="00280A1A">
            <w:pPr>
              <w:spacing w:line="240" w:lineRule="auto"/>
              <w:jc w:val="center"/>
              <w:rPr>
                <w:lang w:eastAsia="en-CA"/>
              </w:rPr>
            </w:pPr>
            <w:r>
              <w:rPr>
                <w:lang w:eastAsia="en-CA"/>
              </w:rPr>
              <w:t xml:space="preserve">CAF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7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75" w14:textId="77777777" w:rsidR="00280A1A" w:rsidRDefault="00280A1A">
            <w:pPr>
              <w:spacing w:line="240" w:lineRule="auto"/>
              <w:jc w:val="center"/>
              <w:rPr>
                <w:lang w:eastAsia="en-CA"/>
              </w:rPr>
            </w:pPr>
            <w:r>
              <w:rPr>
                <w:lang w:eastAsia="en-CA"/>
              </w:rPr>
              <w:t xml:space="preserve">  /  Rejected</w:t>
            </w:r>
          </w:p>
        </w:tc>
      </w:tr>
      <w:tr w:rsidR="00280A1A" w14:paraId="7501DF7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7" w14:textId="77777777" w:rsidR="00280A1A" w:rsidRDefault="00280A1A">
            <w:pPr>
              <w:spacing w:line="240" w:lineRule="auto"/>
              <w:jc w:val="center"/>
              <w:rPr>
                <w:lang w:eastAsia="en-CA"/>
              </w:rPr>
            </w:pPr>
            <w:r>
              <w:rPr>
                <w:lang w:eastAsia="en-CA"/>
              </w:rPr>
              <w:t>105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8" w14:textId="77777777" w:rsidR="00280A1A" w:rsidRDefault="00280A1A">
            <w:pPr>
              <w:spacing w:line="240" w:lineRule="auto"/>
              <w:jc w:val="center"/>
              <w:rPr>
                <w:lang w:eastAsia="en-CA"/>
              </w:rPr>
            </w:pPr>
            <w:r>
              <w:rPr>
                <w:lang w:eastAsia="en-CA"/>
              </w:rPr>
              <w:t xml:space="preserve">Card not supported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7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7B" w14:textId="77777777" w:rsidR="00280A1A" w:rsidRDefault="00280A1A">
            <w:pPr>
              <w:spacing w:line="240" w:lineRule="auto"/>
              <w:jc w:val="center"/>
              <w:rPr>
                <w:lang w:eastAsia="en-CA"/>
              </w:rPr>
            </w:pPr>
            <w:r>
              <w:rPr>
                <w:lang w:eastAsia="en-CA"/>
              </w:rPr>
              <w:t xml:space="preserve">  /  Rejected</w:t>
            </w:r>
          </w:p>
        </w:tc>
      </w:tr>
      <w:tr w:rsidR="00280A1A" w14:paraId="7501DF8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D" w14:textId="77777777" w:rsidR="00280A1A" w:rsidRDefault="00280A1A">
            <w:pPr>
              <w:spacing w:line="240" w:lineRule="auto"/>
              <w:jc w:val="center"/>
              <w:rPr>
                <w:lang w:eastAsia="en-CA"/>
              </w:rPr>
            </w:pPr>
            <w:r>
              <w:rPr>
                <w:lang w:eastAsia="en-CA"/>
              </w:rPr>
              <w:t>106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E" w14:textId="77777777" w:rsidR="00280A1A" w:rsidRDefault="00280A1A">
            <w:pPr>
              <w:spacing w:line="240" w:lineRule="auto"/>
              <w:jc w:val="center"/>
              <w:rPr>
                <w:lang w:eastAsia="en-CA"/>
              </w:rPr>
            </w:pPr>
            <w:r>
              <w:rPr>
                <w:lang w:eastAsia="en-CA"/>
              </w:rPr>
              <w:t xml:space="preserve">Amount over maximum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1" w14:textId="77777777" w:rsidR="00280A1A" w:rsidRDefault="00280A1A">
            <w:pPr>
              <w:spacing w:line="240" w:lineRule="auto"/>
              <w:jc w:val="center"/>
              <w:rPr>
                <w:lang w:eastAsia="en-CA"/>
              </w:rPr>
            </w:pPr>
            <w:r>
              <w:rPr>
                <w:lang w:eastAsia="en-CA"/>
              </w:rPr>
              <w:t xml:space="preserve">  /  Rejected</w:t>
            </w:r>
          </w:p>
        </w:tc>
      </w:tr>
      <w:tr w:rsidR="00280A1A" w14:paraId="7501DF8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3" w14:textId="77777777" w:rsidR="00280A1A" w:rsidRDefault="00280A1A">
            <w:pPr>
              <w:spacing w:line="240" w:lineRule="auto"/>
              <w:jc w:val="center"/>
              <w:rPr>
                <w:lang w:eastAsia="en-CA"/>
              </w:rPr>
            </w:pPr>
            <w:r>
              <w:rPr>
                <w:lang w:eastAsia="en-CA"/>
              </w:rPr>
              <w:t>107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84" w14:textId="77777777" w:rsidR="00280A1A" w:rsidRDefault="00280A1A">
            <w:pPr>
              <w:spacing w:line="240" w:lineRule="auto"/>
              <w:jc w:val="center"/>
              <w:rPr>
                <w:lang w:eastAsia="en-CA"/>
              </w:rPr>
            </w:pPr>
            <w:r>
              <w:rPr>
                <w:lang w:eastAsia="en-CA"/>
              </w:rPr>
              <w:t xml:space="preserve">Over daily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8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7" w14:textId="77777777" w:rsidR="00280A1A" w:rsidRDefault="00280A1A">
            <w:pPr>
              <w:spacing w:line="240" w:lineRule="auto"/>
              <w:jc w:val="center"/>
              <w:rPr>
                <w:lang w:eastAsia="en-CA"/>
              </w:rPr>
            </w:pPr>
            <w:r>
              <w:rPr>
                <w:lang w:eastAsia="en-CA"/>
              </w:rPr>
              <w:t xml:space="preserve">  /  Rejected</w:t>
            </w:r>
          </w:p>
        </w:tc>
      </w:tr>
      <w:tr w:rsidR="00280A1A" w14:paraId="7501DF8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9" w14:textId="77777777" w:rsidR="00280A1A" w:rsidRDefault="00280A1A">
            <w:pPr>
              <w:spacing w:line="240" w:lineRule="auto"/>
              <w:jc w:val="center"/>
              <w:rPr>
                <w:lang w:eastAsia="en-CA"/>
              </w:rPr>
            </w:pPr>
            <w:r>
              <w:rPr>
                <w:lang w:eastAsia="en-CA"/>
              </w:rPr>
              <w:t>108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8A" w14:textId="77777777" w:rsidR="00280A1A" w:rsidRDefault="00280A1A">
            <w:pPr>
              <w:spacing w:line="240" w:lineRule="auto"/>
              <w:jc w:val="center"/>
              <w:rPr>
                <w:lang w:eastAsia="en-CA"/>
              </w:rPr>
            </w:pPr>
            <w:r>
              <w:rPr>
                <w:lang w:eastAsia="en-CA"/>
              </w:rPr>
              <w:t xml:space="preserve">CAF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8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D" w14:textId="77777777" w:rsidR="00280A1A" w:rsidRDefault="00280A1A">
            <w:pPr>
              <w:spacing w:line="240" w:lineRule="auto"/>
              <w:jc w:val="center"/>
              <w:rPr>
                <w:lang w:eastAsia="en-CA"/>
              </w:rPr>
            </w:pPr>
            <w:r>
              <w:rPr>
                <w:lang w:eastAsia="en-CA"/>
              </w:rPr>
              <w:t xml:space="preserve">  /  Rejected</w:t>
            </w:r>
          </w:p>
        </w:tc>
      </w:tr>
      <w:tr w:rsidR="00280A1A" w14:paraId="7501DF9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F" w14:textId="77777777" w:rsidR="00280A1A" w:rsidRDefault="00280A1A">
            <w:pPr>
              <w:spacing w:line="240" w:lineRule="auto"/>
              <w:jc w:val="center"/>
              <w:rPr>
                <w:lang w:eastAsia="en-CA"/>
              </w:rPr>
            </w:pPr>
            <w:r>
              <w:rPr>
                <w:lang w:eastAsia="en-CA"/>
              </w:rPr>
              <w:t>109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0" w14:textId="77777777" w:rsidR="00280A1A" w:rsidRDefault="00280A1A">
            <w:pPr>
              <w:spacing w:line="240" w:lineRule="auto"/>
              <w:jc w:val="center"/>
              <w:rPr>
                <w:lang w:eastAsia="en-CA"/>
              </w:rPr>
            </w:pPr>
            <w:r>
              <w:rPr>
                <w:lang w:eastAsia="en-CA"/>
              </w:rPr>
              <w:t xml:space="preserve">Advance less than minimum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3" w14:textId="77777777" w:rsidR="00280A1A" w:rsidRDefault="00280A1A">
            <w:pPr>
              <w:spacing w:line="240" w:lineRule="auto"/>
              <w:jc w:val="center"/>
              <w:rPr>
                <w:lang w:eastAsia="en-CA"/>
              </w:rPr>
            </w:pPr>
            <w:r>
              <w:rPr>
                <w:lang w:eastAsia="en-CA"/>
              </w:rPr>
              <w:t xml:space="preserve">  /  Rejected</w:t>
            </w:r>
          </w:p>
        </w:tc>
      </w:tr>
      <w:tr w:rsidR="00280A1A" w14:paraId="7501DF9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95" w14:textId="77777777" w:rsidR="00280A1A" w:rsidRDefault="00280A1A">
            <w:pPr>
              <w:spacing w:line="240" w:lineRule="auto"/>
              <w:jc w:val="center"/>
              <w:rPr>
                <w:lang w:eastAsia="en-CA"/>
              </w:rPr>
            </w:pPr>
            <w:r>
              <w:rPr>
                <w:lang w:eastAsia="en-CA"/>
              </w:rPr>
              <w:t>110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6" w14:textId="77777777" w:rsidR="00280A1A" w:rsidRDefault="00280A1A">
            <w:pPr>
              <w:spacing w:line="240" w:lineRule="auto"/>
              <w:jc w:val="center"/>
              <w:rPr>
                <w:lang w:eastAsia="en-CA"/>
              </w:rPr>
            </w:pPr>
            <w:r>
              <w:rPr>
                <w:lang w:eastAsia="en-CA"/>
              </w:rPr>
              <w:t xml:space="preserve">Number of times used exceeded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9" w14:textId="77777777" w:rsidR="00280A1A" w:rsidRDefault="00280A1A">
            <w:pPr>
              <w:spacing w:line="240" w:lineRule="auto"/>
              <w:jc w:val="center"/>
              <w:rPr>
                <w:lang w:eastAsia="en-CA"/>
              </w:rPr>
            </w:pPr>
            <w:r>
              <w:rPr>
                <w:lang w:eastAsia="en-CA"/>
              </w:rPr>
              <w:t xml:space="preserve">  /  Rejected</w:t>
            </w:r>
          </w:p>
        </w:tc>
      </w:tr>
      <w:tr w:rsidR="00280A1A" w14:paraId="7501DFA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9B" w14:textId="77777777" w:rsidR="00280A1A" w:rsidRDefault="00280A1A">
            <w:pPr>
              <w:spacing w:line="240" w:lineRule="auto"/>
              <w:jc w:val="center"/>
              <w:rPr>
                <w:lang w:eastAsia="en-CA"/>
              </w:rPr>
            </w:pPr>
            <w:r>
              <w:rPr>
                <w:lang w:eastAsia="en-CA"/>
              </w:rPr>
              <w:t>111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C" w14:textId="77777777" w:rsidR="00280A1A" w:rsidRDefault="00280A1A">
            <w:pPr>
              <w:spacing w:line="240" w:lineRule="auto"/>
              <w:jc w:val="center"/>
              <w:rPr>
                <w:lang w:eastAsia="en-CA"/>
              </w:rPr>
            </w:pPr>
            <w:r>
              <w:rPr>
                <w:lang w:eastAsia="en-CA"/>
              </w:rPr>
              <w:t xml:space="preserve">Delinquent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F" w14:textId="77777777" w:rsidR="00280A1A" w:rsidRDefault="00280A1A">
            <w:pPr>
              <w:spacing w:line="240" w:lineRule="auto"/>
              <w:jc w:val="center"/>
              <w:rPr>
                <w:lang w:eastAsia="en-CA"/>
              </w:rPr>
            </w:pPr>
            <w:r>
              <w:rPr>
                <w:lang w:eastAsia="en-CA"/>
              </w:rPr>
              <w:t xml:space="preserve">  /  Rejected</w:t>
            </w:r>
          </w:p>
        </w:tc>
      </w:tr>
      <w:tr w:rsidR="00280A1A" w14:paraId="7501DFA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1" w14:textId="77777777" w:rsidR="00280A1A" w:rsidRDefault="00280A1A">
            <w:pPr>
              <w:spacing w:line="240" w:lineRule="auto"/>
              <w:jc w:val="center"/>
              <w:rPr>
                <w:lang w:eastAsia="en-CA"/>
              </w:rPr>
            </w:pPr>
            <w:r>
              <w:rPr>
                <w:lang w:eastAsia="en-CA"/>
              </w:rPr>
              <w:t>112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2" w14:textId="77777777" w:rsidR="00280A1A" w:rsidRDefault="00280A1A">
            <w:pPr>
              <w:spacing w:line="240" w:lineRule="auto"/>
              <w:jc w:val="center"/>
              <w:rPr>
                <w:lang w:eastAsia="en-CA"/>
              </w:rPr>
            </w:pPr>
            <w:r>
              <w:rPr>
                <w:lang w:eastAsia="en-CA"/>
              </w:rPr>
              <w:t xml:space="preserve">Over table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A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A5" w14:textId="77777777" w:rsidR="00280A1A" w:rsidRDefault="00280A1A">
            <w:pPr>
              <w:spacing w:line="240" w:lineRule="auto"/>
              <w:jc w:val="center"/>
              <w:rPr>
                <w:lang w:eastAsia="en-CA"/>
              </w:rPr>
            </w:pPr>
            <w:r>
              <w:rPr>
                <w:lang w:eastAsia="en-CA"/>
              </w:rPr>
              <w:t xml:space="preserve">  /  Rejected</w:t>
            </w:r>
          </w:p>
        </w:tc>
      </w:tr>
      <w:tr w:rsidR="00280A1A" w14:paraId="7501DFA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7" w14:textId="77777777" w:rsidR="00280A1A" w:rsidRDefault="00280A1A">
            <w:pPr>
              <w:spacing w:line="240" w:lineRule="auto"/>
              <w:jc w:val="center"/>
              <w:rPr>
                <w:lang w:eastAsia="en-CA"/>
              </w:rPr>
            </w:pPr>
            <w:r>
              <w:rPr>
                <w:lang w:eastAsia="en-CA"/>
              </w:rPr>
              <w:t>113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8" w14:textId="77777777" w:rsidR="00280A1A" w:rsidRDefault="00280A1A">
            <w:pPr>
              <w:spacing w:line="240" w:lineRule="auto"/>
              <w:jc w:val="center"/>
              <w:rPr>
                <w:lang w:eastAsia="en-CA"/>
              </w:rPr>
            </w:pPr>
            <w:r>
              <w:rPr>
                <w:lang w:eastAsia="en-CA"/>
              </w:rPr>
              <w:t xml:space="preserve">Timeout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A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AB" w14:textId="77777777" w:rsidR="00280A1A" w:rsidRDefault="00280A1A">
            <w:pPr>
              <w:spacing w:line="240" w:lineRule="auto"/>
              <w:jc w:val="center"/>
              <w:rPr>
                <w:lang w:eastAsia="en-CA"/>
              </w:rPr>
            </w:pPr>
            <w:r>
              <w:rPr>
                <w:lang w:eastAsia="en-CA"/>
              </w:rPr>
              <w:t xml:space="preserve">  /  Call for Authorization</w:t>
            </w:r>
          </w:p>
        </w:tc>
      </w:tr>
      <w:tr w:rsidR="00280A1A" w14:paraId="7501DFB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D" w14:textId="77777777" w:rsidR="00280A1A" w:rsidRDefault="00280A1A">
            <w:pPr>
              <w:spacing w:line="240" w:lineRule="auto"/>
              <w:jc w:val="center"/>
              <w:rPr>
                <w:lang w:eastAsia="en-CA"/>
              </w:rPr>
            </w:pPr>
            <w:r>
              <w:rPr>
                <w:lang w:eastAsia="en-CA"/>
              </w:rPr>
              <w:t>115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E" w14:textId="77777777" w:rsidR="00280A1A" w:rsidRDefault="00280A1A">
            <w:pPr>
              <w:spacing w:line="240" w:lineRule="auto"/>
              <w:jc w:val="center"/>
              <w:rPr>
                <w:lang w:eastAsia="en-CA"/>
              </w:rPr>
            </w:pPr>
            <w:r>
              <w:rPr>
                <w:lang w:eastAsia="en-CA"/>
              </w:rPr>
              <w:t xml:space="preserve">PTLF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1" w14:textId="77777777" w:rsidR="00280A1A" w:rsidRDefault="00280A1A">
            <w:pPr>
              <w:spacing w:line="240" w:lineRule="auto"/>
              <w:jc w:val="center"/>
              <w:rPr>
                <w:lang w:eastAsia="en-CA"/>
              </w:rPr>
            </w:pPr>
            <w:r>
              <w:rPr>
                <w:lang w:eastAsia="en-CA"/>
              </w:rPr>
              <w:t xml:space="preserve">  /  Rejected</w:t>
            </w:r>
          </w:p>
        </w:tc>
      </w:tr>
      <w:tr w:rsidR="00280A1A" w14:paraId="7501DFB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3" w14:textId="77777777" w:rsidR="00280A1A" w:rsidRDefault="00280A1A">
            <w:pPr>
              <w:spacing w:line="240" w:lineRule="auto"/>
              <w:jc w:val="center"/>
              <w:rPr>
                <w:lang w:eastAsia="en-CA"/>
              </w:rPr>
            </w:pPr>
            <w:r>
              <w:rPr>
                <w:lang w:eastAsia="en-CA"/>
              </w:rPr>
              <w:t>121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B4" w14:textId="77777777" w:rsidR="00280A1A" w:rsidRDefault="00280A1A">
            <w:pPr>
              <w:spacing w:line="240" w:lineRule="auto"/>
              <w:jc w:val="center"/>
              <w:rPr>
                <w:lang w:eastAsia="en-CA"/>
              </w:rPr>
            </w:pPr>
            <w:r>
              <w:rPr>
                <w:lang w:eastAsia="en-CA"/>
              </w:rPr>
              <w:t xml:space="preserve">Administration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B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7" w14:textId="77777777" w:rsidR="00280A1A" w:rsidRDefault="00280A1A">
            <w:pPr>
              <w:spacing w:line="240" w:lineRule="auto"/>
              <w:jc w:val="center"/>
              <w:rPr>
                <w:lang w:eastAsia="en-CA"/>
              </w:rPr>
            </w:pPr>
            <w:r>
              <w:rPr>
                <w:lang w:eastAsia="en-CA"/>
              </w:rPr>
              <w:t xml:space="preserve">  /  Rejected</w:t>
            </w:r>
          </w:p>
        </w:tc>
      </w:tr>
      <w:tr w:rsidR="00280A1A" w14:paraId="7501DFB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9" w14:textId="77777777" w:rsidR="00280A1A" w:rsidRPr="0016745D" w:rsidRDefault="00280A1A">
            <w:pPr>
              <w:spacing w:line="240" w:lineRule="auto"/>
              <w:jc w:val="center"/>
              <w:rPr>
                <w:lang w:eastAsia="en-CA"/>
              </w:rPr>
            </w:pPr>
            <w:r w:rsidRPr="0016745D">
              <w:rPr>
                <w:lang w:eastAsia="en-CA"/>
              </w:rPr>
              <w:t>122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BA" w14:textId="77777777" w:rsidR="00280A1A" w:rsidRPr="0016745D" w:rsidRDefault="00280A1A">
            <w:pPr>
              <w:spacing w:line="240" w:lineRule="auto"/>
              <w:jc w:val="center"/>
              <w:rPr>
                <w:lang w:eastAsia="en-CA"/>
              </w:rPr>
            </w:pPr>
            <w:r w:rsidRPr="0016745D">
              <w:rPr>
                <w:lang w:eastAsia="en-CA"/>
              </w:rPr>
              <w:t xml:space="preserve">Unable to validate PIN: security module down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B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C" w14:textId="77777777" w:rsidR="00280A1A" w:rsidRPr="0016745D" w:rsidRDefault="00280A1A">
            <w:pPr>
              <w:spacing w:line="240" w:lineRule="auto"/>
              <w:jc w:val="center"/>
              <w:rPr>
                <w:lang w:eastAsia="en-CA"/>
              </w:rPr>
            </w:pPr>
            <w:r w:rsidRPr="0016745D">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D" w14:textId="77777777" w:rsidR="00280A1A" w:rsidRPr="0016745D" w:rsidRDefault="00280A1A">
            <w:pPr>
              <w:spacing w:line="240" w:lineRule="auto"/>
              <w:jc w:val="center"/>
              <w:rPr>
                <w:lang w:eastAsia="en-CA"/>
              </w:rPr>
            </w:pPr>
            <w:r w:rsidRPr="0016745D">
              <w:rPr>
                <w:lang w:eastAsia="en-CA"/>
              </w:rPr>
              <w:t xml:space="preserve">  /  Call for Authorization</w:t>
            </w:r>
          </w:p>
        </w:tc>
      </w:tr>
      <w:tr w:rsidR="00280A1A" w14:paraId="7501DFC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F" w14:textId="77777777" w:rsidR="00280A1A" w:rsidRDefault="00280A1A">
            <w:pPr>
              <w:spacing w:line="240" w:lineRule="auto"/>
              <w:jc w:val="center"/>
              <w:rPr>
                <w:lang w:eastAsia="en-CA"/>
              </w:rPr>
            </w:pPr>
            <w:r>
              <w:rPr>
                <w:lang w:eastAsia="en-CA"/>
              </w:rPr>
              <w:lastRenderedPageBreak/>
              <w:t>150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0" w14:textId="77777777" w:rsidR="00280A1A" w:rsidRDefault="00280A1A">
            <w:pPr>
              <w:spacing w:line="240" w:lineRule="auto"/>
              <w:jc w:val="center"/>
              <w:rPr>
                <w:lang w:eastAsia="en-CA"/>
              </w:rPr>
            </w:pPr>
            <w:r>
              <w:rPr>
                <w:lang w:eastAsia="en-CA"/>
              </w:rPr>
              <w:t>RE-TRY EDIT ERROR Merchant not on file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1" w14:textId="77777777" w:rsidR="00280A1A" w:rsidRDefault="00280A1A">
            <w:pPr>
              <w:spacing w:line="240" w:lineRule="auto"/>
              <w:jc w:val="center"/>
              <w:rPr>
                <w:lang w:eastAsia="en-CA"/>
              </w:rPr>
            </w:pPr>
            <w:r>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3" w14:textId="77777777" w:rsidR="00280A1A" w:rsidRDefault="00280A1A">
            <w:pPr>
              <w:spacing w:line="240" w:lineRule="auto"/>
              <w:jc w:val="center"/>
              <w:rPr>
                <w:lang w:eastAsia="en-CA"/>
              </w:rPr>
            </w:pPr>
            <w:r>
              <w:rPr>
                <w:lang w:eastAsia="en-CA"/>
              </w:rPr>
              <w:t>Invalid Merchant  /  Rejected</w:t>
            </w:r>
          </w:p>
        </w:tc>
      </w:tr>
      <w:tr w:rsidR="00280A1A" w14:paraId="7501DFC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C5" w14:textId="77777777" w:rsidR="00280A1A" w:rsidRDefault="00280A1A">
            <w:pPr>
              <w:spacing w:line="240" w:lineRule="auto"/>
              <w:jc w:val="center"/>
              <w:rPr>
                <w:lang w:eastAsia="en-CA"/>
              </w:rPr>
            </w:pPr>
            <w:r>
              <w:rPr>
                <w:lang w:eastAsia="en-CA"/>
              </w:rPr>
              <w:t>200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6" w14:textId="77777777" w:rsidR="00280A1A" w:rsidRDefault="00280A1A">
            <w:pPr>
              <w:spacing w:line="240" w:lineRule="auto"/>
              <w:jc w:val="center"/>
              <w:rPr>
                <w:lang w:eastAsia="en-CA"/>
              </w:rPr>
            </w:pPr>
            <w:r>
              <w:rPr>
                <w:lang w:eastAsia="en-CA"/>
              </w:rPr>
              <w:t>RE-TRY EDIT ERROR Invalid account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7"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9" w14:textId="77777777" w:rsidR="00280A1A" w:rsidRDefault="00280A1A">
            <w:pPr>
              <w:spacing w:line="240" w:lineRule="auto"/>
              <w:jc w:val="center"/>
              <w:rPr>
                <w:lang w:eastAsia="en-CA"/>
              </w:rPr>
            </w:pPr>
            <w:r>
              <w:rPr>
                <w:lang w:eastAsia="en-CA"/>
              </w:rPr>
              <w:t>Invalid Card Number  /  Rejected</w:t>
            </w:r>
          </w:p>
        </w:tc>
      </w:tr>
      <w:tr w:rsidR="00280A1A" w14:paraId="7501DFD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CB" w14:textId="77777777" w:rsidR="00280A1A" w:rsidRDefault="00280A1A">
            <w:pPr>
              <w:spacing w:line="240" w:lineRule="auto"/>
              <w:jc w:val="center"/>
              <w:rPr>
                <w:lang w:eastAsia="en-CA"/>
              </w:rPr>
            </w:pPr>
            <w:r>
              <w:rPr>
                <w:lang w:eastAsia="en-CA"/>
              </w:rPr>
              <w:t>201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C" w14:textId="77777777" w:rsidR="00280A1A" w:rsidRDefault="00280A1A">
            <w:pPr>
              <w:spacing w:line="240" w:lineRule="auto"/>
              <w:jc w:val="center"/>
              <w:rPr>
                <w:lang w:eastAsia="en-CA"/>
              </w:rPr>
            </w:pPr>
            <w:r>
              <w:rPr>
                <w:lang w:eastAsia="en-CA"/>
              </w:rPr>
              <w:t>RE-TRY PIN ERROR Incorrect PIN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F" w14:textId="77777777" w:rsidR="00280A1A" w:rsidRDefault="00280A1A">
            <w:pPr>
              <w:spacing w:line="240" w:lineRule="auto"/>
              <w:jc w:val="center"/>
              <w:rPr>
                <w:lang w:eastAsia="en-CA"/>
              </w:rPr>
            </w:pPr>
            <w:r>
              <w:rPr>
                <w:lang w:eastAsia="en-CA"/>
              </w:rPr>
              <w:t xml:space="preserve">  /  Call for Authorization</w:t>
            </w:r>
          </w:p>
        </w:tc>
      </w:tr>
      <w:tr w:rsidR="00280A1A" w14:paraId="7501DFD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1" w14:textId="77777777" w:rsidR="00280A1A" w:rsidRDefault="00280A1A">
            <w:pPr>
              <w:spacing w:line="240" w:lineRule="auto"/>
              <w:jc w:val="center"/>
              <w:rPr>
                <w:lang w:eastAsia="en-CA"/>
              </w:rPr>
            </w:pPr>
            <w:r>
              <w:rPr>
                <w:lang w:eastAsia="en-CA"/>
              </w:rPr>
              <w:t>202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2" w14:textId="77777777" w:rsidR="00280A1A" w:rsidRDefault="00280A1A">
            <w:pPr>
              <w:spacing w:line="240" w:lineRule="auto"/>
              <w:jc w:val="center"/>
              <w:rPr>
                <w:lang w:eastAsia="en-CA"/>
              </w:rPr>
            </w:pPr>
            <w:r>
              <w:rPr>
                <w:lang w:eastAsia="en-CA"/>
              </w:rPr>
              <w:t>RE-TRY EDIT ERROR Advance less than minimum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D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D5" w14:textId="77777777" w:rsidR="00280A1A" w:rsidRDefault="00280A1A">
            <w:pPr>
              <w:spacing w:line="240" w:lineRule="auto"/>
              <w:jc w:val="center"/>
              <w:rPr>
                <w:lang w:eastAsia="en-CA"/>
              </w:rPr>
            </w:pPr>
            <w:r>
              <w:rPr>
                <w:lang w:eastAsia="en-CA"/>
              </w:rPr>
              <w:t xml:space="preserve">  /  Rejected</w:t>
            </w:r>
          </w:p>
        </w:tc>
      </w:tr>
      <w:tr w:rsidR="00280A1A" w14:paraId="7501DFD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7" w14:textId="77777777" w:rsidR="00280A1A" w:rsidRDefault="00280A1A">
            <w:pPr>
              <w:spacing w:line="240" w:lineRule="auto"/>
              <w:jc w:val="center"/>
              <w:rPr>
                <w:lang w:eastAsia="en-CA"/>
              </w:rPr>
            </w:pPr>
            <w:r>
              <w:rPr>
                <w:lang w:eastAsia="en-CA"/>
              </w:rPr>
              <w:t>203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8" w14:textId="77777777" w:rsidR="00280A1A" w:rsidRDefault="00280A1A">
            <w:pPr>
              <w:spacing w:line="240" w:lineRule="auto"/>
              <w:jc w:val="center"/>
              <w:rPr>
                <w:lang w:eastAsia="en-CA"/>
              </w:rPr>
            </w:pPr>
            <w:r>
              <w:rPr>
                <w:lang w:eastAsia="en-CA"/>
              </w:rPr>
              <w:t>RE-TRY SYSTEM PROBLEM Administrative card needed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D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DB" w14:textId="77777777" w:rsidR="00280A1A" w:rsidRDefault="00280A1A">
            <w:pPr>
              <w:spacing w:line="240" w:lineRule="auto"/>
              <w:jc w:val="center"/>
              <w:rPr>
                <w:lang w:eastAsia="en-CA"/>
              </w:rPr>
            </w:pPr>
            <w:r>
              <w:rPr>
                <w:lang w:eastAsia="en-CA"/>
              </w:rPr>
              <w:t xml:space="preserve">  /  Rejected</w:t>
            </w:r>
          </w:p>
        </w:tc>
      </w:tr>
      <w:tr w:rsidR="00280A1A" w14:paraId="7501DFE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D" w14:textId="77777777" w:rsidR="00280A1A" w:rsidRDefault="00280A1A">
            <w:pPr>
              <w:spacing w:line="240" w:lineRule="auto"/>
              <w:jc w:val="center"/>
              <w:rPr>
                <w:lang w:eastAsia="en-CA"/>
              </w:rPr>
            </w:pPr>
            <w:r>
              <w:rPr>
                <w:lang w:eastAsia="en-CA"/>
              </w:rPr>
              <w:t>204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E" w14:textId="77777777" w:rsidR="00280A1A" w:rsidRDefault="00280A1A">
            <w:pPr>
              <w:spacing w:line="240" w:lineRule="auto"/>
              <w:jc w:val="center"/>
              <w:rPr>
                <w:lang w:eastAsia="en-CA"/>
              </w:rPr>
            </w:pPr>
            <w:r>
              <w:rPr>
                <w:lang w:eastAsia="en-CA"/>
              </w:rPr>
              <w:t>OVER RETAILER LIMIT Amount over maximum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1" w14:textId="77777777" w:rsidR="00280A1A" w:rsidRDefault="00280A1A">
            <w:pPr>
              <w:spacing w:line="240" w:lineRule="auto"/>
              <w:jc w:val="center"/>
              <w:rPr>
                <w:lang w:eastAsia="en-CA"/>
              </w:rPr>
            </w:pPr>
            <w:r>
              <w:rPr>
                <w:lang w:eastAsia="en-CA"/>
              </w:rPr>
              <w:t xml:space="preserve">  /  Rejected</w:t>
            </w:r>
          </w:p>
        </w:tc>
      </w:tr>
      <w:tr w:rsidR="00280A1A" w14:paraId="7501DFE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3" w14:textId="77777777" w:rsidR="00280A1A" w:rsidRDefault="00280A1A">
            <w:pPr>
              <w:spacing w:line="240" w:lineRule="auto"/>
              <w:jc w:val="center"/>
              <w:rPr>
                <w:lang w:eastAsia="en-CA"/>
              </w:rPr>
            </w:pPr>
            <w:r>
              <w:rPr>
                <w:lang w:eastAsia="en-CA"/>
              </w:rPr>
              <w:t>205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E4" w14:textId="77777777" w:rsidR="00280A1A" w:rsidRDefault="00280A1A">
            <w:pPr>
              <w:spacing w:line="240" w:lineRule="auto"/>
              <w:jc w:val="center"/>
              <w:rPr>
                <w:lang w:eastAsia="en-CA"/>
              </w:rPr>
            </w:pPr>
            <w:r>
              <w:rPr>
                <w:lang w:eastAsia="en-CA"/>
              </w:rPr>
              <w:t>RE-ENTRY EDIT ERROR Invalid Advance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E5"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7" w14:textId="77777777" w:rsidR="00280A1A" w:rsidRDefault="00280A1A">
            <w:pPr>
              <w:spacing w:line="240" w:lineRule="auto"/>
              <w:jc w:val="center"/>
              <w:rPr>
                <w:lang w:eastAsia="en-CA"/>
              </w:rPr>
            </w:pPr>
            <w:r>
              <w:rPr>
                <w:lang w:eastAsia="en-CA"/>
              </w:rPr>
              <w:t>Invalid Amount  /  Rejected</w:t>
            </w:r>
          </w:p>
        </w:tc>
      </w:tr>
      <w:tr w:rsidR="00280A1A" w14:paraId="7501DFE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9" w14:textId="77777777" w:rsidR="00280A1A" w:rsidRDefault="00280A1A">
            <w:pPr>
              <w:spacing w:line="240" w:lineRule="auto"/>
              <w:jc w:val="center"/>
              <w:rPr>
                <w:lang w:eastAsia="en-CA"/>
              </w:rPr>
            </w:pPr>
            <w:r>
              <w:rPr>
                <w:lang w:eastAsia="en-CA"/>
              </w:rPr>
              <w:t>206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EA" w14:textId="77777777" w:rsidR="00280A1A" w:rsidRDefault="00280A1A">
            <w:pPr>
              <w:spacing w:line="240" w:lineRule="auto"/>
              <w:jc w:val="center"/>
              <w:rPr>
                <w:lang w:eastAsia="en-CA"/>
              </w:rPr>
            </w:pPr>
            <w:r>
              <w:rPr>
                <w:lang w:eastAsia="en-CA"/>
              </w:rPr>
              <w:t>CARD IS NOT SET UP CAF not found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E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D" w14:textId="77777777" w:rsidR="00280A1A" w:rsidRDefault="00280A1A">
            <w:pPr>
              <w:spacing w:line="240" w:lineRule="auto"/>
              <w:jc w:val="center"/>
              <w:rPr>
                <w:lang w:eastAsia="en-CA"/>
              </w:rPr>
            </w:pPr>
            <w:r>
              <w:rPr>
                <w:lang w:eastAsia="en-CA"/>
              </w:rPr>
              <w:t xml:space="preserve">  /  Rejected</w:t>
            </w:r>
          </w:p>
        </w:tc>
      </w:tr>
      <w:tr w:rsidR="00280A1A" w14:paraId="7501DFF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F" w14:textId="77777777" w:rsidR="00280A1A" w:rsidRDefault="00280A1A">
            <w:pPr>
              <w:spacing w:line="240" w:lineRule="auto"/>
              <w:jc w:val="center"/>
              <w:rPr>
                <w:lang w:eastAsia="en-CA"/>
              </w:rPr>
            </w:pPr>
            <w:r>
              <w:rPr>
                <w:lang w:eastAsia="en-CA"/>
              </w:rPr>
              <w:t>207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0" w14:textId="77777777" w:rsidR="00280A1A" w:rsidRDefault="00280A1A">
            <w:pPr>
              <w:spacing w:line="240" w:lineRule="auto"/>
              <w:jc w:val="center"/>
              <w:rPr>
                <w:lang w:eastAsia="en-CA"/>
              </w:rPr>
            </w:pPr>
            <w:r>
              <w:rPr>
                <w:lang w:eastAsia="en-CA"/>
              </w:rPr>
              <w:t>RE-TRY EDIT ERROR Invalid transaction date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3" w14:textId="77777777" w:rsidR="00280A1A" w:rsidRDefault="00280A1A">
            <w:pPr>
              <w:spacing w:line="240" w:lineRule="auto"/>
              <w:jc w:val="center"/>
              <w:rPr>
                <w:lang w:eastAsia="en-CA"/>
              </w:rPr>
            </w:pPr>
            <w:r>
              <w:rPr>
                <w:lang w:eastAsia="en-CA"/>
              </w:rPr>
              <w:t xml:space="preserve">  /  Rejected</w:t>
            </w:r>
          </w:p>
        </w:tc>
      </w:tr>
      <w:tr w:rsidR="00280A1A" w14:paraId="7501DFFA"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F5" w14:textId="77777777" w:rsidR="00280A1A" w:rsidRDefault="00280A1A">
            <w:pPr>
              <w:spacing w:line="240" w:lineRule="auto"/>
              <w:jc w:val="center"/>
              <w:rPr>
                <w:lang w:eastAsia="en-CA"/>
              </w:rPr>
            </w:pPr>
            <w:r>
              <w:rPr>
                <w:lang w:eastAsia="en-CA"/>
              </w:rPr>
              <w:t>208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6" w14:textId="77777777" w:rsidR="00280A1A" w:rsidRDefault="00280A1A">
            <w:pPr>
              <w:spacing w:line="240" w:lineRule="auto"/>
              <w:jc w:val="center"/>
              <w:rPr>
                <w:lang w:eastAsia="en-CA"/>
              </w:rPr>
            </w:pPr>
            <w:r>
              <w:rPr>
                <w:lang w:eastAsia="en-CA"/>
              </w:rPr>
              <w:t>RE-TRY EDIT ERROR Invalid expiration date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7"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9"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0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FB" w14:textId="77777777" w:rsidR="00280A1A" w:rsidRDefault="00280A1A">
            <w:pPr>
              <w:spacing w:line="240" w:lineRule="auto"/>
              <w:jc w:val="center"/>
              <w:rPr>
                <w:lang w:eastAsia="en-CA"/>
              </w:rPr>
            </w:pPr>
            <w:r>
              <w:rPr>
                <w:lang w:eastAsia="en-CA"/>
              </w:rPr>
              <w:t>209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C" w14:textId="77777777" w:rsidR="00280A1A" w:rsidRDefault="00280A1A">
            <w:pPr>
              <w:spacing w:line="240" w:lineRule="auto"/>
              <w:jc w:val="center"/>
              <w:rPr>
                <w:lang w:eastAsia="en-CA"/>
              </w:rPr>
            </w:pPr>
            <w:r>
              <w:rPr>
                <w:lang w:eastAsia="en-CA"/>
              </w:rPr>
              <w:t>RE-TRY EDIT ERROR Invalid transaction code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D" w14:textId="77777777" w:rsidR="00280A1A" w:rsidRDefault="00280A1A">
            <w:pPr>
              <w:spacing w:line="240" w:lineRule="auto"/>
              <w:jc w:val="center"/>
              <w:rPr>
                <w:lang w:eastAsia="en-CA"/>
              </w:rPr>
            </w:pPr>
            <w:r>
              <w:rPr>
                <w:lang w:eastAsia="en-CA"/>
              </w:rPr>
              <w:t>5</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F" w14:textId="77777777" w:rsidR="00280A1A" w:rsidRDefault="00280A1A">
            <w:pPr>
              <w:spacing w:line="240" w:lineRule="auto"/>
              <w:jc w:val="center"/>
              <w:rPr>
                <w:lang w:eastAsia="en-CA"/>
              </w:rPr>
            </w:pPr>
            <w:r>
              <w:rPr>
                <w:lang w:eastAsia="en-CA"/>
              </w:rPr>
              <w:t>Invalid Transaction Type  /  Rejected</w:t>
            </w:r>
          </w:p>
        </w:tc>
      </w:tr>
      <w:tr w:rsidR="00280A1A" w14:paraId="7501E00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1" w14:textId="77777777" w:rsidR="00280A1A" w:rsidRPr="0016745D" w:rsidRDefault="00280A1A">
            <w:pPr>
              <w:spacing w:line="240" w:lineRule="auto"/>
              <w:jc w:val="center"/>
              <w:rPr>
                <w:lang w:eastAsia="en-CA"/>
              </w:rPr>
            </w:pPr>
            <w:r w:rsidRPr="0016745D">
              <w:rPr>
                <w:lang w:eastAsia="en-CA"/>
              </w:rPr>
              <w:t>210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2" w14:textId="77777777" w:rsidR="00280A1A" w:rsidRPr="0016745D" w:rsidRDefault="00280A1A">
            <w:pPr>
              <w:spacing w:line="240" w:lineRule="auto"/>
              <w:jc w:val="center"/>
              <w:rPr>
                <w:lang w:eastAsia="en-CA"/>
              </w:rPr>
            </w:pPr>
            <w:r w:rsidRPr="0016745D">
              <w:rPr>
                <w:lang w:eastAsia="en-CA"/>
              </w:rPr>
              <w:t>RE-TRY EDIT ERROR PIN key sync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0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0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0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7" w14:textId="77777777" w:rsidR="00280A1A" w:rsidRDefault="00280A1A">
            <w:pPr>
              <w:spacing w:line="240" w:lineRule="auto"/>
              <w:jc w:val="center"/>
              <w:rPr>
                <w:lang w:eastAsia="en-CA"/>
              </w:rPr>
            </w:pPr>
            <w:r>
              <w:rPr>
                <w:lang w:eastAsia="en-CA"/>
              </w:rPr>
              <w:lastRenderedPageBreak/>
              <w:t>212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8" w14:textId="77777777" w:rsidR="00280A1A" w:rsidRDefault="00280A1A">
            <w:pPr>
              <w:spacing w:line="240" w:lineRule="auto"/>
              <w:jc w:val="center"/>
              <w:rPr>
                <w:lang w:eastAsia="en-CA"/>
              </w:rPr>
            </w:pPr>
            <w:r>
              <w:rPr>
                <w:lang w:eastAsia="en-CA"/>
              </w:rPr>
              <w:t>ISSUER NOT ONLINE Destination not available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0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0B" w14:textId="77777777" w:rsidR="00280A1A" w:rsidRDefault="00280A1A">
            <w:pPr>
              <w:spacing w:line="240" w:lineRule="auto"/>
              <w:jc w:val="center"/>
              <w:rPr>
                <w:lang w:eastAsia="en-CA"/>
              </w:rPr>
            </w:pPr>
            <w:r>
              <w:rPr>
                <w:lang w:eastAsia="en-CA"/>
              </w:rPr>
              <w:t xml:space="preserve">  /  Rejected</w:t>
            </w:r>
          </w:p>
        </w:tc>
      </w:tr>
      <w:tr w:rsidR="00280A1A" w14:paraId="7501E01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D" w14:textId="77777777" w:rsidR="00280A1A" w:rsidRDefault="00280A1A">
            <w:pPr>
              <w:spacing w:line="240" w:lineRule="auto"/>
              <w:jc w:val="center"/>
              <w:rPr>
                <w:lang w:eastAsia="en-CA"/>
              </w:rPr>
            </w:pPr>
            <w:r>
              <w:rPr>
                <w:lang w:eastAsia="en-CA"/>
              </w:rPr>
              <w:t>251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E" w14:textId="77777777" w:rsidR="00280A1A" w:rsidRDefault="00280A1A">
            <w:pPr>
              <w:spacing w:line="240" w:lineRule="auto"/>
              <w:jc w:val="center"/>
              <w:rPr>
                <w:lang w:eastAsia="en-CA"/>
              </w:rPr>
            </w:pPr>
            <w:r>
              <w:rPr>
                <w:lang w:eastAsia="en-CA"/>
              </w:rPr>
              <w:t>RE-ENTRY EDIT ERROR Error on cash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F"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1" w14:textId="77777777" w:rsidR="00280A1A" w:rsidRDefault="00280A1A">
            <w:pPr>
              <w:spacing w:line="240" w:lineRule="auto"/>
              <w:jc w:val="center"/>
              <w:rPr>
                <w:lang w:eastAsia="en-CA"/>
              </w:rPr>
            </w:pPr>
            <w:r>
              <w:rPr>
                <w:lang w:eastAsia="en-CA"/>
              </w:rPr>
              <w:t>Invalid Amount  /  Rejected</w:t>
            </w:r>
          </w:p>
        </w:tc>
      </w:tr>
      <w:tr w:rsidR="00280A1A" w14:paraId="7501E01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3" w14:textId="77777777" w:rsidR="00280A1A" w:rsidRPr="0016745D" w:rsidRDefault="00280A1A">
            <w:pPr>
              <w:spacing w:line="240" w:lineRule="auto"/>
              <w:jc w:val="center"/>
              <w:rPr>
                <w:lang w:eastAsia="en-CA"/>
              </w:rPr>
            </w:pPr>
            <w:r w:rsidRPr="0016745D">
              <w:rPr>
                <w:lang w:eastAsia="en-CA"/>
              </w:rPr>
              <w:t>252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14" w14:textId="77777777" w:rsidR="00280A1A" w:rsidRPr="0016745D" w:rsidRDefault="00280A1A">
            <w:pPr>
              <w:spacing w:line="240" w:lineRule="auto"/>
              <w:jc w:val="center"/>
              <w:rPr>
                <w:lang w:eastAsia="en-CA"/>
              </w:rPr>
            </w:pPr>
            <w:r w:rsidRPr="0016745D">
              <w:rPr>
                <w:lang w:eastAsia="en-CA"/>
              </w:rPr>
              <w:t>CARD NOT SUPPORTED Debit not supported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1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1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9" w14:textId="77777777" w:rsidR="00280A1A" w:rsidRDefault="00280A1A">
            <w:pPr>
              <w:spacing w:line="240" w:lineRule="auto"/>
              <w:jc w:val="center"/>
              <w:rPr>
                <w:lang w:eastAsia="en-CA"/>
              </w:rPr>
            </w:pPr>
            <w:r>
              <w:rPr>
                <w:lang w:eastAsia="en-CA"/>
              </w:rPr>
              <w:t>426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1A" w14:textId="77777777" w:rsidR="00280A1A" w:rsidRDefault="00280A1A">
            <w:pPr>
              <w:spacing w:line="240" w:lineRule="auto"/>
              <w:jc w:val="center"/>
              <w:rPr>
                <w:lang w:eastAsia="en-CA"/>
              </w:rPr>
            </w:pPr>
            <w:r>
              <w:rPr>
                <w:lang w:eastAsia="en-CA"/>
              </w:rPr>
              <w:t>CALL AMEX 12</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1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D" w14:textId="77777777" w:rsidR="00280A1A" w:rsidRDefault="00280A1A">
            <w:pPr>
              <w:spacing w:line="240" w:lineRule="auto"/>
              <w:jc w:val="center"/>
              <w:rPr>
                <w:lang w:eastAsia="en-CA"/>
              </w:rPr>
            </w:pPr>
            <w:r>
              <w:rPr>
                <w:lang w:eastAsia="en-CA"/>
              </w:rPr>
              <w:t xml:space="preserve">  /  Call for Authorization</w:t>
            </w:r>
          </w:p>
        </w:tc>
      </w:tr>
      <w:tr w:rsidR="00280A1A" w14:paraId="7501E02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F" w14:textId="77777777" w:rsidR="00280A1A" w:rsidRDefault="00280A1A">
            <w:pPr>
              <w:spacing w:line="240" w:lineRule="auto"/>
              <w:jc w:val="center"/>
              <w:rPr>
                <w:lang w:eastAsia="en-CA"/>
              </w:rPr>
            </w:pPr>
            <w:r>
              <w:rPr>
                <w:lang w:eastAsia="en-CA"/>
              </w:rPr>
              <w:t>427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0" w14:textId="77777777" w:rsidR="00280A1A" w:rsidRDefault="00280A1A">
            <w:pPr>
              <w:spacing w:line="240" w:lineRule="auto"/>
              <w:jc w:val="center"/>
              <w:rPr>
                <w:lang w:eastAsia="en-CA"/>
              </w:rPr>
            </w:pPr>
            <w:r>
              <w:rPr>
                <w:lang w:eastAsia="en-CA"/>
              </w:rPr>
              <w:t>INVALID MERCHANT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1" w14:textId="77777777" w:rsidR="00280A1A" w:rsidRDefault="00280A1A">
            <w:pPr>
              <w:spacing w:line="240" w:lineRule="auto"/>
              <w:jc w:val="center"/>
              <w:rPr>
                <w:lang w:eastAsia="en-CA"/>
              </w:rPr>
            </w:pPr>
            <w:r>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3" w14:textId="77777777" w:rsidR="00280A1A" w:rsidRDefault="00280A1A">
            <w:pPr>
              <w:spacing w:line="240" w:lineRule="auto"/>
              <w:jc w:val="center"/>
              <w:rPr>
                <w:lang w:eastAsia="en-CA"/>
              </w:rPr>
            </w:pPr>
            <w:r>
              <w:rPr>
                <w:lang w:eastAsia="en-CA"/>
              </w:rPr>
              <w:t>Invalid Merchant  /  Rejected</w:t>
            </w:r>
          </w:p>
        </w:tc>
      </w:tr>
      <w:tr w:rsidR="00280A1A" w14:paraId="7501E02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25" w14:textId="77777777" w:rsidR="00280A1A" w:rsidRDefault="00280A1A">
            <w:pPr>
              <w:spacing w:line="240" w:lineRule="auto"/>
              <w:jc w:val="center"/>
              <w:rPr>
                <w:lang w:eastAsia="en-CA"/>
              </w:rPr>
            </w:pPr>
            <w:r>
              <w:rPr>
                <w:lang w:eastAsia="en-CA"/>
              </w:rPr>
              <w:t>429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6" w14:textId="77777777" w:rsidR="00280A1A" w:rsidRDefault="00280A1A">
            <w:pPr>
              <w:spacing w:line="240" w:lineRule="auto"/>
              <w:jc w:val="center"/>
              <w:rPr>
                <w:lang w:eastAsia="en-CA"/>
              </w:rPr>
            </w:pPr>
            <w:r>
              <w:rPr>
                <w:lang w:eastAsia="en-CA"/>
              </w:rPr>
              <w:t>ACCOUNT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7"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9" w14:textId="77777777" w:rsidR="00280A1A" w:rsidRDefault="00280A1A">
            <w:pPr>
              <w:spacing w:line="240" w:lineRule="auto"/>
              <w:jc w:val="center"/>
              <w:rPr>
                <w:lang w:eastAsia="en-CA"/>
              </w:rPr>
            </w:pPr>
            <w:r>
              <w:rPr>
                <w:lang w:eastAsia="en-CA"/>
              </w:rPr>
              <w:t>Invalid Card Number  /  Rejected</w:t>
            </w:r>
          </w:p>
        </w:tc>
      </w:tr>
      <w:tr w:rsidR="00280A1A" w14:paraId="7501E030"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2B" w14:textId="77777777" w:rsidR="00280A1A" w:rsidRDefault="00280A1A">
            <w:pPr>
              <w:spacing w:line="240" w:lineRule="auto"/>
              <w:jc w:val="center"/>
              <w:rPr>
                <w:lang w:eastAsia="en-CA"/>
              </w:rPr>
            </w:pPr>
            <w:r>
              <w:rPr>
                <w:lang w:eastAsia="en-CA"/>
              </w:rPr>
              <w:t>430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C" w14:textId="77777777" w:rsidR="00280A1A" w:rsidRDefault="00280A1A">
            <w:pPr>
              <w:spacing w:line="240" w:lineRule="auto"/>
              <w:jc w:val="center"/>
              <w:rPr>
                <w:lang w:eastAsia="en-CA"/>
              </w:rPr>
            </w:pPr>
            <w:r>
              <w:rPr>
                <w:lang w:eastAsia="en-CA"/>
              </w:rPr>
              <w:t>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D"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F"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3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1" w14:textId="77777777" w:rsidR="00280A1A" w:rsidRDefault="00280A1A">
            <w:pPr>
              <w:spacing w:line="240" w:lineRule="auto"/>
              <w:jc w:val="center"/>
              <w:rPr>
                <w:lang w:eastAsia="en-CA"/>
              </w:rPr>
            </w:pPr>
            <w:r>
              <w:rPr>
                <w:lang w:eastAsia="en-CA"/>
              </w:rPr>
              <w:t>431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2" w14:textId="77777777" w:rsidR="00280A1A" w:rsidRDefault="00280A1A">
            <w:pPr>
              <w:spacing w:line="240" w:lineRule="auto"/>
              <w:jc w:val="center"/>
              <w:rPr>
                <w:lang w:eastAsia="en-CA"/>
              </w:rPr>
            </w:pPr>
            <w:r>
              <w:rPr>
                <w:lang w:eastAsia="en-CA"/>
              </w:rPr>
              <w:t>CALL AMEX</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3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35" w14:textId="77777777" w:rsidR="00280A1A" w:rsidRDefault="00280A1A">
            <w:pPr>
              <w:spacing w:line="240" w:lineRule="auto"/>
              <w:jc w:val="center"/>
              <w:rPr>
                <w:lang w:eastAsia="en-CA"/>
              </w:rPr>
            </w:pPr>
            <w:r>
              <w:rPr>
                <w:lang w:eastAsia="en-CA"/>
              </w:rPr>
              <w:t xml:space="preserve">  /  Call for Authorization</w:t>
            </w:r>
          </w:p>
        </w:tc>
      </w:tr>
      <w:tr w:rsidR="00280A1A" w14:paraId="7501E03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7" w14:textId="77777777" w:rsidR="00280A1A" w:rsidRDefault="00280A1A">
            <w:pPr>
              <w:spacing w:line="240" w:lineRule="auto"/>
              <w:jc w:val="center"/>
              <w:rPr>
                <w:lang w:eastAsia="en-CA"/>
              </w:rPr>
            </w:pPr>
            <w:r>
              <w:rPr>
                <w:lang w:eastAsia="en-CA"/>
              </w:rPr>
              <w:t>434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8" w14:textId="77777777" w:rsidR="00280A1A" w:rsidRDefault="00280A1A">
            <w:pPr>
              <w:spacing w:line="240" w:lineRule="auto"/>
              <w:jc w:val="center"/>
              <w:rPr>
                <w:lang w:eastAsia="en-CA"/>
              </w:rPr>
            </w:pPr>
            <w:r>
              <w:rPr>
                <w:lang w:eastAsia="en-CA"/>
              </w:rPr>
              <w:t>CALL AMEX 03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3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3B" w14:textId="77777777" w:rsidR="00280A1A" w:rsidRDefault="00280A1A">
            <w:pPr>
              <w:spacing w:line="240" w:lineRule="auto"/>
              <w:jc w:val="center"/>
              <w:rPr>
                <w:lang w:eastAsia="en-CA"/>
              </w:rPr>
            </w:pPr>
            <w:r>
              <w:rPr>
                <w:lang w:eastAsia="en-CA"/>
              </w:rPr>
              <w:t xml:space="preserve">  /  Call for Authorization</w:t>
            </w:r>
          </w:p>
        </w:tc>
      </w:tr>
      <w:tr w:rsidR="00280A1A" w14:paraId="7501E04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D" w14:textId="77777777" w:rsidR="00280A1A" w:rsidRDefault="00280A1A">
            <w:pPr>
              <w:spacing w:line="240" w:lineRule="auto"/>
              <w:jc w:val="center"/>
              <w:rPr>
                <w:lang w:eastAsia="en-CA"/>
              </w:rPr>
            </w:pPr>
            <w:r>
              <w:rPr>
                <w:lang w:eastAsia="en-CA"/>
              </w:rPr>
              <w:t>435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E" w14:textId="77777777" w:rsidR="00280A1A" w:rsidRDefault="00280A1A">
            <w:pPr>
              <w:spacing w:line="240" w:lineRule="auto"/>
              <w:jc w:val="center"/>
              <w:rPr>
                <w:lang w:eastAsia="en-CA"/>
              </w:rPr>
            </w:pPr>
            <w:r>
              <w:rPr>
                <w:lang w:eastAsia="en-CA"/>
              </w:rPr>
              <w:t>SYSTEM DOWN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1" w14:textId="77777777" w:rsidR="00280A1A" w:rsidRDefault="00280A1A">
            <w:pPr>
              <w:spacing w:line="240" w:lineRule="auto"/>
              <w:jc w:val="center"/>
              <w:rPr>
                <w:lang w:eastAsia="en-CA"/>
              </w:rPr>
            </w:pPr>
            <w:r>
              <w:rPr>
                <w:lang w:eastAsia="en-CA"/>
              </w:rPr>
              <w:t xml:space="preserve">  /  Call for Authorization</w:t>
            </w:r>
          </w:p>
        </w:tc>
      </w:tr>
      <w:tr w:rsidR="00280A1A" w14:paraId="7501E04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3" w14:textId="77777777" w:rsidR="00280A1A" w:rsidRDefault="00280A1A">
            <w:pPr>
              <w:spacing w:line="240" w:lineRule="auto"/>
              <w:jc w:val="center"/>
              <w:rPr>
                <w:lang w:eastAsia="en-CA"/>
              </w:rPr>
            </w:pPr>
            <w:r>
              <w:rPr>
                <w:lang w:eastAsia="en-CA"/>
              </w:rPr>
              <w:t>436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44" w14:textId="77777777" w:rsidR="00280A1A" w:rsidRDefault="00280A1A">
            <w:pPr>
              <w:spacing w:line="240" w:lineRule="auto"/>
              <w:jc w:val="center"/>
              <w:rPr>
                <w:lang w:eastAsia="en-CA"/>
              </w:rPr>
            </w:pPr>
            <w:r>
              <w:rPr>
                <w:lang w:eastAsia="en-CA"/>
              </w:rPr>
              <w:t>CALL AMEX 05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4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7" w14:textId="77777777" w:rsidR="00280A1A" w:rsidRDefault="00280A1A">
            <w:pPr>
              <w:spacing w:line="240" w:lineRule="auto"/>
              <w:jc w:val="center"/>
              <w:rPr>
                <w:lang w:eastAsia="en-CA"/>
              </w:rPr>
            </w:pPr>
            <w:r>
              <w:rPr>
                <w:lang w:eastAsia="en-CA"/>
              </w:rPr>
              <w:t xml:space="preserve">  /  Call for Authorization</w:t>
            </w:r>
          </w:p>
        </w:tc>
      </w:tr>
      <w:tr w:rsidR="00280A1A" w14:paraId="7501E04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9" w14:textId="77777777" w:rsidR="00280A1A" w:rsidRDefault="00280A1A">
            <w:pPr>
              <w:spacing w:line="240" w:lineRule="auto"/>
              <w:jc w:val="center"/>
              <w:rPr>
                <w:lang w:eastAsia="en-CA"/>
              </w:rPr>
            </w:pPr>
            <w:r>
              <w:rPr>
                <w:lang w:eastAsia="en-CA"/>
              </w:rPr>
              <w:t>437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4A"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4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D" w14:textId="77777777" w:rsidR="00280A1A" w:rsidRDefault="00280A1A">
            <w:pPr>
              <w:spacing w:line="240" w:lineRule="auto"/>
              <w:jc w:val="center"/>
              <w:rPr>
                <w:lang w:eastAsia="en-CA"/>
              </w:rPr>
            </w:pPr>
            <w:r>
              <w:rPr>
                <w:lang w:eastAsia="en-CA"/>
              </w:rPr>
              <w:t xml:space="preserve">  /  Call for Authorization</w:t>
            </w:r>
          </w:p>
        </w:tc>
      </w:tr>
      <w:tr w:rsidR="00280A1A" w14:paraId="7501E05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F" w14:textId="77777777" w:rsidR="00280A1A" w:rsidRDefault="00280A1A">
            <w:pPr>
              <w:spacing w:line="240" w:lineRule="auto"/>
              <w:jc w:val="center"/>
              <w:rPr>
                <w:lang w:eastAsia="en-CA"/>
              </w:rPr>
            </w:pPr>
            <w:r>
              <w:rPr>
                <w:lang w:eastAsia="en-CA"/>
              </w:rPr>
              <w:t>438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0"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3" w14:textId="77777777" w:rsidR="00280A1A" w:rsidRDefault="00280A1A">
            <w:pPr>
              <w:spacing w:line="240" w:lineRule="auto"/>
              <w:jc w:val="center"/>
              <w:rPr>
                <w:lang w:eastAsia="en-CA"/>
              </w:rPr>
            </w:pPr>
            <w:r>
              <w:rPr>
                <w:lang w:eastAsia="en-CA"/>
              </w:rPr>
              <w:t xml:space="preserve">  /  Call for Authorization</w:t>
            </w:r>
          </w:p>
        </w:tc>
      </w:tr>
      <w:tr w:rsidR="00280A1A" w14:paraId="7501E05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55" w14:textId="77777777" w:rsidR="00280A1A" w:rsidRDefault="00280A1A">
            <w:pPr>
              <w:spacing w:line="240" w:lineRule="auto"/>
              <w:jc w:val="center"/>
              <w:rPr>
                <w:lang w:eastAsia="en-CA"/>
              </w:rPr>
            </w:pPr>
            <w:r>
              <w:rPr>
                <w:lang w:eastAsia="en-CA"/>
              </w:rPr>
              <w:t>439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6" w14:textId="77777777" w:rsidR="00280A1A" w:rsidRDefault="00280A1A">
            <w:pPr>
              <w:spacing w:line="240" w:lineRule="auto"/>
              <w:jc w:val="center"/>
              <w:rPr>
                <w:lang w:eastAsia="en-CA"/>
              </w:rPr>
            </w:pPr>
            <w:r>
              <w:rPr>
                <w:lang w:eastAsia="en-CA"/>
              </w:rPr>
              <w:t>SERVER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9" w14:textId="77777777" w:rsidR="00280A1A" w:rsidRDefault="00280A1A">
            <w:pPr>
              <w:spacing w:line="240" w:lineRule="auto"/>
              <w:jc w:val="center"/>
              <w:rPr>
                <w:lang w:eastAsia="en-CA"/>
              </w:rPr>
            </w:pPr>
            <w:r>
              <w:rPr>
                <w:lang w:eastAsia="en-CA"/>
              </w:rPr>
              <w:t xml:space="preserve">  /  Call for Authorization</w:t>
            </w:r>
          </w:p>
        </w:tc>
      </w:tr>
      <w:tr w:rsidR="00280A1A" w14:paraId="7501E06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5B" w14:textId="77777777" w:rsidR="00280A1A" w:rsidRDefault="00280A1A">
            <w:pPr>
              <w:spacing w:line="240" w:lineRule="auto"/>
              <w:jc w:val="center"/>
              <w:rPr>
                <w:lang w:eastAsia="en-CA"/>
              </w:rPr>
            </w:pPr>
            <w:r>
              <w:rPr>
                <w:lang w:eastAsia="en-CA"/>
              </w:rPr>
              <w:t>440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C" w14:textId="77777777" w:rsidR="00280A1A" w:rsidRDefault="00280A1A">
            <w:pPr>
              <w:spacing w:line="240" w:lineRule="auto"/>
              <w:jc w:val="center"/>
              <w:rPr>
                <w:lang w:eastAsia="en-CA"/>
              </w:rPr>
            </w:pPr>
            <w:r>
              <w:rPr>
                <w:lang w:eastAsia="en-CA"/>
              </w:rPr>
              <w:t>CALL AMEX</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F" w14:textId="77777777" w:rsidR="00280A1A" w:rsidRDefault="00280A1A">
            <w:pPr>
              <w:spacing w:line="240" w:lineRule="auto"/>
              <w:jc w:val="center"/>
              <w:rPr>
                <w:lang w:eastAsia="en-CA"/>
              </w:rPr>
            </w:pPr>
            <w:r>
              <w:rPr>
                <w:lang w:eastAsia="en-CA"/>
              </w:rPr>
              <w:t xml:space="preserve">  /  Call for Authorization</w:t>
            </w:r>
          </w:p>
        </w:tc>
      </w:tr>
      <w:tr w:rsidR="00280A1A" w14:paraId="7501E06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1" w14:textId="77777777" w:rsidR="00280A1A" w:rsidRDefault="00280A1A">
            <w:pPr>
              <w:spacing w:line="240" w:lineRule="auto"/>
              <w:jc w:val="center"/>
              <w:rPr>
                <w:lang w:eastAsia="en-CA"/>
              </w:rPr>
            </w:pPr>
            <w:r>
              <w:rPr>
                <w:lang w:eastAsia="en-CA"/>
              </w:rPr>
              <w:t>441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2" w14:textId="77777777" w:rsidR="00280A1A" w:rsidRDefault="00280A1A">
            <w:pPr>
              <w:spacing w:line="240" w:lineRule="auto"/>
              <w:jc w:val="center"/>
              <w:rPr>
                <w:lang w:eastAsia="en-CA"/>
              </w:rPr>
            </w:pPr>
            <w:r>
              <w:rPr>
                <w:lang w:eastAsia="en-CA"/>
              </w:rPr>
              <w:t>AMOUNT ERROR RETRY</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3"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6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65" w14:textId="77777777" w:rsidR="00280A1A" w:rsidRDefault="00280A1A">
            <w:pPr>
              <w:spacing w:line="240" w:lineRule="auto"/>
              <w:jc w:val="center"/>
              <w:rPr>
                <w:lang w:eastAsia="en-CA"/>
              </w:rPr>
            </w:pPr>
            <w:r>
              <w:rPr>
                <w:lang w:eastAsia="en-CA"/>
              </w:rPr>
              <w:t>Invalid Amount  /  Rejected</w:t>
            </w:r>
          </w:p>
        </w:tc>
      </w:tr>
      <w:tr w:rsidR="00280A1A" w14:paraId="7501E06C"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7" w14:textId="77777777" w:rsidR="00280A1A" w:rsidRDefault="00280A1A">
            <w:pPr>
              <w:spacing w:line="240" w:lineRule="auto"/>
              <w:jc w:val="center"/>
              <w:rPr>
                <w:lang w:eastAsia="en-CA"/>
              </w:rPr>
            </w:pPr>
            <w:r>
              <w:rPr>
                <w:lang w:eastAsia="en-CA"/>
              </w:rPr>
              <w:lastRenderedPageBreak/>
              <w:t>475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8" w14:textId="77777777" w:rsidR="00280A1A" w:rsidRDefault="00280A1A">
            <w:pPr>
              <w:spacing w:line="240" w:lineRule="auto"/>
              <w:jc w:val="center"/>
              <w:rPr>
                <w:lang w:eastAsia="en-CA"/>
              </w:rPr>
            </w:pPr>
            <w:r>
              <w:rPr>
                <w:lang w:eastAsia="en-CA"/>
              </w:rPr>
              <w:t>DECLINED - INVALID EXPIRY</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9"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6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6B"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7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D" w14:textId="77777777" w:rsidR="00280A1A" w:rsidRDefault="00280A1A">
            <w:pPr>
              <w:spacing w:line="240" w:lineRule="auto"/>
              <w:jc w:val="center"/>
              <w:rPr>
                <w:lang w:eastAsia="en-CA"/>
              </w:rPr>
            </w:pPr>
            <w:r>
              <w:rPr>
                <w:lang w:eastAsia="en-CA"/>
              </w:rPr>
              <w:t>476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E" w14:textId="77777777" w:rsidR="00280A1A" w:rsidRDefault="00280A1A">
            <w:pPr>
              <w:spacing w:line="240" w:lineRule="auto"/>
              <w:jc w:val="center"/>
              <w:rPr>
                <w:lang w:eastAsia="en-CA"/>
              </w:rPr>
            </w:pPr>
            <w:r>
              <w:rPr>
                <w:lang w:eastAsia="en-CA"/>
              </w:rPr>
              <w:t>DECLINED Invalid transaction, rejected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F" w14:textId="77777777" w:rsidR="00280A1A" w:rsidRDefault="00280A1A">
            <w:pPr>
              <w:spacing w:line="240" w:lineRule="auto"/>
              <w:jc w:val="center"/>
              <w:rPr>
                <w:lang w:eastAsia="en-CA"/>
              </w:rPr>
            </w:pPr>
            <w:r>
              <w:rPr>
                <w:lang w:eastAsia="en-CA"/>
              </w:rPr>
              <w:t>5</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1" w14:textId="77777777" w:rsidR="00280A1A" w:rsidRDefault="00280A1A">
            <w:pPr>
              <w:spacing w:line="240" w:lineRule="auto"/>
              <w:jc w:val="center"/>
              <w:rPr>
                <w:lang w:eastAsia="en-CA"/>
              </w:rPr>
            </w:pPr>
            <w:r>
              <w:rPr>
                <w:lang w:eastAsia="en-CA"/>
              </w:rPr>
              <w:t>Invalid Transaction Type  /  Rejected</w:t>
            </w:r>
          </w:p>
        </w:tc>
      </w:tr>
      <w:tr w:rsidR="00280A1A" w14:paraId="7501E07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3" w14:textId="77777777" w:rsidR="00280A1A" w:rsidRDefault="00280A1A">
            <w:pPr>
              <w:spacing w:line="240" w:lineRule="auto"/>
              <w:jc w:val="center"/>
              <w:rPr>
                <w:lang w:eastAsia="en-CA"/>
              </w:rPr>
            </w:pPr>
            <w:r>
              <w:rPr>
                <w:lang w:eastAsia="en-CA"/>
              </w:rPr>
              <w:t>477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74" w14:textId="77777777" w:rsidR="00280A1A" w:rsidRDefault="00280A1A">
            <w:pPr>
              <w:spacing w:line="240" w:lineRule="auto"/>
              <w:jc w:val="center"/>
              <w:rPr>
                <w:lang w:eastAsia="en-CA"/>
              </w:rPr>
            </w:pPr>
            <w:r>
              <w:rPr>
                <w:lang w:eastAsia="en-CA"/>
              </w:rPr>
              <w:t>DECLINED UNKNOWN ACCOUNT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75"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7" w14:textId="77777777" w:rsidR="00280A1A" w:rsidRDefault="00280A1A">
            <w:pPr>
              <w:spacing w:line="240" w:lineRule="auto"/>
              <w:jc w:val="center"/>
              <w:rPr>
                <w:lang w:eastAsia="en-CA"/>
              </w:rPr>
            </w:pPr>
            <w:r>
              <w:rPr>
                <w:lang w:eastAsia="en-CA"/>
              </w:rPr>
              <w:t>Invalid Card Number  /  Rejected</w:t>
            </w:r>
          </w:p>
        </w:tc>
      </w:tr>
      <w:tr w:rsidR="00280A1A" w14:paraId="7501E07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9" w14:textId="77777777" w:rsidR="00280A1A" w:rsidRDefault="00280A1A">
            <w:pPr>
              <w:spacing w:line="240" w:lineRule="auto"/>
              <w:jc w:val="center"/>
              <w:rPr>
                <w:lang w:eastAsia="en-CA"/>
              </w:rPr>
            </w:pPr>
            <w:r>
              <w:rPr>
                <w:lang w:eastAsia="en-CA"/>
              </w:rPr>
              <w:t>478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7A" w14:textId="77777777" w:rsidR="00280A1A" w:rsidRDefault="00280A1A">
            <w:pPr>
              <w:spacing w:line="240" w:lineRule="auto"/>
              <w:jc w:val="center"/>
              <w:rPr>
                <w:lang w:eastAsia="en-CA"/>
              </w:rPr>
            </w:pPr>
            <w:r>
              <w:rPr>
                <w:lang w:eastAsia="en-CA"/>
              </w:rPr>
              <w:t>DECLINED 41-HOLD CARD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7B" w14:textId="77777777" w:rsidR="00280A1A" w:rsidRDefault="00280A1A">
            <w:pPr>
              <w:spacing w:line="240" w:lineRule="auto"/>
              <w:jc w:val="center"/>
              <w:rPr>
                <w:lang w:eastAsia="en-CA"/>
              </w:rPr>
            </w:pPr>
            <w:r>
              <w:rPr>
                <w:lang w:eastAsia="en-CA"/>
              </w:rPr>
              <w:t>4</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D" w14:textId="77777777" w:rsidR="00280A1A" w:rsidRDefault="00280A1A">
            <w:pPr>
              <w:spacing w:line="240" w:lineRule="auto"/>
              <w:jc w:val="center"/>
              <w:rPr>
                <w:lang w:eastAsia="en-CA"/>
              </w:rPr>
            </w:pPr>
            <w:r>
              <w:rPr>
                <w:lang w:eastAsia="en-CA"/>
              </w:rPr>
              <w:t>Call Bank  /  Call for Authorization</w:t>
            </w:r>
          </w:p>
        </w:tc>
      </w:tr>
      <w:tr w:rsidR="00280A1A" w14:paraId="7501E08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F" w14:textId="77777777" w:rsidR="00280A1A" w:rsidRDefault="00280A1A">
            <w:pPr>
              <w:spacing w:line="240" w:lineRule="auto"/>
              <w:jc w:val="center"/>
              <w:rPr>
                <w:lang w:eastAsia="en-CA"/>
              </w:rPr>
            </w:pPr>
            <w:r>
              <w:rPr>
                <w:lang w:eastAsia="en-CA"/>
              </w:rPr>
              <w:t>479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0" w14:textId="77777777" w:rsidR="00280A1A" w:rsidRDefault="00280A1A">
            <w:pPr>
              <w:spacing w:line="240" w:lineRule="auto"/>
              <w:jc w:val="center"/>
              <w:rPr>
                <w:lang w:eastAsia="en-CA"/>
              </w:rPr>
            </w:pPr>
            <w:r>
              <w:rPr>
                <w:lang w:eastAsia="en-CA"/>
              </w:rPr>
              <w:t>DECLINED PICK UP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1"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2" w14:textId="77777777" w:rsidR="00280A1A" w:rsidRDefault="00280A1A">
            <w:pPr>
              <w:spacing w:line="240" w:lineRule="auto"/>
              <w:jc w:val="center"/>
              <w:rPr>
                <w:lang w:eastAsia="en-CA"/>
              </w:rPr>
            </w:pPr>
            <w:r>
              <w:rPr>
                <w:lang w:eastAsia="en-CA"/>
              </w:rPr>
              <w:t>P</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3" w14:textId="77777777" w:rsidR="00280A1A" w:rsidRDefault="00280A1A">
            <w:pPr>
              <w:spacing w:line="240" w:lineRule="auto"/>
              <w:jc w:val="center"/>
              <w:rPr>
                <w:lang w:eastAsia="en-CA"/>
              </w:rPr>
            </w:pPr>
            <w:r>
              <w:rPr>
                <w:lang w:eastAsia="en-CA"/>
              </w:rPr>
              <w:t>Invalid Card Number  /  Pick-up</w:t>
            </w:r>
          </w:p>
        </w:tc>
      </w:tr>
      <w:tr w:rsidR="00280A1A" w14:paraId="7501E08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85" w14:textId="77777777" w:rsidR="00280A1A" w:rsidRDefault="00280A1A">
            <w:pPr>
              <w:spacing w:line="240" w:lineRule="auto"/>
              <w:jc w:val="center"/>
              <w:rPr>
                <w:lang w:eastAsia="en-CA"/>
              </w:rPr>
            </w:pPr>
            <w:r>
              <w:rPr>
                <w:lang w:eastAsia="en-CA"/>
              </w:rPr>
              <w:t>480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6" w14:textId="77777777" w:rsidR="00280A1A" w:rsidRDefault="00280A1A">
            <w:pPr>
              <w:spacing w:line="240" w:lineRule="auto"/>
              <w:jc w:val="center"/>
              <w:rPr>
                <w:lang w:eastAsia="en-CA"/>
              </w:rPr>
            </w:pPr>
            <w:r>
              <w:rPr>
                <w:lang w:eastAsia="en-CA"/>
              </w:rPr>
              <w:t>DECLINED 43-HOLD CARD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7" w14:textId="77777777" w:rsidR="00280A1A" w:rsidRDefault="00280A1A">
            <w:pPr>
              <w:spacing w:line="240" w:lineRule="auto"/>
              <w:jc w:val="center"/>
              <w:rPr>
                <w:lang w:eastAsia="en-CA"/>
              </w:rPr>
            </w:pPr>
            <w:r>
              <w:rPr>
                <w:lang w:eastAsia="en-CA"/>
              </w:rPr>
              <w:t>4</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9" w14:textId="77777777" w:rsidR="00280A1A" w:rsidRDefault="00280A1A">
            <w:pPr>
              <w:spacing w:line="240" w:lineRule="auto"/>
              <w:jc w:val="center"/>
              <w:rPr>
                <w:lang w:eastAsia="en-CA"/>
              </w:rPr>
            </w:pPr>
            <w:r>
              <w:rPr>
                <w:lang w:eastAsia="en-CA"/>
              </w:rPr>
              <w:t>Call Bank  /  Call for Authorization</w:t>
            </w:r>
          </w:p>
        </w:tc>
      </w:tr>
      <w:tr w:rsidR="00280A1A" w14:paraId="7501E09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8B" w14:textId="77777777" w:rsidR="00280A1A" w:rsidRDefault="00280A1A">
            <w:pPr>
              <w:spacing w:line="240" w:lineRule="auto"/>
              <w:jc w:val="center"/>
              <w:rPr>
                <w:lang w:eastAsia="en-CA"/>
              </w:rPr>
            </w:pPr>
            <w:r>
              <w:rPr>
                <w:lang w:eastAsia="en-CA"/>
              </w:rPr>
              <w:t>481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C"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D"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F" w14:textId="77777777" w:rsidR="00280A1A" w:rsidRDefault="00280A1A">
            <w:pPr>
              <w:spacing w:line="240" w:lineRule="auto"/>
              <w:jc w:val="center"/>
              <w:rPr>
                <w:lang w:eastAsia="en-CA"/>
              </w:rPr>
            </w:pPr>
            <w:r>
              <w:rPr>
                <w:lang w:eastAsia="en-CA"/>
              </w:rPr>
              <w:t>Invalid Card Number  /  Call for Authorization</w:t>
            </w:r>
          </w:p>
        </w:tc>
      </w:tr>
      <w:tr w:rsidR="00280A1A" w14:paraId="7501E096"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1" w14:textId="77777777" w:rsidR="00280A1A" w:rsidRDefault="00280A1A">
            <w:pPr>
              <w:spacing w:line="240" w:lineRule="auto"/>
              <w:jc w:val="center"/>
              <w:rPr>
                <w:lang w:eastAsia="en-CA"/>
              </w:rPr>
            </w:pPr>
            <w:r>
              <w:rPr>
                <w:lang w:eastAsia="en-CA"/>
              </w:rPr>
              <w:t>482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2" w14:textId="77777777" w:rsidR="00280A1A" w:rsidRDefault="00280A1A">
            <w:pPr>
              <w:spacing w:line="240" w:lineRule="auto"/>
              <w:jc w:val="center"/>
              <w:rPr>
                <w:lang w:eastAsia="en-CA"/>
              </w:rPr>
            </w:pPr>
            <w:r>
              <w:rPr>
                <w:lang w:eastAsia="en-CA"/>
              </w:rPr>
              <w:t>DECLINED 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3"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9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95"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9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7" w14:textId="77777777" w:rsidR="00280A1A" w:rsidRDefault="00280A1A">
            <w:pPr>
              <w:spacing w:line="240" w:lineRule="auto"/>
              <w:jc w:val="center"/>
              <w:rPr>
                <w:lang w:eastAsia="en-CA"/>
              </w:rPr>
            </w:pPr>
            <w:r>
              <w:rPr>
                <w:lang w:eastAsia="en-CA"/>
              </w:rPr>
              <w:t>483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8" w14:textId="77777777" w:rsidR="00280A1A" w:rsidRDefault="00280A1A">
            <w:pPr>
              <w:spacing w:line="240" w:lineRule="auto"/>
              <w:jc w:val="center"/>
              <w:rPr>
                <w:lang w:eastAsia="en-CA"/>
              </w:rPr>
            </w:pPr>
            <w:r>
              <w:rPr>
                <w:lang w:eastAsia="en-CA"/>
              </w:rPr>
              <w:t>DECLINED REFER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9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9B" w14:textId="77777777" w:rsidR="00280A1A" w:rsidRDefault="00280A1A">
            <w:pPr>
              <w:spacing w:line="240" w:lineRule="auto"/>
              <w:jc w:val="center"/>
              <w:rPr>
                <w:lang w:eastAsia="en-CA"/>
              </w:rPr>
            </w:pPr>
            <w:r>
              <w:rPr>
                <w:lang w:eastAsia="en-CA"/>
              </w:rPr>
              <w:t xml:space="preserve">  /  Call for Authorization</w:t>
            </w:r>
          </w:p>
        </w:tc>
      </w:tr>
      <w:tr w:rsidR="00280A1A" w14:paraId="7501E0A2"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D" w14:textId="77777777" w:rsidR="00280A1A" w:rsidRDefault="00280A1A">
            <w:pPr>
              <w:spacing w:line="240" w:lineRule="auto"/>
              <w:jc w:val="center"/>
              <w:rPr>
                <w:lang w:eastAsia="en-CA"/>
              </w:rPr>
            </w:pPr>
            <w:r>
              <w:rPr>
                <w:lang w:eastAsia="en-CA"/>
              </w:rPr>
              <w:t>484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E" w14:textId="77777777" w:rsidR="00280A1A" w:rsidRDefault="00280A1A">
            <w:pPr>
              <w:spacing w:line="240" w:lineRule="auto"/>
              <w:jc w:val="center"/>
              <w:rPr>
                <w:lang w:eastAsia="en-CA"/>
              </w:rPr>
            </w:pPr>
            <w:r>
              <w:rPr>
                <w:lang w:eastAsia="en-CA"/>
              </w:rPr>
              <w:t>DECLINED Expired card - refer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F"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1"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A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3" w14:textId="77777777" w:rsidR="00280A1A" w:rsidRDefault="00280A1A">
            <w:pPr>
              <w:spacing w:line="240" w:lineRule="auto"/>
              <w:jc w:val="center"/>
              <w:rPr>
                <w:lang w:eastAsia="en-CA"/>
              </w:rPr>
            </w:pPr>
            <w:r>
              <w:rPr>
                <w:lang w:eastAsia="en-CA"/>
              </w:rPr>
              <w:t>485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A4" w14:textId="77777777" w:rsidR="00280A1A" w:rsidRDefault="00280A1A">
            <w:pPr>
              <w:spacing w:line="240" w:lineRule="auto"/>
              <w:jc w:val="center"/>
              <w:rPr>
                <w:lang w:eastAsia="en-CA"/>
              </w:rPr>
            </w:pPr>
            <w:r>
              <w:rPr>
                <w:lang w:eastAsia="en-CA"/>
              </w:rPr>
              <w:t>DECLINED Not authorized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A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7" w14:textId="77777777" w:rsidR="00280A1A" w:rsidRDefault="00280A1A">
            <w:pPr>
              <w:spacing w:line="240" w:lineRule="auto"/>
              <w:jc w:val="center"/>
              <w:rPr>
                <w:lang w:eastAsia="en-CA"/>
              </w:rPr>
            </w:pPr>
            <w:r>
              <w:rPr>
                <w:lang w:eastAsia="en-CA"/>
              </w:rPr>
              <w:t xml:space="preserve">  /  Call for Authorization</w:t>
            </w:r>
          </w:p>
        </w:tc>
      </w:tr>
      <w:tr w:rsidR="00280A1A" w14:paraId="7501E0A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9" w14:textId="77777777" w:rsidR="00280A1A" w:rsidRDefault="00280A1A">
            <w:pPr>
              <w:spacing w:line="240" w:lineRule="auto"/>
              <w:jc w:val="center"/>
              <w:rPr>
                <w:lang w:eastAsia="en-CA"/>
              </w:rPr>
            </w:pPr>
            <w:r>
              <w:rPr>
                <w:lang w:eastAsia="en-CA"/>
              </w:rPr>
              <w:t>486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AA" w14:textId="77777777" w:rsidR="00280A1A" w:rsidRDefault="00280A1A">
            <w:pPr>
              <w:spacing w:line="240" w:lineRule="auto"/>
              <w:jc w:val="center"/>
              <w:rPr>
                <w:lang w:eastAsia="en-CA"/>
              </w:rPr>
            </w:pPr>
            <w:r>
              <w:rPr>
                <w:lang w:eastAsia="en-CA"/>
              </w:rPr>
              <w:t>DECLINED CVV Cryptographic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A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D" w14:textId="77777777" w:rsidR="00280A1A" w:rsidRDefault="00280A1A">
            <w:pPr>
              <w:spacing w:line="240" w:lineRule="auto"/>
              <w:jc w:val="center"/>
              <w:rPr>
                <w:lang w:eastAsia="en-CA"/>
              </w:rPr>
            </w:pPr>
            <w:r>
              <w:rPr>
                <w:lang w:eastAsia="en-CA"/>
              </w:rPr>
              <w:t xml:space="preserve">  /  Rejected</w:t>
            </w:r>
          </w:p>
        </w:tc>
      </w:tr>
      <w:tr w:rsidR="00280A1A" w14:paraId="7501E0B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F" w14:textId="77777777" w:rsidR="00280A1A" w:rsidRDefault="00280A1A">
            <w:pPr>
              <w:spacing w:line="240" w:lineRule="auto"/>
              <w:jc w:val="center"/>
              <w:rPr>
                <w:lang w:eastAsia="en-CA"/>
              </w:rPr>
            </w:pPr>
            <w:r>
              <w:rPr>
                <w:lang w:eastAsia="en-CA"/>
              </w:rPr>
              <w:t>487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0"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3" w14:textId="77777777" w:rsidR="00280A1A" w:rsidRDefault="00280A1A">
            <w:pPr>
              <w:spacing w:line="240" w:lineRule="auto"/>
              <w:jc w:val="center"/>
              <w:rPr>
                <w:lang w:eastAsia="en-CA"/>
              </w:rPr>
            </w:pPr>
            <w:r>
              <w:rPr>
                <w:lang w:eastAsia="en-CA"/>
              </w:rPr>
              <w:t xml:space="preserve">  /  Rejected</w:t>
            </w:r>
          </w:p>
        </w:tc>
      </w:tr>
      <w:tr w:rsidR="00280A1A" w14:paraId="7501E0B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B5" w14:textId="77777777" w:rsidR="00280A1A" w:rsidRDefault="00280A1A">
            <w:pPr>
              <w:spacing w:line="240" w:lineRule="auto"/>
              <w:jc w:val="center"/>
              <w:rPr>
                <w:lang w:eastAsia="en-CA"/>
              </w:rPr>
            </w:pPr>
            <w:r>
              <w:rPr>
                <w:lang w:eastAsia="en-CA"/>
              </w:rPr>
              <w:lastRenderedPageBreak/>
              <w:t>489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6"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9" w14:textId="77777777" w:rsidR="00280A1A" w:rsidRDefault="00280A1A">
            <w:pPr>
              <w:spacing w:line="240" w:lineRule="auto"/>
              <w:jc w:val="center"/>
              <w:rPr>
                <w:lang w:eastAsia="en-CA"/>
              </w:rPr>
            </w:pPr>
            <w:r>
              <w:rPr>
                <w:lang w:eastAsia="en-CA"/>
              </w:rPr>
              <w:t xml:space="preserve">  /  Rejected</w:t>
            </w:r>
          </w:p>
        </w:tc>
      </w:tr>
      <w:tr w:rsidR="00280A1A" w14:paraId="7501E0C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BB" w14:textId="77777777" w:rsidR="00280A1A" w:rsidRDefault="00280A1A">
            <w:pPr>
              <w:spacing w:line="240" w:lineRule="auto"/>
              <w:jc w:val="center"/>
              <w:rPr>
                <w:lang w:eastAsia="en-CA"/>
              </w:rPr>
            </w:pPr>
            <w:r>
              <w:rPr>
                <w:lang w:eastAsia="en-CA"/>
              </w:rPr>
              <w:t>490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C"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F" w14:textId="77777777" w:rsidR="00280A1A" w:rsidRDefault="00280A1A">
            <w:pPr>
              <w:spacing w:line="240" w:lineRule="auto"/>
              <w:jc w:val="center"/>
              <w:rPr>
                <w:lang w:eastAsia="en-CA"/>
              </w:rPr>
            </w:pPr>
            <w:r>
              <w:rPr>
                <w:lang w:eastAsia="en-CA"/>
              </w:rPr>
              <w:t xml:space="preserve">  /  Rejected</w:t>
            </w:r>
          </w:p>
        </w:tc>
      </w:tr>
      <w:tr w:rsidR="00280A1A" w14:paraId="7501E0C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1" w14:textId="77777777" w:rsidR="00280A1A" w:rsidRDefault="00280A1A">
            <w:pPr>
              <w:spacing w:line="240" w:lineRule="auto"/>
              <w:jc w:val="center"/>
              <w:rPr>
                <w:lang w:eastAsia="en-CA"/>
              </w:rPr>
            </w:pPr>
            <w:r>
              <w:rPr>
                <w:lang w:eastAsia="en-CA"/>
              </w:rPr>
              <w:t>800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2" w14:textId="77777777" w:rsidR="00280A1A" w:rsidRDefault="00280A1A">
            <w:pPr>
              <w:spacing w:line="240" w:lineRule="auto"/>
              <w:jc w:val="center"/>
              <w:rPr>
                <w:lang w:eastAsia="en-CA"/>
              </w:rPr>
            </w:pPr>
            <w:r>
              <w:rPr>
                <w:lang w:eastAsia="en-CA"/>
              </w:rPr>
              <w:t>RE-TRY EDIT ERROR Bad format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C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C5" w14:textId="77777777" w:rsidR="00280A1A" w:rsidRDefault="00280A1A">
            <w:pPr>
              <w:spacing w:line="240" w:lineRule="auto"/>
              <w:jc w:val="center"/>
              <w:rPr>
                <w:lang w:eastAsia="en-CA"/>
              </w:rPr>
            </w:pPr>
            <w:r>
              <w:rPr>
                <w:lang w:eastAsia="en-CA"/>
              </w:rPr>
              <w:t xml:space="preserve">  /  Rejected</w:t>
            </w:r>
          </w:p>
        </w:tc>
      </w:tr>
      <w:tr w:rsidR="00280A1A" w14:paraId="7501E0C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7" w14:textId="77777777" w:rsidR="00280A1A" w:rsidRDefault="00280A1A">
            <w:pPr>
              <w:spacing w:line="240" w:lineRule="auto"/>
              <w:jc w:val="center"/>
              <w:rPr>
                <w:lang w:eastAsia="en-CA"/>
              </w:rPr>
            </w:pPr>
            <w:r>
              <w:rPr>
                <w:lang w:eastAsia="en-CA"/>
              </w:rPr>
              <w:t>801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8" w14:textId="77777777" w:rsidR="00280A1A" w:rsidRDefault="00280A1A">
            <w:pPr>
              <w:spacing w:line="240" w:lineRule="auto"/>
              <w:jc w:val="center"/>
              <w:rPr>
                <w:lang w:eastAsia="en-CA"/>
              </w:rPr>
            </w:pPr>
            <w:r>
              <w:rPr>
                <w:lang w:eastAsia="en-CA"/>
              </w:rPr>
              <w:t>RE-TRY EDIT ERROR Bad data</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C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CB" w14:textId="77777777" w:rsidR="00280A1A" w:rsidRDefault="00280A1A">
            <w:pPr>
              <w:spacing w:line="240" w:lineRule="auto"/>
              <w:jc w:val="center"/>
              <w:rPr>
                <w:lang w:eastAsia="en-CA"/>
              </w:rPr>
            </w:pPr>
            <w:r>
              <w:rPr>
                <w:lang w:eastAsia="en-CA"/>
              </w:rPr>
              <w:t xml:space="preserve">  /  Rejected</w:t>
            </w:r>
          </w:p>
        </w:tc>
      </w:tr>
      <w:tr w:rsidR="00280A1A" w14:paraId="7501E0D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D" w14:textId="77777777" w:rsidR="00280A1A" w:rsidRDefault="00280A1A">
            <w:pPr>
              <w:spacing w:line="240" w:lineRule="auto"/>
              <w:jc w:val="center"/>
              <w:rPr>
                <w:lang w:eastAsia="en-CA"/>
              </w:rPr>
            </w:pPr>
            <w:r>
              <w:rPr>
                <w:lang w:eastAsia="en-CA"/>
              </w:rPr>
              <w:t>802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E" w14:textId="77777777" w:rsidR="00280A1A" w:rsidRDefault="00280A1A">
            <w:pPr>
              <w:spacing w:line="240" w:lineRule="auto"/>
              <w:jc w:val="center"/>
              <w:rPr>
                <w:lang w:eastAsia="en-CA"/>
              </w:rPr>
            </w:pPr>
            <w:r>
              <w:rPr>
                <w:lang w:eastAsia="en-CA"/>
              </w:rPr>
              <w:t>INVALID CLERK ID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1" w14:textId="77777777" w:rsidR="00280A1A" w:rsidRDefault="00280A1A">
            <w:pPr>
              <w:spacing w:line="240" w:lineRule="auto"/>
              <w:jc w:val="center"/>
              <w:rPr>
                <w:lang w:eastAsia="en-CA"/>
              </w:rPr>
            </w:pPr>
            <w:r>
              <w:rPr>
                <w:lang w:eastAsia="en-CA"/>
              </w:rPr>
              <w:t xml:space="preserve">  /  Rejected</w:t>
            </w:r>
          </w:p>
        </w:tc>
      </w:tr>
      <w:tr w:rsidR="00280A1A" w14:paraId="7501E0D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3" w14:textId="77777777" w:rsidR="00280A1A" w:rsidRDefault="00280A1A">
            <w:pPr>
              <w:spacing w:line="240" w:lineRule="auto"/>
              <w:jc w:val="center"/>
              <w:rPr>
                <w:lang w:eastAsia="en-CA"/>
              </w:rPr>
            </w:pPr>
            <w:r>
              <w:rPr>
                <w:lang w:eastAsia="en-CA"/>
              </w:rPr>
              <w:t>809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D4" w14:textId="77777777" w:rsidR="00280A1A" w:rsidRDefault="00280A1A">
            <w:pPr>
              <w:spacing w:line="240" w:lineRule="auto"/>
              <w:jc w:val="center"/>
              <w:rPr>
                <w:lang w:eastAsia="en-CA"/>
              </w:rPr>
            </w:pPr>
            <w:r>
              <w:rPr>
                <w:lang w:eastAsia="en-CA"/>
              </w:rPr>
              <w:t>RE-TRY TRANS NOT PERMITTED Bad close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D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7" w14:textId="77777777" w:rsidR="00280A1A" w:rsidRDefault="00280A1A">
            <w:pPr>
              <w:spacing w:line="240" w:lineRule="auto"/>
              <w:jc w:val="center"/>
              <w:rPr>
                <w:lang w:eastAsia="en-CA"/>
              </w:rPr>
            </w:pPr>
            <w:r>
              <w:rPr>
                <w:lang w:eastAsia="en-CA"/>
              </w:rPr>
              <w:t xml:space="preserve">  /  Rejected</w:t>
            </w:r>
          </w:p>
        </w:tc>
      </w:tr>
      <w:tr w:rsidR="00280A1A" w14:paraId="7501E0D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9" w14:textId="77777777" w:rsidR="00280A1A" w:rsidRDefault="00280A1A">
            <w:pPr>
              <w:spacing w:line="240" w:lineRule="auto"/>
              <w:jc w:val="center"/>
              <w:rPr>
                <w:lang w:eastAsia="en-CA"/>
              </w:rPr>
            </w:pPr>
            <w:r>
              <w:rPr>
                <w:lang w:eastAsia="en-CA"/>
              </w:rPr>
              <w:t>810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DA" w14:textId="77777777" w:rsidR="00280A1A" w:rsidRDefault="00280A1A">
            <w:pPr>
              <w:spacing w:line="240" w:lineRule="auto"/>
              <w:jc w:val="center"/>
              <w:rPr>
                <w:lang w:eastAsia="en-CA"/>
              </w:rPr>
            </w:pPr>
            <w:r>
              <w:rPr>
                <w:lang w:eastAsia="en-CA"/>
              </w:rPr>
              <w:t>RE-TRY SYSTEM TIMEOUT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D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D" w14:textId="77777777" w:rsidR="00280A1A" w:rsidRDefault="00280A1A">
            <w:pPr>
              <w:spacing w:line="240" w:lineRule="auto"/>
              <w:jc w:val="center"/>
              <w:rPr>
                <w:lang w:eastAsia="en-CA"/>
              </w:rPr>
            </w:pPr>
            <w:r>
              <w:rPr>
                <w:lang w:eastAsia="en-CA"/>
              </w:rPr>
              <w:t xml:space="preserve">  /  Call for Authorization</w:t>
            </w:r>
          </w:p>
        </w:tc>
      </w:tr>
      <w:tr w:rsidR="00280A1A" w14:paraId="7501E0E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F" w14:textId="77777777" w:rsidR="00280A1A" w:rsidRDefault="00280A1A">
            <w:pPr>
              <w:spacing w:line="240" w:lineRule="auto"/>
              <w:jc w:val="center"/>
              <w:rPr>
                <w:lang w:eastAsia="en-CA"/>
              </w:rPr>
            </w:pPr>
            <w:r>
              <w:rPr>
                <w:lang w:eastAsia="en-CA"/>
              </w:rPr>
              <w:t>811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0" w14:textId="77777777" w:rsidR="00280A1A" w:rsidRDefault="00280A1A">
            <w:pPr>
              <w:spacing w:line="240" w:lineRule="auto"/>
              <w:jc w:val="center"/>
              <w:rPr>
                <w:lang w:eastAsia="en-CA"/>
              </w:rPr>
            </w:pPr>
            <w:r>
              <w:rPr>
                <w:lang w:eastAsia="en-CA"/>
              </w:rPr>
              <w:t>RE-TRY SYSTEM PROBLEM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3" w14:textId="77777777" w:rsidR="00280A1A" w:rsidRDefault="00280A1A">
            <w:pPr>
              <w:spacing w:line="240" w:lineRule="auto"/>
              <w:jc w:val="center"/>
              <w:rPr>
                <w:lang w:eastAsia="en-CA"/>
              </w:rPr>
            </w:pPr>
            <w:r>
              <w:rPr>
                <w:lang w:eastAsia="en-CA"/>
              </w:rPr>
              <w:t xml:space="preserve">  /  Call for Authorization</w:t>
            </w:r>
          </w:p>
        </w:tc>
      </w:tr>
      <w:tr w:rsidR="00280A1A" w14:paraId="7501E0E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E5" w14:textId="77777777" w:rsidR="00280A1A" w:rsidRDefault="00280A1A">
            <w:pPr>
              <w:spacing w:line="240" w:lineRule="auto"/>
              <w:jc w:val="center"/>
              <w:rPr>
                <w:lang w:eastAsia="en-CA"/>
              </w:rPr>
            </w:pPr>
            <w:r>
              <w:rPr>
                <w:lang w:eastAsia="en-CA"/>
              </w:rPr>
              <w:t>821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6" w14:textId="77777777" w:rsidR="00280A1A" w:rsidRDefault="00280A1A">
            <w:pPr>
              <w:spacing w:line="240" w:lineRule="auto"/>
              <w:jc w:val="center"/>
              <w:rPr>
                <w:lang w:eastAsia="en-CA"/>
              </w:rPr>
            </w:pPr>
            <w:r>
              <w:rPr>
                <w:lang w:eastAsia="en-CA"/>
              </w:rPr>
              <w:t>RE-TRY EDIT ERROR Bad response length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9" w14:textId="77777777" w:rsidR="00280A1A" w:rsidRDefault="00280A1A">
            <w:pPr>
              <w:spacing w:line="240" w:lineRule="auto"/>
              <w:jc w:val="center"/>
              <w:rPr>
                <w:lang w:eastAsia="en-CA"/>
              </w:rPr>
            </w:pPr>
            <w:r>
              <w:rPr>
                <w:lang w:eastAsia="en-CA"/>
              </w:rPr>
              <w:t xml:space="preserve">  /  Rejected</w:t>
            </w:r>
          </w:p>
        </w:tc>
      </w:tr>
      <w:tr w:rsidR="00280A1A" w14:paraId="7501E0F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EB" w14:textId="77777777" w:rsidR="00280A1A" w:rsidRPr="0016745D" w:rsidRDefault="00280A1A">
            <w:pPr>
              <w:spacing w:line="240" w:lineRule="auto"/>
              <w:jc w:val="center"/>
              <w:rPr>
                <w:lang w:eastAsia="en-CA"/>
              </w:rPr>
            </w:pPr>
            <w:r w:rsidRPr="0016745D">
              <w:rPr>
                <w:lang w:eastAsia="en-CA"/>
              </w:rPr>
              <w:t>877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C" w14:textId="77777777" w:rsidR="00280A1A" w:rsidRPr="0016745D" w:rsidRDefault="00280A1A">
            <w:pPr>
              <w:spacing w:line="240" w:lineRule="auto"/>
              <w:jc w:val="center"/>
              <w:rPr>
                <w:lang w:eastAsia="en-CA"/>
              </w:rPr>
            </w:pPr>
            <w:r w:rsidRPr="0016745D">
              <w:rPr>
                <w:lang w:eastAsia="en-CA"/>
              </w:rPr>
              <w:t>RE-TRY EDIT ERROR Invalid PIN block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F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1" w14:textId="77777777" w:rsidR="00280A1A" w:rsidRPr="0016745D" w:rsidRDefault="00280A1A">
            <w:pPr>
              <w:spacing w:line="240" w:lineRule="auto"/>
              <w:jc w:val="center"/>
              <w:rPr>
                <w:lang w:eastAsia="en-CA"/>
              </w:rPr>
            </w:pPr>
            <w:r w:rsidRPr="0016745D">
              <w:rPr>
                <w:lang w:eastAsia="en-CA"/>
              </w:rPr>
              <w:t>878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2" w14:textId="77777777" w:rsidR="00280A1A" w:rsidRPr="0016745D" w:rsidRDefault="00280A1A">
            <w:pPr>
              <w:spacing w:line="240" w:lineRule="auto"/>
              <w:jc w:val="center"/>
              <w:rPr>
                <w:lang w:eastAsia="en-CA"/>
              </w:rPr>
            </w:pPr>
            <w:r w:rsidRPr="0016745D">
              <w:rPr>
                <w:lang w:eastAsia="en-CA"/>
              </w:rPr>
              <w:t>RE-TRY PIN ERROR PIN length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F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F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F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7" w14:textId="77777777" w:rsidR="00280A1A" w:rsidRPr="0016745D" w:rsidRDefault="00280A1A">
            <w:pPr>
              <w:spacing w:line="240" w:lineRule="auto"/>
              <w:jc w:val="center"/>
              <w:rPr>
                <w:lang w:eastAsia="en-CA"/>
              </w:rPr>
            </w:pPr>
            <w:r w:rsidRPr="0016745D">
              <w:rPr>
                <w:lang w:eastAsia="en-CA"/>
              </w:rPr>
              <w:t>889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8" w14:textId="77777777" w:rsidR="00280A1A" w:rsidRPr="0016745D" w:rsidRDefault="00280A1A">
            <w:pPr>
              <w:spacing w:line="240" w:lineRule="auto"/>
              <w:jc w:val="center"/>
              <w:rPr>
                <w:lang w:eastAsia="en-CA"/>
              </w:rPr>
            </w:pPr>
            <w:r w:rsidRPr="0016745D">
              <w:rPr>
                <w:lang w:eastAsia="en-CA"/>
              </w:rPr>
              <w:t>RE-TRY EDIT ERROR MAC key sync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F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F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0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D" w14:textId="77777777" w:rsidR="00280A1A" w:rsidRPr="0016745D" w:rsidRDefault="00280A1A">
            <w:pPr>
              <w:spacing w:line="240" w:lineRule="auto"/>
              <w:jc w:val="center"/>
              <w:rPr>
                <w:lang w:eastAsia="en-CA"/>
              </w:rPr>
            </w:pPr>
            <w:r w:rsidRPr="0016745D">
              <w:rPr>
                <w:lang w:eastAsia="en-CA"/>
              </w:rPr>
              <w:t>898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E" w14:textId="77777777" w:rsidR="00280A1A" w:rsidRPr="0016745D" w:rsidRDefault="00280A1A">
            <w:pPr>
              <w:spacing w:line="240" w:lineRule="auto"/>
              <w:jc w:val="center"/>
              <w:rPr>
                <w:lang w:eastAsia="en-CA"/>
              </w:rPr>
            </w:pPr>
            <w:r w:rsidRPr="0016745D">
              <w:rPr>
                <w:lang w:eastAsia="en-CA"/>
              </w:rPr>
              <w:t>RE-TRY EDIT ERROR Bad MAC value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F"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1"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0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3" w14:textId="77777777" w:rsidR="00280A1A" w:rsidRDefault="00280A1A">
            <w:pPr>
              <w:spacing w:line="240" w:lineRule="auto"/>
              <w:jc w:val="center"/>
              <w:rPr>
                <w:lang w:eastAsia="en-CA"/>
              </w:rPr>
            </w:pPr>
            <w:r>
              <w:rPr>
                <w:lang w:eastAsia="en-CA"/>
              </w:rPr>
              <w:t>899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04" w14:textId="77777777" w:rsidR="00280A1A" w:rsidRDefault="00280A1A">
            <w:pPr>
              <w:spacing w:line="240" w:lineRule="auto"/>
              <w:jc w:val="center"/>
              <w:rPr>
                <w:lang w:eastAsia="en-CA"/>
              </w:rPr>
            </w:pPr>
            <w:r>
              <w:rPr>
                <w:lang w:eastAsia="en-CA"/>
              </w:rPr>
              <w:t>RESEND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0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7" w14:textId="77777777" w:rsidR="00280A1A" w:rsidRDefault="00280A1A">
            <w:pPr>
              <w:spacing w:line="240" w:lineRule="auto"/>
              <w:jc w:val="center"/>
              <w:rPr>
                <w:lang w:eastAsia="en-CA"/>
              </w:rPr>
            </w:pPr>
            <w:r>
              <w:rPr>
                <w:lang w:eastAsia="en-CA"/>
              </w:rPr>
              <w:t xml:space="preserve">  /  Rejected</w:t>
            </w:r>
          </w:p>
        </w:tc>
      </w:tr>
      <w:tr w:rsidR="00280A1A" w14:paraId="7501E10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9" w14:textId="77777777" w:rsidR="00280A1A" w:rsidRDefault="00280A1A">
            <w:pPr>
              <w:spacing w:line="240" w:lineRule="auto"/>
              <w:jc w:val="center"/>
              <w:rPr>
                <w:lang w:eastAsia="en-CA"/>
              </w:rPr>
            </w:pPr>
            <w:r>
              <w:rPr>
                <w:lang w:eastAsia="en-CA"/>
              </w:rPr>
              <w:t>900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0A" w14:textId="77777777" w:rsidR="00280A1A" w:rsidRDefault="00280A1A">
            <w:pPr>
              <w:spacing w:line="240" w:lineRule="auto"/>
              <w:jc w:val="center"/>
              <w:rPr>
                <w:lang w:eastAsia="en-CA"/>
              </w:rPr>
            </w:pPr>
            <w:r>
              <w:rPr>
                <w:lang w:eastAsia="en-CA"/>
              </w:rPr>
              <w:t>EXCESS PIN TRIES</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0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D" w14:textId="77777777" w:rsidR="00280A1A" w:rsidRDefault="00280A1A">
            <w:pPr>
              <w:spacing w:line="240" w:lineRule="auto"/>
              <w:jc w:val="center"/>
              <w:rPr>
                <w:lang w:eastAsia="en-CA"/>
              </w:rPr>
            </w:pPr>
            <w:r>
              <w:rPr>
                <w:lang w:eastAsia="en-CA"/>
              </w:rPr>
              <w:t xml:space="preserve">  /  Rejected</w:t>
            </w:r>
          </w:p>
        </w:tc>
      </w:tr>
      <w:tr w:rsidR="00280A1A" w14:paraId="7501E114" w14:textId="77777777" w:rsidTr="004F1BE7">
        <w:trPr>
          <w:trHeight w:val="43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F" w14:textId="77777777" w:rsidR="00280A1A" w:rsidRDefault="00280A1A">
            <w:pPr>
              <w:spacing w:line="240" w:lineRule="auto"/>
              <w:jc w:val="center"/>
              <w:rPr>
                <w:lang w:eastAsia="en-CA"/>
              </w:rPr>
            </w:pPr>
            <w:r>
              <w:rPr>
                <w:lang w:eastAsia="en-CA"/>
              </w:rPr>
              <w:t>901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0" w14:textId="77777777" w:rsidR="00280A1A" w:rsidRDefault="00280A1A">
            <w:pPr>
              <w:spacing w:line="240" w:lineRule="auto"/>
              <w:jc w:val="center"/>
              <w:rPr>
                <w:lang w:eastAsia="en-CA"/>
              </w:rPr>
            </w:pPr>
            <w:r>
              <w:rPr>
                <w:lang w:eastAsia="en-CA"/>
              </w:rPr>
              <w:t>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1"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3"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11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15" w14:textId="77777777" w:rsidR="00280A1A" w:rsidRPr="0016745D" w:rsidRDefault="00280A1A">
            <w:pPr>
              <w:spacing w:line="240" w:lineRule="auto"/>
              <w:jc w:val="center"/>
              <w:rPr>
                <w:lang w:eastAsia="en-CA"/>
              </w:rPr>
            </w:pPr>
            <w:r w:rsidRPr="0016745D">
              <w:rPr>
                <w:lang w:eastAsia="en-CA"/>
              </w:rPr>
              <w:t>902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6" w14:textId="77777777" w:rsidR="00280A1A" w:rsidRPr="0016745D" w:rsidRDefault="00280A1A">
            <w:pPr>
              <w:spacing w:line="240" w:lineRule="auto"/>
              <w:jc w:val="center"/>
              <w:rPr>
                <w:lang w:eastAsia="en-CA"/>
              </w:rPr>
            </w:pPr>
            <w:r w:rsidRPr="0016745D">
              <w:rPr>
                <w:lang w:eastAsia="en-CA"/>
              </w:rPr>
              <w:t xml:space="preserve">CARD RESTRICTED NEG </w:t>
            </w:r>
            <w:r w:rsidRPr="0016745D">
              <w:rPr>
                <w:lang w:eastAsia="en-CA"/>
              </w:rPr>
              <w:lastRenderedPageBreak/>
              <w:t>Capture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7" w14:textId="77777777" w:rsidR="00280A1A" w:rsidRPr="0016745D" w:rsidRDefault="00280A1A">
            <w:pPr>
              <w:spacing w:line="240" w:lineRule="auto"/>
              <w:jc w:val="center"/>
              <w:rPr>
                <w:lang w:eastAsia="en-CA"/>
              </w:rPr>
            </w:pPr>
            <w:r w:rsidRPr="0016745D">
              <w:rPr>
                <w:lang w:eastAsia="en-CA"/>
              </w:rPr>
              <w:lastRenderedPageBreak/>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9"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2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1B" w14:textId="77777777" w:rsidR="00280A1A" w:rsidRPr="0016745D" w:rsidRDefault="00280A1A">
            <w:pPr>
              <w:spacing w:line="240" w:lineRule="auto"/>
              <w:jc w:val="center"/>
              <w:rPr>
                <w:lang w:eastAsia="en-CA"/>
              </w:rPr>
            </w:pPr>
            <w:r w:rsidRPr="0016745D">
              <w:rPr>
                <w:lang w:eastAsia="en-CA"/>
              </w:rPr>
              <w:lastRenderedPageBreak/>
              <w:t>903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C" w14:textId="77777777" w:rsidR="00280A1A" w:rsidRPr="0016745D" w:rsidRDefault="00280A1A">
            <w:pPr>
              <w:spacing w:line="240" w:lineRule="auto"/>
              <w:jc w:val="center"/>
              <w:rPr>
                <w:lang w:eastAsia="en-CA"/>
              </w:rPr>
            </w:pPr>
            <w:r w:rsidRPr="0016745D">
              <w:rPr>
                <w:lang w:eastAsia="en-CA"/>
              </w:rPr>
              <w:t>CARD RESTRICTED CAF Status 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2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1" w14:textId="77777777" w:rsidR="00280A1A" w:rsidRPr="0016745D" w:rsidRDefault="00280A1A">
            <w:pPr>
              <w:spacing w:line="240" w:lineRule="auto"/>
              <w:jc w:val="center"/>
              <w:rPr>
                <w:lang w:eastAsia="en-CA"/>
              </w:rPr>
            </w:pPr>
            <w:r w:rsidRPr="0016745D">
              <w:rPr>
                <w:lang w:eastAsia="en-CA"/>
              </w:rPr>
              <w:t>904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2" w14:textId="77777777" w:rsidR="00280A1A" w:rsidRPr="0016745D" w:rsidRDefault="00280A1A">
            <w:pPr>
              <w:spacing w:line="240" w:lineRule="auto"/>
              <w:jc w:val="center"/>
              <w:rPr>
                <w:lang w:eastAsia="en-CA"/>
              </w:rPr>
            </w:pPr>
            <w:r w:rsidRPr="0016745D">
              <w:rPr>
                <w:lang w:eastAsia="en-CA"/>
              </w:rPr>
              <w:t>INVALID AMOUNT Advance &lt; Minimum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3"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2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25"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E12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7" w14:textId="77777777" w:rsidR="00280A1A" w:rsidRPr="0016745D" w:rsidRDefault="00280A1A">
            <w:pPr>
              <w:spacing w:line="240" w:lineRule="auto"/>
              <w:jc w:val="center"/>
              <w:rPr>
                <w:lang w:eastAsia="en-CA"/>
              </w:rPr>
            </w:pPr>
            <w:r w:rsidRPr="0016745D">
              <w:rPr>
                <w:lang w:eastAsia="en-CA"/>
              </w:rPr>
              <w:t>905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8" w14:textId="77777777" w:rsidR="00280A1A" w:rsidRPr="0016745D" w:rsidRDefault="00280A1A">
            <w:pPr>
              <w:spacing w:line="240" w:lineRule="auto"/>
              <w:jc w:val="center"/>
              <w:rPr>
                <w:lang w:eastAsia="en-CA"/>
              </w:rPr>
            </w:pPr>
            <w:r w:rsidRPr="0016745D">
              <w:rPr>
                <w:lang w:eastAsia="en-CA"/>
              </w:rPr>
              <w:t>MAX USE EXCEEDED Num Times Used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2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2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D" w14:textId="77777777" w:rsidR="00280A1A" w:rsidRPr="0016745D" w:rsidRDefault="00280A1A">
            <w:pPr>
              <w:spacing w:line="240" w:lineRule="auto"/>
              <w:jc w:val="center"/>
              <w:rPr>
                <w:lang w:eastAsia="en-CA"/>
              </w:rPr>
            </w:pPr>
            <w:r w:rsidRPr="0016745D">
              <w:rPr>
                <w:lang w:eastAsia="en-CA"/>
              </w:rPr>
              <w:t>906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E" w14:textId="77777777" w:rsidR="00280A1A" w:rsidRPr="0016745D" w:rsidRDefault="00280A1A">
            <w:pPr>
              <w:spacing w:line="240" w:lineRule="auto"/>
              <w:jc w:val="center"/>
              <w:rPr>
                <w:lang w:eastAsia="en-CA"/>
              </w:rPr>
            </w:pPr>
            <w:r w:rsidRPr="0016745D">
              <w:rPr>
                <w:lang w:eastAsia="en-CA"/>
              </w:rPr>
              <w:t>ACCOUNT PROBLEM Delinquent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F"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1"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3" w14:textId="77777777" w:rsidR="00280A1A" w:rsidRPr="0016745D" w:rsidRDefault="00280A1A">
            <w:pPr>
              <w:spacing w:line="240" w:lineRule="auto"/>
              <w:jc w:val="center"/>
              <w:rPr>
                <w:lang w:eastAsia="en-CA"/>
              </w:rPr>
            </w:pPr>
            <w:r w:rsidRPr="0016745D">
              <w:rPr>
                <w:lang w:eastAsia="en-CA"/>
              </w:rPr>
              <w:t>907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34" w14:textId="77777777" w:rsidR="00280A1A" w:rsidRPr="0016745D" w:rsidRDefault="00280A1A">
            <w:pPr>
              <w:spacing w:line="240" w:lineRule="auto"/>
              <w:jc w:val="center"/>
              <w:rPr>
                <w:lang w:eastAsia="en-CA"/>
              </w:rPr>
            </w:pPr>
            <w:r w:rsidRPr="0016745D">
              <w:rPr>
                <w:lang w:eastAsia="en-CA"/>
              </w:rPr>
              <w:t>EXCEEDS LIMIT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3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9" w14:textId="77777777" w:rsidR="00280A1A" w:rsidRPr="0016745D" w:rsidRDefault="00280A1A">
            <w:pPr>
              <w:spacing w:line="240" w:lineRule="auto"/>
              <w:jc w:val="center"/>
              <w:rPr>
                <w:lang w:eastAsia="en-CA"/>
              </w:rPr>
            </w:pPr>
            <w:r w:rsidRPr="0016745D">
              <w:rPr>
                <w:lang w:eastAsia="en-CA"/>
              </w:rPr>
              <w:t>908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3A" w14:textId="77777777" w:rsidR="00280A1A" w:rsidRPr="0016745D" w:rsidRDefault="00280A1A">
            <w:pPr>
              <w:spacing w:line="240" w:lineRule="auto"/>
              <w:jc w:val="center"/>
              <w:rPr>
                <w:lang w:eastAsia="en-CA"/>
              </w:rPr>
            </w:pPr>
            <w:r w:rsidRPr="0016745D">
              <w:rPr>
                <w:lang w:eastAsia="en-CA"/>
              </w:rPr>
              <w:t>INVALID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3B"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D"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E14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F" w14:textId="77777777" w:rsidR="00280A1A" w:rsidRPr="0016745D" w:rsidRDefault="00280A1A">
            <w:pPr>
              <w:spacing w:line="240" w:lineRule="auto"/>
              <w:jc w:val="center"/>
              <w:rPr>
                <w:lang w:eastAsia="en-CA"/>
              </w:rPr>
            </w:pPr>
            <w:r w:rsidRPr="0016745D">
              <w:rPr>
                <w:lang w:eastAsia="en-CA"/>
              </w:rPr>
              <w:t>909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0" w14:textId="77777777" w:rsidR="00280A1A" w:rsidRPr="0016745D" w:rsidRDefault="00280A1A">
            <w:pPr>
              <w:spacing w:line="240" w:lineRule="auto"/>
              <w:jc w:val="center"/>
              <w:rPr>
                <w:lang w:eastAsia="en-CA"/>
              </w:rPr>
            </w:pPr>
            <w:r w:rsidRPr="0016745D">
              <w:rPr>
                <w:lang w:eastAsia="en-CA"/>
              </w:rPr>
              <w:t>CARD RESTRICTED Capture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1" w14:textId="77777777" w:rsidR="00280A1A" w:rsidRPr="0016745D" w:rsidRDefault="00280A1A">
            <w:pPr>
              <w:spacing w:line="240" w:lineRule="auto"/>
              <w:jc w:val="center"/>
              <w:rPr>
                <w:lang w:eastAsia="en-CA"/>
              </w:rPr>
            </w:pPr>
            <w:r w:rsidRPr="0016745D">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2"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3" w14:textId="77777777" w:rsidR="00280A1A" w:rsidRPr="0016745D" w:rsidRDefault="00280A1A">
            <w:pPr>
              <w:spacing w:line="240" w:lineRule="auto"/>
              <w:jc w:val="center"/>
              <w:rPr>
                <w:lang w:eastAsia="en-CA"/>
              </w:rPr>
            </w:pPr>
            <w:r w:rsidRPr="0016745D">
              <w:rPr>
                <w:lang w:eastAsia="en-CA"/>
              </w:rPr>
              <w:t>Invalid Expiry Date or Card Expired  /  Rejected</w:t>
            </w:r>
          </w:p>
        </w:tc>
      </w:tr>
      <w:tr w:rsidR="00280A1A" w14:paraId="7501E14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45" w14:textId="77777777" w:rsidR="00280A1A" w:rsidRPr="0016745D" w:rsidRDefault="00280A1A">
            <w:pPr>
              <w:spacing w:line="240" w:lineRule="auto"/>
              <w:jc w:val="center"/>
              <w:rPr>
                <w:lang w:eastAsia="en-CA"/>
              </w:rPr>
            </w:pPr>
            <w:r w:rsidRPr="0016745D">
              <w:rPr>
                <w:lang w:eastAsia="en-CA"/>
              </w:rPr>
              <w:t>960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6" w14:textId="77777777" w:rsidR="00280A1A" w:rsidRPr="0016745D" w:rsidRDefault="00280A1A">
            <w:pPr>
              <w:spacing w:line="240" w:lineRule="auto"/>
              <w:jc w:val="center"/>
              <w:rPr>
                <w:lang w:eastAsia="en-CA"/>
              </w:rPr>
            </w:pPr>
            <w:r w:rsidRPr="0016745D">
              <w:rPr>
                <w:lang w:eastAsia="en-CA"/>
              </w:rPr>
              <w:t>Initialization failure - merchant number mismatch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7" w14:textId="77777777" w:rsidR="00280A1A" w:rsidRPr="0016745D" w:rsidRDefault="00280A1A">
            <w:pPr>
              <w:spacing w:line="240" w:lineRule="auto"/>
              <w:jc w:val="center"/>
              <w:rPr>
                <w:lang w:eastAsia="en-CA"/>
              </w:rPr>
            </w:pPr>
            <w:r w:rsidRPr="0016745D">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9" w14:textId="77777777" w:rsidR="00280A1A" w:rsidRPr="0016745D" w:rsidRDefault="00280A1A">
            <w:pPr>
              <w:spacing w:line="240" w:lineRule="auto"/>
              <w:jc w:val="center"/>
              <w:rPr>
                <w:lang w:eastAsia="en-CA"/>
              </w:rPr>
            </w:pPr>
            <w:r w:rsidRPr="0016745D">
              <w:rPr>
                <w:lang w:eastAsia="en-CA"/>
              </w:rPr>
              <w:t>Invalid Merchant  /  Rejected</w:t>
            </w:r>
          </w:p>
        </w:tc>
      </w:tr>
      <w:tr w:rsidR="00280A1A" w14:paraId="7501E15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4B" w14:textId="77777777" w:rsidR="00280A1A" w:rsidRPr="0016745D" w:rsidRDefault="00280A1A">
            <w:pPr>
              <w:spacing w:line="240" w:lineRule="auto"/>
              <w:jc w:val="center"/>
              <w:rPr>
                <w:lang w:eastAsia="en-CA"/>
              </w:rPr>
            </w:pPr>
            <w:r w:rsidRPr="0016745D">
              <w:rPr>
                <w:lang w:eastAsia="en-CA"/>
              </w:rPr>
              <w:t>961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C" w14:textId="77777777" w:rsidR="00280A1A" w:rsidRPr="0016745D" w:rsidRDefault="00280A1A">
            <w:pPr>
              <w:spacing w:line="240" w:lineRule="auto"/>
              <w:jc w:val="center"/>
              <w:rPr>
                <w:lang w:eastAsia="en-CA"/>
              </w:rPr>
            </w:pPr>
            <w:r w:rsidRPr="0016745D">
              <w:rPr>
                <w:lang w:eastAsia="en-CA"/>
              </w:rPr>
              <w:t>Initialization failure - pinpad mismatch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5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1" w14:textId="77777777" w:rsidR="00280A1A" w:rsidRPr="0016745D" w:rsidRDefault="00280A1A">
            <w:pPr>
              <w:spacing w:line="240" w:lineRule="auto"/>
              <w:jc w:val="center"/>
              <w:rPr>
                <w:lang w:eastAsia="en-CA"/>
              </w:rPr>
            </w:pPr>
            <w:r w:rsidRPr="0016745D">
              <w:rPr>
                <w:lang w:eastAsia="en-CA"/>
              </w:rPr>
              <w:t>963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2" w14:textId="77777777" w:rsidR="00280A1A" w:rsidRPr="0016745D" w:rsidRDefault="00280A1A">
            <w:pPr>
              <w:spacing w:line="240" w:lineRule="auto"/>
              <w:jc w:val="center"/>
              <w:rPr>
                <w:lang w:eastAsia="en-CA"/>
              </w:rPr>
            </w:pPr>
            <w:r w:rsidRPr="0016745D">
              <w:rPr>
                <w:lang w:eastAsia="en-CA"/>
              </w:rPr>
              <w:t>NO MATCH ON POLL CODE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5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5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5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7" w14:textId="77777777" w:rsidR="00280A1A" w:rsidRPr="0016745D" w:rsidRDefault="00280A1A">
            <w:pPr>
              <w:spacing w:line="240" w:lineRule="auto"/>
              <w:jc w:val="center"/>
              <w:rPr>
                <w:lang w:eastAsia="en-CA"/>
              </w:rPr>
            </w:pPr>
            <w:r w:rsidRPr="0016745D">
              <w:rPr>
                <w:lang w:eastAsia="en-CA"/>
              </w:rPr>
              <w:t>964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8" w14:textId="77777777" w:rsidR="00280A1A" w:rsidRPr="0016745D" w:rsidRDefault="00280A1A">
            <w:pPr>
              <w:spacing w:line="240" w:lineRule="auto"/>
              <w:jc w:val="center"/>
              <w:rPr>
                <w:lang w:eastAsia="en-CA"/>
              </w:rPr>
            </w:pPr>
            <w:r w:rsidRPr="0016745D">
              <w:rPr>
                <w:lang w:eastAsia="en-CA"/>
              </w:rPr>
              <w:t>NO MATCH ON CONCENTRATOR ID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5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5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6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D" w14:textId="77777777" w:rsidR="00280A1A" w:rsidRPr="0016745D" w:rsidRDefault="00280A1A">
            <w:pPr>
              <w:spacing w:line="240" w:lineRule="auto"/>
              <w:jc w:val="center"/>
              <w:rPr>
                <w:lang w:eastAsia="en-CA"/>
              </w:rPr>
            </w:pPr>
            <w:r w:rsidRPr="0016745D">
              <w:rPr>
                <w:lang w:eastAsia="en-CA"/>
              </w:rPr>
              <w:t>965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E" w14:textId="77777777" w:rsidR="00280A1A" w:rsidRPr="0016745D" w:rsidRDefault="00280A1A">
            <w:pPr>
              <w:spacing w:line="240" w:lineRule="auto"/>
              <w:jc w:val="center"/>
              <w:rPr>
                <w:lang w:eastAsia="en-CA"/>
              </w:rPr>
            </w:pPr>
            <w:r w:rsidRPr="0016745D">
              <w:rPr>
                <w:lang w:eastAsia="en-CA"/>
              </w:rPr>
              <w:t>INVALID MERCHANT NUMBER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F" w14:textId="77777777" w:rsidR="00280A1A" w:rsidRPr="0016745D" w:rsidRDefault="00280A1A">
            <w:pPr>
              <w:spacing w:line="240" w:lineRule="auto"/>
              <w:jc w:val="center"/>
              <w:rPr>
                <w:lang w:eastAsia="en-CA"/>
              </w:rPr>
            </w:pPr>
            <w:r w:rsidRPr="0016745D">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1" w14:textId="77777777" w:rsidR="00280A1A" w:rsidRPr="0016745D" w:rsidRDefault="00280A1A">
            <w:pPr>
              <w:spacing w:line="240" w:lineRule="auto"/>
              <w:jc w:val="center"/>
              <w:rPr>
                <w:lang w:eastAsia="en-CA"/>
              </w:rPr>
            </w:pPr>
            <w:r w:rsidRPr="0016745D">
              <w:rPr>
                <w:lang w:eastAsia="en-CA"/>
              </w:rPr>
              <w:t>Invalid Merchant  /  Rejected</w:t>
            </w:r>
          </w:p>
        </w:tc>
      </w:tr>
      <w:tr w:rsidR="00280A1A" w14:paraId="7501E16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63" w14:textId="77777777" w:rsidR="00280A1A" w:rsidRPr="0016745D" w:rsidRDefault="00280A1A">
            <w:pPr>
              <w:spacing w:line="240" w:lineRule="auto"/>
              <w:jc w:val="center"/>
              <w:rPr>
                <w:lang w:eastAsia="en-CA"/>
              </w:rPr>
            </w:pPr>
            <w:r w:rsidRPr="0016745D">
              <w:rPr>
                <w:lang w:eastAsia="en-CA"/>
              </w:rPr>
              <w:t>966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64" w14:textId="77777777" w:rsidR="00280A1A" w:rsidRPr="0016745D" w:rsidRDefault="00280A1A">
            <w:pPr>
              <w:spacing w:line="240" w:lineRule="auto"/>
              <w:jc w:val="center"/>
              <w:rPr>
                <w:lang w:eastAsia="en-CA"/>
              </w:rPr>
            </w:pPr>
            <w:r w:rsidRPr="0016745D">
              <w:rPr>
                <w:lang w:eastAsia="en-CA"/>
              </w:rPr>
              <w:t>DUPLICATE TERMINAL NAME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6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6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69" w14:textId="77777777" w:rsidR="00280A1A" w:rsidRPr="0016745D" w:rsidRDefault="00280A1A">
            <w:pPr>
              <w:spacing w:line="240" w:lineRule="auto"/>
              <w:jc w:val="center"/>
              <w:rPr>
                <w:lang w:eastAsia="en-CA"/>
              </w:rPr>
            </w:pPr>
            <w:r w:rsidRPr="0016745D">
              <w:rPr>
                <w:lang w:eastAsia="en-CA"/>
              </w:rPr>
              <w:t>970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6A" w14:textId="77777777" w:rsidR="00280A1A" w:rsidRPr="0016745D" w:rsidRDefault="00280A1A">
            <w:pPr>
              <w:spacing w:line="240" w:lineRule="auto"/>
              <w:jc w:val="center"/>
              <w:rPr>
                <w:lang w:eastAsia="en-CA"/>
              </w:rPr>
            </w:pPr>
            <w:r w:rsidRPr="0016745D">
              <w:rPr>
                <w:lang w:eastAsia="en-CA"/>
              </w:rPr>
              <w:t>TABLE FULL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6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D"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7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6F" w14:textId="77777777" w:rsidR="00280A1A" w:rsidRDefault="00280A1A">
            <w:pPr>
              <w:spacing w:line="240" w:lineRule="auto"/>
              <w:jc w:val="center"/>
              <w:rPr>
                <w:b/>
                <w:lang w:eastAsia="en-CA"/>
              </w:rPr>
            </w:pPr>
            <w:r>
              <w:rPr>
                <w:b/>
                <w:lang w:eastAsia="en-CA"/>
              </w:rPr>
              <w:t>???</w:t>
            </w:r>
          </w:p>
        </w:tc>
        <w:tc>
          <w:tcPr>
            <w:tcW w:w="26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E170" w14:textId="77777777" w:rsidR="00280A1A" w:rsidRDefault="00280A1A">
            <w:pPr>
              <w:spacing w:line="240" w:lineRule="auto"/>
              <w:jc w:val="center"/>
              <w:rPr>
                <w:b/>
                <w:lang w:eastAsia="en-CA"/>
              </w:rPr>
            </w:pPr>
            <w:r>
              <w:rPr>
                <w:b/>
                <w:lang w:eastAsia="en-CA"/>
              </w:rPr>
              <w:t>Unknown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71" w14:textId="77777777" w:rsidR="00280A1A" w:rsidRDefault="00280A1A">
            <w:pPr>
              <w:spacing w:line="240" w:lineRule="auto"/>
              <w:jc w:val="center"/>
              <w:rPr>
                <w:b/>
                <w:lang w:eastAsia="en-CA"/>
              </w:rPr>
            </w:pPr>
            <w:r>
              <w:rPr>
                <w:b/>
                <w:lang w:eastAsia="en-CA"/>
              </w:rPr>
              <w:t>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72" w14:textId="77777777" w:rsidR="00280A1A" w:rsidRDefault="00280A1A">
            <w:pPr>
              <w:spacing w:line="240" w:lineRule="auto"/>
              <w:jc w:val="center"/>
              <w:rPr>
                <w:b/>
                <w:lang w:eastAsia="en-CA"/>
              </w:rPr>
            </w:pPr>
            <w:r>
              <w:rPr>
                <w:b/>
                <w:lang w:eastAsia="en-CA"/>
              </w:rPr>
              <w:t>R</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E173" w14:textId="77777777" w:rsidR="00280A1A" w:rsidRDefault="00280A1A">
            <w:pPr>
              <w:spacing w:line="240" w:lineRule="auto"/>
              <w:jc w:val="center"/>
              <w:rPr>
                <w:b/>
                <w:lang w:eastAsia="en-CA"/>
              </w:rPr>
            </w:pPr>
            <w:r>
              <w:rPr>
                <w:b/>
                <w:lang w:eastAsia="en-CA"/>
              </w:rPr>
              <w:t xml:space="preserve">  /  Rejected</w:t>
            </w:r>
          </w:p>
        </w:tc>
      </w:tr>
    </w:tbl>
    <w:p w14:paraId="7501E175" w14:textId="77777777" w:rsidR="00280A1A" w:rsidRDefault="00280A1A" w:rsidP="00280A1A">
      <w:pPr>
        <w:rPr>
          <w:lang w:val="en-CA"/>
        </w:rPr>
      </w:pPr>
    </w:p>
    <w:p w14:paraId="7501E176" w14:textId="77777777" w:rsidR="00280A1A" w:rsidRDefault="00280A1A" w:rsidP="00280A1A">
      <w:pPr>
        <w:pStyle w:val="Heading4"/>
        <w:numPr>
          <w:ilvl w:val="3"/>
          <w:numId w:val="2"/>
        </w:numPr>
        <w:rPr>
          <w:lang w:val="en-CA"/>
        </w:rPr>
      </w:pPr>
      <w:r>
        <w:rPr>
          <w:lang w:val="en-CA"/>
        </w:rPr>
        <w:lastRenderedPageBreak/>
        <w:t>Address Verification Status Codes Mapping</w:t>
      </w:r>
    </w:p>
    <w:p w14:paraId="7501E177" w14:textId="77777777" w:rsidR="00280A1A" w:rsidRDefault="00280A1A" w:rsidP="00280A1A">
      <w:pPr>
        <w:rPr>
          <w:lang w:val="en-CA"/>
        </w:rPr>
      </w:pPr>
    </w:p>
    <w:p w14:paraId="7501E178" w14:textId="77777777" w:rsidR="00280A1A" w:rsidRDefault="00280A1A" w:rsidP="00280A1A">
      <w:pPr>
        <w:rPr>
          <w:lang w:val="en-CA"/>
        </w:rPr>
      </w:pPr>
      <w:r>
        <w:rPr>
          <w:lang w:val="en-CA"/>
        </w:rPr>
        <w:t>Moneris AVSResultCode will be returned under Messages on GPSResponse to the BSS. The corresponding CT Payment Code will be returned under AVResponseCode.</w:t>
      </w:r>
    </w:p>
    <w:p w14:paraId="7501E179" w14:textId="77777777" w:rsidR="00280A1A" w:rsidRDefault="00280A1A" w:rsidP="00280A1A">
      <w:pPr>
        <w:pStyle w:val="Heading5"/>
        <w:numPr>
          <w:ilvl w:val="4"/>
          <w:numId w:val="2"/>
        </w:numPr>
        <w:rPr>
          <w:lang w:val="en-CA"/>
        </w:rPr>
      </w:pPr>
      <w:r>
        <w:rPr>
          <w:lang w:val="en-CA"/>
        </w:rPr>
        <w:t>Visa and Master Card Status Codes</w:t>
      </w:r>
    </w:p>
    <w:p w14:paraId="7501E17A" w14:textId="77777777" w:rsidR="00280A1A" w:rsidRDefault="00280A1A" w:rsidP="00280A1A">
      <w:pPr>
        <w:rPr>
          <w:lang w:val="en-CA"/>
        </w:rPr>
      </w:pP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662"/>
        <w:gridCol w:w="1843"/>
        <w:gridCol w:w="1843"/>
      </w:tblGrid>
      <w:tr w:rsidR="00280A1A" w14:paraId="7501E18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7B" w14:textId="77777777" w:rsidR="00280A1A" w:rsidRDefault="00280A1A">
            <w:pPr>
              <w:rPr>
                <w:b/>
                <w:lang w:val="en-CA"/>
              </w:rPr>
            </w:pPr>
            <w:r>
              <w:rPr>
                <w:b/>
                <w:lang w:val="en-CA"/>
              </w:rPr>
              <w:t>Processor AV Code</w:t>
            </w:r>
          </w:p>
        </w:tc>
        <w:tc>
          <w:tcPr>
            <w:tcW w:w="6662" w:type="dxa"/>
            <w:tcBorders>
              <w:top w:val="single" w:sz="4" w:space="0" w:color="auto"/>
              <w:left w:val="single" w:sz="4" w:space="0" w:color="auto"/>
              <w:bottom w:val="single" w:sz="4" w:space="0" w:color="auto"/>
              <w:right w:val="single" w:sz="4" w:space="0" w:color="auto"/>
            </w:tcBorders>
            <w:hideMark/>
          </w:tcPr>
          <w:p w14:paraId="7501E17C" w14:textId="77777777" w:rsidR="00280A1A" w:rsidRDefault="00280A1A">
            <w:pPr>
              <w:rPr>
                <w:b/>
                <w:lang w:val="en-CA"/>
              </w:rPr>
            </w:pPr>
            <w:r>
              <w:rPr>
                <w:b/>
                <w:lang w:val="en-CA"/>
              </w:rPr>
              <w:t>Code Description</w:t>
            </w:r>
          </w:p>
        </w:tc>
        <w:tc>
          <w:tcPr>
            <w:tcW w:w="1843" w:type="dxa"/>
            <w:tcBorders>
              <w:top w:val="single" w:sz="4" w:space="0" w:color="auto"/>
              <w:left w:val="single" w:sz="4" w:space="0" w:color="auto"/>
              <w:bottom w:val="single" w:sz="4" w:space="0" w:color="auto"/>
              <w:right w:val="single" w:sz="4" w:space="0" w:color="auto"/>
            </w:tcBorders>
            <w:hideMark/>
          </w:tcPr>
          <w:p w14:paraId="7501E17D" w14:textId="77777777" w:rsidR="00280A1A" w:rsidRDefault="00280A1A">
            <w:pPr>
              <w:rPr>
                <w:b/>
                <w:lang w:val="en-CA"/>
              </w:rPr>
            </w:pPr>
            <w:r>
              <w:rPr>
                <w:b/>
                <w:lang w:val="en-CA"/>
              </w:rPr>
              <w:t>CT Payment Code</w:t>
            </w:r>
          </w:p>
          <w:p w14:paraId="7501E17E"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17F" w14:textId="77777777" w:rsidR="00280A1A" w:rsidRDefault="00280A1A">
            <w:pPr>
              <w:rPr>
                <w:b/>
                <w:lang w:val="en-CA"/>
              </w:rPr>
            </w:pPr>
            <w:r>
              <w:rPr>
                <w:b/>
                <w:lang w:val="en-CA"/>
              </w:rPr>
              <w:t>GPS Transformation Required</w:t>
            </w:r>
          </w:p>
        </w:tc>
      </w:tr>
      <w:tr w:rsidR="00280A1A" w14:paraId="7501E185"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1" w14:textId="77777777" w:rsidR="00280A1A" w:rsidRDefault="00280A1A">
            <w:pPr>
              <w:rPr>
                <w:lang w:val="en-CA"/>
              </w:rPr>
            </w:pPr>
            <w:r>
              <w:rPr>
                <w:lang w:val="en-CA"/>
              </w:rPr>
              <w:t>A</w:t>
            </w:r>
          </w:p>
        </w:tc>
        <w:tc>
          <w:tcPr>
            <w:tcW w:w="6662" w:type="dxa"/>
            <w:tcBorders>
              <w:top w:val="single" w:sz="4" w:space="0" w:color="auto"/>
              <w:left w:val="single" w:sz="4" w:space="0" w:color="auto"/>
              <w:bottom w:val="single" w:sz="4" w:space="0" w:color="auto"/>
              <w:right w:val="single" w:sz="4" w:space="0" w:color="auto"/>
            </w:tcBorders>
            <w:hideMark/>
          </w:tcPr>
          <w:p w14:paraId="7501E182" w14:textId="77777777" w:rsidR="00280A1A" w:rsidRDefault="00280A1A">
            <w:pPr>
              <w:rPr>
                <w:lang w:val="en-CA"/>
              </w:rPr>
            </w:pPr>
            <w:r>
              <w:rPr>
                <w:lang w:val="en-CA"/>
              </w:rPr>
              <w:t>Street addresses match. The street address matches but the postal/ZIP codes do not, or the request does not include the postal/ZIP code.</w:t>
            </w:r>
          </w:p>
        </w:tc>
        <w:tc>
          <w:tcPr>
            <w:tcW w:w="1843" w:type="dxa"/>
            <w:tcBorders>
              <w:top w:val="single" w:sz="4" w:space="0" w:color="auto"/>
              <w:left w:val="single" w:sz="4" w:space="0" w:color="auto"/>
              <w:bottom w:val="single" w:sz="4" w:space="0" w:color="auto"/>
              <w:right w:val="single" w:sz="4" w:space="0" w:color="auto"/>
            </w:tcBorders>
            <w:hideMark/>
          </w:tcPr>
          <w:p w14:paraId="7501E183" w14:textId="77777777" w:rsidR="00280A1A" w:rsidRDefault="00280A1A">
            <w:pPr>
              <w:rPr>
                <w:lang w:val="en-CA"/>
              </w:rPr>
            </w:pPr>
            <w:r>
              <w:rPr>
                <w:lang w:eastAsia="en-CA"/>
              </w:rPr>
              <w:t>A</w:t>
            </w:r>
          </w:p>
        </w:tc>
        <w:tc>
          <w:tcPr>
            <w:tcW w:w="1843" w:type="dxa"/>
            <w:tcBorders>
              <w:top w:val="single" w:sz="4" w:space="0" w:color="auto"/>
              <w:left w:val="single" w:sz="4" w:space="0" w:color="auto"/>
              <w:bottom w:val="single" w:sz="4" w:space="0" w:color="auto"/>
              <w:right w:val="single" w:sz="4" w:space="0" w:color="auto"/>
            </w:tcBorders>
            <w:hideMark/>
          </w:tcPr>
          <w:p w14:paraId="7501E184" w14:textId="77777777" w:rsidR="00280A1A" w:rsidRDefault="00280A1A">
            <w:pPr>
              <w:rPr>
                <w:lang w:eastAsia="en-CA"/>
              </w:rPr>
            </w:pPr>
            <w:r>
              <w:rPr>
                <w:lang w:eastAsia="en-CA"/>
              </w:rPr>
              <w:t>No</w:t>
            </w:r>
          </w:p>
        </w:tc>
      </w:tr>
      <w:tr w:rsidR="00280A1A" w14:paraId="7501E18A"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6" w14:textId="77777777" w:rsidR="00280A1A" w:rsidRDefault="00280A1A">
            <w:pPr>
              <w:rPr>
                <w:lang w:val="en-CA"/>
              </w:rPr>
            </w:pPr>
            <w:r>
              <w:rPr>
                <w:lang w:val="en-CA"/>
              </w:rPr>
              <w:t>B</w:t>
            </w:r>
          </w:p>
        </w:tc>
        <w:tc>
          <w:tcPr>
            <w:tcW w:w="6662" w:type="dxa"/>
            <w:tcBorders>
              <w:top w:val="single" w:sz="4" w:space="0" w:color="auto"/>
              <w:left w:val="single" w:sz="4" w:space="0" w:color="auto"/>
              <w:bottom w:val="single" w:sz="4" w:space="0" w:color="auto"/>
              <w:right w:val="single" w:sz="4" w:space="0" w:color="auto"/>
            </w:tcBorders>
            <w:hideMark/>
          </w:tcPr>
          <w:p w14:paraId="7501E187" w14:textId="77777777" w:rsidR="00280A1A" w:rsidRDefault="00280A1A">
            <w:pPr>
              <w:rPr>
                <w:lang w:val="en-CA"/>
              </w:rPr>
            </w:pPr>
            <w:r>
              <w:rPr>
                <w:lang w:val="en-CA"/>
              </w:rPr>
              <w:t>Street addresses match. Postal code not verified due to incompatible formats.</w:t>
            </w:r>
          </w:p>
        </w:tc>
        <w:tc>
          <w:tcPr>
            <w:tcW w:w="1843" w:type="dxa"/>
            <w:tcBorders>
              <w:top w:val="single" w:sz="4" w:space="0" w:color="auto"/>
              <w:left w:val="single" w:sz="4" w:space="0" w:color="auto"/>
              <w:bottom w:val="single" w:sz="4" w:space="0" w:color="auto"/>
              <w:right w:val="single" w:sz="4" w:space="0" w:color="auto"/>
            </w:tcBorders>
            <w:hideMark/>
          </w:tcPr>
          <w:p w14:paraId="7501E188" w14:textId="77777777" w:rsidR="00280A1A" w:rsidRDefault="00280A1A">
            <w:pPr>
              <w:rPr>
                <w:lang w:val="en-CA"/>
              </w:rPr>
            </w:pPr>
            <w:r>
              <w:rPr>
                <w:lang w:eastAsia="en-CA"/>
              </w:rPr>
              <w:t>B</w:t>
            </w:r>
          </w:p>
        </w:tc>
        <w:tc>
          <w:tcPr>
            <w:tcW w:w="1843" w:type="dxa"/>
            <w:tcBorders>
              <w:top w:val="single" w:sz="4" w:space="0" w:color="auto"/>
              <w:left w:val="single" w:sz="4" w:space="0" w:color="auto"/>
              <w:bottom w:val="single" w:sz="4" w:space="0" w:color="auto"/>
              <w:right w:val="single" w:sz="4" w:space="0" w:color="auto"/>
            </w:tcBorders>
            <w:hideMark/>
          </w:tcPr>
          <w:p w14:paraId="7501E189" w14:textId="77777777" w:rsidR="00280A1A" w:rsidRDefault="00280A1A">
            <w:pPr>
              <w:rPr>
                <w:lang w:eastAsia="en-CA"/>
              </w:rPr>
            </w:pPr>
            <w:r>
              <w:rPr>
                <w:lang w:eastAsia="en-CA"/>
              </w:rPr>
              <w:t>No</w:t>
            </w:r>
          </w:p>
        </w:tc>
      </w:tr>
      <w:tr w:rsidR="00280A1A" w14:paraId="7501E18F"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B" w14:textId="77777777" w:rsidR="00280A1A" w:rsidRDefault="00280A1A">
            <w:pPr>
              <w:rPr>
                <w:lang w:val="en-CA"/>
              </w:rPr>
            </w:pPr>
            <w:r>
              <w:rPr>
                <w:lang w:val="en-CA"/>
              </w:rPr>
              <w:t>C</w:t>
            </w:r>
          </w:p>
        </w:tc>
        <w:tc>
          <w:tcPr>
            <w:tcW w:w="6662" w:type="dxa"/>
            <w:tcBorders>
              <w:top w:val="single" w:sz="4" w:space="0" w:color="auto"/>
              <w:left w:val="single" w:sz="4" w:space="0" w:color="auto"/>
              <w:bottom w:val="single" w:sz="4" w:space="0" w:color="auto"/>
              <w:right w:val="single" w:sz="4" w:space="0" w:color="auto"/>
            </w:tcBorders>
            <w:hideMark/>
          </w:tcPr>
          <w:p w14:paraId="7501E18C" w14:textId="77777777" w:rsidR="00280A1A" w:rsidRDefault="00280A1A">
            <w:pPr>
              <w:rPr>
                <w:lang w:val="en-CA"/>
              </w:rPr>
            </w:pPr>
            <w:r>
              <w:rPr>
                <w:color w:val="000000"/>
                <w:lang w:val="en-CA"/>
              </w:rPr>
              <w:t>Street address and postal code not verified due to incompatible formats.</w:t>
            </w:r>
          </w:p>
        </w:tc>
        <w:tc>
          <w:tcPr>
            <w:tcW w:w="1843" w:type="dxa"/>
            <w:tcBorders>
              <w:top w:val="single" w:sz="4" w:space="0" w:color="auto"/>
              <w:left w:val="single" w:sz="4" w:space="0" w:color="auto"/>
              <w:bottom w:val="single" w:sz="4" w:space="0" w:color="auto"/>
              <w:right w:val="single" w:sz="4" w:space="0" w:color="auto"/>
            </w:tcBorders>
            <w:hideMark/>
          </w:tcPr>
          <w:p w14:paraId="7501E18D" w14:textId="77777777" w:rsidR="00280A1A" w:rsidRDefault="00280A1A">
            <w:pPr>
              <w:rPr>
                <w:lang w:val="en-CA"/>
              </w:rPr>
            </w:pPr>
            <w:r>
              <w:rPr>
                <w:lang w:eastAsia="en-CA"/>
              </w:rPr>
              <w:t>C</w:t>
            </w:r>
          </w:p>
        </w:tc>
        <w:tc>
          <w:tcPr>
            <w:tcW w:w="1843" w:type="dxa"/>
            <w:tcBorders>
              <w:top w:val="single" w:sz="4" w:space="0" w:color="auto"/>
              <w:left w:val="single" w:sz="4" w:space="0" w:color="auto"/>
              <w:bottom w:val="single" w:sz="4" w:space="0" w:color="auto"/>
              <w:right w:val="single" w:sz="4" w:space="0" w:color="auto"/>
            </w:tcBorders>
            <w:hideMark/>
          </w:tcPr>
          <w:p w14:paraId="7501E18E" w14:textId="77777777" w:rsidR="00280A1A" w:rsidRDefault="00280A1A">
            <w:pPr>
              <w:rPr>
                <w:lang w:eastAsia="en-CA"/>
              </w:rPr>
            </w:pPr>
            <w:r>
              <w:rPr>
                <w:lang w:eastAsia="en-CA"/>
              </w:rPr>
              <w:t>No</w:t>
            </w:r>
          </w:p>
        </w:tc>
      </w:tr>
      <w:tr w:rsidR="00280A1A" w14:paraId="7501E19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0" w14:textId="77777777" w:rsidR="00280A1A" w:rsidRDefault="00280A1A">
            <w:pPr>
              <w:rPr>
                <w:lang w:val="en-CA"/>
              </w:rPr>
            </w:pPr>
            <w:r>
              <w:rPr>
                <w:lang w:val="en-CA"/>
              </w:rPr>
              <w:t>D</w:t>
            </w:r>
          </w:p>
        </w:tc>
        <w:tc>
          <w:tcPr>
            <w:tcW w:w="6662" w:type="dxa"/>
            <w:tcBorders>
              <w:top w:val="single" w:sz="4" w:space="0" w:color="auto"/>
              <w:left w:val="single" w:sz="4" w:space="0" w:color="auto"/>
              <w:bottom w:val="single" w:sz="4" w:space="0" w:color="auto"/>
              <w:right w:val="single" w:sz="4" w:space="0" w:color="auto"/>
            </w:tcBorders>
            <w:hideMark/>
          </w:tcPr>
          <w:p w14:paraId="7501E191" w14:textId="77777777" w:rsidR="00280A1A" w:rsidRDefault="00280A1A">
            <w:pPr>
              <w:rPr>
                <w:lang w:val="en-CA"/>
              </w:rPr>
            </w:pPr>
            <w:r>
              <w:rPr>
                <w:color w:val="000000"/>
                <w:lang w:val="en-CA"/>
              </w:rPr>
              <w:t>Street addresses and postal codes match.</w:t>
            </w:r>
          </w:p>
        </w:tc>
        <w:tc>
          <w:tcPr>
            <w:tcW w:w="1843" w:type="dxa"/>
            <w:tcBorders>
              <w:top w:val="single" w:sz="4" w:space="0" w:color="auto"/>
              <w:left w:val="single" w:sz="4" w:space="0" w:color="auto"/>
              <w:bottom w:val="single" w:sz="4" w:space="0" w:color="auto"/>
              <w:right w:val="single" w:sz="4" w:space="0" w:color="auto"/>
            </w:tcBorders>
            <w:hideMark/>
          </w:tcPr>
          <w:p w14:paraId="7501E192" w14:textId="77777777" w:rsidR="00280A1A" w:rsidRDefault="00280A1A">
            <w:pPr>
              <w:rPr>
                <w:lang w:val="en-CA"/>
              </w:rPr>
            </w:pPr>
            <w:r>
              <w:rPr>
                <w:lang w:eastAsia="en-CA"/>
              </w:rPr>
              <w:t>D</w:t>
            </w:r>
          </w:p>
        </w:tc>
        <w:tc>
          <w:tcPr>
            <w:tcW w:w="1843" w:type="dxa"/>
            <w:tcBorders>
              <w:top w:val="single" w:sz="4" w:space="0" w:color="auto"/>
              <w:left w:val="single" w:sz="4" w:space="0" w:color="auto"/>
              <w:bottom w:val="single" w:sz="4" w:space="0" w:color="auto"/>
              <w:right w:val="single" w:sz="4" w:space="0" w:color="auto"/>
            </w:tcBorders>
            <w:hideMark/>
          </w:tcPr>
          <w:p w14:paraId="7501E193" w14:textId="77777777" w:rsidR="00280A1A" w:rsidRDefault="00280A1A">
            <w:pPr>
              <w:rPr>
                <w:lang w:eastAsia="en-CA"/>
              </w:rPr>
            </w:pPr>
            <w:r>
              <w:rPr>
                <w:lang w:eastAsia="en-CA"/>
              </w:rPr>
              <w:t>No</w:t>
            </w:r>
          </w:p>
        </w:tc>
      </w:tr>
      <w:tr w:rsidR="00280A1A" w14:paraId="7501E19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5" w14:textId="77777777" w:rsidR="00280A1A" w:rsidRDefault="00280A1A">
            <w:pPr>
              <w:rPr>
                <w:lang w:val="en-CA"/>
              </w:rPr>
            </w:pPr>
            <w:r>
              <w:rPr>
                <w:lang w:val="en-CA"/>
              </w:rPr>
              <w:t>G</w:t>
            </w:r>
          </w:p>
        </w:tc>
        <w:tc>
          <w:tcPr>
            <w:tcW w:w="6662" w:type="dxa"/>
            <w:tcBorders>
              <w:top w:val="single" w:sz="4" w:space="0" w:color="auto"/>
              <w:left w:val="single" w:sz="4" w:space="0" w:color="auto"/>
              <w:bottom w:val="single" w:sz="4" w:space="0" w:color="auto"/>
              <w:right w:val="single" w:sz="4" w:space="0" w:color="auto"/>
            </w:tcBorders>
            <w:hideMark/>
          </w:tcPr>
          <w:p w14:paraId="7501E196" w14:textId="77777777" w:rsidR="00280A1A" w:rsidRDefault="00280A1A">
            <w:pPr>
              <w:rPr>
                <w:lang w:val="en-CA"/>
              </w:rPr>
            </w:pPr>
            <w:r>
              <w:rPr>
                <w:color w:val="000000"/>
                <w:lang w:val="en-CA"/>
              </w:rPr>
              <w:t>Address information not verified for international transaction.</w:t>
            </w:r>
          </w:p>
        </w:tc>
        <w:tc>
          <w:tcPr>
            <w:tcW w:w="1843" w:type="dxa"/>
            <w:tcBorders>
              <w:top w:val="single" w:sz="4" w:space="0" w:color="auto"/>
              <w:left w:val="single" w:sz="4" w:space="0" w:color="auto"/>
              <w:bottom w:val="single" w:sz="4" w:space="0" w:color="auto"/>
              <w:right w:val="single" w:sz="4" w:space="0" w:color="auto"/>
            </w:tcBorders>
            <w:hideMark/>
          </w:tcPr>
          <w:p w14:paraId="7501E197" w14:textId="77777777" w:rsidR="00280A1A" w:rsidRDefault="00280A1A">
            <w:pPr>
              <w:rPr>
                <w:lang w:val="en-CA"/>
              </w:rPr>
            </w:pPr>
            <w:r>
              <w:rPr>
                <w:lang w:eastAsia="en-CA"/>
              </w:rPr>
              <w:t>G</w:t>
            </w:r>
          </w:p>
        </w:tc>
        <w:tc>
          <w:tcPr>
            <w:tcW w:w="1843" w:type="dxa"/>
            <w:tcBorders>
              <w:top w:val="single" w:sz="4" w:space="0" w:color="auto"/>
              <w:left w:val="single" w:sz="4" w:space="0" w:color="auto"/>
              <w:bottom w:val="single" w:sz="4" w:space="0" w:color="auto"/>
              <w:right w:val="single" w:sz="4" w:space="0" w:color="auto"/>
            </w:tcBorders>
            <w:hideMark/>
          </w:tcPr>
          <w:p w14:paraId="7501E198" w14:textId="77777777" w:rsidR="00280A1A" w:rsidRDefault="00280A1A">
            <w:pPr>
              <w:rPr>
                <w:lang w:eastAsia="en-CA"/>
              </w:rPr>
            </w:pPr>
            <w:r>
              <w:rPr>
                <w:lang w:eastAsia="en-CA"/>
              </w:rPr>
              <w:t>No</w:t>
            </w:r>
          </w:p>
        </w:tc>
      </w:tr>
      <w:tr w:rsidR="00280A1A" w14:paraId="7501E19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A" w14:textId="77777777" w:rsidR="00280A1A" w:rsidRDefault="00280A1A">
            <w:pPr>
              <w:rPr>
                <w:lang w:val="en-CA"/>
              </w:rPr>
            </w:pPr>
            <w:r>
              <w:rPr>
                <w:lang w:val="en-CA"/>
              </w:rPr>
              <w:t>I</w:t>
            </w:r>
          </w:p>
        </w:tc>
        <w:tc>
          <w:tcPr>
            <w:tcW w:w="6662" w:type="dxa"/>
            <w:tcBorders>
              <w:top w:val="single" w:sz="4" w:space="0" w:color="auto"/>
              <w:left w:val="single" w:sz="4" w:space="0" w:color="auto"/>
              <w:bottom w:val="single" w:sz="4" w:space="0" w:color="auto"/>
              <w:right w:val="single" w:sz="4" w:space="0" w:color="auto"/>
            </w:tcBorders>
            <w:hideMark/>
          </w:tcPr>
          <w:p w14:paraId="7501E19B" w14:textId="77777777" w:rsidR="00280A1A" w:rsidRDefault="00280A1A">
            <w:pPr>
              <w:rPr>
                <w:lang w:val="en-CA"/>
              </w:rPr>
            </w:pPr>
            <w:r>
              <w:rPr>
                <w:color w:val="000000"/>
                <w:lang w:val="en-CA"/>
              </w:rPr>
              <w:t>Address information not verified.</w:t>
            </w:r>
          </w:p>
        </w:tc>
        <w:tc>
          <w:tcPr>
            <w:tcW w:w="1843" w:type="dxa"/>
            <w:tcBorders>
              <w:top w:val="single" w:sz="4" w:space="0" w:color="auto"/>
              <w:left w:val="single" w:sz="4" w:space="0" w:color="auto"/>
              <w:bottom w:val="single" w:sz="4" w:space="0" w:color="auto"/>
              <w:right w:val="single" w:sz="4" w:space="0" w:color="auto"/>
            </w:tcBorders>
            <w:hideMark/>
          </w:tcPr>
          <w:p w14:paraId="7501E19C" w14:textId="77777777" w:rsidR="00280A1A" w:rsidRDefault="00280A1A">
            <w:pPr>
              <w:rPr>
                <w:lang w:val="en-CA"/>
              </w:rPr>
            </w:pPr>
            <w:r>
              <w:rPr>
                <w:lang w:eastAsia="en-CA"/>
              </w:rPr>
              <w:t>I</w:t>
            </w:r>
          </w:p>
        </w:tc>
        <w:tc>
          <w:tcPr>
            <w:tcW w:w="1843" w:type="dxa"/>
            <w:tcBorders>
              <w:top w:val="single" w:sz="4" w:space="0" w:color="auto"/>
              <w:left w:val="single" w:sz="4" w:space="0" w:color="auto"/>
              <w:bottom w:val="single" w:sz="4" w:space="0" w:color="auto"/>
              <w:right w:val="single" w:sz="4" w:space="0" w:color="auto"/>
            </w:tcBorders>
            <w:hideMark/>
          </w:tcPr>
          <w:p w14:paraId="7501E19D" w14:textId="77777777" w:rsidR="00280A1A" w:rsidRDefault="00280A1A">
            <w:pPr>
              <w:rPr>
                <w:lang w:eastAsia="en-CA"/>
              </w:rPr>
            </w:pPr>
            <w:r>
              <w:rPr>
                <w:lang w:eastAsia="en-CA"/>
              </w:rPr>
              <w:t>No</w:t>
            </w:r>
          </w:p>
        </w:tc>
      </w:tr>
      <w:tr w:rsidR="00280A1A" w14:paraId="7501E1A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F" w14:textId="77777777" w:rsidR="00280A1A" w:rsidRDefault="00280A1A">
            <w:pPr>
              <w:rPr>
                <w:lang w:val="en-CA"/>
              </w:rPr>
            </w:pPr>
            <w:r>
              <w:rPr>
                <w:lang w:val="en-CA"/>
              </w:rPr>
              <w:t>M</w:t>
            </w:r>
          </w:p>
        </w:tc>
        <w:tc>
          <w:tcPr>
            <w:tcW w:w="6662" w:type="dxa"/>
            <w:tcBorders>
              <w:top w:val="single" w:sz="4" w:space="0" w:color="auto"/>
              <w:left w:val="single" w:sz="4" w:space="0" w:color="auto"/>
              <w:bottom w:val="single" w:sz="4" w:space="0" w:color="auto"/>
              <w:right w:val="single" w:sz="4" w:space="0" w:color="auto"/>
            </w:tcBorders>
            <w:hideMark/>
          </w:tcPr>
          <w:p w14:paraId="7501E1A0"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A1"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A2" w14:textId="77777777" w:rsidR="00280A1A" w:rsidRDefault="00280A1A">
            <w:pPr>
              <w:rPr>
                <w:lang w:eastAsia="en-CA"/>
              </w:rPr>
            </w:pPr>
            <w:r>
              <w:rPr>
                <w:lang w:eastAsia="en-CA"/>
              </w:rPr>
              <w:t>No</w:t>
            </w:r>
          </w:p>
        </w:tc>
      </w:tr>
      <w:tr w:rsidR="00280A1A" w14:paraId="7501E1A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4" w14:textId="77777777" w:rsidR="00280A1A" w:rsidRDefault="00280A1A">
            <w:pPr>
              <w:rPr>
                <w:lang w:val="en-CA"/>
              </w:rPr>
            </w:pPr>
            <w:r>
              <w:rPr>
                <w:lang w:val="en-CA"/>
              </w:rPr>
              <w:t>N</w:t>
            </w:r>
          </w:p>
        </w:tc>
        <w:tc>
          <w:tcPr>
            <w:tcW w:w="6662" w:type="dxa"/>
            <w:tcBorders>
              <w:top w:val="single" w:sz="4" w:space="0" w:color="auto"/>
              <w:left w:val="single" w:sz="4" w:space="0" w:color="auto"/>
              <w:bottom w:val="single" w:sz="4" w:space="0" w:color="auto"/>
              <w:right w:val="single" w:sz="4" w:space="0" w:color="auto"/>
            </w:tcBorders>
            <w:hideMark/>
          </w:tcPr>
          <w:p w14:paraId="7501E1A5" w14:textId="77777777" w:rsidR="00280A1A" w:rsidRDefault="00280A1A">
            <w:pPr>
              <w:rPr>
                <w:lang w:val="en-CA"/>
              </w:rPr>
            </w:pPr>
            <w:r>
              <w:rPr>
                <w:color w:val="000000"/>
                <w:lang w:val="en-CA"/>
              </w:rPr>
              <w:t>No match.</w:t>
            </w:r>
          </w:p>
        </w:tc>
        <w:tc>
          <w:tcPr>
            <w:tcW w:w="1843" w:type="dxa"/>
            <w:tcBorders>
              <w:top w:val="single" w:sz="4" w:space="0" w:color="auto"/>
              <w:left w:val="single" w:sz="4" w:space="0" w:color="auto"/>
              <w:bottom w:val="single" w:sz="4" w:space="0" w:color="auto"/>
              <w:right w:val="single" w:sz="4" w:space="0" w:color="auto"/>
            </w:tcBorders>
            <w:hideMark/>
          </w:tcPr>
          <w:p w14:paraId="7501E1A6" w14:textId="77777777" w:rsidR="00280A1A" w:rsidRDefault="00280A1A">
            <w:pPr>
              <w:rPr>
                <w:lang w:val="en-CA"/>
              </w:rPr>
            </w:pPr>
            <w:r>
              <w:rPr>
                <w:lang w:eastAsia="en-CA"/>
              </w:rPr>
              <w:t>N</w:t>
            </w:r>
          </w:p>
        </w:tc>
        <w:tc>
          <w:tcPr>
            <w:tcW w:w="1843" w:type="dxa"/>
            <w:tcBorders>
              <w:top w:val="single" w:sz="4" w:space="0" w:color="auto"/>
              <w:left w:val="single" w:sz="4" w:space="0" w:color="auto"/>
              <w:bottom w:val="single" w:sz="4" w:space="0" w:color="auto"/>
              <w:right w:val="single" w:sz="4" w:space="0" w:color="auto"/>
            </w:tcBorders>
            <w:hideMark/>
          </w:tcPr>
          <w:p w14:paraId="7501E1A7" w14:textId="77777777" w:rsidR="00280A1A" w:rsidRDefault="00280A1A">
            <w:pPr>
              <w:rPr>
                <w:lang w:eastAsia="en-CA"/>
              </w:rPr>
            </w:pPr>
            <w:r>
              <w:rPr>
                <w:lang w:eastAsia="en-CA"/>
              </w:rPr>
              <w:t>No</w:t>
            </w:r>
          </w:p>
        </w:tc>
      </w:tr>
      <w:tr w:rsidR="00280A1A" w14:paraId="7501E1A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9" w14:textId="77777777" w:rsidR="00280A1A" w:rsidRDefault="00280A1A">
            <w:pPr>
              <w:rPr>
                <w:lang w:val="en-CA"/>
              </w:rPr>
            </w:pPr>
            <w:r>
              <w:rPr>
                <w:lang w:val="en-CA"/>
              </w:rPr>
              <w:t>P</w:t>
            </w:r>
          </w:p>
        </w:tc>
        <w:tc>
          <w:tcPr>
            <w:tcW w:w="6662" w:type="dxa"/>
            <w:tcBorders>
              <w:top w:val="single" w:sz="4" w:space="0" w:color="auto"/>
              <w:left w:val="single" w:sz="4" w:space="0" w:color="auto"/>
              <w:bottom w:val="single" w:sz="4" w:space="0" w:color="auto"/>
              <w:right w:val="single" w:sz="4" w:space="0" w:color="auto"/>
            </w:tcBorders>
            <w:hideMark/>
          </w:tcPr>
          <w:p w14:paraId="7501E1AA" w14:textId="77777777" w:rsidR="00280A1A" w:rsidRDefault="00280A1A">
            <w:pPr>
              <w:rPr>
                <w:lang w:val="en-CA"/>
              </w:rPr>
            </w:pPr>
            <w:r>
              <w:rPr>
                <w:color w:val="000000"/>
                <w:lang w:val="en-CA"/>
              </w:rPr>
              <w:t>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AB" w14:textId="77777777" w:rsidR="00280A1A" w:rsidRDefault="00280A1A">
            <w:pPr>
              <w:rPr>
                <w:lang w:val="en-CA"/>
              </w:rPr>
            </w:pPr>
            <w:r>
              <w:rPr>
                <w:lang w:eastAsia="en-CA"/>
              </w:rPr>
              <w:t>P</w:t>
            </w:r>
          </w:p>
        </w:tc>
        <w:tc>
          <w:tcPr>
            <w:tcW w:w="1843" w:type="dxa"/>
            <w:tcBorders>
              <w:top w:val="single" w:sz="4" w:space="0" w:color="auto"/>
              <w:left w:val="single" w:sz="4" w:space="0" w:color="auto"/>
              <w:bottom w:val="single" w:sz="4" w:space="0" w:color="auto"/>
              <w:right w:val="single" w:sz="4" w:space="0" w:color="auto"/>
            </w:tcBorders>
            <w:hideMark/>
          </w:tcPr>
          <w:p w14:paraId="7501E1AC" w14:textId="77777777" w:rsidR="00280A1A" w:rsidRDefault="00280A1A">
            <w:pPr>
              <w:rPr>
                <w:lang w:eastAsia="en-CA"/>
              </w:rPr>
            </w:pPr>
            <w:r>
              <w:rPr>
                <w:lang w:eastAsia="en-CA"/>
              </w:rPr>
              <w:t>No</w:t>
            </w:r>
          </w:p>
        </w:tc>
      </w:tr>
      <w:tr w:rsidR="00280A1A" w14:paraId="7501E1B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E" w14:textId="77777777" w:rsidR="00280A1A" w:rsidRDefault="00280A1A">
            <w:pPr>
              <w:rPr>
                <w:lang w:val="en-CA"/>
              </w:rPr>
            </w:pPr>
            <w:r>
              <w:rPr>
                <w:lang w:val="en-CA"/>
              </w:rPr>
              <w:t>R</w:t>
            </w:r>
          </w:p>
        </w:tc>
        <w:tc>
          <w:tcPr>
            <w:tcW w:w="6662" w:type="dxa"/>
            <w:tcBorders>
              <w:top w:val="single" w:sz="4" w:space="0" w:color="auto"/>
              <w:left w:val="single" w:sz="4" w:space="0" w:color="auto"/>
              <w:bottom w:val="single" w:sz="4" w:space="0" w:color="auto"/>
              <w:right w:val="single" w:sz="4" w:space="0" w:color="auto"/>
            </w:tcBorders>
            <w:hideMark/>
          </w:tcPr>
          <w:p w14:paraId="7501E1AF" w14:textId="77777777" w:rsidR="00280A1A" w:rsidRDefault="00280A1A">
            <w:pPr>
              <w:rPr>
                <w:lang w:val="en-CA"/>
              </w:rPr>
            </w:pPr>
            <w:r>
              <w:rPr>
                <w:color w:val="000000"/>
                <w:lang w:val="en-CA"/>
              </w:rPr>
              <w:t>Retry: System unavailable or timed out.</w:t>
            </w:r>
          </w:p>
        </w:tc>
        <w:tc>
          <w:tcPr>
            <w:tcW w:w="1843" w:type="dxa"/>
            <w:tcBorders>
              <w:top w:val="single" w:sz="4" w:space="0" w:color="auto"/>
              <w:left w:val="single" w:sz="4" w:space="0" w:color="auto"/>
              <w:bottom w:val="single" w:sz="4" w:space="0" w:color="auto"/>
              <w:right w:val="single" w:sz="4" w:space="0" w:color="auto"/>
            </w:tcBorders>
            <w:hideMark/>
          </w:tcPr>
          <w:p w14:paraId="7501E1B0" w14:textId="77777777" w:rsidR="00280A1A" w:rsidRDefault="00280A1A">
            <w:pPr>
              <w:rPr>
                <w:lang w:val="en-CA"/>
              </w:rPr>
            </w:pPr>
            <w:r>
              <w:rPr>
                <w:lang w:eastAsia="en-CA"/>
              </w:rPr>
              <w:t>R</w:t>
            </w:r>
          </w:p>
        </w:tc>
        <w:tc>
          <w:tcPr>
            <w:tcW w:w="1843" w:type="dxa"/>
            <w:tcBorders>
              <w:top w:val="single" w:sz="4" w:space="0" w:color="auto"/>
              <w:left w:val="single" w:sz="4" w:space="0" w:color="auto"/>
              <w:bottom w:val="single" w:sz="4" w:space="0" w:color="auto"/>
              <w:right w:val="single" w:sz="4" w:space="0" w:color="auto"/>
            </w:tcBorders>
            <w:hideMark/>
          </w:tcPr>
          <w:p w14:paraId="7501E1B1" w14:textId="77777777" w:rsidR="00280A1A" w:rsidRDefault="00280A1A">
            <w:pPr>
              <w:rPr>
                <w:lang w:eastAsia="en-CA"/>
              </w:rPr>
            </w:pPr>
            <w:r>
              <w:rPr>
                <w:lang w:eastAsia="en-CA"/>
              </w:rPr>
              <w:t>No</w:t>
            </w:r>
          </w:p>
        </w:tc>
      </w:tr>
      <w:tr w:rsidR="00280A1A" w14:paraId="7501E1B7"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3" w14:textId="77777777" w:rsidR="00280A1A" w:rsidRDefault="00280A1A">
            <w:pPr>
              <w:rPr>
                <w:lang w:val="en-CA"/>
              </w:rPr>
            </w:pPr>
            <w:r>
              <w:rPr>
                <w:lang w:val="en-CA"/>
              </w:rPr>
              <w:t>S</w:t>
            </w:r>
          </w:p>
        </w:tc>
        <w:tc>
          <w:tcPr>
            <w:tcW w:w="6662" w:type="dxa"/>
            <w:tcBorders>
              <w:top w:val="single" w:sz="4" w:space="0" w:color="auto"/>
              <w:left w:val="single" w:sz="4" w:space="0" w:color="auto"/>
              <w:bottom w:val="single" w:sz="4" w:space="0" w:color="auto"/>
              <w:right w:val="single" w:sz="4" w:space="0" w:color="auto"/>
            </w:tcBorders>
            <w:hideMark/>
          </w:tcPr>
          <w:p w14:paraId="7501E1B4" w14:textId="77777777" w:rsidR="00280A1A" w:rsidRDefault="00280A1A">
            <w:pPr>
              <w:rPr>
                <w:lang w:val="en-CA"/>
              </w:rPr>
            </w:pPr>
            <w:r>
              <w:rPr>
                <w:color w:val="000000"/>
                <w:lang w:val="en-CA"/>
              </w:rPr>
              <w:t>Unable to verify address: no address information on record, card issuing bank is not an AVS participant, or no response from card issuing bank.</w:t>
            </w:r>
          </w:p>
        </w:tc>
        <w:tc>
          <w:tcPr>
            <w:tcW w:w="1843" w:type="dxa"/>
            <w:tcBorders>
              <w:top w:val="single" w:sz="4" w:space="0" w:color="auto"/>
              <w:left w:val="single" w:sz="4" w:space="0" w:color="auto"/>
              <w:bottom w:val="single" w:sz="4" w:space="0" w:color="auto"/>
              <w:right w:val="single" w:sz="4" w:space="0" w:color="auto"/>
            </w:tcBorders>
            <w:hideMark/>
          </w:tcPr>
          <w:p w14:paraId="7501E1B5" w14:textId="77777777" w:rsidR="00280A1A" w:rsidRDefault="00280A1A">
            <w:pPr>
              <w:rPr>
                <w:lang w:val="en-CA"/>
              </w:rPr>
            </w:pPr>
            <w:r>
              <w:rPr>
                <w:lang w:eastAsia="en-CA"/>
              </w:rPr>
              <w:t>S</w:t>
            </w:r>
          </w:p>
        </w:tc>
        <w:tc>
          <w:tcPr>
            <w:tcW w:w="1843" w:type="dxa"/>
            <w:tcBorders>
              <w:top w:val="single" w:sz="4" w:space="0" w:color="auto"/>
              <w:left w:val="single" w:sz="4" w:space="0" w:color="auto"/>
              <w:bottom w:val="single" w:sz="4" w:space="0" w:color="auto"/>
              <w:right w:val="single" w:sz="4" w:space="0" w:color="auto"/>
            </w:tcBorders>
            <w:hideMark/>
          </w:tcPr>
          <w:p w14:paraId="7501E1B6" w14:textId="77777777" w:rsidR="00280A1A" w:rsidRDefault="00280A1A">
            <w:pPr>
              <w:rPr>
                <w:lang w:eastAsia="en-CA"/>
              </w:rPr>
            </w:pPr>
            <w:r>
              <w:rPr>
                <w:lang w:eastAsia="en-CA"/>
              </w:rPr>
              <w:t>No</w:t>
            </w:r>
          </w:p>
        </w:tc>
      </w:tr>
      <w:tr w:rsidR="00280A1A" w14:paraId="7501E1BC"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8" w14:textId="77777777" w:rsidR="00280A1A" w:rsidRDefault="00280A1A">
            <w:pPr>
              <w:rPr>
                <w:lang w:val="en-CA"/>
              </w:rPr>
            </w:pPr>
            <w:r>
              <w:rPr>
                <w:lang w:val="en-CA"/>
              </w:rPr>
              <w:t>U</w:t>
            </w:r>
          </w:p>
        </w:tc>
        <w:tc>
          <w:tcPr>
            <w:tcW w:w="6662" w:type="dxa"/>
            <w:tcBorders>
              <w:top w:val="single" w:sz="4" w:space="0" w:color="auto"/>
              <w:left w:val="single" w:sz="4" w:space="0" w:color="auto"/>
              <w:bottom w:val="single" w:sz="4" w:space="0" w:color="auto"/>
              <w:right w:val="single" w:sz="4" w:space="0" w:color="auto"/>
            </w:tcBorders>
            <w:hideMark/>
          </w:tcPr>
          <w:p w14:paraId="7501E1B9" w14:textId="77777777" w:rsidR="00280A1A" w:rsidRDefault="00280A1A">
            <w:pPr>
              <w:rPr>
                <w:lang w:val="en-CA"/>
              </w:rPr>
            </w:pPr>
            <w:r>
              <w:rPr>
                <w:color w:val="000000"/>
                <w:lang w:val="en-CA"/>
              </w:rPr>
              <w:t>Unable to verify address: no address information on record, card issuing bank is not an AVS participant, or no response from card issuing bank.</w:t>
            </w:r>
          </w:p>
        </w:tc>
        <w:tc>
          <w:tcPr>
            <w:tcW w:w="1843" w:type="dxa"/>
            <w:tcBorders>
              <w:top w:val="single" w:sz="4" w:space="0" w:color="auto"/>
              <w:left w:val="single" w:sz="4" w:space="0" w:color="auto"/>
              <w:bottom w:val="single" w:sz="4" w:space="0" w:color="auto"/>
              <w:right w:val="single" w:sz="4" w:space="0" w:color="auto"/>
            </w:tcBorders>
            <w:hideMark/>
          </w:tcPr>
          <w:p w14:paraId="7501E1BA" w14:textId="77777777" w:rsidR="00280A1A" w:rsidRDefault="00280A1A">
            <w:pPr>
              <w:rPr>
                <w:lang w:val="en-CA"/>
              </w:rPr>
            </w:pPr>
            <w:r>
              <w:rPr>
                <w:lang w:eastAsia="en-CA"/>
              </w:rPr>
              <w:t>U</w:t>
            </w:r>
          </w:p>
        </w:tc>
        <w:tc>
          <w:tcPr>
            <w:tcW w:w="1843" w:type="dxa"/>
            <w:tcBorders>
              <w:top w:val="single" w:sz="4" w:space="0" w:color="auto"/>
              <w:left w:val="single" w:sz="4" w:space="0" w:color="auto"/>
              <w:bottom w:val="single" w:sz="4" w:space="0" w:color="auto"/>
              <w:right w:val="single" w:sz="4" w:space="0" w:color="auto"/>
            </w:tcBorders>
            <w:hideMark/>
          </w:tcPr>
          <w:p w14:paraId="7501E1BB" w14:textId="77777777" w:rsidR="00280A1A" w:rsidRDefault="00280A1A">
            <w:pPr>
              <w:rPr>
                <w:lang w:eastAsia="en-CA"/>
              </w:rPr>
            </w:pPr>
            <w:r>
              <w:rPr>
                <w:lang w:eastAsia="en-CA"/>
              </w:rPr>
              <w:t>No</w:t>
            </w:r>
          </w:p>
        </w:tc>
      </w:tr>
      <w:tr w:rsidR="00280A1A" w14:paraId="7501E1C1"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D" w14:textId="77777777" w:rsidR="00280A1A" w:rsidRDefault="00280A1A">
            <w:pPr>
              <w:rPr>
                <w:lang w:val="en-CA"/>
              </w:rPr>
            </w:pPr>
            <w:r>
              <w:rPr>
                <w:lang w:val="en-CA"/>
              </w:rPr>
              <w:t>W</w:t>
            </w:r>
          </w:p>
        </w:tc>
        <w:tc>
          <w:tcPr>
            <w:tcW w:w="6662" w:type="dxa"/>
            <w:tcBorders>
              <w:top w:val="single" w:sz="4" w:space="0" w:color="auto"/>
              <w:left w:val="single" w:sz="4" w:space="0" w:color="auto"/>
              <w:bottom w:val="single" w:sz="4" w:space="0" w:color="auto"/>
              <w:right w:val="single" w:sz="4" w:space="0" w:color="auto"/>
            </w:tcBorders>
            <w:hideMark/>
          </w:tcPr>
          <w:p w14:paraId="7501E1BE" w14:textId="77777777" w:rsidR="00280A1A" w:rsidRDefault="00280A1A">
            <w:pPr>
              <w:rPr>
                <w:lang w:val="en-CA"/>
              </w:rPr>
            </w:pPr>
            <w:r>
              <w:rPr>
                <w:color w:val="000000"/>
                <w:lang w:val="en-CA"/>
              </w:rPr>
              <w:t>Postal/ZIP matches; street address does not match or street address not included in request.</w:t>
            </w:r>
          </w:p>
        </w:tc>
        <w:tc>
          <w:tcPr>
            <w:tcW w:w="1843" w:type="dxa"/>
            <w:tcBorders>
              <w:top w:val="single" w:sz="4" w:space="0" w:color="auto"/>
              <w:left w:val="single" w:sz="4" w:space="0" w:color="auto"/>
              <w:bottom w:val="single" w:sz="4" w:space="0" w:color="auto"/>
              <w:right w:val="single" w:sz="4" w:space="0" w:color="auto"/>
            </w:tcBorders>
            <w:hideMark/>
          </w:tcPr>
          <w:p w14:paraId="7501E1BF" w14:textId="77777777" w:rsidR="00280A1A" w:rsidRDefault="00280A1A">
            <w:pPr>
              <w:rPr>
                <w:lang w:val="en-CA"/>
              </w:rPr>
            </w:pPr>
            <w:r>
              <w:rPr>
                <w:lang w:eastAsia="en-CA"/>
              </w:rPr>
              <w:t>W</w:t>
            </w:r>
          </w:p>
        </w:tc>
        <w:tc>
          <w:tcPr>
            <w:tcW w:w="1843" w:type="dxa"/>
            <w:tcBorders>
              <w:top w:val="single" w:sz="4" w:space="0" w:color="auto"/>
              <w:left w:val="single" w:sz="4" w:space="0" w:color="auto"/>
              <w:bottom w:val="single" w:sz="4" w:space="0" w:color="auto"/>
              <w:right w:val="single" w:sz="4" w:space="0" w:color="auto"/>
            </w:tcBorders>
            <w:hideMark/>
          </w:tcPr>
          <w:p w14:paraId="7501E1C0" w14:textId="77777777" w:rsidR="00280A1A" w:rsidRDefault="00280A1A">
            <w:pPr>
              <w:rPr>
                <w:lang w:eastAsia="en-CA"/>
              </w:rPr>
            </w:pPr>
            <w:r>
              <w:rPr>
                <w:lang w:eastAsia="en-CA"/>
              </w:rPr>
              <w:t>No</w:t>
            </w:r>
          </w:p>
        </w:tc>
      </w:tr>
      <w:tr w:rsidR="00280A1A" w14:paraId="7501E1C6"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2" w14:textId="77777777" w:rsidR="00280A1A" w:rsidRDefault="00280A1A">
            <w:pPr>
              <w:rPr>
                <w:lang w:val="en-CA"/>
              </w:rPr>
            </w:pPr>
            <w:r>
              <w:rPr>
                <w:lang w:val="en-CA"/>
              </w:rPr>
              <w:t>X</w:t>
            </w:r>
          </w:p>
        </w:tc>
        <w:tc>
          <w:tcPr>
            <w:tcW w:w="6662" w:type="dxa"/>
            <w:tcBorders>
              <w:top w:val="single" w:sz="4" w:space="0" w:color="auto"/>
              <w:left w:val="single" w:sz="4" w:space="0" w:color="auto"/>
              <w:bottom w:val="single" w:sz="4" w:space="0" w:color="auto"/>
              <w:right w:val="single" w:sz="4" w:space="0" w:color="auto"/>
            </w:tcBorders>
            <w:hideMark/>
          </w:tcPr>
          <w:p w14:paraId="7501E1C3"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C4" w14:textId="77777777" w:rsidR="00280A1A" w:rsidRDefault="00280A1A">
            <w:pPr>
              <w:rPr>
                <w:lang w:val="en-CA"/>
              </w:rPr>
            </w:pPr>
            <w:r>
              <w:rPr>
                <w:lang w:eastAsia="en-CA"/>
              </w:rPr>
              <w:t>X</w:t>
            </w:r>
          </w:p>
        </w:tc>
        <w:tc>
          <w:tcPr>
            <w:tcW w:w="1843" w:type="dxa"/>
            <w:tcBorders>
              <w:top w:val="single" w:sz="4" w:space="0" w:color="auto"/>
              <w:left w:val="single" w:sz="4" w:space="0" w:color="auto"/>
              <w:bottom w:val="single" w:sz="4" w:space="0" w:color="auto"/>
              <w:right w:val="single" w:sz="4" w:space="0" w:color="auto"/>
            </w:tcBorders>
            <w:hideMark/>
          </w:tcPr>
          <w:p w14:paraId="7501E1C5" w14:textId="77777777" w:rsidR="00280A1A" w:rsidRDefault="00280A1A">
            <w:pPr>
              <w:rPr>
                <w:lang w:eastAsia="en-CA"/>
              </w:rPr>
            </w:pPr>
            <w:r>
              <w:rPr>
                <w:lang w:eastAsia="en-CA"/>
              </w:rPr>
              <w:t>No</w:t>
            </w:r>
          </w:p>
        </w:tc>
      </w:tr>
      <w:tr w:rsidR="00280A1A" w14:paraId="7501E1CB"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7" w14:textId="77777777" w:rsidR="00280A1A" w:rsidRDefault="00280A1A">
            <w:pPr>
              <w:rPr>
                <w:lang w:val="en-CA"/>
              </w:rPr>
            </w:pPr>
            <w:r>
              <w:rPr>
                <w:lang w:val="en-CA"/>
              </w:rPr>
              <w:t>Y</w:t>
            </w:r>
          </w:p>
        </w:tc>
        <w:tc>
          <w:tcPr>
            <w:tcW w:w="6662" w:type="dxa"/>
            <w:tcBorders>
              <w:top w:val="single" w:sz="4" w:space="0" w:color="auto"/>
              <w:left w:val="single" w:sz="4" w:space="0" w:color="auto"/>
              <w:bottom w:val="single" w:sz="4" w:space="0" w:color="auto"/>
              <w:right w:val="single" w:sz="4" w:space="0" w:color="auto"/>
            </w:tcBorders>
            <w:hideMark/>
          </w:tcPr>
          <w:p w14:paraId="7501E1C8"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C9" w14:textId="77777777" w:rsidR="00280A1A" w:rsidRDefault="00280A1A">
            <w:pPr>
              <w:rPr>
                <w:lang w:val="en-CA"/>
              </w:rPr>
            </w:pPr>
            <w:r>
              <w:rPr>
                <w:lang w:eastAsia="en-CA"/>
              </w:rPr>
              <w:t>Y</w:t>
            </w:r>
          </w:p>
        </w:tc>
        <w:tc>
          <w:tcPr>
            <w:tcW w:w="1843" w:type="dxa"/>
            <w:tcBorders>
              <w:top w:val="single" w:sz="4" w:space="0" w:color="auto"/>
              <w:left w:val="single" w:sz="4" w:space="0" w:color="auto"/>
              <w:bottom w:val="single" w:sz="4" w:space="0" w:color="auto"/>
              <w:right w:val="single" w:sz="4" w:space="0" w:color="auto"/>
            </w:tcBorders>
            <w:hideMark/>
          </w:tcPr>
          <w:p w14:paraId="7501E1CA" w14:textId="77777777" w:rsidR="00280A1A" w:rsidRDefault="00280A1A">
            <w:pPr>
              <w:rPr>
                <w:lang w:eastAsia="en-CA"/>
              </w:rPr>
            </w:pPr>
            <w:r>
              <w:rPr>
                <w:lang w:eastAsia="en-CA"/>
              </w:rPr>
              <w:t>No</w:t>
            </w:r>
          </w:p>
        </w:tc>
      </w:tr>
      <w:tr w:rsidR="00280A1A" w14:paraId="7501E1D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C" w14:textId="77777777" w:rsidR="00280A1A" w:rsidRDefault="00280A1A">
            <w:pPr>
              <w:rPr>
                <w:lang w:val="en-CA"/>
              </w:rPr>
            </w:pPr>
            <w:r>
              <w:rPr>
                <w:lang w:val="en-CA"/>
              </w:rPr>
              <w:t>Z</w:t>
            </w:r>
          </w:p>
        </w:tc>
        <w:tc>
          <w:tcPr>
            <w:tcW w:w="6662" w:type="dxa"/>
            <w:tcBorders>
              <w:top w:val="single" w:sz="4" w:space="0" w:color="auto"/>
              <w:left w:val="single" w:sz="4" w:space="0" w:color="auto"/>
              <w:bottom w:val="single" w:sz="4" w:space="0" w:color="auto"/>
              <w:right w:val="single" w:sz="4" w:space="0" w:color="auto"/>
            </w:tcBorders>
            <w:hideMark/>
          </w:tcPr>
          <w:p w14:paraId="7501E1CD" w14:textId="77777777" w:rsidR="00280A1A" w:rsidRDefault="00280A1A">
            <w:pPr>
              <w:rPr>
                <w:lang w:val="en-CA"/>
              </w:rPr>
            </w:pPr>
            <w:r>
              <w:rPr>
                <w:color w:val="000000"/>
                <w:lang w:val="en-CA"/>
              </w:rPr>
              <w:t>Postal/ZIP matches; street address does not match or street address not included</w:t>
            </w:r>
          </w:p>
        </w:tc>
        <w:tc>
          <w:tcPr>
            <w:tcW w:w="1843" w:type="dxa"/>
            <w:tcBorders>
              <w:top w:val="single" w:sz="4" w:space="0" w:color="auto"/>
              <w:left w:val="single" w:sz="4" w:space="0" w:color="auto"/>
              <w:bottom w:val="single" w:sz="4" w:space="0" w:color="auto"/>
              <w:right w:val="single" w:sz="4" w:space="0" w:color="auto"/>
            </w:tcBorders>
            <w:hideMark/>
          </w:tcPr>
          <w:p w14:paraId="7501E1CE" w14:textId="77777777" w:rsidR="00280A1A" w:rsidRDefault="00280A1A">
            <w:pPr>
              <w:rPr>
                <w:lang w:val="en-CA"/>
              </w:rPr>
            </w:pPr>
            <w:r>
              <w:rPr>
                <w:lang w:eastAsia="en-CA"/>
              </w:rPr>
              <w:t>Z</w:t>
            </w:r>
          </w:p>
        </w:tc>
        <w:tc>
          <w:tcPr>
            <w:tcW w:w="1843" w:type="dxa"/>
            <w:tcBorders>
              <w:top w:val="single" w:sz="4" w:space="0" w:color="auto"/>
              <w:left w:val="single" w:sz="4" w:space="0" w:color="auto"/>
              <w:bottom w:val="single" w:sz="4" w:space="0" w:color="auto"/>
              <w:right w:val="single" w:sz="4" w:space="0" w:color="auto"/>
            </w:tcBorders>
            <w:hideMark/>
          </w:tcPr>
          <w:p w14:paraId="7501E1CF" w14:textId="77777777" w:rsidR="00280A1A" w:rsidRDefault="00280A1A">
            <w:pPr>
              <w:rPr>
                <w:lang w:eastAsia="en-CA"/>
              </w:rPr>
            </w:pPr>
            <w:r>
              <w:rPr>
                <w:lang w:eastAsia="en-CA"/>
              </w:rPr>
              <w:t>No</w:t>
            </w:r>
          </w:p>
        </w:tc>
      </w:tr>
    </w:tbl>
    <w:p w14:paraId="7501E1D1" w14:textId="77777777" w:rsidR="00280A1A" w:rsidRDefault="00280A1A" w:rsidP="00280A1A">
      <w:pPr>
        <w:rPr>
          <w:lang w:val="en-CA"/>
        </w:rPr>
      </w:pPr>
    </w:p>
    <w:p w14:paraId="398F9819" w14:textId="77777777" w:rsidR="0016745D" w:rsidRDefault="0016745D" w:rsidP="00280A1A">
      <w:pPr>
        <w:rPr>
          <w:lang w:val="en-CA"/>
        </w:rPr>
      </w:pPr>
    </w:p>
    <w:p w14:paraId="3DB57552" w14:textId="77777777" w:rsidR="00AC40B2" w:rsidRDefault="00AC40B2" w:rsidP="00280A1A">
      <w:pPr>
        <w:rPr>
          <w:lang w:val="en-CA"/>
        </w:rPr>
      </w:pPr>
    </w:p>
    <w:p w14:paraId="7562945E" w14:textId="77777777" w:rsidR="00AC40B2" w:rsidRDefault="00AC40B2" w:rsidP="00280A1A">
      <w:pPr>
        <w:rPr>
          <w:lang w:val="en-CA"/>
        </w:rPr>
      </w:pPr>
    </w:p>
    <w:p w14:paraId="61E2C239" w14:textId="77777777" w:rsidR="00AC40B2" w:rsidRDefault="00AC40B2" w:rsidP="00280A1A">
      <w:pPr>
        <w:rPr>
          <w:lang w:val="en-CA"/>
        </w:rPr>
      </w:pPr>
    </w:p>
    <w:p w14:paraId="54CAD258" w14:textId="77777777" w:rsidR="0016745D" w:rsidRDefault="0016745D" w:rsidP="00280A1A">
      <w:pPr>
        <w:rPr>
          <w:lang w:val="en-CA"/>
        </w:rPr>
      </w:pPr>
    </w:p>
    <w:p w14:paraId="7501E1D2" w14:textId="77777777" w:rsidR="00280A1A" w:rsidRDefault="00280A1A" w:rsidP="00280A1A">
      <w:pPr>
        <w:pStyle w:val="Heading5"/>
        <w:numPr>
          <w:ilvl w:val="4"/>
          <w:numId w:val="2"/>
        </w:numPr>
        <w:rPr>
          <w:lang w:val="en-CA"/>
        </w:rPr>
      </w:pPr>
      <w:r>
        <w:rPr>
          <w:lang w:val="en-CA"/>
        </w:rPr>
        <w:lastRenderedPageBreak/>
        <w:t>Amex Status Codes</w:t>
      </w: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662"/>
        <w:gridCol w:w="1843"/>
        <w:gridCol w:w="1843"/>
      </w:tblGrid>
      <w:tr w:rsidR="00280A1A" w14:paraId="7501E1D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3" w14:textId="77777777" w:rsidR="00280A1A" w:rsidRDefault="00280A1A">
            <w:pPr>
              <w:rPr>
                <w:b/>
                <w:lang w:val="en-CA"/>
              </w:rPr>
            </w:pPr>
            <w:r>
              <w:rPr>
                <w:b/>
                <w:lang w:val="en-CA"/>
              </w:rPr>
              <w:t>Processor AV Code</w:t>
            </w:r>
          </w:p>
        </w:tc>
        <w:tc>
          <w:tcPr>
            <w:tcW w:w="6662" w:type="dxa"/>
            <w:tcBorders>
              <w:top w:val="single" w:sz="4" w:space="0" w:color="auto"/>
              <w:left w:val="single" w:sz="4" w:space="0" w:color="auto"/>
              <w:bottom w:val="single" w:sz="4" w:space="0" w:color="auto"/>
              <w:right w:val="single" w:sz="4" w:space="0" w:color="auto"/>
            </w:tcBorders>
            <w:hideMark/>
          </w:tcPr>
          <w:p w14:paraId="7501E1D4" w14:textId="77777777" w:rsidR="00280A1A" w:rsidRDefault="00280A1A">
            <w:pPr>
              <w:rPr>
                <w:b/>
                <w:lang w:val="en-CA"/>
              </w:rPr>
            </w:pPr>
            <w:r>
              <w:rPr>
                <w:b/>
                <w:lang w:val="en-CA"/>
              </w:rPr>
              <w:t>Code Description</w:t>
            </w:r>
          </w:p>
        </w:tc>
        <w:tc>
          <w:tcPr>
            <w:tcW w:w="1843" w:type="dxa"/>
            <w:tcBorders>
              <w:top w:val="single" w:sz="4" w:space="0" w:color="auto"/>
              <w:left w:val="single" w:sz="4" w:space="0" w:color="auto"/>
              <w:bottom w:val="single" w:sz="4" w:space="0" w:color="auto"/>
              <w:right w:val="single" w:sz="4" w:space="0" w:color="auto"/>
            </w:tcBorders>
            <w:hideMark/>
          </w:tcPr>
          <w:p w14:paraId="7501E1D5" w14:textId="77777777" w:rsidR="00280A1A" w:rsidRDefault="00280A1A">
            <w:pPr>
              <w:rPr>
                <w:b/>
                <w:lang w:val="en-CA"/>
              </w:rPr>
            </w:pPr>
            <w:r>
              <w:rPr>
                <w:b/>
                <w:lang w:val="en-CA"/>
              </w:rPr>
              <w:t>CT Payment Code</w:t>
            </w:r>
          </w:p>
          <w:p w14:paraId="7501E1D6"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1D7" w14:textId="77777777" w:rsidR="00280A1A" w:rsidRDefault="00280A1A">
            <w:pPr>
              <w:rPr>
                <w:b/>
                <w:lang w:val="en-CA"/>
              </w:rPr>
            </w:pPr>
            <w:r>
              <w:rPr>
                <w:b/>
                <w:lang w:val="en-CA"/>
              </w:rPr>
              <w:t>GPS Transformation Required</w:t>
            </w:r>
          </w:p>
        </w:tc>
      </w:tr>
      <w:tr w:rsidR="00280A1A" w14:paraId="7501E1D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9" w14:textId="77777777" w:rsidR="00280A1A" w:rsidRDefault="00280A1A">
            <w:pPr>
              <w:rPr>
                <w:lang w:val="en-CA"/>
              </w:rPr>
            </w:pPr>
            <w:r>
              <w:rPr>
                <w:lang w:val="en-CA"/>
              </w:rPr>
              <w:t>A</w:t>
            </w:r>
          </w:p>
        </w:tc>
        <w:tc>
          <w:tcPr>
            <w:tcW w:w="6662" w:type="dxa"/>
            <w:tcBorders>
              <w:top w:val="single" w:sz="4" w:space="0" w:color="auto"/>
              <w:left w:val="single" w:sz="4" w:space="0" w:color="auto"/>
              <w:bottom w:val="single" w:sz="4" w:space="0" w:color="auto"/>
              <w:right w:val="single" w:sz="4" w:space="0" w:color="auto"/>
            </w:tcBorders>
            <w:hideMark/>
          </w:tcPr>
          <w:p w14:paraId="7501E1DA" w14:textId="77777777" w:rsidR="00280A1A" w:rsidRDefault="00280A1A">
            <w:pPr>
              <w:rPr>
                <w:lang w:val="en-CA"/>
              </w:rPr>
            </w:pPr>
            <w:r>
              <w:rPr>
                <w:color w:val="000000"/>
                <w:lang w:val="en-CA"/>
              </w:rPr>
              <w:t>Billing address matches, postal code does not</w:t>
            </w:r>
          </w:p>
        </w:tc>
        <w:tc>
          <w:tcPr>
            <w:tcW w:w="1843" w:type="dxa"/>
            <w:tcBorders>
              <w:top w:val="single" w:sz="4" w:space="0" w:color="auto"/>
              <w:left w:val="single" w:sz="4" w:space="0" w:color="auto"/>
              <w:bottom w:val="single" w:sz="4" w:space="0" w:color="auto"/>
              <w:right w:val="single" w:sz="4" w:space="0" w:color="auto"/>
            </w:tcBorders>
            <w:hideMark/>
          </w:tcPr>
          <w:p w14:paraId="7501E1DB" w14:textId="77777777" w:rsidR="00280A1A" w:rsidRDefault="00280A1A">
            <w:pPr>
              <w:rPr>
                <w:lang w:val="en-CA"/>
              </w:rPr>
            </w:pPr>
            <w:r>
              <w:rPr>
                <w:lang w:eastAsia="en-CA"/>
              </w:rPr>
              <w:t>A</w:t>
            </w:r>
          </w:p>
        </w:tc>
        <w:tc>
          <w:tcPr>
            <w:tcW w:w="1843" w:type="dxa"/>
            <w:tcBorders>
              <w:top w:val="single" w:sz="4" w:space="0" w:color="auto"/>
              <w:left w:val="single" w:sz="4" w:space="0" w:color="auto"/>
              <w:bottom w:val="single" w:sz="4" w:space="0" w:color="auto"/>
              <w:right w:val="single" w:sz="4" w:space="0" w:color="auto"/>
            </w:tcBorders>
            <w:hideMark/>
          </w:tcPr>
          <w:p w14:paraId="7501E1DC" w14:textId="77777777" w:rsidR="00280A1A" w:rsidRDefault="00280A1A">
            <w:pPr>
              <w:rPr>
                <w:lang w:val="en-CA"/>
              </w:rPr>
            </w:pPr>
            <w:r>
              <w:rPr>
                <w:lang w:val="en-CA"/>
              </w:rPr>
              <w:t>No</w:t>
            </w:r>
          </w:p>
        </w:tc>
      </w:tr>
      <w:tr w:rsidR="00280A1A" w14:paraId="7501E1E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E" w14:textId="77777777" w:rsidR="00280A1A" w:rsidRDefault="00280A1A">
            <w:pPr>
              <w:rPr>
                <w:lang w:val="en-CA"/>
              </w:rPr>
            </w:pPr>
            <w:r>
              <w:rPr>
                <w:lang w:val="en-CA"/>
              </w:rPr>
              <w:t>D</w:t>
            </w:r>
          </w:p>
        </w:tc>
        <w:tc>
          <w:tcPr>
            <w:tcW w:w="6662" w:type="dxa"/>
            <w:tcBorders>
              <w:top w:val="single" w:sz="4" w:space="0" w:color="auto"/>
              <w:left w:val="single" w:sz="4" w:space="0" w:color="auto"/>
              <w:bottom w:val="single" w:sz="4" w:space="0" w:color="auto"/>
              <w:right w:val="single" w:sz="4" w:space="0" w:color="auto"/>
            </w:tcBorders>
            <w:hideMark/>
          </w:tcPr>
          <w:p w14:paraId="7501E1DF" w14:textId="77777777" w:rsidR="00280A1A" w:rsidRDefault="00280A1A">
            <w:pPr>
              <w:rPr>
                <w:lang w:val="en-CA"/>
              </w:rPr>
            </w:pPr>
            <w:r>
              <w:rPr>
                <w:color w:val="000000"/>
                <w:lang w:val="en-CA"/>
              </w:rPr>
              <w:t>Customer name incorrect, postal code matches</w:t>
            </w:r>
          </w:p>
        </w:tc>
        <w:tc>
          <w:tcPr>
            <w:tcW w:w="1843" w:type="dxa"/>
            <w:tcBorders>
              <w:top w:val="single" w:sz="4" w:space="0" w:color="auto"/>
              <w:left w:val="single" w:sz="4" w:space="0" w:color="auto"/>
              <w:bottom w:val="single" w:sz="4" w:space="0" w:color="auto"/>
              <w:right w:val="single" w:sz="4" w:space="0" w:color="auto"/>
            </w:tcBorders>
            <w:hideMark/>
          </w:tcPr>
          <w:p w14:paraId="7501E1E0" w14:textId="77777777" w:rsidR="00280A1A" w:rsidRDefault="00280A1A">
            <w:pPr>
              <w:rPr>
                <w:lang w:val="en-CA"/>
              </w:rPr>
            </w:pPr>
            <w:r>
              <w:rPr>
                <w:lang w:eastAsia="en-CA"/>
              </w:rPr>
              <w:t>N</w:t>
            </w:r>
          </w:p>
        </w:tc>
        <w:tc>
          <w:tcPr>
            <w:tcW w:w="1843" w:type="dxa"/>
            <w:tcBorders>
              <w:top w:val="single" w:sz="4" w:space="0" w:color="auto"/>
              <w:left w:val="single" w:sz="4" w:space="0" w:color="auto"/>
              <w:bottom w:val="single" w:sz="4" w:space="0" w:color="auto"/>
              <w:right w:val="single" w:sz="4" w:space="0" w:color="auto"/>
            </w:tcBorders>
            <w:hideMark/>
          </w:tcPr>
          <w:p w14:paraId="7501E1E1" w14:textId="77777777" w:rsidR="00280A1A" w:rsidRDefault="00280A1A">
            <w:pPr>
              <w:rPr>
                <w:lang w:val="en-CA"/>
              </w:rPr>
            </w:pPr>
            <w:r>
              <w:rPr>
                <w:lang w:eastAsia="en-CA"/>
              </w:rPr>
              <w:t>YES</w:t>
            </w:r>
          </w:p>
        </w:tc>
      </w:tr>
      <w:tr w:rsidR="00280A1A" w14:paraId="7501E1E7"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3" w14:textId="77777777" w:rsidR="00280A1A" w:rsidRDefault="00280A1A">
            <w:pPr>
              <w:rPr>
                <w:lang w:val="en-CA"/>
              </w:rPr>
            </w:pPr>
            <w:r>
              <w:rPr>
                <w:lang w:val="en-CA"/>
              </w:rPr>
              <w:t>E</w:t>
            </w:r>
          </w:p>
        </w:tc>
        <w:tc>
          <w:tcPr>
            <w:tcW w:w="6662" w:type="dxa"/>
            <w:tcBorders>
              <w:top w:val="single" w:sz="4" w:space="0" w:color="auto"/>
              <w:left w:val="single" w:sz="4" w:space="0" w:color="auto"/>
              <w:bottom w:val="single" w:sz="4" w:space="0" w:color="auto"/>
              <w:right w:val="single" w:sz="4" w:space="0" w:color="auto"/>
            </w:tcBorders>
            <w:hideMark/>
          </w:tcPr>
          <w:p w14:paraId="7501E1E4" w14:textId="77777777" w:rsidR="00280A1A" w:rsidRDefault="00280A1A">
            <w:pPr>
              <w:rPr>
                <w:lang w:val="en-CA"/>
              </w:rPr>
            </w:pPr>
            <w:r>
              <w:rPr>
                <w:color w:val="000000"/>
                <w:lang w:val="en-CA"/>
              </w:rPr>
              <w:t>Customer name incorrect, billing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E5"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E6" w14:textId="77777777" w:rsidR="00280A1A" w:rsidRDefault="00280A1A">
            <w:pPr>
              <w:rPr>
                <w:lang w:val="en-CA"/>
              </w:rPr>
            </w:pPr>
            <w:r>
              <w:rPr>
                <w:lang w:eastAsia="en-CA"/>
              </w:rPr>
              <w:t>YES</w:t>
            </w:r>
          </w:p>
        </w:tc>
      </w:tr>
      <w:tr w:rsidR="00280A1A" w14:paraId="7501E1EC"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8" w14:textId="77777777" w:rsidR="00280A1A" w:rsidRDefault="00280A1A">
            <w:pPr>
              <w:rPr>
                <w:lang w:val="en-CA"/>
              </w:rPr>
            </w:pPr>
            <w:r>
              <w:rPr>
                <w:lang w:val="en-CA"/>
              </w:rPr>
              <w:t>F</w:t>
            </w:r>
          </w:p>
        </w:tc>
        <w:tc>
          <w:tcPr>
            <w:tcW w:w="6662" w:type="dxa"/>
            <w:tcBorders>
              <w:top w:val="single" w:sz="4" w:space="0" w:color="auto"/>
              <w:left w:val="single" w:sz="4" w:space="0" w:color="auto"/>
              <w:bottom w:val="single" w:sz="4" w:space="0" w:color="auto"/>
              <w:right w:val="single" w:sz="4" w:space="0" w:color="auto"/>
            </w:tcBorders>
            <w:hideMark/>
          </w:tcPr>
          <w:p w14:paraId="7501E1E9" w14:textId="77777777" w:rsidR="00280A1A" w:rsidRDefault="00280A1A">
            <w:pPr>
              <w:rPr>
                <w:lang w:val="en-CA"/>
              </w:rPr>
            </w:pPr>
            <w:r>
              <w:rPr>
                <w:color w:val="000000"/>
                <w:lang w:val="en-CA"/>
              </w:rPr>
              <w:t>Customer name incorrect, billing address matches</w:t>
            </w:r>
          </w:p>
        </w:tc>
        <w:tc>
          <w:tcPr>
            <w:tcW w:w="1843" w:type="dxa"/>
            <w:tcBorders>
              <w:top w:val="single" w:sz="4" w:space="0" w:color="auto"/>
              <w:left w:val="single" w:sz="4" w:space="0" w:color="auto"/>
              <w:bottom w:val="single" w:sz="4" w:space="0" w:color="auto"/>
              <w:right w:val="single" w:sz="4" w:space="0" w:color="auto"/>
            </w:tcBorders>
            <w:hideMark/>
          </w:tcPr>
          <w:p w14:paraId="7501E1EA"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EB" w14:textId="77777777" w:rsidR="00280A1A" w:rsidRDefault="00280A1A">
            <w:pPr>
              <w:rPr>
                <w:lang w:val="en-CA"/>
              </w:rPr>
            </w:pPr>
            <w:r>
              <w:rPr>
                <w:lang w:eastAsia="en-CA"/>
              </w:rPr>
              <w:t>YES</w:t>
            </w:r>
          </w:p>
        </w:tc>
      </w:tr>
      <w:tr w:rsidR="00280A1A" w14:paraId="7501E1F1"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D" w14:textId="77777777" w:rsidR="00280A1A" w:rsidRDefault="00280A1A">
            <w:pPr>
              <w:rPr>
                <w:lang w:val="en-CA"/>
              </w:rPr>
            </w:pPr>
            <w:r>
              <w:rPr>
                <w:lang w:val="en-CA"/>
              </w:rPr>
              <w:t>K</w:t>
            </w:r>
          </w:p>
        </w:tc>
        <w:tc>
          <w:tcPr>
            <w:tcW w:w="6662" w:type="dxa"/>
            <w:tcBorders>
              <w:top w:val="single" w:sz="4" w:space="0" w:color="auto"/>
              <w:left w:val="single" w:sz="4" w:space="0" w:color="auto"/>
              <w:bottom w:val="single" w:sz="4" w:space="0" w:color="auto"/>
              <w:right w:val="single" w:sz="4" w:space="0" w:color="auto"/>
            </w:tcBorders>
            <w:hideMark/>
          </w:tcPr>
          <w:p w14:paraId="7501E1EE" w14:textId="77777777" w:rsidR="00280A1A" w:rsidRDefault="00280A1A">
            <w:pPr>
              <w:rPr>
                <w:lang w:val="en-CA"/>
              </w:rPr>
            </w:pPr>
            <w:r>
              <w:rPr>
                <w:color w:val="000000"/>
                <w:lang w:val="en-CA"/>
              </w:rPr>
              <w:t>Customer name matches</w:t>
            </w:r>
          </w:p>
        </w:tc>
        <w:tc>
          <w:tcPr>
            <w:tcW w:w="1843" w:type="dxa"/>
            <w:tcBorders>
              <w:top w:val="single" w:sz="4" w:space="0" w:color="auto"/>
              <w:left w:val="single" w:sz="4" w:space="0" w:color="auto"/>
              <w:bottom w:val="single" w:sz="4" w:space="0" w:color="auto"/>
              <w:right w:val="single" w:sz="4" w:space="0" w:color="auto"/>
            </w:tcBorders>
            <w:hideMark/>
          </w:tcPr>
          <w:p w14:paraId="7501E1EF"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0" w14:textId="77777777" w:rsidR="00280A1A" w:rsidRDefault="00280A1A">
            <w:pPr>
              <w:rPr>
                <w:lang w:val="en-CA"/>
              </w:rPr>
            </w:pPr>
            <w:r>
              <w:rPr>
                <w:lang w:eastAsia="en-CA"/>
              </w:rPr>
              <w:t>YES</w:t>
            </w:r>
          </w:p>
        </w:tc>
      </w:tr>
      <w:tr w:rsidR="00280A1A" w14:paraId="7501E1F6"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2" w14:textId="77777777" w:rsidR="00280A1A" w:rsidRDefault="00280A1A">
            <w:pPr>
              <w:rPr>
                <w:lang w:val="en-CA"/>
              </w:rPr>
            </w:pPr>
            <w:r>
              <w:rPr>
                <w:lang w:val="en-CA"/>
              </w:rPr>
              <w:t>L</w:t>
            </w:r>
          </w:p>
        </w:tc>
        <w:tc>
          <w:tcPr>
            <w:tcW w:w="6662" w:type="dxa"/>
            <w:tcBorders>
              <w:top w:val="single" w:sz="4" w:space="0" w:color="auto"/>
              <w:left w:val="single" w:sz="4" w:space="0" w:color="auto"/>
              <w:bottom w:val="single" w:sz="4" w:space="0" w:color="auto"/>
              <w:right w:val="single" w:sz="4" w:space="0" w:color="auto"/>
            </w:tcBorders>
            <w:hideMark/>
          </w:tcPr>
          <w:p w14:paraId="7501E1F3" w14:textId="77777777" w:rsidR="00280A1A" w:rsidRDefault="00280A1A">
            <w:pPr>
              <w:rPr>
                <w:lang w:val="en-CA"/>
              </w:rPr>
            </w:pPr>
            <w:r>
              <w:rPr>
                <w:color w:val="000000"/>
                <w:lang w:val="en-CA"/>
              </w:rPr>
              <w:t>Customer name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F4"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5" w14:textId="77777777" w:rsidR="00280A1A" w:rsidRDefault="00280A1A">
            <w:pPr>
              <w:rPr>
                <w:lang w:val="en-CA"/>
              </w:rPr>
            </w:pPr>
            <w:r>
              <w:rPr>
                <w:lang w:eastAsia="en-CA"/>
              </w:rPr>
              <w:t>YES</w:t>
            </w:r>
          </w:p>
        </w:tc>
      </w:tr>
      <w:tr w:rsidR="00280A1A" w14:paraId="7501E1FB"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7" w14:textId="77777777" w:rsidR="00280A1A" w:rsidRDefault="00280A1A">
            <w:pPr>
              <w:rPr>
                <w:lang w:val="en-CA"/>
              </w:rPr>
            </w:pPr>
            <w:r>
              <w:rPr>
                <w:lang w:val="en-CA"/>
              </w:rPr>
              <w:t>M</w:t>
            </w:r>
          </w:p>
        </w:tc>
        <w:tc>
          <w:tcPr>
            <w:tcW w:w="6662" w:type="dxa"/>
            <w:tcBorders>
              <w:top w:val="single" w:sz="4" w:space="0" w:color="auto"/>
              <w:left w:val="single" w:sz="4" w:space="0" w:color="auto"/>
              <w:bottom w:val="single" w:sz="4" w:space="0" w:color="auto"/>
              <w:right w:val="single" w:sz="4" w:space="0" w:color="auto"/>
            </w:tcBorders>
            <w:hideMark/>
          </w:tcPr>
          <w:p w14:paraId="7501E1F8" w14:textId="77777777" w:rsidR="00280A1A" w:rsidRDefault="00280A1A">
            <w:pPr>
              <w:rPr>
                <w:lang w:val="en-CA"/>
              </w:rPr>
            </w:pPr>
            <w:r>
              <w:rPr>
                <w:color w:val="000000"/>
                <w:lang w:val="en-CA"/>
              </w:rPr>
              <w:t>Customer name, billing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F9"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FA" w14:textId="77777777" w:rsidR="00280A1A" w:rsidRDefault="00280A1A">
            <w:pPr>
              <w:rPr>
                <w:lang w:val="en-CA"/>
              </w:rPr>
            </w:pPr>
            <w:r>
              <w:rPr>
                <w:lang w:val="en-CA"/>
              </w:rPr>
              <w:t>No</w:t>
            </w:r>
          </w:p>
        </w:tc>
      </w:tr>
      <w:tr w:rsidR="00280A1A" w14:paraId="7501E20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C" w14:textId="77777777" w:rsidR="00280A1A" w:rsidRDefault="00280A1A">
            <w:pPr>
              <w:rPr>
                <w:lang w:val="en-CA"/>
              </w:rPr>
            </w:pPr>
            <w:r>
              <w:rPr>
                <w:lang w:val="en-CA"/>
              </w:rPr>
              <w:t>N</w:t>
            </w:r>
          </w:p>
        </w:tc>
        <w:tc>
          <w:tcPr>
            <w:tcW w:w="6662" w:type="dxa"/>
            <w:tcBorders>
              <w:top w:val="single" w:sz="4" w:space="0" w:color="auto"/>
              <w:left w:val="single" w:sz="4" w:space="0" w:color="auto"/>
              <w:bottom w:val="single" w:sz="4" w:space="0" w:color="auto"/>
              <w:right w:val="single" w:sz="4" w:space="0" w:color="auto"/>
            </w:tcBorders>
            <w:hideMark/>
          </w:tcPr>
          <w:p w14:paraId="7501E1FD" w14:textId="77777777" w:rsidR="00280A1A" w:rsidRDefault="00280A1A">
            <w:pPr>
              <w:rPr>
                <w:lang w:val="en-CA"/>
              </w:rPr>
            </w:pPr>
            <w:r>
              <w:rPr>
                <w:color w:val="000000"/>
                <w:lang w:val="en-CA"/>
              </w:rPr>
              <w:t>Billing address and postal code do not match</w:t>
            </w:r>
          </w:p>
        </w:tc>
        <w:tc>
          <w:tcPr>
            <w:tcW w:w="1843" w:type="dxa"/>
            <w:tcBorders>
              <w:top w:val="single" w:sz="4" w:space="0" w:color="auto"/>
              <w:left w:val="single" w:sz="4" w:space="0" w:color="auto"/>
              <w:bottom w:val="single" w:sz="4" w:space="0" w:color="auto"/>
              <w:right w:val="single" w:sz="4" w:space="0" w:color="auto"/>
            </w:tcBorders>
            <w:hideMark/>
          </w:tcPr>
          <w:p w14:paraId="7501E1FE"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F" w14:textId="77777777" w:rsidR="00280A1A" w:rsidRDefault="00280A1A">
            <w:pPr>
              <w:rPr>
                <w:lang w:val="en-CA"/>
              </w:rPr>
            </w:pPr>
            <w:r>
              <w:rPr>
                <w:lang w:val="en-CA"/>
              </w:rPr>
              <w:t>No</w:t>
            </w:r>
          </w:p>
        </w:tc>
      </w:tr>
      <w:tr w:rsidR="00280A1A" w14:paraId="7501E205"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1" w14:textId="77777777" w:rsidR="00280A1A" w:rsidRDefault="00280A1A">
            <w:pPr>
              <w:rPr>
                <w:lang w:val="en-CA"/>
              </w:rPr>
            </w:pPr>
            <w:r>
              <w:rPr>
                <w:lang w:val="en-CA"/>
              </w:rPr>
              <w:t>O</w:t>
            </w:r>
          </w:p>
        </w:tc>
        <w:tc>
          <w:tcPr>
            <w:tcW w:w="6662" w:type="dxa"/>
            <w:tcBorders>
              <w:top w:val="single" w:sz="4" w:space="0" w:color="auto"/>
              <w:left w:val="single" w:sz="4" w:space="0" w:color="auto"/>
              <w:bottom w:val="single" w:sz="4" w:space="0" w:color="auto"/>
              <w:right w:val="single" w:sz="4" w:space="0" w:color="auto"/>
            </w:tcBorders>
            <w:hideMark/>
          </w:tcPr>
          <w:p w14:paraId="7501E202" w14:textId="77777777" w:rsidR="00280A1A" w:rsidRDefault="00280A1A">
            <w:pPr>
              <w:rPr>
                <w:lang w:val="en-CA"/>
              </w:rPr>
            </w:pPr>
            <w:r>
              <w:rPr>
                <w:color w:val="000000"/>
                <w:lang w:val="en-CA"/>
              </w:rPr>
              <w:t>Customer name and billing address match</w:t>
            </w:r>
          </w:p>
        </w:tc>
        <w:tc>
          <w:tcPr>
            <w:tcW w:w="1843" w:type="dxa"/>
            <w:tcBorders>
              <w:top w:val="single" w:sz="4" w:space="0" w:color="auto"/>
              <w:left w:val="single" w:sz="4" w:space="0" w:color="auto"/>
              <w:bottom w:val="single" w:sz="4" w:space="0" w:color="auto"/>
              <w:right w:val="single" w:sz="4" w:space="0" w:color="auto"/>
            </w:tcBorders>
            <w:hideMark/>
          </w:tcPr>
          <w:p w14:paraId="7501E203"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204" w14:textId="77777777" w:rsidR="00280A1A" w:rsidRDefault="00280A1A">
            <w:pPr>
              <w:rPr>
                <w:lang w:val="en-CA"/>
              </w:rPr>
            </w:pPr>
            <w:r>
              <w:rPr>
                <w:lang w:eastAsia="en-CA"/>
              </w:rPr>
              <w:t>YES</w:t>
            </w:r>
          </w:p>
        </w:tc>
      </w:tr>
      <w:tr w:rsidR="00280A1A" w14:paraId="7501E20A"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6" w14:textId="77777777" w:rsidR="00280A1A" w:rsidRDefault="00280A1A">
            <w:pPr>
              <w:rPr>
                <w:lang w:val="en-CA"/>
              </w:rPr>
            </w:pPr>
            <w:r>
              <w:rPr>
                <w:lang w:val="en-CA"/>
              </w:rPr>
              <w:t>R</w:t>
            </w:r>
          </w:p>
        </w:tc>
        <w:tc>
          <w:tcPr>
            <w:tcW w:w="6662" w:type="dxa"/>
            <w:tcBorders>
              <w:top w:val="single" w:sz="4" w:space="0" w:color="auto"/>
              <w:left w:val="single" w:sz="4" w:space="0" w:color="auto"/>
              <w:bottom w:val="single" w:sz="4" w:space="0" w:color="auto"/>
              <w:right w:val="single" w:sz="4" w:space="0" w:color="auto"/>
            </w:tcBorders>
            <w:hideMark/>
          </w:tcPr>
          <w:p w14:paraId="7501E207" w14:textId="77777777" w:rsidR="00280A1A" w:rsidRDefault="00280A1A">
            <w:pPr>
              <w:rPr>
                <w:lang w:val="en-CA"/>
              </w:rPr>
            </w:pPr>
            <w:r>
              <w:rPr>
                <w:color w:val="000000"/>
                <w:lang w:val="en-CA"/>
              </w:rPr>
              <w:t>System unavailable; retry</w:t>
            </w:r>
          </w:p>
        </w:tc>
        <w:tc>
          <w:tcPr>
            <w:tcW w:w="1843" w:type="dxa"/>
            <w:tcBorders>
              <w:top w:val="single" w:sz="4" w:space="0" w:color="auto"/>
              <w:left w:val="single" w:sz="4" w:space="0" w:color="auto"/>
              <w:bottom w:val="single" w:sz="4" w:space="0" w:color="auto"/>
              <w:right w:val="single" w:sz="4" w:space="0" w:color="auto"/>
            </w:tcBorders>
            <w:hideMark/>
          </w:tcPr>
          <w:p w14:paraId="7501E208" w14:textId="77777777" w:rsidR="00280A1A" w:rsidRDefault="00280A1A">
            <w:pPr>
              <w:rPr>
                <w:lang w:val="en-CA"/>
              </w:rPr>
            </w:pPr>
            <w:r>
              <w:rPr>
                <w:lang w:eastAsia="en-CA"/>
              </w:rPr>
              <w:t>R</w:t>
            </w:r>
          </w:p>
        </w:tc>
        <w:tc>
          <w:tcPr>
            <w:tcW w:w="1843" w:type="dxa"/>
            <w:tcBorders>
              <w:top w:val="single" w:sz="4" w:space="0" w:color="auto"/>
              <w:left w:val="single" w:sz="4" w:space="0" w:color="auto"/>
              <w:bottom w:val="single" w:sz="4" w:space="0" w:color="auto"/>
              <w:right w:val="single" w:sz="4" w:space="0" w:color="auto"/>
            </w:tcBorders>
            <w:hideMark/>
          </w:tcPr>
          <w:p w14:paraId="7501E209" w14:textId="77777777" w:rsidR="00280A1A" w:rsidRDefault="00280A1A">
            <w:pPr>
              <w:rPr>
                <w:lang w:val="en-CA"/>
              </w:rPr>
            </w:pPr>
            <w:r>
              <w:rPr>
                <w:lang w:val="en-CA"/>
              </w:rPr>
              <w:t>No</w:t>
            </w:r>
          </w:p>
        </w:tc>
      </w:tr>
      <w:tr w:rsidR="00280A1A" w14:paraId="7501E20F"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B" w14:textId="77777777" w:rsidR="00280A1A" w:rsidRDefault="00280A1A">
            <w:pPr>
              <w:rPr>
                <w:lang w:val="en-CA"/>
              </w:rPr>
            </w:pPr>
            <w:r>
              <w:rPr>
                <w:lang w:val="en-CA"/>
              </w:rPr>
              <w:t>S</w:t>
            </w:r>
          </w:p>
        </w:tc>
        <w:tc>
          <w:tcPr>
            <w:tcW w:w="6662" w:type="dxa"/>
            <w:tcBorders>
              <w:top w:val="single" w:sz="4" w:space="0" w:color="auto"/>
              <w:left w:val="single" w:sz="4" w:space="0" w:color="auto"/>
              <w:bottom w:val="single" w:sz="4" w:space="0" w:color="auto"/>
              <w:right w:val="single" w:sz="4" w:space="0" w:color="auto"/>
            </w:tcBorders>
            <w:hideMark/>
          </w:tcPr>
          <w:p w14:paraId="7501E20C" w14:textId="77777777" w:rsidR="00280A1A" w:rsidRDefault="00280A1A">
            <w:pPr>
              <w:rPr>
                <w:lang w:val="en-CA"/>
              </w:rPr>
            </w:pPr>
            <w:r>
              <w:rPr>
                <w:color w:val="000000"/>
                <w:lang w:val="en-CA"/>
              </w:rPr>
              <w:t>AVS not currently supported</w:t>
            </w:r>
          </w:p>
        </w:tc>
        <w:tc>
          <w:tcPr>
            <w:tcW w:w="1843" w:type="dxa"/>
            <w:tcBorders>
              <w:top w:val="single" w:sz="4" w:space="0" w:color="auto"/>
              <w:left w:val="single" w:sz="4" w:space="0" w:color="auto"/>
              <w:bottom w:val="single" w:sz="4" w:space="0" w:color="auto"/>
              <w:right w:val="single" w:sz="4" w:space="0" w:color="auto"/>
            </w:tcBorders>
            <w:hideMark/>
          </w:tcPr>
          <w:p w14:paraId="7501E20D" w14:textId="77777777" w:rsidR="00280A1A" w:rsidRDefault="00280A1A">
            <w:pPr>
              <w:rPr>
                <w:lang w:val="en-CA"/>
              </w:rPr>
            </w:pPr>
            <w:r>
              <w:rPr>
                <w:lang w:eastAsia="en-CA"/>
              </w:rPr>
              <w:t>S</w:t>
            </w:r>
          </w:p>
        </w:tc>
        <w:tc>
          <w:tcPr>
            <w:tcW w:w="1843" w:type="dxa"/>
            <w:tcBorders>
              <w:top w:val="single" w:sz="4" w:space="0" w:color="auto"/>
              <w:left w:val="single" w:sz="4" w:space="0" w:color="auto"/>
              <w:bottom w:val="single" w:sz="4" w:space="0" w:color="auto"/>
              <w:right w:val="single" w:sz="4" w:space="0" w:color="auto"/>
            </w:tcBorders>
            <w:hideMark/>
          </w:tcPr>
          <w:p w14:paraId="7501E20E" w14:textId="77777777" w:rsidR="00280A1A" w:rsidRDefault="00280A1A">
            <w:pPr>
              <w:rPr>
                <w:lang w:val="en-CA"/>
              </w:rPr>
            </w:pPr>
            <w:r>
              <w:rPr>
                <w:lang w:val="en-CA"/>
              </w:rPr>
              <w:t>No</w:t>
            </w:r>
          </w:p>
        </w:tc>
      </w:tr>
      <w:tr w:rsidR="00280A1A" w14:paraId="7501E21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0" w14:textId="77777777" w:rsidR="00280A1A" w:rsidRDefault="00280A1A">
            <w:pPr>
              <w:rPr>
                <w:lang w:val="en-CA"/>
              </w:rPr>
            </w:pPr>
            <w:r>
              <w:rPr>
                <w:lang w:val="en-CA"/>
              </w:rPr>
              <w:t>U</w:t>
            </w:r>
          </w:p>
        </w:tc>
        <w:tc>
          <w:tcPr>
            <w:tcW w:w="6662" w:type="dxa"/>
            <w:tcBorders>
              <w:top w:val="single" w:sz="4" w:space="0" w:color="auto"/>
              <w:left w:val="single" w:sz="4" w:space="0" w:color="auto"/>
              <w:bottom w:val="single" w:sz="4" w:space="0" w:color="auto"/>
              <w:right w:val="single" w:sz="4" w:space="0" w:color="auto"/>
            </w:tcBorders>
            <w:hideMark/>
          </w:tcPr>
          <w:p w14:paraId="7501E211" w14:textId="77777777" w:rsidR="00280A1A" w:rsidRDefault="00280A1A">
            <w:pPr>
              <w:rPr>
                <w:lang w:val="en-CA"/>
              </w:rPr>
            </w:pPr>
            <w:r>
              <w:rPr>
                <w:color w:val="000000"/>
                <w:lang w:val="en-CA"/>
              </w:rPr>
              <w:t>Information is unavailable</w:t>
            </w:r>
          </w:p>
        </w:tc>
        <w:tc>
          <w:tcPr>
            <w:tcW w:w="1843" w:type="dxa"/>
            <w:tcBorders>
              <w:top w:val="single" w:sz="4" w:space="0" w:color="auto"/>
              <w:left w:val="single" w:sz="4" w:space="0" w:color="auto"/>
              <w:bottom w:val="single" w:sz="4" w:space="0" w:color="auto"/>
              <w:right w:val="single" w:sz="4" w:space="0" w:color="auto"/>
            </w:tcBorders>
            <w:hideMark/>
          </w:tcPr>
          <w:p w14:paraId="7501E212" w14:textId="77777777" w:rsidR="00280A1A" w:rsidRDefault="00280A1A">
            <w:pPr>
              <w:rPr>
                <w:lang w:val="en-CA"/>
              </w:rPr>
            </w:pPr>
            <w:r>
              <w:rPr>
                <w:lang w:eastAsia="en-CA"/>
              </w:rPr>
              <w:t>U</w:t>
            </w:r>
          </w:p>
        </w:tc>
        <w:tc>
          <w:tcPr>
            <w:tcW w:w="1843" w:type="dxa"/>
            <w:tcBorders>
              <w:top w:val="single" w:sz="4" w:space="0" w:color="auto"/>
              <w:left w:val="single" w:sz="4" w:space="0" w:color="auto"/>
              <w:bottom w:val="single" w:sz="4" w:space="0" w:color="auto"/>
              <w:right w:val="single" w:sz="4" w:space="0" w:color="auto"/>
            </w:tcBorders>
            <w:hideMark/>
          </w:tcPr>
          <w:p w14:paraId="7501E213" w14:textId="77777777" w:rsidR="00280A1A" w:rsidRDefault="00280A1A">
            <w:pPr>
              <w:rPr>
                <w:lang w:val="en-CA"/>
              </w:rPr>
            </w:pPr>
            <w:r>
              <w:rPr>
                <w:lang w:val="en-CA"/>
              </w:rPr>
              <w:t>No</w:t>
            </w:r>
          </w:p>
        </w:tc>
      </w:tr>
      <w:tr w:rsidR="00280A1A" w14:paraId="7501E21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5" w14:textId="77777777" w:rsidR="00280A1A" w:rsidRDefault="00280A1A">
            <w:pPr>
              <w:rPr>
                <w:lang w:val="en-CA"/>
              </w:rPr>
            </w:pPr>
            <w:r>
              <w:rPr>
                <w:lang w:val="en-CA"/>
              </w:rPr>
              <w:t>W</w:t>
            </w:r>
          </w:p>
        </w:tc>
        <w:tc>
          <w:tcPr>
            <w:tcW w:w="6662" w:type="dxa"/>
            <w:tcBorders>
              <w:top w:val="single" w:sz="4" w:space="0" w:color="auto"/>
              <w:left w:val="single" w:sz="4" w:space="0" w:color="auto"/>
              <w:bottom w:val="single" w:sz="4" w:space="0" w:color="auto"/>
              <w:right w:val="single" w:sz="4" w:space="0" w:color="auto"/>
            </w:tcBorders>
            <w:hideMark/>
          </w:tcPr>
          <w:p w14:paraId="7501E216" w14:textId="77777777" w:rsidR="00280A1A" w:rsidRDefault="00280A1A">
            <w:pPr>
              <w:rPr>
                <w:lang w:val="en-CA"/>
              </w:rPr>
            </w:pPr>
            <w:r>
              <w:rPr>
                <w:color w:val="000000"/>
                <w:lang w:val="en-CA"/>
              </w:rPr>
              <w:t>Customer name, billing address, and postal code are all correct</w:t>
            </w:r>
          </w:p>
        </w:tc>
        <w:tc>
          <w:tcPr>
            <w:tcW w:w="1843" w:type="dxa"/>
            <w:tcBorders>
              <w:top w:val="single" w:sz="4" w:space="0" w:color="auto"/>
              <w:left w:val="single" w:sz="4" w:space="0" w:color="auto"/>
              <w:bottom w:val="single" w:sz="4" w:space="0" w:color="auto"/>
              <w:right w:val="single" w:sz="4" w:space="0" w:color="auto"/>
            </w:tcBorders>
            <w:hideMark/>
          </w:tcPr>
          <w:p w14:paraId="7501E217"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218" w14:textId="77777777" w:rsidR="00280A1A" w:rsidRDefault="00280A1A">
            <w:pPr>
              <w:rPr>
                <w:lang w:val="en-CA"/>
              </w:rPr>
            </w:pPr>
            <w:r>
              <w:rPr>
                <w:lang w:eastAsia="en-CA"/>
              </w:rPr>
              <w:t>YES</w:t>
            </w:r>
          </w:p>
        </w:tc>
      </w:tr>
      <w:tr w:rsidR="00280A1A" w14:paraId="7501E21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A" w14:textId="77777777" w:rsidR="00280A1A" w:rsidRDefault="00280A1A">
            <w:pPr>
              <w:rPr>
                <w:lang w:val="en-CA"/>
              </w:rPr>
            </w:pPr>
            <w:r>
              <w:rPr>
                <w:lang w:val="en-CA"/>
              </w:rPr>
              <w:t>Y</w:t>
            </w:r>
          </w:p>
        </w:tc>
        <w:tc>
          <w:tcPr>
            <w:tcW w:w="6662" w:type="dxa"/>
            <w:tcBorders>
              <w:top w:val="single" w:sz="4" w:space="0" w:color="auto"/>
              <w:left w:val="single" w:sz="4" w:space="0" w:color="auto"/>
              <w:bottom w:val="single" w:sz="4" w:space="0" w:color="auto"/>
              <w:right w:val="single" w:sz="4" w:space="0" w:color="auto"/>
            </w:tcBorders>
            <w:hideMark/>
          </w:tcPr>
          <w:p w14:paraId="7501E21B" w14:textId="77777777" w:rsidR="00280A1A" w:rsidRDefault="00280A1A">
            <w:pPr>
              <w:rPr>
                <w:lang w:val="en-CA"/>
              </w:rPr>
            </w:pPr>
            <w:r>
              <w:rPr>
                <w:color w:val="000000"/>
                <w:lang w:val="en-CA"/>
              </w:rPr>
              <w:t>Billing address and postal code both match</w:t>
            </w:r>
          </w:p>
        </w:tc>
        <w:tc>
          <w:tcPr>
            <w:tcW w:w="1843" w:type="dxa"/>
            <w:tcBorders>
              <w:top w:val="single" w:sz="4" w:space="0" w:color="auto"/>
              <w:left w:val="single" w:sz="4" w:space="0" w:color="auto"/>
              <w:bottom w:val="single" w:sz="4" w:space="0" w:color="auto"/>
              <w:right w:val="single" w:sz="4" w:space="0" w:color="auto"/>
            </w:tcBorders>
            <w:hideMark/>
          </w:tcPr>
          <w:p w14:paraId="7501E21C" w14:textId="77777777" w:rsidR="00280A1A" w:rsidRDefault="00280A1A">
            <w:pPr>
              <w:rPr>
                <w:lang w:val="en-CA"/>
              </w:rPr>
            </w:pPr>
            <w:r>
              <w:rPr>
                <w:lang w:eastAsia="en-CA"/>
              </w:rPr>
              <w:t>Y</w:t>
            </w:r>
          </w:p>
        </w:tc>
        <w:tc>
          <w:tcPr>
            <w:tcW w:w="1843" w:type="dxa"/>
            <w:tcBorders>
              <w:top w:val="single" w:sz="4" w:space="0" w:color="auto"/>
              <w:left w:val="single" w:sz="4" w:space="0" w:color="auto"/>
              <w:bottom w:val="single" w:sz="4" w:space="0" w:color="auto"/>
              <w:right w:val="single" w:sz="4" w:space="0" w:color="auto"/>
            </w:tcBorders>
            <w:hideMark/>
          </w:tcPr>
          <w:p w14:paraId="7501E21D" w14:textId="77777777" w:rsidR="00280A1A" w:rsidRDefault="00280A1A">
            <w:pPr>
              <w:rPr>
                <w:lang w:val="en-CA"/>
              </w:rPr>
            </w:pPr>
            <w:r>
              <w:rPr>
                <w:lang w:val="en-CA"/>
              </w:rPr>
              <w:t>No</w:t>
            </w:r>
          </w:p>
        </w:tc>
      </w:tr>
      <w:tr w:rsidR="00280A1A" w14:paraId="7501E22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F" w14:textId="77777777" w:rsidR="00280A1A" w:rsidRDefault="00280A1A">
            <w:pPr>
              <w:rPr>
                <w:lang w:val="en-CA"/>
              </w:rPr>
            </w:pPr>
            <w:r>
              <w:rPr>
                <w:lang w:val="en-CA"/>
              </w:rPr>
              <w:t>Z</w:t>
            </w:r>
          </w:p>
        </w:tc>
        <w:tc>
          <w:tcPr>
            <w:tcW w:w="6662" w:type="dxa"/>
            <w:tcBorders>
              <w:top w:val="single" w:sz="4" w:space="0" w:color="auto"/>
              <w:left w:val="single" w:sz="4" w:space="0" w:color="auto"/>
              <w:bottom w:val="single" w:sz="4" w:space="0" w:color="auto"/>
              <w:right w:val="single" w:sz="4" w:space="0" w:color="auto"/>
            </w:tcBorders>
            <w:hideMark/>
          </w:tcPr>
          <w:p w14:paraId="7501E220" w14:textId="77777777" w:rsidR="00280A1A" w:rsidRDefault="00280A1A">
            <w:pPr>
              <w:rPr>
                <w:lang w:val="en-CA"/>
              </w:rPr>
            </w:pPr>
            <w:r>
              <w:rPr>
                <w:color w:val="000000"/>
                <w:lang w:val="en-CA"/>
              </w:rPr>
              <w:t>Postal code matches, billing address does not</w:t>
            </w:r>
          </w:p>
        </w:tc>
        <w:tc>
          <w:tcPr>
            <w:tcW w:w="1843" w:type="dxa"/>
            <w:tcBorders>
              <w:top w:val="single" w:sz="4" w:space="0" w:color="auto"/>
              <w:left w:val="single" w:sz="4" w:space="0" w:color="auto"/>
              <w:bottom w:val="single" w:sz="4" w:space="0" w:color="auto"/>
              <w:right w:val="single" w:sz="4" w:space="0" w:color="auto"/>
            </w:tcBorders>
            <w:hideMark/>
          </w:tcPr>
          <w:p w14:paraId="7501E221" w14:textId="77777777" w:rsidR="00280A1A" w:rsidRDefault="00280A1A">
            <w:pPr>
              <w:rPr>
                <w:lang w:val="en-CA"/>
              </w:rPr>
            </w:pPr>
            <w:r>
              <w:rPr>
                <w:lang w:eastAsia="en-CA"/>
              </w:rPr>
              <w:t>Z</w:t>
            </w:r>
          </w:p>
        </w:tc>
        <w:tc>
          <w:tcPr>
            <w:tcW w:w="1843" w:type="dxa"/>
            <w:tcBorders>
              <w:top w:val="single" w:sz="4" w:space="0" w:color="auto"/>
              <w:left w:val="single" w:sz="4" w:space="0" w:color="auto"/>
              <w:bottom w:val="single" w:sz="4" w:space="0" w:color="auto"/>
              <w:right w:val="single" w:sz="4" w:space="0" w:color="auto"/>
            </w:tcBorders>
            <w:hideMark/>
          </w:tcPr>
          <w:p w14:paraId="7501E222" w14:textId="77777777" w:rsidR="00280A1A" w:rsidRDefault="00280A1A">
            <w:pPr>
              <w:rPr>
                <w:lang w:val="en-CA"/>
              </w:rPr>
            </w:pPr>
            <w:r>
              <w:rPr>
                <w:lang w:val="en-CA"/>
              </w:rPr>
              <w:t>No</w:t>
            </w:r>
          </w:p>
        </w:tc>
      </w:tr>
      <w:tr w:rsidR="00280A1A" w14:paraId="7501E228" w14:textId="77777777" w:rsidTr="00280A1A">
        <w:tc>
          <w:tcPr>
            <w:tcW w:w="1526" w:type="dxa"/>
            <w:tcBorders>
              <w:top w:val="single" w:sz="4" w:space="0" w:color="auto"/>
              <w:left w:val="single" w:sz="4" w:space="0" w:color="auto"/>
              <w:bottom w:val="single" w:sz="4" w:space="0" w:color="auto"/>
              <w:right w:val="single" w:sz="4" w:space="0" w:color="auto"/>
            </w:tcBorders>
          </w:tcPr>
          <w:p w14:paraId="7501E224" w14:textId="77777777" w:rsidR="00280A1A" w:rsidRDefault="00280A1A">
            <w:pPr>
              <w:rPr>
                <w:lang w:val="en-CA"/>
              </w:rPr>
            </w:pPr>
          </w:p>
        </w:tc>
        <w:tc>
          <w:tcPr>
            <w:tcW w:w="6662" w:type="dxa"/>
            <w:tcBorders>
              <w:top w:val="single" w:sz="4" w:space="0" w:color="auto"/>
              <w:left w:val="single" w:sz="4" w:space="0" w:color="auto"/>
              <w:bottom w:val="single" w:sz="4" w:space="0" w:color="auto"/>
              <w:right w:val="single" w:sz="4" w:space="0" w:color="auto"/>
            </w:tcBorders>
          </w:tcPr>
          <w:p w14:paraId="7501E225" w14:textId="77777777" w:rsidR="00280A1A" w:rsidRDefault="00280A1A">
            <w:pPr>
              <w:rPr>
                <w:lang w:val="en-CA"/>
              </w:rPr>
            </w:pPr>
          </w:p>
        </w:tc>
        <w:tc>
          <w:tcPr>
            <w:tcW w:w="1843" w:type="dxa"/>
            <w:tcBorders>
              <w:top w:val="single" w:sz="4" w:space="0" w:color="auto"/>
              <w:left w:val="single" w:sz="4" w:space="0" w:color="auto"/>
              <w:bottom w:val="single" w:sz="4" w:space="0" w:color="auto"/>
              <w:right w:val="single" w:sz="4" w:space="0" w:color="auto"/>
            </w:tcBorders>
          </w:tcPr>
          <w:p w14:paraId="7501E226" w14:textId="77777777" w:rsidR="00280A1A" w:rsidRDefault="00280A1A">
            <w:pPr>
              <w:rPr>
                <w:lang w:val="en-CA"/>
              </w:rPr>
            </w:pPr>
          </w:p>
        </w:tc>
        <w:tc>
          <w:tcPr>
            <w:tcW w:w="1843" w:type="dxa"/>
            <w:tcBorders>
              <w:top w:val="single" w:sz="4" w:space="0" w:color="auto"/>
              <w:left w:val="single" w:sz="4" w:space="0" w:color="auto"/>
              <w:bottom w:val="single" w:sz="4" w:space="0" w:color="auto"/>
              <w:right w:val="single" w:sz="4" w:space="0" w:color="auto"/>
            </w:tcBorders>
            <w:hideMark/>
          </w:tcPr>
          <w:p w14:paraId="7501E227" w14:textId="77777777" w:rsidR="00280A1A" w:rsidRDefault="00280A1A">
            <w:pPr>
              <w:rPr>
                <w:lang w:val="en-CA"/>
              </w:rPr>
            </w:pPr>
            <w:r>
              <w:rPr>
                <w:lang w:val="en-CA"/>
              </w:rPr>
              <w:t>No</w:t>
            </w:r>
          </w:p>
        </w:tc>
      </w:tr>
    </w:tbl>
    <w:p w14:paraId="7501E229" w14:textId="77777777" w:rsidR="00280A1A" w:rsidRDefault="00280A1A" w:rsidP="00280A1A">
      <w:pPr>
        <w:rPr>
          <w:lang w:val="en-CA"/>
        </w:rPr>
      </w:pPr>
    </w:p>
    <w:p w14:paraId="7501E22A" w14:textId="77777777" w:rsidR="00280A1A" w:rsidRDefault="00280A1A" w:rsidP="00280A1A">
      <w:pPr>
        <w:pStyle w:val="Heading4"/>
        <w:numPr>
          <w:ilvl w:val="3"/>
          <w:numId w:val="2"/>
        </w:numPr>
        <w:rPr>
          <w:lang w:val="en-CA"/>
        </w:rPr>
      </w:pPr>
      <w:r>
        <w:rPr>
          <w:lang w:val="en-CA"/>
        </w:rPr>
        <w:t>CVD Response Code Mapping</w:t>
      </w:r>
    </w:p>
    <w:p w14:paraId="5341EA16" w14:textId="77777777" w:rsidR="00AC40B2" w:rsidRPr="00AC40B2" w:rsidRDefault="00AC40B2" w:rsidP="00AC40B2">
      <w:pPr>
        <w:rPr>
          <w:lang w:val="en-CA" w:eastAsia="x-none"/>
        </w:rPr>
      </w:pPr>
    </w:p>
    <w:p w14:paraId="7501E22C" w14:textId="77777777" w:rsidR="00280A1A" w:rsidRDefault="00280A1A" w:rsidP="00280A1A">
      <w:pPr>
        <w:rPr>
          <w:lang w:val="en-CA"/>
        </w:rPr>
      </w:pPr>
      <w:r>
        <w:rPr>
          <w:lang w:val="en-CA"/>
        </w:rPr>
        <w:t>Moneris CvdResultCode will be returned under Messages on GPSResponse to the BSS. The corresponding CT Payment Code will be returned under CCVResponseCode.</w:t>
      </w:r>
    </w:p>
    <w:p w14:paraId="7501E22D" w14:textId="77777777" w:rsidR="00280A1A" w:rsidRDefault="00280A1A" w:rsidP="00280A1A">
      <w:pPr>
        <w:pStyle w:val="Heading5"/>
        <w:numPr>
          <w:ilvl w:val="4"/>
          <w:numId w:val="2"/>
        </w:numPr>
        <w:rPr>
          <w:lang w:val="en-CA"/>
        </w:rPr>
      </w:pPr>
      <w:r>
        <w:rPr>
          <w:lang w:val="en-CA"/>
        </w:rPr>
        <w:t>CVD Response Codes</w:t>
      </w: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882"/>
        <w:gridCol w:w="3623"/>
        <w:gridCol w:w="1843"/>
      </w:tblGrid>
      <w:tr w:rsidR="00280A1A" w14:paraId="7501E23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2F" w14:textId="77777777" w:rsidR="00280A1A" w:rsidRDefault="00280A1A">
            <w:pPr>
              <w:rPr>
                <w:b/>
                <w:lang w:val="en-CA"/>
              </w:rPr>
            </w:pPr>
            <w:r>
              <w:rPr>
                <w:b/>
                <w:lang w:val="en-CA"/>
              </w:rPr>
              <w:t>Processor CVD Code</w:t>
            </w:r>
          </w:p>
        </w:tc>
        <w:tc>
          <w:tcPr>
            <w:tcW w:w="4882" w:type="dxa"/>
            <w:tcBorders>
              <w:top w:val="single" w:sz="4" w:space="0" w:color="auto"/>
              <w:left w:val="single" w:sz="4" w:space="0" w:color="auto"/>
              <w:bottom w:val="single" w:sz="4" w:space="0" w:color="auto"/>
              <w:right w:val="single" w:sz="4" w:space="0" w:color="auto"/>
            </w:tcBorders>
            <w:hideMark/>
          </w:tcPr>
          <w:p w14:paraId="7501E230" w14:textId="77777777" w:rsidR="00280A1A" w:rsidRDefault="00280A1A">
            <w:pPr>
              <w:rPr>
                <w:b/>
                <w:lang w:val="en-CA"/>
              </w:rPr>
            </w:pPr>
            <w:r>
              <w:rPr>
                <w:b/>
                <w:lang w:val="en-CA"/>
              </w:rPr>
              <w:t>Code Description</w:t>
            </w:r>
          </w:p>
        </w:tc>
        <w:tc>
          <w:tcPr>
            <w:tcW w:w="3623" w:type="dxa"/>
            <w:tcBorders>
              <w:top w:val="single" w:sz="4" w:space="0" w:color="auto"/>
              <w:left w:val="single" w:sz="4" w:space="0" w:color="auto"/>
              <w:bottom w:val="single" w:sz="4" w:space="0" w:color="auto"/>
              <w:right w:val="single" w:sz="4" w:space="0" w:color="auto"/>
            </w:tcBorders>
            <w:hideMark/>
          </w:tcPr>
          <w:p w14:paraId="7501E231" w14:textId="77777777" w:rsidR="00280A1A" w:rsidRDefault="00280A1A">
            <w:pPr>
              <w:rPr>
                <w:b/>
                <w:lang w:val="en-CA"/>
              </w:rPr>
            </w:pPr>
            <w:r>
              <w:rPr>
                <w:b/>
                <w:lang w:val="en-CA"/>
              </w:rPr>
              <w:t>CT Payment Code</w:t>
            </w:r>
          </w:p>
          <w:p w14:paraId="7501E232"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233" w14:textId="77777777" w:rsidR="00280A1A" w:rsidRDefault="00280A1A">
            <w:pPr>
              <w:rPr>
                <w:b/>
                <w:lang w:val="en-CA"/>
              </w:rPr>
            </w:pPr>
            <w:r>
              <w:rPr>
                <w:b/>
                <w:lang w:val="en-CA"/>
              </w:rPr>
              <w:t>GPS Transformation Required</w:t>
            </w:r>
          </w:p>
        </w:tc>
      </w:tr>
      <w:tr w:rsidR="00280A1A" w14:paraId="7501E23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5" w14:textId="77777777" w:rsidR="00280A1A" w:rsidRDefault="00280A1A">
            <w:pPr>
              <w:rPr>
                <w:lang w:val="en-CA"/>
              </w:rPr>
            </w:pPr>
            <w:r>
              <w:rPr>
                <w:lang w:val="en-CA"/>
              </w:rPr>
              <w:t>M</w:t>
            </w:r>
          </w:p>
        </w:tc>
        <w:tc>
          <w:tcPr>
            <w:tcW w:w="4882" w:type="dxa"/>
            <w:tcBorders>
              <w:top w:val="single" w:sz="4" w:space="0" w:color="auto"/>
              <w:left w:val="single" w:sz="4" w:space="0" w:color="auto"/>
              <w:bottom w:val="single" w:sz="4" w:space="0" w:color="auto"/>
              <w:right w:val="single" w:sz="4" w:space="0" w:color="auto"/>
            </w:tcBorders>
            <w:hideMark/>
          </w:tcPr>
          <w:p w14:paraId="7501E236" w14:textId="77777777" w:rsidR="00280A1A" w:rsidRDefault="00280A1A">
            <w:pPr>
              <w:rPr>
                <w:lang w:val="en-CA"/>
              </w:rPr>
            </w:pPr>
            <w:r>
              <w:rPr>
                <w:lang w:val="en-CA"/>
              </w:rPr>
              <w:t>Match</w:t>
            </w:r>
          </w:p>
        </w:tc>
        <w:tc>
          <w:tcPr>
            <w:tcW w:w="3623" w:type="dxa"/>
            <w:tcBorders>
              <w:top w:val="single" w:sz="4" w:space="0" w:color="auto"/>
              <w:left w:val="single" w:sz="4" w:space="0" w:color="auto"/>
              <w:bottom w:val="single" w:sz="4" w:space="0" w:color="auto"/>
              <w:right w:val="single" w:sz="4" w:space="0" w:color="auto"/>
            </w:tcBorders>
            <w:hideMark/>
          </w:tcPr>
          <w:p w14:paraId="7501E237" w14:textId="77777777" w:rsidR="00280A1A" w:rsidRDefault="00280A1A">
            <w:pPr>
              <w:rPr>
                <w:lang w:val="en-CA"/>
              </w:rPr>
            </w:pPr>
            <w:r>
              <w:rPr>
                <w:color w:val="000000"/>
                <w:lang w:eastAsia="en-CA"/>
              </w:rPr>
              <w:t>M = Match/valid</w:t>
            </w:r>
          </w:p>
        </w:tc>
        <w:tc>
          <w:tcPr>
            <w:tcW w:w="1843" w:type="dxa"/>
            <w:tcBorders>
              <w:top w:val="single" w:sz="4" w:space="0" w:color="auto"/>
              <w:left w:val="single" w:sz="4" w:space="0" w:color="auto"/>
              <w:bottom w:val="single" w:sz="4" w:space="0" w:color="auto"/>
              <w:right w:val="single" w:sz="4" w:space="0" w:color="auto"/>
            </w:tcBorders>
            <w:hideMark/>
          </w:tcPr>
          <w:p w14:paraId="7501E238" w14:textId="77777777" w:rsidR="00280A1A" w:rsidRDefault="00280A1A">
            <w:pPr>
              <w:rPr>
                <w:lang w:val="en-CA"/>
              </w:rPr>
            </w:pPr>
            <w:r>
              <w:rPr>
                <w:lang w:val="en-CA"/>
              </w:rPr>
              <w:t>No</w:t>
            </w:r>
          </w:p>
        </w:tc>
      </w:tr>
      <w:tr w:rsidR="00280A1A" w14:paraId="7501E23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A" w14:textId="77777777" w:rsidR="00280A1A" w:rsidRDefault="00280A1A">
            <w:pPr>
              <w:rPr>
                <w:lang w:val="en-CA"/>
              </w:rPr>
            </w:pPr>
            <w:r>
              <w:rPr>
                <w:lang w:val="en-CA"/>
              </w:rPr>
              <w:t>Y</w:t>
            </w:r>
          </w:p>
        </w:tc>
        <w:tc>
          <w:tcPr>
            <w:tcW w:w="4882" w:type="dxa"/>
            <w:tcBorders>
              <w:top w:val="single" w:sz="4" w:space="0" w:color="auto"/>
              <w:left w:val="single" w:sz="4" w:space="0" w:color="auto"/>
              <w:bottom w:val="single" w:sz="4" w:space="0" w:color="auto"/>
              <w:right w:val="single" w:sz="4" w:space="0" w:color="auto"/>
            </w:tcBorders>
            <w:hideMark/>
          </w:tcPr>
          <w:p w14:paraId="7501E23B" w14:textId="77777777" w:rsidR="00280A1A" w:rsidRDefault="00280A1A">
            <w:pPr>
              <w:rPr>
                <w:lang w:val="en-CA"/>
              </w:rPr>
            </w:pPr>
            <w:r>
              <w:rPr>
                <w:lang w:val="en-CA"/>
              </w:rPr>
              <w:t>Match for AmEx</w:t>
            </w:r>
          </w:p>
        </w:tc>
        <w:tc>
          <w:tcPr>
            <w:tcW w:w="3623" w:type="dxa"/>
            <w:tcBorders>
              <w:top w:val="single" w:sz="4" w:space="0" w:color="auto"/>
              <w:left w:val="single" w:sz="4" w:space="0" w:color="auto"/>
              <w:bottom w:val="single" w:sz="4" w:space="0" w:color="auto"/>
              <w:right w:val="single" w:sz="4" w:space="0" w:color="auto"/>
            </w:tcBorders>
            <w:hideMark/>
          </w:tcPr>
          <w:p w14:paraId="7501E23C" w14:textId="77777777" w:rsidR="00280A1A" w:rsidRDefault="00280A1A">
            <w:pPr>
              <w:rPr>
                <w:lang w:val="en-CA"/>
              </w:rPr>
            </w:pPr>
            <w:r>
              <w:rPr>
                <w:color w:val="000000"/>
                <w:lang w:eastAsia="en-CA"/>
              </w:rPr>
              <w:t>M = Match/Valid</w:t>
            </w:r>
          </w:p>
        </w:tc>
        <w:tc>
          <w:tcPr>
            <w:tcW w:w="1843" w:type="dxa"/>
            <w:tcBorders>
              <w:top w:val="single" w:sz="4" w:space="0" w:color="auto"/>
              <w:left w:val="single" w:sz="4" w:space="0" w:color="auto"/>
              <w:bottom w:val="single" w:sz="4" w:space="0" w:color="auto"/>
              <w:right w:val="single" w:sz="4" w:space="0" w:color="auto"/>
            </w:tcBorders>
            <w:hideMark/>
          </w:tcPr>
          <w:p w14:paraId="7501E23D" w14:textId="77777777" w:rsidR="00280A1A" w:rsidRDefault="00280A1A">
            <w:pPr>
              <w:rPr>
                <w:lang w:val="en-CA"/>
              </w:rPr>
            </w:pPr>
            <w:r>
              <w:rPr>
                <w:lang w:eastAsia="en-CA"/>
              </w:rPr>
              <w:t>YES</w:t>
            </w:r>
          </w:p>
        </w:tc>
      </w:tr>
      <w:tr w:rsidR="00280A1A" w14:paraId="7501E24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F" w14:textId="77777777" w:rsidR="00280A1A" w:rsidRDefault="00280A1A">
            <w:pPr>
              <w:rPr>
                <w:lang w:val="en-CA"/>
              </w:rPr>
            </w:pPr>
            <w:r>
              <w:rPr>
                <w:lang w:val="en-CA"/>
              </w:rPr>
              <w:t>N</w:t>
            </w:r>
          </w:p>
        </w:tc>
        <w:tc>
          <w:tcPr>
            <w:tcW w:w="4882" w:type="dxa"/>
            <w:tcBorders>
              <w:top w:val="single" w:sz="4" w:space="0" w:color="auto"/>
              <w:left w:val="single" w:sz="4" w:space="0" w:color="auto"/>
              <w:bottom w:val="single" w:sz="4" w:space="0" w:color="auto"/>
              <w:right w:val="single" w:sz="4" w:space="0" w:color="auto"/>
            </w:tcBorders>
            <w:hideMark/>
          </w:tcPr>
          <w:p w14:paraId="7501E240" w14:textId="77777777" w:rsidR="00280A1A" w:rsidRDefault="00280A1A">
            <w:pPr>
              <w:rPr>
                <w:lang w:val="en-CA"/>
              </w:rPr>
            </w:pPr>
            <w:r>
              <w:rPr>
                <w:color w:val="000000"/>
                <w:lang w:val="en-CA"/>
              </w:rPr>
              <w:t>No Match</w:t>
            </w:r>
          </w:p>
        </w:tc>
        <w:tc>
          <w:tcPr>
            <w:tcW w:w="3623" w:type="dxa"/>
            <w:tcBorders>
              <w:top w:val="single" w:sz="4" w:space="0" w:color="auto"/>
              <w:left w:val="single" w:sz="4" w:space="0" w:color="auto"/>
              <w:bottom w:val="single" w:sz="4" w:space="0" w:color="auto"/>
              <w:right w:val="single" w:sz="4" w:space="0" w:color="auto"/>
            </w:tcBorders>
            <w:hideMark/>
          </w:tcPr>
          <w:p w14:paraId="7501E241" w14:textId="77777777" w:rsidR="00280A1A" w:rsidRDefault="00280A1A">
            <w:pPr>
              <w:rPr>
                <w:lang w:val="en-CA"/>
              </w:rPr>
            </w:pPr>
            <w:r>
              <w:rPr>
                <w:color w:val="000000"/>
                <w:lang w:eastAsia="en-CA"/>
              </w:rPr>
              <w:t>N = No Match/invalid</w:t>
            </w:r>
          </w:p>
        </w:tc>
        <w:tc>
          <w:tcPr>
            <w:tcW w:w="1843" w:type="dxa"/>
            <w:tcBorders>
              <w:top w:val="single" w:sz="4" w:space="0" w:color="auto"/>
              <w:left w:val="single" w:sz="4" w:space="0" w:color="auto"/>
              <w:bottom w:val="single" w:sz="4" w:space="0" w:color="auto"/>
              <w:right w:val="single" w:sz="4" w:space="0" w:color="auto"/>
            </w:tcBorders>
            <w:hideMark/>
          </w:tcPr>
          <w:p w14:paraId="7501E242" w14:textId="77777777" w:rsidR="00280A1A" w:rsidRDefault="00280A1A">
            <w:pPr>
              <w:rPr>
                <w:lang w:val="en-CA"/>
              </w:rPr>
            </w:pPr>
            <w:r>
              <w:rPr>
                <w:lang w:val="en-CA"/>
              </w:rPr>
              <w:t>No</w:t>
            </w:r>
          </w:p>
        </w:tc>
      </w:tr>
      <w:tr w:rsidR="00280A1A" w14:paraId="7501E24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4" w14:textId="77777777" w:rsidR="00280A1A" w:rsidRDefault="00280A1A">
            <w:pPr>
              <w:rPr>
                <w:lang w:val="en-CA"/>
              </w:rPr>
            </w:pPr>
            <w:r>
              <w:rPr>
                <w:lang w:val="en-CA"/>
              </w:rPr>
              <w:t>P</w:t>
            </w:r>
          </w:p>
        </w:tc>
        <w:tc>
          <w:tcPr>
            <w:tcW w:w="4882" w:type="dxa"/>
            <w:tcBorders>
              <w:top w:val="single" w:sz="4" w:space="0" w:color="auto"/>
              <w:left w:val="single" w:sz="4" w:space="0" w:color="auto"/>
              <w:bottom w:val="single" w:sz="4" w:space="0" w:color="auto"/>
              <w:right w:val="single" w:sz="4" w:space="0" w:color="auto"/>
            </w:tcBorders>
            <w:hideMark/>
          </w:tcPr>
          <w:p w14:paraId="7501E245" w14:textId="77777777" w:rsidR="00280A1A" w:rsidRDefault="00280A1A">
            <w:pPr>
              <w:rPr>
                <w:lang w:val="en-CA"/>
              </w:rPr>
            </w:pPr>
            <w:r>
              <w:rPr>
                <w:color w:val="000000"/>
                <w:lang w:val="en-CA"/>
              </w:rPr>
              <w:t>Not Processed</w:t>
            </w:r>
          </w:p>
        </w:tc>
        <w:tc>
          <w:tcPr>
            <w:tcW w:w="3623" w:type="dxa"/>
            <w:tcBorders>
              <w:top w:val="single" w:sz="4" w:space="0" w:color="auto"/>
              <w:left w:val="single" w:sz="4" w:space="0" w:color="auto"/>
              <w:bottom w:val="single" w:sz="4" w:space="0" w:color="auto"/>
              <w:right w:val="single" w:sz="4" w:space="0" w:color="auto"/>
            </w:tcBorders>
            <w:hideMark/>
          </w:tcPr>
          <w:p w14:paraId="7501E246" w14:textId="77777777" w:rsidR="00280A1A" w:rsidRDefault="00280A1A">
            <w:pPr>
              <w:rPr>
                <w:lang w:val="en-CA"/>
              </w:rPr>
            </w:pPr>
            <w:r>
              <w:rPr>
                <w:color w:val="000000"/>
                <w:lang w:eastAsia="en-CA"/>
              </w:rPr>
              <w:t>P = Not Processed or unable to process</w:t>
            </w:r>
          </w:p>
        </w:tc>
        <w:tc>
          <w:tcPr>
            <w:tcW w:w="1843" w:type="dxa"/>
            <w:tcBorders>
              <w:top w:val="single" w:sz="4" w:space="0" w:color="auto"/>
              <w:left w:val="single" w:sz="4" w:space="0" w:color="auto"/>
              <w:bottom w:val="single" w:sz="4" w:space="0" w:color="auto"/>
              <w:right w:val="single" w:sz="4" w:space="0" w:color="auto"/>
            </w:tcBorders>
            <w:hideMark/>
          </w:tcPr>
          <w:p w14:paraId="7501E247" w14:textId="77777777" w:rsidR="00280A1A" w:rsidRDefault="00280A1A">
            <w:pPr>
              <w:rPr>
                <w:lang w:val="en-CA"/>
              </w:rPr>
            </w:pPr>
            <w:r>
              <w:rPr>
                <w:lang w:val="en-CA"/>
              </w:rPr>
              <w:t>No</w:t>
            </w:r>
          </w:p>
        </w:tc>
      </w:tr>
      <w:tr w:rsidR="00280A1A" w14:paraId="7501E24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9" w14:textId="77777777" w:rsidR="00280A1A" w:rsidRDefault="00280A1A">
            <w:pPr>
              <w:rPr>
                <w:lang w:val="en-CA"/>
              </w:rPr>
            </w:pPr>
            <w:r>
              <w:rPr>
                <w:lang w:val="en-CA"/>
              </w:rPr>
              <w:t>S</w:t>
            </w:r>
          </w:p>
        </w:tc>
        <w:tc>
          <w:tcPr>
            <w:tcW w:w="4882" w:type="dxa"/>
            <w:tcBorders>
              <w:top w:val="single" w:sz="4" w:space="0" w:color="auto"/>
              <w:left w:val="single" w:sz="4" w:space="0" w:color="auto"/>
              <w:bottom w:val="single" w:sz="4" w:space="0" w:color="auto"/>
              <w:right w:val="single" w:sz="4" w:space="0" w:color="auto"/>
            </w:tcBorders>
            <w:hideMark/>
          </w:tcPr>
          <w:p w14:paraId="7501E24A" w14:textId="77777777" w:rsidR="00280A1A" w:rsidRDefault="00280A1A">
            <w:pPr>
              <w:rPr>
                <w:lang w:val="en-CA"/>
              </w:rPr>
            </w:pPr>
            <w:r>
              <w:rPr>
                <w:color w:val="000000"/>
                <w:lang w:val="en-CA"/>
              </w:rPr>
              <w:t>CVD should be on the card, but Merchant has indicated that CVD is not present</w:t>
            </w:r>
          </w:p>
        </w:tc>
        <w:tc>
          <w:tcPr>
            <w:tcW w:w="3623" w:type="dxa"/>
            <w:tcBorders>
              <w:top w:val="single" w:sz="4" w:space="0" w:color="auto"/>
              <w:left w:val="single" w:sz="4" w:space="0" w:color="auto"/>
              <w:bottom w:val="single" w:sz="4" w:space="0" w:color="auto"/>
              <w:right w:val="single" w:sz="4" w:space="0" w:color="auto"/>
            </w:tcBorders>
            <w:hideMark/>
          </w:tcPr>
          <w:p w14:paraId="7501E24B" w14:textId="77777777" w:rsidR="00280A1A" w:rsidRDefault="00280A1A">
            <w:pPr>
              <w:rPr>
                <w:lang w:val="en-CA"/>
              </w:rPr>
            </w:pPr>
            <w:r>
              <w:rPr>
                <w:color w:val="000000"/>
                <w:lang w:eastAsia="en-CA"/>
              </w:rPr>
              <w:t xml:space="preserve">S = CVD should be on the card, but Merchant has indicated that CVD is not </w:t>
            </w:r>
            <w:r>
              <w:rPr>
                <w:color w:val="000000"/>
                <w:lang w:eastAsia="en-CA"/>
              </w:rPr>
              <w:lastRenderedPageBreak/>
              <w:t>present</w:t>
            </w:r>
          </w:p>
        </w:tc>
        <w:tc>
          <w:tcPr>
            <w:tcW w:w="1843" w:type="dxa"/>
            <w:tcBorders>
              <w:top w:val="single" w:sz="4" w:space="0" w:color="auto"/>
              <w:left w:val="single" w:sz="4" w:space="0" w:color="auto"/>
              <w:bottom w:val="single" w:sz="4" w:space="0" w:color="auto"/>
              <w:right w:val="single" w:sz="4" w:space="0" w:color="auto"/>
            </w:tcBorders>
            <w:hideMark/>
          </w:tcPr>
          <w:p w14:paraId="7501E24C" w14:textId="77777777" w:rsidR="00280A1A" w:rsidRDefault="00280A1A">
            <w:pPr>
              <w:rPr>
                <w:lang w:val="en-CA"/>
              </w:rPr>
            </w:pPr>
            <w:r>
              <w:rPr>
                <w:lang w:val="en-CA"/>
              </w:rPr>
              <w:lastRenderedPageBreak/>
              <w:t>No</w:t>
            </w:r>
          </w:p>
        </w:tc>
      </w:tr>
      <w:tr w:rsidR="00280A1A" w14:paraId="7501E25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E" w14:textId="77777777" w:rsidR="00280A1A" w:rsidRDefault="00280A1A">
            <w:pPr>
              <w:rPr>
                <w:lang w:val="en-CA"/>
              </w:rPr>
            </w:pPr>
            <w:r>
              <w:rPr>
                <w:lang w:val="en-CA"/>
              </w:rPr>
              <w:lastRenderedPageBreak/>
              <w:t>U</w:t>
            </w:r>
          </w:p>
        </w:tc>
        <w:tc>
          <w:tcPr>
            <w:tcW w:w="4882" w:type="dxa"/>
            <w:tcBorders>
              <w:top w:val="single" w:sz="4" w:space="0" w:color="auto"/>
              <w:left w:val="single" w:sz="4" w:space="0" w:color="auto"/>
              <w:bottom w:val="single" w:sz="4" w:space="0" w:color="auto"/>
              <w:right w:val="single" w:sz="4" w:space="0" w:color="auto"/>
            </w:tcBorders>
            <w:hideMark/>
          </w:tcPr>
          <w:p w14:paraId="7501E24F" w14:textId="77777777" w:rsidR="00280A1A" w:rsidRDefault="00280A1A">
            <w:pPr>
              <w:rPr>
                <w:lang w:val="en-CA"/>
              </w:rPr>
            </w:pPr>
            <w:r>
              <w:rPr>
                <w:color w:val="000000"/>
                <w:lang w:val="en-CA"/>
              </w:rPr>
              <w:t>Issuer is not a CVD participant</w:t>
            </w:r>
          </w:p>
        </w:tc>
        <w:tc>
          <w:tcPr>
            <w:tcW w:w="3623" w:type="dxa"/>
            <w:tcBorders>
              <w:top w:val="single" w:sz="4" w:space="0" w:color="auto"/>
              <w:left w:val="single" w:sz="4" w:space="0" w:color="auto"/>
              <w:bottom w:val="single" w:sz="4" w:space="0" w:color="auto"/>
              <w:right w:val="single" w:sz="4" w:space="0" w:color="auto"/>
            </w:tcBorders>
            <w:hideMark/>
          </w:tcPr>
          <w:p w14:paraId="7501E250" w14:textId="77777777" w:rsidR="00280A1A" w:rsidRDefault="00280A1A">
            <w:pPr>
              <w:rPr>
                <w:lang w:val="en-CA"/>
              </w:rPr>
            </w:pPr>
            <w:r>
              <w:rPr>
                <w:color w:val="000000"/>
                <w:lang w:eastAsia="en-CA"/>
              </w:rPr>
              <w:t>U-Unsupported by issuer (or issuer unregistered or uncertified)</w:t>
            </w:r>
          </w:p>
        </w:tc>
        <w:tc>
          <w:tcPr>
            <w:tcW w:w="1843" w:type="dxa"/>
            <w:tcBorders>
              <w:top w:val="single" w:sz="4" w:space="0" w:color="auto"/>
              <w:left w:val="single" w:sz="4" w:space="0" w:color="auto"/>
              <w:bottom w:val="single" w:sz="4" w:space="0" w:color="auto"/>
              <w:right w:val="single" w:sz="4" w:space="0" w:color="auto"/>
            </w:tcBorders>
            <w:hideMark/>
          </w:tcPr>
          <w:p w14:paraId="7501E251" w14:textId="77777777" w:rsidR="00280A1A" w:rsidRDefault="00280A1A">
            <w:pPr>
              <w:rPr>
                <w:lang w:val="en-CA"/>
              </w:rPr>
            </w:pPr>
            <w:r>
              <w:rPr>
                <w:lang w:val="en-CA"/>
              </w:rPr>
              <w:t>No</w:t>
            </w:r>
          </w:p>
        </w:tc>
      </w:tr>
      <w:tr w:rsidR="00280A1A" w14:paraId="7501E25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53" w14:textId="77777777" w:rsidR="00280A1A" w:rsidRDefault="00280A1A">
            <w:pPr>
              <w:rPr>
                <w:lang w:val="en-CA"/>
              </w:rPr>
            </w:pPr>
            <w:r>
              <w:rPr>
                <w:lang w:val="en-CA"/>
              </w:rPr>
              <w:t>D</w:t>
            </w:r>
          </w:p>
        </w:tc>
        <w:tc>
          <w:tcPr>
            <w:tcW w:w="4882" w:type="dxa"/>
            <w:tcBorders>
              <w:top w:val="single" w:sz="4" w:space="0" w:color="auto"/>
              <w:left w:val="single" w:sz="4" w:space="0" w:color="auto"/>
              <w:bottom w:val="single" w:sz="4" w:space="0" w:color="auto"/>
              <w:right w:val="single" w:sz="4" w:space="0" w:color="auto"/>
            </w:tcBorders>
            <w:hideMark/>
          </w:tcPr>
          <w:p w14:paraId="7501E254" w14:textId="77777777" w:rsidR="00280A1A" w:rsidRDefault="00280A1A">
            <w:pPr>
              <w:rPr>
                <w:color w:val="000000"/>
                <w:lang w:val="en-CA"/>
              </w:rPr>
            </w:pPr>
            <w:r>
              <w:rPr>
                <w:color w:val="000000"/>
                <w:lang w:val="en-CA"/>
              </w:rPr>
              <w:t>Invalid security code for AmEx</w:t>
            </w:r>
          </w:p>
          <w:p w14:paraId="7501E255" w14:textId="77777777" w:rsidR="00280A1A" w:rsidRDefault="00280A1A">
            <w:pPr>
              <w:rPr>
                <w:lang w:val="en-CA"/>
              </w:rPr>
            </w:pPr>
            <w:r>
              <w:rPr>
                <w:color w:val="000000"/>
                <w:lang w:val="en-CA"/>
              </w:rPr>
              <w:t>Does  not appear in CT Payment nor AMEX sends</w:t>
            </w:r>
          </w:p>
        </w:tc>
        <w:tc>
          <w:tcPr>
            <w:tcW w:w="3623" w:type="dxa"/>
            <w:tcBorders>
              <w:top w:val="single" w:sz="4" w:space="0" w:color="auto"/>
              <w:left w:val="single" w:sz="4" w:space="0" w:color="auto"/>
              <w:bottom w:val="single" w:sz="4" w:space="0" w:color="auto"/>
              <w:right w:val="single" w:sz="4" w:space="0" w:color="auto"/>
            </w:tcBorders>
            <w:hideMark/>
          </w:tcPr>
          <w:p w14:paraId="7501E256" w14:textId="77777777" w:rsidR="00280A1A" w:rsidRDefault="00280A1A">
            <w:pPr>
              <w:rPr>
                <w:lang w:val="en-CA"/>
              </w:rPr>
            </w:pPr>
            <w:r>
              <w:rPr>
                <w:color w:val="000000"/>
                <w:lang w:eastAsia="en-CA"/>
              </w:rPr>
              <w:t>N = No Match/invalid</w:t>
            </w:r>
          </w:p>
        </w:tc>
        <w:tc>
          <w:tcPr>
            <w:tcW w:w="1843" w:type="dxa"/>
            <w:tcBorders>
              <w:top w:val="single" w:sz="4" w:space="0" w:color="auto"/>
              <w:left w:val="single" w:sz="4" w:space="0" w:color="auto"/>
              <w:bottom w:val="single" w:sz="4" w:space="0" w:color="auto"/>
              <w:right w:val="single" w:sz="4" w:space="0" w:color="auto"/>
            </w:tcBorders>
            <w:hideMark/>
          </w:tcPr>
          <w:p w14:paraId="7501E257" w14:textId="77777777" w:rsidR="00280A1A" w:rsidRDefault="00280A1A">
            <w:pPr>
              <w:rPr>
                <w:lang w:val="en-CA"/>
              </w:rPr>
            </w:pPr>
            <w:r>
              <w:rPr>
                <w:lang w:eastAsia="en-CA"/>
              </w:rPr>
              <w:t>YES</w:t>
            </w:r>
          </w:p>
        </w:tc>
      </w:tr>
    </w:tbl>
    <w:p w14:paraId="7501E259" w14:textId="77777777" w:rsidR="00280A1A" w:rsidRDefault="00280A1A" w:rsidP="00280A1A">
      <w:pPr>
        <w:rPr>
          <w:lang w:val="en-CA"/>
        </w:rPr>
      </w:pPr>
    </w:p>
    <w:p w14:paraId="7501E25A" w14:textId="77777777" w:rsidR="00280A1A" w:rsidRDefault="00280A1A" w:rsidP="00280A1A">
      <w:pPr>
        <w:pStyle w:val="Heading3"/>
        <w:numPr>
          <w:ilvl w:val="2"/>
          <w:numId w:val="2"/>
        </w:numPr>
        <w:rPr>
          <w:lang w:val="es-ES"/>
        </w:rPr>
      </w:pPr>
      <w:bookmarkStart w:id="2449" w:name="_DTS-ESB_Error_codes"/>
      <w:bookmarkStart w:id="2450" w:name="_Ref263960503"/>
      <w:bookmarkStart w:id="2451" w:name="_Toc242932355"/>
      <w:bookmarkStart w:id="2452" w:name="_Toc242949113"/>
      <w:bookmarkStart w:id="2453" w:name="_Toc415569119"/>
      <w:bookmarkEnd w:id="2449"/>
      <w:r>
        <w:rPr>
          <w:lang w:val="es-ES"/>
        </w:rPr>
        <w:t xml:space="preserve">DTS-ESB Error </w:t>
      </w:r>
      <w:bookmarkEnd w:id="2450"/>
      <w:bookmarkEnd w:id="2451"/>
      <w:bookmarkEnd w:id="2452"/>
      <w:r>
        <w:rPr>
          <w:lang w:val="es-ES"/>
        </w:rPr>
        <w:t>codes (Reference)</w:t>
      </w:r>
      <w:bookmarkEnd w:id="2453"/>
    </w:p>
    <w:p w14:paraId="7501E25B" w14:textId="5C21A164" w:rsidR="00280A1A" w:rsidRDefault="00D9444F" w:rsidP="00280A1A">
      <w:pPr>
        <w:rPr>
          <w:lang w:val="en-CA"/>
        </w:rPr>
      </w:pPr>
      <w:r>
        <w:rPr>
          <w:lang w:val="en-CA"/>
        </w:rPr>
        <w:t>The table bel</w:t>
      </w:r>
      <w:r w:rsidR="00280A1A">
        <w:rPr>
          <w:lang w:val="en-CA"/>
        </w:rPr>
        <w:t xml:space="preserve">ow summarizes the DTS-ESB error codes and messages. The Error Message Code and Error Message text will be returned under Messages on GPSResponse to the BSS. </w:t>
      </w:r>
    </w:p>
    <w:p w14:paraId="7501E25C" w14:textId="77777777" w:rsidR="00280A1A" w:rsidRDefault="00280A1A" w:rsidP="00280A1A">
      <w:pPr>
        <w:rPr>
          <w:lang w:val="en-CA"/>
        </w:rPr>
      </w:pPr>
    </w:p>
    <w:tbl>
      <w:tblPr>
        <w:tblW w:w="48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
        <w:gridCol w:w="1220"/>
        <w:gridCol w:w="1436"/>
        <w:gridCol w:w="1438"/>
        <w:gridCol w:w="2646"/>
        <w:gridCol w:w="5532"/>
        <w:gridCol w:w="16"/>
        <w:gridCol w:w="16"/>
      </w:tblGrid>
      <w:tr w:rsidR="00280A1A" w14:paraId="7501E263" w14:textId="77777777" w:rsidTr="00280A1A">
        <w:trPr>
          <w:gridAfter w:val="2"/>
          <w:wAfter w:w="2112" w:type="dxa"/>
          <w:trHeight w:val="717"/>
          <w:tblHeader/>
        </w:trPr>
        <w:tc>
          <w:tcPr>
            <w:tcW w:w="234"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tcPr>
          <w:p w14:paraId="7501E25D" w14:textId="77777777" w:rsidR="00280A1A" w:rsidRDefault="00280A1A">
            <w:pPr>
              <w:rPr>
                <w:b/>
                <w:bCs/>
                <w:lang w:val="en-CA"/>
              </w:rPr>
            </w:pPr>
          </w:p>
        </w:tc>
        <w:tc>
          <w:tcPr>
            <w:tcW w:w="475"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5E" w14:textId="77777777" w:rsidR="00280A1A" w:rsidRDefault="00280A1A">
            <w:pPr>
              <w:rPr>
                <w:b/>
                <w:bCs/>
                <w:lang w:val="en-CA"/>
              </w:rPr>
            </w:pPr>
            <w:r>
              <w:rPr>
                <w:b/>
                <w:bCs/>
                <w:lang w:val="en-CA"/>
              </w:rPr>
              <w:t>System Code</w:t>
            </w:r>
          </w:p>
        </w:tc>
        <w:tc>
          <w:tcPr>
            <w:tcW w:w="558"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5F" w14:textId="77777777" w:rsidR="00280A1A" w:rsidRDefault="00280A1A">
            <w:pPr>
              <w:rPr>
                <w:b/>
                <w:bCs/>
                <w:lang w:val="en-CA"/>
              </w:rPr>
            </w:pPr>
            <w:r>
              <w:rPr>
                <w:b/>
                <w:bCs/>
                <w:lang w:val="en-CA"/>
              </w:rPr>
              <w:t>System Message Text</w:t>
            </w:r>
          </w:p>
        </w:tc>
        <w:tc>
          <w:tcPr>
            <w:tcW w:w="559"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0" w14:textId="77777777" w:rsidR="00280A1A" w:rsidRDefault="00280A1A">
            <w:pPr>
              <w:rPr>
                <w:b/>
                <w:bCs/>
                <w:lang w:val="en-CA"/>
              </w:rPr>
            </w:pPr>
            <w:r>
              <w:rPr>
                <w:b/>
                <w:bCs/>
                <w:lang w:val="en-CA"/>
              </w:rPr>
              <w:t>Error Message Code</w:t>
            </w:r>
          </w:p>
        </w:tc>
        <w:tc>
          <w:tcPr>
            <w:tcW w:w="102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1" w14:textId="77777777" w:rsidR="00280A1A" w:rsidRDefault="00280A1A">
            <w:pPr>
              <w:rPr>
                <w:b/>
                <w:bCs/>
                <w:lang w:val="en-CA"/>
              </w:rPr>
            </w:pPr>
            <w:r>
              <w:rPr>
                <w:b/>
                <w:bCs/>
                <w:lang w:val="en-CA"/>
              </w:rPr>
              <w:t>Error Message Text</w:t>
            </w:r>
          </w:p>
        </w:tc>
        <w:tc>
          <w:tcPr>
            <w:tcW w:w="214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2" w14:textId="77777777" w:rsidR="00280A1A" w:rsidRDefault="00280A1A">
            <w:pPr>
              <w:rPr>
                <w:b/>
                <w:bCs/>
                <w:lang w:val="en-CA"/>
              </w:rPr>
            </w:pPr>
            <w:r>
              <w:rPr>
                <w:b/>
                <w:bCs/>
                <w:lang w:val="en-CA"/>
              </w:rPr>
              <w:t>Scenario / Conditions</w:t>
            </w:r>
          </w:p>
        </w:tc>
      </w:tr>
      <w:tr w:rsidR="00280A1A" w14:paraId="7501E26A" w14:textId="77777777" w:rsidTr="00280A1A">
        <w:trPr>
          <w:gridAfter w:val="1"/>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4" w14:textId="77777777" w:rsidR="00280A1A" w:rsidRDefault="00280A1A">
            <w:pPr>
              <w:rPr>
                <w:lang w:val="en-CA"/>
              </w:rPr>
            </w:pPr>
            <w:r>
              <w:rPr>
                <w:lang w:val="en-CA"/>
              </w:rPr>
              <w:t>1</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5" w14:textId="77777777" w:rsidR="00280A1A" w:rsidRDefault="00280A1A">
            <w:pPr>
              <w:autoSpaceDE w:val="0"/>
              <w:autoSpaceDN w:val="0"/>
              <w:rPr>
                <w:sz w:val="22"/>
                <w:szCs w:val="22"/>
                <w:lang w:val="en-CA"/>
              </w:rPr>
            </w:pPr>
            <w:r>
              <w:rPr>
                <w:color w:val="000000"/>
                <w:lang w:val="en-CA"/>
              </w:rPr>
              <w:t>0</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6" w14:textId="77777777" w:rsidR="00280A1A" w:rsidRDefault="00280A1A">
            <w:pPr>
              <w:autoSpaceDE w:val="0"/>
              <w:autoSpaceDN w:val="0"/>
              <w:rPr>
                <w:sz w:val="22"/>
                <w:szCs w:val="22"/>
                <w:lang w:val="en-CA"/>
              </w:rPr>
            </w:pPr>
            <w:r>
              <w:rPr>
                <w:lang w:val="en-CA"/>
              </w:rPr>
              <w:t>Success</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7" w14:textId="77777777" w:rsidR="00280A1A" w:rsidRDefault="00280A1A">
            <w:pPr>
              <w:autoSpaceDE w:val="0"/>
              <w:autoSpaceDN w:val="0"/>
              <w:rPr>
                <w:sz w:val="22"/>
                <w:szCs w:val="22"/>
                <w:lang w:val="en-CA"/>
              </w:rPr>
            </w:pPr>
            <w:r>
              <w:rPr>
                <w:color w:val="000000"/>
                <w:lang w:val="en-CA"/>
              </w:rPr>
              <w:t>-</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8" w14:textId="77777777" w:rsidR="00280A1A" w:rsidRDefault="00280A1A">
            <w:pPr>
              <w:autoSpaceDE w:val="0"/>
              <w:autoSpaceDN w:val="0"/>
              <w:rPr>
                <w:sz w:val="22"/>
                <w:szCs w:val="22"/>
                <w:lang w:val="en-CA"/>
              </w:rPr>
            </w:pPr>
            <w:r>
              <w:rPr>
                <w:color w:val="000000"/>
                <w:lang w:val="en-CA"/>
              </w:rPr>
              <w:t>-</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9" w14:textId="77777777" w:rsidR="00280A1A" w:rsidRDefault="00280A1A">
            <w:pPr>
              <w:autoSpaceDE w:val="0"/>
              <w:autoSpaceDN w:val="0"/>
              <w:rPr>
                <w:sz w:val="22"/>
                <w:szCs w:val="22"/>
                <w:lang w:val="en-CA"/>
              </w:rPr>
            </w:pPr>
            <w:r>
              <w:rPr>
                <w:lang w:val="en-CA"/>
              </w:rPr>
              <w:t xml:space="preserve">The transaction has been treated successfully. </w:t>
            </w:r>
          </w:p>
        </w:tc>
      </w:tr>
      <w:tr w:rsidR="00280A1A" w14:paraId="7501E273"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B" w14:textId="77777777" w:rsidR="00280A1A" w:rsidRDefault="00280A1A">
            <w:pPr>
              <w:rPr>
                <w:lang w:val="en-CA"/>
              </w:rPr>
            </w:pPr>
            <w:r>
              <w:rPr>
                <w:lang w:val="en-CA"/>
              </w:rPr>
              <w:t>2</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C"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D"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E" w14:textId="77777777" w:rsidR="00280A1A" w:rsidRDefault="00280A1A">
            <w:pPr>
              <w:autoSpaceDE w:val="0"/>
              <w:autoSpaceDN w:val="0"/>
              <w:rPr>
                <w:sz w:val="22"/>
                <w:szCs w:val="22"/>
                <w:lang w:val="en-CA"/>
              </w:rPr>
            </w:pPr>
            <w:r>
              <w:rPr>
                <w:lang w:val="en-CA"/>
              </w:rPr>
              <w:t>ESB001</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F" w14:textId="77777777" w:rsidR="00280A1A" w:rsidRDefault="00280A1A">
            <w:pPr>
              <w:autoSpaceDE w:val="0"/>
              <w:autoSpaceDN w:val="0"/>
              <w:rPr>
                <w:sz w:val="22"/>
                <w:szCs w:val="22"/>
                <w:lang w:val="en-CA"/>
              </w:rPr>
            </w:pPr>
            <w:r>
              <w:rPr>
                <w:lang w:val="en-CA"/>
              </w:rPr>
              <w:t>Invalid Request-Schema validation failed.</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0" w14:textId="77777777" w:rsidR="00280A1A" w:rsidRDefault="00280A1A">
            <w:pPr>
              <w:autoSpaceDE w:val="0"/>
              <w:autoSpaceDN w:val="0"/>
              <w:rPr>
                <w:sz w:val="22"/>
                <w:szCs w:val="22"/>
                <w:lang w:val="en-CA"/>
              </w:rPr>
            </w:pPr>
            <w:r>
              <w:rPr>
                <w:lang w:val="en-CA"/>
              </w:rPr>
              <w:t>Client is trying to access the service with invalid request. Schema validation failed.</w:t>
            </w:r>
          </w:p>
        </w:tc>
        <w:tc>
          <w:tcPr>
            <w:tcW w:w="0" w:type="auto"/>
            <w:vAlign w:val="center"/>
            <w:hideMark/>
          </w:tcPr>
          <w:p w14:paraId="7501E271" w14:textId="77777777" w:rsidR="00280A1A" w:rsidRDefault="00280A1A">
            <w:pPr>
              <w:widowControl/>
              <w:spacing w:line="240" w:lineRule="auto"/>
              <w:rPr>
                <w:lang w:val="en-CA" w:eastAsia="en-CA"/>
              </w:rPr>
            </w:pPr>
          </w:p>
        </w:tc>
        <w:tc>
          <w:tcPr>
            <w:tcW w:w="0" w:type="auto"/>
            <w:vAlign w:val="center"/>
            <w:hideMark/>
          </w:tcPr>
          <w:p w14:paraId="7501E272" w14:textId="77777777" w:rsidR="00280A1A" w:rsidRDefault="00280A1A">
            <w:pPr>
              <w:widowControl/>
              <w:spacing w:line="240" w:lineRule="auto"/>
              <w:rPr>
                <w:lang w:val="en-CA" w:eastAsia="en-CA"/>
              </w:rPr>
            </w:pPr>
          </w:p>
        </w:tc>
      </w:tr>
      <w:tr w:rsidR="00280A1A" w14:paraId="7501E27B" w14:textId="77777777" w:rsidTr="00280A1A">
        <w:trPr>
          <w:gridAfter w:val="1"/>
          <w:trHeight w:val="1517"/>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4" w14:textId="77777777" w:rsidR="00280A1A" w:rsidRDefault="00280A1A">
            <w:pPr>
              <w:rPr>
                <w:lang w:val="en-CA"/>
              </w:rPr>
            </w:pPr>
            <w:r>
              <w:rPr>
                <w:lang w:val="en-CA"/>
              </w:rPr>
              <w:t>3</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5"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6"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7" w14:textId="77777777" w:rsidR="00280A1A" w:rsidRDefault="00280A1A">
            <w:pPr>
              <w:autoSpaceDE w:val="0"/>
              <w:autoSpaceDN w:val="0"/>
              <w:rPr>
                <w:sz w:val="22"/>
                <w:szCs w:val="22"/>
                <w:lang w:val="en-CA"/>
              </w:rPr>
            </w:pPr>
            <w:r>
              <w:rPr>
                <w:lang w:val="en-CA"/>
              </w:rPr>
              <w:t>ESB002</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8" w14:textId="77777777" w:rsidR="00280A1A" w:rsidRDefault="00280A1A">
            <w:pPr>
              <w:autoSpaceDE w:val="0"/>
              <w:autoSpaceDN w:val="0"/>
              <w:rPr>
                <w:sz w:val="22"/>
                <w:szCs w:val="22"/>
                <w:lang w:val="en-CA"/>
              </w:rPr>
            </w:pPr>
            <w:r>
              <w:rPr>
                <w:lang w:val="en-CA"/>
              </w:rPr>
              <w:t>Backend Service Unavailable - &lt;System Name&gt; Service :: &lt;message&gt;</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9" w14:textId="77777777" w:rsidR="00280A1A" w:rsidRDefault="00280A1A">
            <w:pPr>
              <w:autoSpaceDE w:val="0"/>
              <w:autoSpaceDN w:val="0"/>
              <w:rPr>
                <w:lang w:val="en-CA"/>
              </w:rPr>
            </w:pPr>
            <w:r>
              <w:rPr>
                <w:lang w:val="en-CA"/>
              </w:rPr>
              <w:t>Moneris Service is down or unreachable</w:t>
            </w:r>
          </w:p>
          <w:p w14:paraId="7501E27A" w14:textId="77777777" w:rsidR="00280A1A" w:rsidRDefault="00280A1A">
            <w:pPr>
              <w:autoSpaceDE w:val="0"/>
              <w:autoSpaceDN w:val="0"/>
              <w:rPr>
                <w:sz w:val="22"/>
                <w:szCs w:val="22"/>
                <w:lang w:val="en-CA"/>
              </w:rPr>
            </w:pPr>
            <w:r>
              <w:rPr>
                <w:lang w:val="en-CA"/>
              </w:rPr>
              <w:t>The message text will be appended with the System name (Moneris) and fault information resulting from the failed connection (timeout or connection rejection)</w:t>
            </w:r>
          </w:p>
        </w:tc>
      </w:tr>
      <w:tr w:rsidR="00280A1A" w14:paraId="7501E282" w14:textId="77777777" w:rsidTr="00280A1A">
        <w:trPr>
          <w:gridAfter w:val="1"/>
          <w:trHeight w:val="1517"/>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C" w14:textId="77777777" w:rsidR="00280A1A" w:rsidRDefault="00280A1A">
            <w:pPr>
              <w:rPr>
                <w:lang w:val="en-CA"/>
              </w:rPr>
            </w:pPr>
            <w:r>
              <w:rPr>
                <w:lang w:val="en-CA"/>
              </w:rPr>
              <w:t>4</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D" w14:textId="77777777" w:rsidR="00280A1A" w:rsidRDefault="00280A1A">
            <w:pPr>
              <w:autoSpaceDE w:val="0"/>
              <w:autoSpaceDN w:val="0"/>
              <w:rPr>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E" w14:textId="77777777" w:rsidR="00280A1A" w:rsidRDefault="00280A1A">
            <w:pPr>
              <w:autoSpaceDE w:val="0"/>
              <w:autoSpaceDN w:val="0"/>
              <w:rPr>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F" w14:textId="77777777" w:rsidR="00280A1A" w:rsidRDefault="00280A1A">
            <w:pPr>
              <w:autoSpaceDE w:val="0"/>
              <w:autoSpaceDN w:val="0"/>
              <w:rPr>
                <w:lang w:val="en-CA"/>
              </w:rPr>
            </w:pPr>
            <w:r>
              <w:rPr>
                <w:lang w:val="en-CA"/>
              </w:rPr>
              <w:t>ESB003</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0" w14:textId="77777777" w:rsidR="00280A1A" w:rsidRDefault="00280A1A">
            <w:pPr>
              <w:autoSpaceDE w:val="0"/>
              <w:autoSpaceDN w:val="0"/>
              <w:rPr>
                <w:lang w:val="en-CA"/>
              </w:rPr>
            </w:pPr>
            <w:r>
              <w:rPr>
                <w:lang w:val="en-CA"/>
              </w:rPr>
              <w:t>Error processing back end response – &lt;System Name&gt; Service</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1" w14:textId="77777777" w:rsidR="00280A1A" w:rsidRDefault="00280A1A">
            <w:pPr>
              <w:autoSpaceDE w:val="0"/>
              <w:autoSpaceDN w:val="0"/>
              <w:rPr>
                <w:lang w:val="en-CA"/>
              </w:rPr>
            </w:pPr>
            <w:r>
              <w:rPr>
                <w:lang w:val="en-CA"/>
              </w:rPr>
              <w:t>DTS returns a response that does not conform to its schema definition</w:t>
            </w:r>
          </w:p>
        </w:tc>
      </w:tr>
      <w:tr w:rsidR="00280A1A" w14:paraId="7501E28B"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3" w14:textId="77777777" w:rsidR="00280A1A" w:rsidRDefault="00280A1A">
            <w:pPr>
              <w:rPr>
                <w:lang w:val="en-CA"/>
              </w:rPr>
            </w:pPr>
            <w:r>
              <w:rPr>
                <w:lang w:val="en-CA"/>
              </w:rPr>
              <w:t>5</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4"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5"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6" w14:textId="77777777" w:rsidR="00280A1A" w:rsidRDefault="00280A1A">
            <w:pPr>
              <w:autoSpaceDE w:val="0"/>
              <w:autoSpaceDN w:val="0"/>
              <w:rPr>
                <w:sz w:val="22"/>
                <w:szCs w:val="22"/>
                <w:lang w:val="en-CA"/>
              </w:rPr>
            </w:pPr>
            <w:r>
              <w:rPr>
                <w:lang w:val="en-CA"/>
              </w:rPr>
              <w:t>ESB004</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7" w14:textId="77777777" w:rsidR="00280A1A" w:rsidRDefault="00280A1A">
            <w:pPr>
              <w:autoSpaceDE w:val="0"/>
              <w:autoSpaceDN w:val="0"/>
              <w:rPr>
                <w:sz w:val="22"/>
                <w:szCs w:val="22"/>
                <w:lang w:val="en-CA"/>
              </w:rPr>
            </w:pPr>
            <w:r>
              <w:rPr>
                <w:lang w:val="en-CA"/>
              </w:rPr>
              <w:t>Proxy service unexpected error</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8" w14:textId="77777777" w:rsidR="00280A1A" w:rsidRDefault="00280A1A">
            <w:pPr>
              <w:autoSpaceDE w:val="0"/>
              <w:autoSpaceDN w:val="0"/>
              <w:rPr>
                <w:sz w:val="22"/>
                <w:szCs w:val="22"/>
                <w:lang w:val="en-CA"/>
              </w:rPr>
            </w:pPr>
            <w:r>
              <w:rPr>
                <w:lang w:val="en-CA"/>
              </w:rPr>
              <w:t>Unknown, unexpected error occurred within the ESB internal processing</w:t>
            </w:r>
          </w:p>
        </w:tc>
        <w:tc>
          <w:tcPr>
            <w:tcW w:w="0" w:type="auto"/>
            <w:vAlign w:val="center"/>
            <w:hideMark/>
          </w:tcPr>
          <w:p w14:paraId="7501E289" w14:textId="77777777" w:rsidR="00280A1A" w:rsidRDefault="00280A1A">
            <w:pPr>
              <w:widowControl/>
              <w:spacing w:line="240" w:lineRule="auto"/>
              <w:rPr>
                <w:lang w:val="en-CA" w:eastAsia="en-CA"/>
              </w:rPr>
            </w:pPr>
          </w:p>
        </w:tc>
        <w:tc>
          <w:tcPr>
            <w:tcW w:w="0" w:type="auto"/>
            <w:vAlign w:val="center"/>
            <w:hideMark/>
          </w:tcPr>
          <w:p w14:paraId="7501E28A" w14:textId="77777777" w:rsidR="00280A1A" w:rsidRDefault="00280A1A">
            <w:pPr>
              <w:widowControl/>
              <w:spacing w:line="240" w:lineRule="auto"/>
              <w:rPr>
                <w:lang w:val="en-CA" w:eastAsia="en-CA"/>
              </w:rPr>
            </w:pPr>
          </w:p>
        </w:tc>
      </w:tr>
      <w:tr w:rsidR="00280A1A" w14:paraId="7501E296"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C" w14:textId="77777777" w:rsidR="00280A1A" w:rsidRDefault="00280A1A">
            <w:pPr>
              <w:rPr>
                <w:lang w:val="en-CA"/>
              </w:rPr>
            </w:pPr>
            <w:r>
              <w:rPr>
                <w:lang w:val="en-CA"/>
              </w:rPr>
              <w:t>6</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D"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E"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F" w14:textId="77777777" w:rsidR="00280A1A" w:rsidRDefault="00280A1A">
            <w:pPr>
              <w:autoSpaceDE w:val="0"/>
              <w:autoSpaceDN w:val="0"/>
              <w:rPr>
                <w:sz w:val="22"/>
                <w:szCs w:val="22"/>
                <w:lang w:val="en-CA"/>
              </w:rPr>
            </w:pPr>
            <w:r>
              <w:rPr>
                <w:lang w:val="en-CA"/>
              </w:rPr>
              <w:t>ESB005</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0" w14:textId="77777777" w:rsidR="00280A1A" w:rsidRDefault="00280A1A">
            <w:pPr>
              <w:rPr>
                <w:color w:val="000000"/>
                <w:lang w:val="en-CA"/>
              </w:rPr>
            </w:pPr>
            <w:r>
              <w:rPr>
                <w:color w:val="000000"/>
                <w:lang w:val="en-CA"/>
              </w:rPr>
              <w:t xml:space="preserve">Proxy service invalid data: Request contains invalid token </w:t>
            </w:r>
          </w:p>
          <w:p w14:paraId="7501E291" w14:textId="77777777" w:rsidR="00280A1A" w:rsidRDefault="00280A1A">
            <w:pPr>
              <w:autoSpaceDE w:val="0"/>
              <w:autoSpaceDN w:val="0"/>
              <w:rPr>
                <w:color w:val="000000"/>
                <w:sz w:val="22"/>
                <w:szCs w:val="22"/>
                <w:lang w:val="en-CA"/>
              </w:rPr>
            </w:pP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2" w14:textId="77777777" w:rsidR="00280A1A" w:rsidRDefault="00280A1A">
            <w:pPr>
              <w:rPr>
                <w:color w:val="000000"/>
                <w:lang w:val="en-CA"/>
              </w:rPr>
            </w:pPr>
            <w:r>
              <w:rPr>
                <w:color w:val="000000"/>
                <w:lang w:val="en-CA"/>
              </w:rPr>
              <w:t>If proxy service contains invalid data and request cannot be forwarded to provider (i.e. Invalid Token). Error message “Proxy service invalid data: Request does not contain Credit card information within Payment or invalid token” will be returned.</w:t>
            </w:r>
          </w:p>
          <w:p w14:paraId="7501E293" w14:textId="77777777" w:rsidR="00280A1A" w:rsidRDefault="00280A1A">
            <w:pPr>
              <w:rPr>
                <w:color w:val="000000"/>
                <w:lang w:val="en-CA"/>
              </w:rPr>
            </w:pPr>
          </w:p>
        </w:tc>
        <w:tc>
          <w:tcPr>
            <w:tcW w:w="0" w:type="auto"/>
            <w:vAlign w:val="center"/>
            <w:hideMark/>
          </w:tcPr>
          <w:p w14:paraId="7501E294" w14:textId="77777777" w:rsidR="00280A1A" w:rsidRDefault="00280A1A">
            <w:pPr>
              <w:widowControl/>
              <w:spacing w:line="240" w:lineRule="auto"/>
              <w:rPr>
                <w:lang w:val="en-CA" w:eastAsia="en-CA"/>
              </w:rPr>
            </w:pPr>
          </w:p>
        </w:tc>
        <w:tc>
          <w:tcPr>
            <w:tcW w:w="0" w:type="auto"/>
            <w:vAlign w:val="center"/>
            <w:hideMark/>
          </w:tcPr>
          <w:p w14:paraId="7501E295" w14:textId="77777777" w:rsidR="00280A1A" w:rsidRDefault="00280A1A">
            <w:pPr>
              <w:widowControl/>
              <w:spacing w:line="240" w:lineRule="auto"/>
              <w:rPr>
                <w:lang w:val="en-CA" w:eastAsia="en-CA"/>
              </w:rPr>
            </w:pPr>
          </w:p>
        </w:tc>
      </w:tr>
      <w:tr w:rsidR="00280A1A" w14:paraId="7501E2A1"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7" w14:textId="77777777" w:rsidR="00280A1A" w:rsidRDefault="00280A1A">
            <w:pPr>
              <w:rPr>
                <w:lang w:val="en-CA"/>
              </w:rPr>
            </w:pPr>
            <w:r>
              <w:rPr>
                <w:lang w:val="en-CA"/>
              </w:rPr>
              <w:lastRenderedPageBreak/>
              <w:t>7</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8"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9"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A" w14:textId="77777777" w:rsidR="00280A1A" w:rsidRDefault="00280A1A">
            <w:pPr>
              <w:autoSpaceDE w:val="0"/>
              <w:autoSpaceDN w:val="0"/>
              <w:rPr>
                <w:sz w:val="22"/>
                <w:szCs w:val="22"/>
                <w:lang w:val="en-CA"/>
              </w:rPr>
            </w:pPr>
            <w:r>
              <w:rPr>
                <w:lang w:val="en-CA"/>
              </w:rPr>
              <w:t>ESB006</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B" w14:textId="77777777" w:rsidR="00280A1A" w:rsidRDefault="00280A1A">
            <w:pPr>
              <w:autoSpaceDE w:val="0"/>
              <w:autoSpaceDN w:val="0"/>
              <w:rPr>
                <w:sz w:val="22"/>
                <w:szCs w:val="22"/>
                <w:lang w:val="en-CA"/>
              </w:rPr>
            </w:pPr>
            <w:r>
              <w:rPr>
                <w:lang w:val="en-CA"/>
              </w:rPr>
              <w:t>Backend service has returned an unexpected error - &lt;System Name&gt;Service - &lt;code&gt;::&lt;message&gt;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C" w14:textId="77777777" w:rsidR="00280A1A" w:rsidRDefault="00280A1A">
            <w:pPr>
              <w:autoSpaceDE w:val="0"/>
              <w:autoSpaceDN w:val="0"/>
              <w:rPr>
                <w:lang w:val="en-CA"/>
              </w:rPr>
            </w:pPr>
            <w:r>
              <w:rPr>
                <w:lang w:val="en-CA"/>
              </w:rPr>
              <w:t>Backend Service has returned an unexpected error</w:t>
            </w:r>
          </w:p>
          <w:p w14:paraId="7501E29D" w14:textId="77777777" w:rsidR="00280A1A" w:rsidRDefault="00280A1A">
            <w:pPr>
              <w:autoSpaceDE w:val="0"/>
              <w:autoSpaceDN w:val="0"/>
              <w:rPr>
                <w:lang w:val="en-CA"/>
              </w:rPr>
            </w:pPr>
            <w:r>
              <w:rPr>
                <w:lang w:val="en-CA"/>
              </w:rPr>
              <w:t>The message text will be appended with the name of the backend service and the error code/message coming back from the backend.</w:t>
            </w:r>
          </w:p>
          <w:p w14:paraId="7501E29E" w14:textId="77777777" w:rsidR="00280A1A" w:rsidRDefault="00280A1A">
            <w:pPr>
              <w:autoSpaceDE w:val="0"/>
              <w:autoSpaceDN w:val="0"/>
              <w:rPr>
                <w:lang w:val="en-CA"/>
              </w:rPr>
            </w:pPr>
          </w:p>
        </w:tc>
        <w:tc>
          <w:tcPr>
            <w:tcW w:w="0" w:type="auto"/>
            <w:vAlign w:val="center"/>
            <w:hideMark/>
          </w:tcPr>
          <w:p w14:paraId="7501E29F" w14:textId="77777777" w:rsidR="00280A1A" w:rsidRDefault="00280A1A">
            <w:pPr>
              <w:widowControl/>
              <w:spacing w:line="240" w:lineRule="auto"/>
              <w:rPr>
                <w:lang w:val="en-CA" w:eastAsia="en-CA"/>
              </w:rPr>
            </w:pPr>
          </w:p>
        </w:tc>
        <w:tc>
          <w:tcPr>
            <w:tcW w:w="0" w:type="auto"/>
            <w:vAlign w:val="center"/>
            <w:hideMark/>
          </w:tcPr>
          <w:p w14:paraId="7501E2A0" w14:textId="77777777" w:rsidR="00280A1A" w:rsidRDefault="00280A1A">
            <w:pPr>
              <w:widowControl/>
              <w:spacing w:line="240" w:lineRule="auto"/>
              <w:rPr>
                <w:lang w:val="en-CA" w:eastAsia="en-CA"/>
              </w:rPr>
            </w:pPr>
          </w:p>
        </w:tc>
      </w:tr>
      <w:tr w:rsidR="00280A1A" w14:paraId="7501E2AB"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2" w14:textId="77777777" w:rsidR="00280A1A" w:rsidRDefault="00280A1A">
            <w:pPr>
              <w:rPr>
                <w:color w:val="000000"/>
                <w:lang w:val="en-CA"/>
              </w:rPr>
            </w:pPr>
            <w:r>
              <w:rPr>
                <w:color w:val="000000"/>
                <w:lang w:val="en-CA"/>
              </w:rPr>
              <w:t>8</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3" w14:textId="77777777" w:rsidR="00280A1A" w:rsidRDefault="00280A1A">
            <w:pPr>
              <w:autoSpaceDE w:val="0"/>
              <w:autoSpaceDN w:val="0"/>
              <w:rPr>
                <w:color w:val="000000"/>
                <w:lang w:val="en-CA"/>
              </w:rPr>
            </w:pPr>
            <w:r>
              <w:rPr>
                <w:color w:val="000000"/>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4" w14:textId="77777777" w:rsidR="00280A1A" w:rsidRDefault="00280A1A">
            <w:pPr>
              <w:autoSpaceDE w:val="0"/>
              <w:autoSpaceDN w:val="0"/>
              <w:rPr>
                <w:color w:val="000000"/>
                <w:lang w:val="en-CA"/>
              </w:rPr>
            </w:pPr>
            <w:r>
              <w:rPr>
                <w:color w:val="000000"/>
                <w:lang w:val="en-CA"/>
              </w:rPr>
              <w:t xml:space="preserve">System Error </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5" w14:textId="77777777" w:rsidR="00280A1A" w:rsidRDefault="00280A1A">
            <w:pPr>
              <w:autoSpaceDE w:val="0"/>
              <w:autoSpaceDN w:val="0"/>
              <w:rPr>
                <w:color w:val="000000"/>
                <w:lang w:val="en-CA"/>
              </w:rPr>
            </w:pPr>
            <w:r>
              <w:rPr>
                <w:color w:val="000000"/>
                <w:lang w:val="en-CA"/>
              </w:rPr>
              <w:t>ESB007</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6" w14:textId="77777777" w:rsidR="00280A1A" w:rsidRDefault="00280A1A">
            <w:pPr>
              <w:autoSpaceDE w:val="0"/>
              <w:autoSpaceDN w:val="0"/>
              <w:rPr>
                <w:color w:val="000000"/>
                <w:lang w:val="en-CA"/>
              </w:rPr>
            </w:pPr>
            <w:r>
              <w:rPr>
                <w:color w:val="000000"/>
                <w:lang w:val="en-CA"/>
              </w:rPr>
              <w:t>Backend Service Unavailable – DTS-RTS Service - &lt;code&gt;::&lt;message&gt;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7" w14:textId="77777777" w:rsidR="00280A1A" w:rsidRDefault="00280A1A">
            <w:pPr>
              <w:autoSpaceDE w:val="0"/>
              <w:autoSpaceDN w:val="0"/>
              <w:rPr>
                <w:color w:val="000000"/>
                <w:lang w:val="en-CA"/>
              </w:rPr>
            </w:pPr>
            <w:r>
              <w:rPr>
                <w:color w:val="000000"/>
                <w:lang w:val="en-CA"/>
              </w:rPr>
              <w:t>DTS service is down or unreachable</w:t>
            </w:r>
          </w:p>
          <w:p w14:paraId="7501E2A8" w14:textId="77777777" w:rsidR="00280A1A" w:rsidRDefault="00280A1A">
            <w:pPr>
              <w:autoSpaceDE w:val="0"/>
              <w:autoSpaceDN w:val="0"/>
              <w:rPr>
                <w:color w:val="000000"/>
                <w:lang w:val="en-CA"/>
              </w:rPr>
            </w:pPr>
            <w:r>
              <w:rPr>
                <w:color w:val="000000"/>
                <w:lang w:val="en-CA"/>
              </w:rPr>
              <w:t>The message text will be appended with the fault information resulting from the failed connection (timeout or connection rejection)</w:t>
            </w:r>
          </w:p>
        </w:tc>
        <w:tc>
          <w:tcPr>
            <w:tcW w:w="0" w:type="auto"/>
            <w:vAlign w:val="center"/>
            <w:hideMark/>
          </w:tcPr>
          <w:p w14:paraId="7501E2A9" w14:textId="77777777" w:rsidR="00280A1A" w:rsidRDefault="00280A1A">
            <w:pPr>
              <w:widowControl/>
              <w:spacing w:line="240" w:lineRule="auto"/>
              <w:rPr>
                <w:lang w:val="en-CA" w:eastAsia="en-CA"/>
              </w:rPr>
            </w:pPr>
          </w:p>
        </w:tc>
        <w:tc>
          <w:tcPr>
            <w:tcW w:w="0" w:type="auto"/>
            <w:vAlign w:val="center"/>
            <w:hideMark/>
          </w:tcPr>
          <w:p w14:paraId="7501E2AA" w14:textId="77777777" w:rsidR="00280A1A" w:rsidRDefault="00280A1A">
            <w:pPr>
              <w:widowControl/>
              <w:spacing w:line="240" w:lineRule="auto"/>
              <w:rPr>
                <w:lang w:val="en-CA" w:eastAsia="en-CA"/>
              </w:rPr>
            </w:pPr>
          </w:p>
        </w:tc>
      </w:tr>
      <w:tr w:rsidR="00280A1A" w14:paraId="7501E2B4"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C" w14:textId="77777777" w:rsidR="00280A1A" w:rsidRDefault="00280A1A">
            <w:pPr>
              <w:rPr>
                <w:color w:val="000000"/>
                <w:lang w:val="en-CA"/>
              </w:rPr>
            </w:pPr>
            <w:r>
              <w:rPr>
                <w:color w:val="000000"/>
                <w:lang w:val="en-CA"/>
              </w:rPr>
              <w:t>9</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D" w14:textId="77777777" w:rsidR="00280A1A" w:rsidRDefault="00280A1A">
            <w:pPr>
              <w:autoSpaceDE w:val="0"/>
              <w:autoSpaceDN w:val="0"/>
              <w:rPr>
                <w:color w:val="000000"/>
                <w:lang w:val="en-CA"/>
              </w:rPr>
            </w:pPr>
            <w:r>
              <w:rPr>
                <w:color w:val="000000"/>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E" w14:textId="77777777" w:rsidR="00280A1A" w:rsidRDefault="00280A1A">
            <w:pPr>
              <w:autoSpaceDE w:val="0"/>
              <w:autoSpaceDN w:val="0"/>
              <w:rPr>
                <w:color w:val="000000"/>
                <w:lang w:val="en-CA"/>
              </w:rPr>
            </w:pPr>
            <w:r>
              <w:rPr>
                <w:color w:val="000000"/>
                <w:lang w:val="en-CA"/>
              </w:rPr>
              <w:t xml:space="preserve">System Error </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F" w14:textId="77777777" w:rsidR="00280A1A" w:rsidRDefault="00280A1A">
            <w:pPr>
              <w:autoSpaceDE w:val="0"/>
              <w:autoSpaceDN w:val="0"/>
              <w:rPr>
                <w:color w:val="000000"/>
                <w:lang w:val="en-CA"/>
              </w:rPr>
            </w:pPr>
            <w:r>
              <w:rPr>
                <w:color w:val="000000"/>
                <w:lang w:val="en-CA"/>
              </w:rPr>
              <w:t>ESB009</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B0" w14:textId="77777777" w:rsidR="00280A1A" w:rsidRDefault="00280A1A">
            <w:pPr>
              <w:autoSpaceDE w:val="0"/>
              <w:autoSpaceDN w:val="0"/>
              <w:rPr>
                <w:color w:val="000000"/>
                <w:lang w:val="en-CA"/>
              </w:rPr>
            </w:pPr>
            <w:r>
              <w:rPr>
                <w:color w:val="000000"/>
              </w:rPr>
              <w:t>ProcessorID is not recognized - &lt;ProcessorID&gt;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B1" w14:textId="77777777" w:rsidR="00280A1A" w:rsidRDefault="00280A1A">
            <w:pPr>
              <w:autoSpaceDE w:val="0"/>
              <w:autoSpaceDN w:val="0"/>
              <w:rPr>
                <w:color w:val="000000"/>
                <w:lang w:val="en-CA"/>
              </w:rPr>
            </w:pPr>
            <w:r>
              <w:rPr>
                <w:color w:val="000000"/>
              </w:rPr>
              <w:t>Incoming XML has a processor ID that is not recognized.</w:t>
            </w:r>
          </w:p>
        </w:tc>
        <w:tc>
          <w:tcPr>
            <w:tcW w:w="0" w:type="auto"/>
            <w:vAlign w:val="center"/>
            <w:hideMark/>
          </w:tcPr>
          <w:p w14:paraId="7501E2B2" w14:textId="77777777" w:rsidR="00280A1A" w:rsidRDefault="00280A1A">
            <w:pPr>
              <w:widowControl/>
              <w:spacing w:line="240" w:lineRule="auto"/>
              <w:rPr>
                <w:lang w:val="en-CA" w:eastAsia="en-CA"/>
              </w:rPr>
            </w:pPr>
          </w:p>
        </w:tc>
        <w:tc>
          <w:tcPr>
            <w:tcW w:w="0" w:type="auto"/>
            <w:vAlign w:val="center"/>
            <w:hideMark/>
          </w:tcPr>
          <w:p w14:paraId="7501E2B3" w14:textId="77777777" w:rsidR="00280A1A" w:rsidRDefault="00280A1A">
            <w:pPr>
              <w:widowControl/>
              <w:spacing w:line="240" w:lineRule="auto"/>
              <w:rPr>
                <w:lang w:val="en-CA" w:eastAsia="en-CA"/>
              </w:rPr>
            </w:pPr>
          </w:p>
        </w:tc>
      </w:tr>
    </w:tbl>
    <w:p w14:paraId="7501E2B5" w14:textId="77777777" w:rsidR="00280A1A" w:rsidRDefault="00280A1A" w:rsidP="00280A1A">
      <w:pPr>
        <w:pStyle w:val="BodyText"/>
        <w:ind w:left="0"/>
        <w:rPr>
          <w:lang w:val="en-CA"/>
        </w:rPr>
      </w:pPr>
    </w:p>
    <w:p w14:paraId="7501E2B7" w14:textId="4DE6E1D2" w:rsidR="00280A1A" w:rsidRDefault="00280A1A" w:rsidP="00280A1A">
      <w:pPr>
        <w:rPr>
          <w:lang w:val="en-CA"/>
        </w:rPr>
      </w:pPr>
      <w:r>
        <w:rPr>
          <w:lang w:val="en-CA"/>
        </w:rPr>
        <w:t>.</w:t>
      </w:r>
    </w:p>
    <w:p w14:paraId="7501E2B8" w14:textId="77777777" w:rsidR="00280A1A" w:rsidRDefault="00280A1A" w:rsidP="00280A1A">
      <w:pPr>
        <w:pStyle w:val="Heading3"/>
        <w:numPr>
          <w:ilvl w:val="2"/>
          <w:numId w:val="2"/>
        </w:numPr>
        <w:rPr>
          <w:lang w:val="en-CA"/>
        </w:rPr>
      </w:pPr>
      <w:bookmarkStart w:id="2454" w:name="_Toc371020090"/>
      <w:bookmarkStart w:id="2455" w:name="_Toc369089298"/>
      <w:bookmarkStart w:id="2456" w:name="_Toc415569120"/>
      <w:r>
        <w:rPr>
          <w:lang w:val="en-CA"/>
        </w:rPr>
        <w:t>Processor Error codes</w:t>
      </w:r>
      <w:bookmarkEnd w:id="2454"/>
      <w:bookmarkEnd w:id="2455"/>
      <w:bookmarkEnd w:id="2456"/>
    </w:p>
    <w:p w14:paraId="7501E2B9" w14:textId="624EE6BA" w:rsidR="00280A1A" w:rsidRDefault="00D9444F" w:rsidP="00280A1A">
      <w:pPr>
        <w:rPr>
          <w:lang w:val="en-CA"/>
        </w:rPr>
      </w:pPr>
      <w:r>
        <w:rPr>
          <w:lang w:val="en-CA"/>
        </w:rPr>
        <w:t>The table bel</w:t>
      </w:r>
      <w:r w:rsidR="00280A1A">
        <w:rPr>
          <w:lang w:val="en-CA"/>
        </w:rPr>
        <w:t xml:space="preserve">ow summarizes the Moneris error codes and messages. The Response Code and Message will be returned under Messages on GPSResponse to the BSS. </w:t>
      </w:r>
    </w:p>
    <w:p w14:paraId="7501E2BA" w14:textId="77777777" w:rsidR="00280A1A" w:rsidRDefault="00280A1A" w:rsidP="00280A1A">
      <w:pPr>
        <w:rPr>
          <w:lang w:val="en-CA"/>
        </w:rPr>
      </w:pPr>
      <w:r>
        <w:rPr>
          <w:lang w:val="en-CA"/>
        </w:rPr>
        <w:t xml:space="preserve">Note: Response Code = NULL – The response code can be returned as null for a variety of reasons.   A majority of the time the explanation is contained within the Message field.   When a ‘NULL’ response is returned it can indicate that the Issuer, the credit card host, or the gateway is unavailable, either because they are offline or you are unable to </w:t>
      </w:r>
    </w:p>
    <w:p w14:paraId="7501E2BB" w14:textId="77777777" w:rsidR="00280A1A" w:rsidRDefault="00280A1A" w:rsidP="00280A1A">
      <w:pPr>
        <w:rPr>
          <w:lang w:val="en-CA"/>
        </w:rPr>
      </w:pPr>
      <w:r>
        <w:rPr>
          <w:lang w:val="en-CA"/>
        </w:rPr>
        <w:t>Connect to the internet.  A ‘NULL’ can also be returned when a transaction message is improperly formatted.</w:t>
      </w:r>
    </w:p>
    <w:p w14:paraId="7501E2BC" w14:textId="77777777" w:rsidR="00280A1A" w:rsidRDefault="00280A1A" w:rsidP="00280A1A">
      <w:pPr>
        <w:rPr>
          <w:lang w:val="en-CA"/>
        </w:rPr>
      </w:pPr>
    </w:p>
    <w:tbl>
      <w:tblPr>
        <w:tblW w:w="51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4"/>
        <w:gridCol w:w="1805"/>
        <w:gridCol w:w="4074"/>
        <w:gridCol w:w="7135"/>
        <w:gridCol w:w="19"/>
        <w:gridCol w:w="19"/>
      </w:tblGrid>
      <w:tr w:rsidR="00280A1A" w14:paraId="7501E2C1" w14:textId="77777777" w:rsidTr="007F0770">
        <w:trPr>
          <w:gridAfter w:val="2"/>
          <w:wAfter w:w="15" w:type="pct"/>
          <w:trHeight w:val="717"/>
          <w:tblHeader/>
        </w:trPr>
        <w:tc>
          <w:tcPr>
            <w:tcW w:w="20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tcPr>
          <w:p w14:paraId="7501E2BD" w14:textId="77777777" w:rsidR="00280A1A" w:rsidRDefault="00280A1A">
            <w:pPr>
              <w:rPr>
                <w:b/>
                <w:bCs/>
                <w:lang w:val="en-CA"/>
              </w:rPr>
            </w:pPr>
          </w:p>
        </w:tc>
        <w:tc>
          <w:tcPr>
            <w:tcW w:w="663"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BE" w14:textId="77777777" w:rsidR="00280A1A" w:rsidRDefault="00280A1A">
            <w:pPr>
              <w:rPr>
                <w:b/>
                <w:bCs/>
                <w:lang w:val="en-CA"/>
              </w:rPr>
            </w:pPr>
            <w:r>
              <w:rPr>
                <w:b/>
                <w:bCs/>
                <w:lang w:val="en-CA"/>
              </w:rPr>
              <w:t>Response Code</w:t>
            </w:r>
          </w:p>
        </w:tc>
        <w:tc>
          <w:tcPr>
            <w:tcW w:w="1496"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BF" w14:textId="77777777" w:rsidR="00280A1A" w:rsidRDefault="00280A1A">
            <w:pPr>
              <w:rPr>
                <w:b/>
                <w:bCs/>
                <w:lang w:val="en-CA"/>
              </w:rPr>
            </w:pPr>
            <w:r>
              <w:rPr>
                <w:b/>
                <w:bCs/>
                <w:lang w:val="en-CA"/>
              </w:rPr>
              <w:t>Message</w:t>
            </w:r>
          </w:p>
        </w:tc>
        <w:tc>
          <w:tcPr>
            <w:tcW w:w="2620"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C0" w14:textId="77777777" w:rsidR="00280A1A" w:rsidRDefault="00280A1A">
            <w:pPr>
              <w:rPr>
                <w:b/>
                <w:bCs/>
                <w:lang w:val="en-CA"/>
              </w:rPr>
            </w:pPr>
            <w:r>
              <w:rPr>
                <w:b/>
                <w:bCs/>
                <w:lang w:val="en-CA"/>
              </w:rPr>
              <w:t>Scenario / Conditions</w:t>
            </w:r>
          </w:p>
        </w:tc>
      </w:tr>
      <w:tr w:rsidR="00280A1A" w14:paraId="7501E2C6" w14:textId="77777777" w:rsidTr="007F0770">
        <w:trPr>
          <w:gridAfter w:val="2"/>
          <w:wAfter w:w="15" w:type="pct"/>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2" w14:textId="77777777" w:rsidR="00280A1A" w:rsidRDefault="00280A1A">
            <w:pPr>
              <w:rPr>
                <w:lang w:val="en-CA"/>
              </w:rPr>
            </w:pPr>
            <w:r>
              <w:rPr>
                <w:lang w:val="en-CA"/>
              </w:rPr>
              <w:t>1</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3"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4" w14:textId="77777777" w:rsidR="00280A1A" w:rsidRDefault="00280A1A">
            <w:pPr>
              <w:autoSpaceDE w:val="0"/>
              <w:autoSpaceDN w:val="0"/>
              <w:rPr>
                <w:lang w:val="en-CA"/>
              </w:rPr>
            </w:pPr>
            <w:r>
              <w:rPr>
                <w:lang w:val="en-CA"/>
              </w:rPr>
              <w:t>XML Parse Error in Request: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5" w14:textId="77777777" w:rsidR="00280A1A" w:rsidRDefault="00280A1A">
            <w:pPr>
              <w:autoSpaceDE w:val="0"/>
              <w:autoSpaceDN w:val="0"/>
              <w:rPr>
                <w:lang w:val="en-CA"/>
              </w:rPr>
            </w:pPr>
            <w:r>
              <w:rPr>
                <w:lang w:val="en-CA"/>
              </w:rPr>
              <w:t xml:space="preserve">For some reason an improper XML document was sent from the API to the servlet. </w:t>
            </w:r>
          </w:p>
        </w:tc>
      </w:tr>
      <w:tr w:rsidR="00280A1A" w14:paraId="7501E2CD"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7" w14:textId="77777777" w:rsidR="00280A1A" w:rsidRDefault="00280A1A">
            <w:pPr>
              <w:rPr>
                <w:lang w:val="en-CA"/>
              </w:rPr>
            </w:pPr>
            <w:r>
              <w:rPr>
                <w:lang w:val="en-CA"/>
              </w:rPr>
              <w:t>2</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8"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9" w14:textId="77777777" w:rsidR="00280A1A" w:rsidRDefault="00280A1A">
            <w:pPr>
              <w:autoSpaceDE w:val="0"/>
              <w:autoSpaceDN w:val="0"/>
              <w:rPr>
                <w:lang w:val="en-CA"/>
              </w:rPr>
            </w:pPr>
            <w:r>
              <w:rPr>
                <w:lang w:val="en-CA"/>
              </w:rPr>
              <w:t>XML Parse Error in Response: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A" w14:textId="77777777" w:rsidR="00280A1A" w:rsidRDefault="00280A1A">
            <w:pPr>
              <w:autoSpaceDE w:val="0"/>
              <w:autoSpaceDN w:val="0"/>
              <w:rPr>
                <w:lang w:val="en-CA"/>
              </w:rPr>
            </w:pPr>
            <w:r>
              <w:rPr>
                <w:lang w:val="en-CA"/>
              </w:rPr>
              <w:t>For some reason an improper XML document was sent back from the servlet.</w:t>
            </w:r>
          </w:p>
        </w:tc>
        <w:tc>
          <w:tcPr>
            <w:tcW w:w="7" w:type="pct"/>
            <w:vAlign w:val="center"/>
            <w:hideMark/>
          </w:tcPr>
          <w:p w14:paraId="7501E2CB" w14:textId="77777777" w:rsidR="00280A1A" w:rsidRDefault="00280A1A">
            <w:pPr>
              <w:widowControl/>
              <w:spacing w:line="240" w:lineRule="auto"/>
              <w:rPr>
                <w:lang w:val="en-CA" w:eastAsia="en-CA"/>
              </w:rPr>
            </w:pPr>
          </w:p>
        </w:tc>
        <w:tc>
          <w:tcPr>
            <w:tcW w:w="7" w:type="pct"/>
            <w:vAlign w:val="center"/>
            <w:hideMark/>
          </w:tcPr>
          <w:p w14:paraId="7501E2CC" w14:textId="77777777" w:rsidR="00280A1A" w:rsidRDefault="00280A1A">
            <w:pPr>
              <w:widowControl/>
              <w:spacing w:line="240" w:lineRule="auto"/>
              <w:rPr>
                <w:lang w:val="en-CA" w:eastAsia="en-CA"/>
              </w:rPr>
            </w:pPr>
          </w:p>
        </w:tc>
      </w:tr>
      <w:tr w:rsidR="00280A1A" w14:paraId="7501E2D2" w14:textId="77777777" w:rsidTr="007F0770">
        <w:trPr>
          <w:gridAfter w:val="2"/>
          <w:wAfter w:w="15" w:type="pct"/>
          <w:trHeight w:val="674"/>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E" w14:textId="77777777" w:rsidR="00280A1A" w:rsidRDefault="00280A1A">
            <w:pPr>
              <w:rPr>
                <w:lang w:val="en-CA"/>
              </w:rPr>
            </w:pPr>
            <w:r>
              <w:rPr>
                <w:lang w:val="en-CA"/>
              </w:rPr>
              <w:t>3</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F"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0" w14:textId="77777777" w:rsidR="00280A1A" w:rsidRDefault="00280A1A">
            <w:pPr>
              <w:autoSpaceDE w:val="0"/>
              <w:autoSpaceDN w:val="0"/>
              <w:rPr>
                <w:lang w:val="en-CA"/>
              </w:rPr>
            </w:pPr>
            <w:r>
              <w:rPr>
                <w:lang w:val="en-CA"/>
              </w:rPr>
              <w:t>Transaction Not Completed Timed Out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1" w14:textId="77777777" w:rsidR="00280A1A" w:rsidRDefault="00280A1A">
            <w:pPr>
              <w:autoSpaceDE w:val="0"/>
              <w:autoSpaceDN w:val="0"/>
              <w:rPr>
                <w:lang w:val="en-CA"/>
              </w:rPr>
            </w:pPr>
            <w:r>
              <w:rPr>
                <w:lang w:val="en-CA"/>
              </w:rPr>
              <w:t>Transaction times out before the host responds to the gateway</w:t>
            </w:r>
          </w:p>
        </w:tc>
      </w:tr>
      <w:tr w:rsidR="00280A1A" w14:paraId="7501E2D7" w14:textId="77777777" w:rsidTr="007F0770">
        <w:trPr>
          <w:gridAfter w:val="2"/>
          <w:wAfter w:w="15" w:type="pct"/>
          <w:trHeight w:val="701"/>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3" w14:textId="77777777" w:rsidR="00280A1A" w:rsidRDefault="00280A1A">
            <w:pPr>
              <w:rPr>
                <w:lang w:val="en-CA"/>
              </w:rPr>
            </w:pPr>
            <w:r>
              <w:rPr>
                <w:lang w:val="en-CA"/>
              </w:rPr>
              <w:t>4</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4"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5" w14:textId="77777777" w:rsidR="00280A1A" w:rsidRDefault="00280A1A">
            <w:pPr>
              <w:autoSpaceDE w:val="0"/>
              <w:autoSpaceDN w:val="0"/>
              <w:rPr>
                <w:lang w:val="en-CA"/>
              </w:rPr>
            </w:pPr>
            <w:r>
              <w:rPr>
                <w:lang w:val="en-CA"/>
              </w:rPr>
              <w:t>Request was not allowed at this time</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6" w14:textId="77777777" w:rsidR="00280A1A" w:rsidRDefault="00280A1A">
            <w:pPr>
              <w:autoSpaceDE w:val="0"/>
              <w:autoSpaceDN w:val="0"/>
              <w:rPr>
                <w:lang w:val="en-CA"/>
              </w:rPr>
            </w:pPr>
            <w:r>
              <w:rPr>
                <w:lang w:val="en-CA"/>
              </w:rPr>
              <w:t>The host is disconnected</w:t>
            </w:r>
          </w:p>
        </w:tc>
      </w:tr>
      <w:tr w:rsidR="00280A1A" w14:paraId="7501E2DF"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8" w14:textId="77777777" w:rsidR="00280A1A" w:rsidRDefault="00280A1A">
            <w:pPr>
              <w:rPr>
                <w:lang w:val="en-CA"/>
              </w:rPr>
            </w:pPr>
            <w:r>
              <w:rPr>
                <w:lang w:val="en-CA"/>
              </w:rPr>
              <w:lastRenderedPageBreak/>
              <w:t>5</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9"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A" w14:textId="77777777" w:rsidR="00280A1A" w:rsidRDefault="00280A1A">
            <w:pPr>
              <w:autoSpaceDE w:val="0"/>
              <w:autoSpaceDN w:val="0"/>
              <w:rPr>
                <w:lang w:val="en-CA"/>
              </w:rPr>
            </w:pPr>
            <w:r>
              <w:rPr>
                <w:lang w:val="en-CA"/>
              </w:rPr>
              <w:t xml:space="preserve">Could not establish connection with the gateway:  </w:t>
            </w:r>
          </w:p>
          <w:p w14:paraId="7501E2DB" w14:textId="77777777" w:rsidR="00280A1A" w:rsidRDefault="00280A1A">
            <w:pPr>
              <w:autoSpaceDE w:val="0"/>
              <w:autoSpaceDN w:val="0"/>
              <w:rPr>
                <w:lang w:val="en-CA"/>
              </w:rPr>
            </w:pPr>
            <w:r>
              <w:rPr>
                <w:lang w:val="en-CA"/>
              </w:rPr>
              <w:t>&lt;System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C" w14:textId="77777777" w:rsidR="00280A1A" w:rsidRDefault="00280A1A">
            <w:pPr>
              <w:autoSpaceDE w:val="0"/>
              <w:autoSpaceDN w:val="0"/>
              <w:rPr>
                <w:lang w:val="en-CA"/>
              </w:rPr>
            </w:pPr>
            <w:r>
              <w:rPr>
                <w:lang w:val="en-CA"/>
              </w:rPr>
              <w:t>Gateway is not accepting transactions or server does not have proper access to internet</w:t>
            </w:r>
          </w:p>
        </w:tc>
        <w:tc>
          <w:tcPr>
            <w:tcW w:w="7" w:type="pct"/>
            <w:vAlign w:val="center"/>
            <w:hideMark/>
          </w:tcPr>
          <w:p w14:paraId="7501E2DD" w14:textId="77777777" w:rsidR="00280A1A" w:rsidRDefault="00280A1A">
            <w:pPr>
              <w:widowControl/>
              <w:spacing w:line="240" w:lineRule="auto"/>
              <w:rPr>
                <w:lang w:val="en-CA" w:eastAsia="en-CA"/>
              </w:rPr>
            </w:pPr>
          </w:p>
        </w:tc>
        <w:tc>
          <w:tcPr>
            <w:tcW w:w="7" w:type="pct"/>
            <w:vAlign w:val="center"/>
            <w:hideMark/>
          </w:tcPr>
          <w:p w14:paraId="7501E2DE" w14:textId="77777777" w:rsidR="00280A1A" w:rsidRDefault="00280A1A">
            <w:pPr>
              <w:widowControl/>
              <w:spacing w:line="240" w:lineRule="auto"/>
              <w:rPr>
                <w:lang w:val="en-CA" w:eastAsia="en-CA"/>
              </w:rPr>
            </w:pPr>
          </w:p>
        </w:tc>
      </w:tr>
      <w:tr w:rsidR="00280A1A" w14:paraId="7501E2E6"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0" w14:textId="77777777" w:rsidR="00280A1A" w:rsidRDefault="00280A1A">
            <w:pPr>
              <w:rPr>
                <w:lang w:val="en-CA"/>
              </w:rPr>
            </w:pPr>
            <w:r>
              <w:rPr>
                <w:lang w:val="en-CA"/>
              </w:rPr>
              <w:t>6</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1"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2" w14:textId="77777777" w:rsidR="00280A1A" w:rsidRDefault="00280A1A">
            <w:pPr>
              <w:autoSpaceDE w:val="0"/>
              <w:autoSpaceDN w:val="0"/>
              <w:rPr>
                <w:color w:val="000000"/>
                <w:lang w:val="en-CA"/>
              </w:rPr>
            </w:pPr>
            <w:r>
              <w:rPr>
                <w:color w:val="000000"/>
                <w:lang w:val="en-CA"/>
              </w:rPr>
              <w:t>Input/Output Error: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3" w14:textId="77777777" w:rsidR="00280A1A" w:rsidRDefault="00280A1A">
            <w:pPr>
              <w:rPr>
                <w:color w:val="000000"/>
                <w:lang w:val="en-CA"/>
              </w:rPr>
            </w:pPr>
            <w:r>
              <w:rPr>
                <w:color w:val="000000"/>
                <w:lang w:val="en-CA"/>
              </w:rPr>
              <w:t>Servlet is not running</w:t>
            </w:r>
          </w:p>
        </w:tc>
        <w:tc>
          <w:tcPr>
            <w:tcW w:w="7" w:type="pct"/>
            <w:vAlign w:val="center"/>
            <w:hideMark/>
          </w:tcPr>
          <w:p w14:paraId="7501E2E4" w14:textId="77777777" w:rsidR="00280A1A" w:rsidRDefault="00280A1A">
            <w:pPr>
              <w:widowControl/>
              <w:spacing w:line="240" w:lineRule="auto"/>
              <w:rPr>
                <w:lang w:val="en-CA" w:eastAsia="en-CA"/>
              </w:rPr>
            </w:pPr>
          </w:p>
        </w:tc>
        <w:tc>
          <w:tcPr>
            <w:tcW w:w="7" w:type="pct"/>
            <w:vAlign w:val="center"/>
            <w:hideMark/>
          </w:tcPr>
          <w:p w14:paraId="7501E2E5" w14:textId="77777777" w:rsidR="00280A1A" w:rsidRDefault="00280A1A">
            <w:pPr>
              <w:widowControl/>
              <w:spacing w:line="240" w:lineRule="auto"/>
              <w:rPr>
                <w:lang w:val="en-CA" w:eastAsia="en-CA"/>
              </w:rPr>
            </w:pPr>
          </w:p>
        </w:tc>
      </w:tr>
      <w:tr w:rsidR="00280A1A" w14:paraId="7501E2ED"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7" w14:textId="77777777" w:rsidR="00280A1A" w:rsidRDefault="00280A1A">
            <w:pPr>
              <w:rPr>
                <w:lang w:val="en-CA"/>
              </w:rPr>
            </w:pPr>
            <w:r>
              <w:rPr>
                <w:lang w:val="en-CA"/>
              </w:rPr>
              <w:t>7</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8"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9" w14:textId="77777777" w:rsidR="00280A1A" w:rsidRDefault="00280A1A">
            <w:pPr>
              <w:autoSpaceDE w:val="0"/>
              <w:autoSpaceDN w:val="0"/>
              <w:rPr>
                <w:lang w:val="en-CA"/>
              </w:rPr>
            </w:pPr>
            <w:r>
              <w:rPr>
                <w:lang w:val="en-CA"/>
              </w:rPr>
              <w:t>The transaction was not sent to the host because of a duplicate order id</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A" w14:textId="77777777" w:rsidR="00280A1A" w:rsidRDefault="00280A1A">
            <w:pPr>
              <w:autoSpaceDE w:val="0"/>
              <w:autoSpaceDN w:val="0"/>
              <w:rPr>
                <w:lang w:val="en-CA"/>
              </w:rPr>
            </w:pPr>
            <w:r>
              <w:rPr>
                <w:lang w:val="en-CA"/>
              </w:rPr>
              <w:t>Tried to use an order id which was already in use</w:t>
            </w:r>
          </w:p>
        </w:tc>
        <w:tc>
          <w:tcPr>
            <w:tcW w:w="7" w:type="pct"/>
            <w:vAlign w:val="center"/>
            <w:hideMark/>
          </w:tcPr>
          <w:p w14:paraId="7501E2EB" w14:textId="77777777" w:rsidR="00280A1A" w:rsidRDefault="00280A1A">
            <w:pPr>
              <w:widowControl/>
              <w:spacing w:line="240" w:lineRule="auto"/>
              <w:rPr>
                <w:lang w:val="en-CA" w:eastAsia="en-CA"/>
              </w:rPr>
            </w:pPr>
          </w:p>
        </w:tc>
        <w:tc>
          <w:tcPr>
            <w:tcW w:w="7" w:type="pct"/>
            <w:vAlign w:val="center"/>
            <w:hideMark/>
          </w:tcPr>
          <w:p w14:paraId="7501E2EC" w14:textId="77777777" w:rsidR="00280A1A" w:rsidRDefault="00280A1A">
            <w:pPr>
              <w:widowControl/>
              <w:spacing w:line="240" w:lineRule="auto"/>
              <w:rPr>
                <w:lang w:val="en-CA" w:eastAsia="en-CA"/>
              </w:rPr>
            </w:pPr>
          </w:p>
        </w:tc>
      </w:tr>
      <w:tr w:rsidR="00280A1A" w14:paraId="7501E2F4"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E" w14:textId="77777777" w:rsidR="00280A1A" w:rsidRDefault="00280A1A">
            <w:pPr>
              <w:rPr>
                <w:color w:val="000000"/>
                <w:lang w:val="en-CA"/>
              </w:rPr>
            </w:pPr>
            <w:r>
              <w:rPr>
                <w:color w:val="000000"/>
                <w:lang w:val="en-CA"/>
              </w:rPr>
              <w:t>8</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F" w14:textId="77777777" w:rsidR="00280A1A" w:rsidRDefault="00280A1A">
            <w:pPr>
              <w:autoSpaceDE w:val="0"/>
              <w:autoSpaceDN w:val="0"/>
              <w:rPr>
                <w:color w:val="000000"/>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F0" w14:textId="77777777" w:rsidR="00280A1A" w:rsidRDefault="00280A1A">
            <w:pPr>
              <w:autoSpaceDE w:val="0"/>
              <w:autoSpaceDN w:val="0"/>
              <w:rPr>
                <w:color w:val="000000"/>
                <w:lang w:val="en-CA"/>
              </w:rPr>
            </w:pPr>
            <w:r>
              <w:rPr>
                <w:color w:val="000000"/>
                <w:lang w:val="en-CA"/>
              </w:rPr>
              <w:t>The transaction was not sent to the host because of a duplicate order id</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F1" w14:textId="77777777" w:rsidR="00280A1A" w:rsidRDefault="00280A1A">
            <w:pPr>
              <w:autoSpaceDE w:val="0"/>
              <w:autoSpaceDN w:val="0"/>
              <w:rPr>
                <w:color w:val="000000"/>
                <w:lang w:val="en-CA"/>
              </w:rPr>
            </w:pPr>
            <w:r>
              <w:rPr>
                <w:color w:val="000000"/>
                <w:lang w:val="en-CA"/>
              </w:rPr>
              <w:t>Expiry Date was sent in the wrong format</w:t>
            </w:r>
          </w:p>
        </w:tc>
        <w:tc>
          <w:tcPr>
            <w:tcW w:w="7" w:type="pct"/>
            <w:vAlign w:val="center"/>
            <w:hideMark/>
          </w:tcPr>
          <w:p w14:paraId="7501E2F2" w14:textId="77777777" w:rsidR="00280A1A" w:rsidRDefault="00280A1A">
            <w:pPr>
              <w:widowControl/>
              <w:spacing w:line="240" w:lineRule="auto"/>
              <w:rPr>
                <w:lang w:val="en-CA" w:eastAsia="en-CA"/>
              </w:rPr>
            </w:pPr>
          </w:p>
        </w:tc>
        <w:tc>
          <w:tcPr>
            <w:tcW w:w="7" w:type="pct"/>
            <w:vAlign w:val="center"/>
            <w:hideMark/>
          </w:tcPr>
          <w:p w14:paraId="7501E2F3" w14:textId="77777777" w:rsidR="00280A1A" w:rsidRDefault="00280A1A">
            <w:pPr>
              <w:widowControl/>
              <w:spacing w:line="240" w:lineRule="auto"/>
              <w:rPr>
                <w:lang w:val="en-CA" w:eastAsia="en-CA"/>
              </w:rPr>
            </w:pPr>
          </w:p>
        </w:tc>
      </w:tr>
    </w:tbl>
    <w:p w14:paraId="7501E2F8" w14:textId="77777777" w:rsidR="00280A1A" w:rsidRDefault="00280A1A" w:rsidP="00280A1A">
      <w:pPr>
        <w:rPr>
          <w:lang w:val="en-CA"/>
        </w:rPr>
      </w:pPr>
    </w:p>
    <w:p w14:paraId="7501E351" w14:textId="77777777" w:rsidR="00280A1A" w:rsidRDefault="00280A1A" w:rsidP="00280A1A">
      <w:pPr>
        <w:rPr>
          <w:lang w:val="en-CA"/>
        </w:rPr>
      </w:pPr>
    </w:p>
    <w:p w14:paraId="7501E352" w14:textId="77777777" w:rsidR="00280A1A" w:rsidRDefault="00280A1A" w:rsidP="00280A1A">
      <w:pPr>
        <w:rPr>
          <w:lang w:val="en-CA"/>
        </w:rPr>
      </w:pPr>
    </w:p>
    <w:p w14:paraId="7501E353" w14:textId="77777777" w:rsidR="00280A1A" w:rsidRDefault="00280A1A" w:rsidP="00280A1A">
      <w:pPr>
        <w:rPr>
          <w:lang w:val="en-CA"/>
        </w:rPr>
      </w:pPr>
    </w:p>
    <w:p w14:paraId="7501E354" w14:textId="77777777" w:rsidR="004D7862" w:rsidRPr="00FF1525" w:rsidRDefault="004D7862" w:rsidP="008229BE">
      <w:pPr>
        <w:rPr>
          <w:lang w:val="en-CA"/>
        </w:rPr>
      </w:pPr>
    </w:p>
    <w:sectPr w:rsidR="004D7862" w:rsidRPr="00FF1525" w:rsidSect="007F0770">
      <w:headerReference w:type="default" r:id="rId190"/>
      <w:footerReference w:type="default" r:id="rId191"/>
      <w:headerReference w:type="first" r:id="rId192"/>
      <w:footerReference w:type="first" r:id="rId193"/>
      <w:pgSz w:w="15840" w:h="12240" w:orient="landscape" w:code="1"/>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48E74E" w14:textId="77777777" w:rsidR="001D2AB2" w:rsidRDefault="001D2AB2">
      <w:r>
        <w:separator/>
      </w:r>
    </w:p>
  </w:endnote>
  <w:endnote w:type="continuationSeparator" w:id="0">
    <w:p w14:paraId="292246EF" w14:textId="77777777" w:rsidR="001D2AB2" w:rsidRDefault="001D2AB2">
      <w:r>
        <w:continuationSeparator/>
      </w:r>
    </w:p>
  </w:endnote>
  <w:endnote w:type="continuationNotice" w:id="1">
    <w:p w14:paraId="06681D4C" w14:textId="77777777" w:rsidR="001D2AB2" w:rsidRDefault="001D2AB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TE279E3B8t00">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31"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078"/>
      <w:gridCol w:w="2790"/>
      <w:gridCol w:w="1753"/>
      <w:gridCol w:w="2410"/>
    </w:tblGrid>
    <w:tr w:rsidR="004344EA" w14:paraId="7501E416" w14:textId="77777777">
      <w:trPr>
        <w:cantSplit/>
      </w:trPr>
      <w:tc>
        <w:tcPr>
          <w:tcW w:w="3078" w:type="dxa"/>
        </w:tcPr>
        <w:p w14:paraId="7501E412" w14:textId="77777777" w:rsidR="004344EA" w:rsidRPr="006A0B6B" w:rsidRDefault="004344EA" w:rsidP="00FD14A0">
          <w:pPr>
            <w:pStyle w:val="Footer"/>
            <w:rPr>
              <w:color w:val="0000FF"/>
              <w:szCs w:val="16"/>
            </w:rPr>
          </w:pPr>
        </w:p>
      </w:tc>
      <w:tc>
        <w:tcPr>
          <w:tcW w:w="2790" w:type="dxa"/>
        </w:tcPr>
        <w:p w14:paraId="7501E413" w14:textId="77777777" w:rsidR="004344EA" w:rsidRPr="006A0B6B" w:rsidRDefault="004344EA" w:rsidP="00FD14A0">
          <w:pPr>
            <w:pStyle w:val="Footer"/>
            <w:jc w:val="center"/>
            <w:rPr>
              <w:color w:val="0000FF"/>
              <w:szCs w:val="16"/>
            </w:rPr>
          </w:pPr>
        </w:p>
      </w:tc>
      <w:tc>
        <w:tcPr>
          <w:tcW w:w="1753" w:type="dxa"/>
        </w:tcPr>
        <w:p w14:paraId="7501E414" w14:textId="77777777" w:rsidR="004344EA" w:rsidRPr="006A0B6B" w:rsidRDefault="004344EA" w:rsidP="00FD14A0">
          <w:pPr>
            <w:pStyle w:val="Footer"/>
            <w:jc w:val="center"/>
            <w:rPr>
              <w:color w:val="0000FF"/>
              <w:szCs w:val="16"/>
            </w:rPr>
          </w:pPr>
        </w:p>
      </w:tc>
      <w:tc>
        <w:tcPr>
          <w:tcW w:w="2410" w:type="dxa"/>
        </w:tcPr>
        <w:p w14:paraId="7501E415" w14:textId="77777777" w:rsidR="004344EA" w:rsidRPr="006B20BD" w:rsidRDefault="004344EA" w:rsidP="00C40B1F">
          <w:pPr>
            <w:pStyle w:val="Footer"/>
            <w:rPr>
              <w:szCs w:val="16"/>
            </w:rPr>
          </w:pPr>
          <w:r w:rsidRPr="006B20BD">
            <w:rPr>
              <w:szCs w:val="16"/>
            </w:rPr>
            <w:t xml:space="preserve">Page </w:t>
          </w:r>
          <w:r w:rsidRPr="006B20BD">
            <w:rPr>
              <w:szCs w:val="16"/>
            </w:rPr>
            <w:fldChar w:fldCharType="begin"/>
          </w:r>
          <w:r w:rsidRPr="006B20BD">
            <w:rPr>
              <w:szCs w:val="16"/>
            </w:rPr>
            <w:instrText xml:space="preserve"> PAGE  \* MERGEFORMAT </w:instrText>
          </w:r>
          <w:r w:rsidRPr="006B20BD">
            <w:rPr>
              <w:szCs w:val="16"/>
            </w:rPr>
            <w:fldChar w:fldCharType="separate"/>
          </w:r>
          <w:r w:rsidR="009046DA">
            <w:rPr>
              <w:noProof/>
              <w:szCs w:val="16"/>
            </w:rPr>
            <w:t>216</w:t>
          </w:r>
          <w:r w:rsidRPr="006B20BD">
            <w:rPr>
              <w:szCs w:val="16"/>
            </w:rPr>
            <w:fldChar w:fldCharType="end"/>
          </w:r>
          <w:r w:rsidRPr="006B20BD">
            <w:rPr>
              <w:szCs w:val="16"/>
            </w:rPr>
            <w:t xml:space="preserve"> of </w:t>
          </w:r>
          <w:r w:rsidR="001D2AB2">
            <w:fldChar w:fldCharType="begin"/>
          </w:r>
          <w:r w:rsidR="001D2AB2">
            <w:instrText xml:space="preserve"> NUMPAGES  \* MERGEFORMAT </w:instrText>
          </w:r>
          <w:r w:rsidR="001D2AB2">
            <w:fldChar w:fldCharType="separate"/>
          </w:r>
          <w:r w:rsidR="009046DA" w:rsidRPr="009046DA">
            <w:rPr>
              <w:noProof/>
              <w:szCs w:val="16"/>
            </w:rPr>
            <w:t>216</w:t>
          </w:r>
          <w:r w:rsidR="001D2AB2">
            <w:rPr>
              <w:noProof/>
              <w:szCs w:val="16"/>
            </w:rPr>
            <w:fldChar w:fldCharType="end"/>
          </w:r>
        </w:p>
      </w:tc>
    </w:tr>
  </w:tbl>
  <w:p w14:paraId="7501E417" w14:textId="77777777" w:rsidR="004344EA" w:rsidRDefault="004344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1E419" w14:textId="77777777" w:rsidR="004344EA" w:rsidRDefault="00434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4BFDEB" w14:textId="77777777" w:rsidR="001D2AB2" w:rsidRDefault="001D2AB2">
      <w:r>
        <w:separator/>
      </w:r>
    </w:p>
  </w:footnote>
  <w:footnote w:type="continuationSeparator" w:id="0">
    <w:p w14:paraId="3E6FF337" w14:textId="77777777" w:rsidR="001D2AB2" w:rsidRDefault="001D2AB2">
      <w:r>
        <w:continuationSeparator/>
      </w:r>
    </w:p>
  </w:footnote>
  <w:footnote w:type="continuationNotice" w:id="1">
    <w:p w14:paraId="0BC05926" w14:textId="77777777" w:rsidR="001D2AB2" w:rsidRDefault="001D2AB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1"/>
    </w:tblGrid>
    <w:tr w:rsidR="004344EA" w14:paraId="7501E410" w14:textId="77777777">
      <w:tc>
        <w:tcPr>
          <w:tcW w:w="10031" w:type="dxa"/>
        </w:tcPr>
        <w:p w14:paraId="7501E40E" w14:textId="77777777" w:rsidR="004344EA" w:rsidRDefault="004344EA" w:rsidP="00FD14A0">
          <w:pPr>
            <w:pStyle w:val="Header"/>
            <w:jc w:val="center"/>
          </w:pPr>
          <w:r>
            <w:t>Generic Payment Service (GPS)</w:t>
          </w:r>
        </w:p>
        <w:p w14:paraId="7501E40F" w14:textId="77777777" w:rsidR="004344EA" w:rsidRDefault="004344EA" w:rsidP="000A73FD">
          <w:pPr>
            <w:pStyle w:val="Header"/>
            <w:jc w:val="center"/>
          </w:pPr>
          <w:r>
            <w:t>System Design Specifications</w:t>
          </w:r>
        </w:p>
      </w:tc>
    </w:tr>
  </w:tbl>
  <w:p w14:paraId="7501E411" w14:textId="77777777" w:rsidR="004344EA" w:rsidRDefault="004344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1E418" w14:textId="77777777" w:rsidR="004344EA" w:rsidRDefault="004344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382429E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lang w:val="en-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1627B3"/>
    <w:multiLevelType w:val="hybridMultilevel"/>
    <w:tmpl w:val="2AB83F70"/>
    <w:lvl w:ilvl="0" w:tplc="10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nsid w:val="0379731D"/>
    <w:multiLevelType w:val="hybridMultilevel"/>
    <w:tmpl w:val="E3DAD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976C60"/>
    <w:multiLevelType w:val="hybridMultilevel"/>
    <w:tmpl w:val="FEE2B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412656E"/>
    <w:multiLevelType w:val="hybridMultilevel"/>
    <w:tmpl w:val="9A82090A"/>
    <w:lvl w:ilvl="0" w:tplc="625CD442">
      <w:start w:val="1"/>
      <w:numFmt w:val="decimal"/>
      <w:lvlText w:val="%1)"/>
      <w:lvlJc w:val="left"/>
      <w:pPr>
        <w:tabs>
          <w:tab w:val="num" w:pos="1080"/>
        </w:tabs>
        <w:ind w:left="1080" w:hanging="360"/>
      </w:pPr>
      <w:rPr>
        <w:rFonts w:hint="default"/>
      </w:rPr>
    </w:lvl>
    <w:lvl w:ilvl="1" w:tplc="10090019" w:tentative="1">
      <w:start w:val="1"/>
      <w:numFmt w:val="lowerLetter"/>
      <w:lvlText w:val="%2."/>
      <w:lvlJc w:val="left"/>
      <w:pPr>
        <w:tabs>
          <w:tab w:val="num" w:pos="1800"/>
        </w:tabs>
        <w:ind w:left="1800" w:hanging="360"/>
      </w:pPr>
    </w:lvl>
    <w:lvl w:ilvl="2" w:tplc="1009001B" w:tentative="1">
      <w:start w:val="1"/>
      <w:numFmt w:val="lowerRoman"/>
      <w:lvlText w:val="%3."/>
      <w:lvlJc w:val="right"/>
      <w:pPr>
        <w:tabs>
          <w:tab w:val="num" w:pos="2520"/>
        </w:tabs>
        <w:ind w:left="2520" w:hanging="180"/>
      </w:pPr>
    </w:lvl>
    <w:lvl w:ilvl="3" w:tplc="1009000F" w:tentative="1">
      <w:start w:val="1"/>
      <w:numFmt w:val="decimal"/>
      <w:lvlText w:val="%4."/>
      <w:lvlJc w:val="left"/>
      <w:pPr>
        <w:tabs>
          <w:tab w:val="num" w:pos="3240"/>
        </w:tabs>
        <w:ind w:left="3240" w:hanging="360"/>
      </w:pPr>
    </w:lvl>
    <w:lvl w:ilvl="4" w:tplc="10090019" w:tentative="1">
      <w:start w:val="1"/>
      <w:numFmt w:val="lowerLetter"/>
      <w:lvlText w:val="%5."/>
      <w:lvlJc w:val="left"/>
      <w:pPr>
        <w:tabs>
          <w:tab w:val="num" w:pos="3960"/>
        </w:tabs>
        <w:ind w:left="3960" w:hanging="360"/>
      </w:pPr>
    </w:lvl>
    <w:lvl w:ilvl="5" w:tplc="1009001B" w:tentative="1">
      <w:start w:val="1"/>
      <w:numFmt w:val="lowerRoman"/>
      <w:lvlText w:val="%6."/>
      <w:lvlJc w:val="right"/>
      <w:pPr>
        <w:tabs>
          <w:tab w:val="num" w:pos="4680"/>
        </w:tabs>
        <w:ind w:left="4680" w:hanging="180"/>
      </w:pPr>
    </w:lvl>
    <w:lvl w:ilvl="6" w:tplc="1009000F" w:tentative="1">
      <w:start w:val="1"/>
      <w:numFmt w:val="decimal"/>
      <w:lvlText w:val="%7."/>
      <w:lvlJc w:val="left"/>
      <w:pPr>
        <w:tabs>
          <w:tab w:val="num" w:pos="5400"/>
        </w:tabs>
        <w:ind w:left="5400" w:hanging="360"/>
      </w:pPr>
    </w:lvl>
    <w:lvl w:ilvl="7" w:tplc="10090019" w:tentative="1">
      <w:start w:val="1"/>
      <w:numFmt w:val="lowerLetter"/>
      <w:lvlText w:val="%8."/>
      <w:lvlJc w:val="left"/>
      <w:pPr>
        <w:tabs>
          <w:tab w:val="num" w:pos="6120"/>
        </w:tabs>
        <w:ind w:left="6120" w:hanging="360"/>
      </w:pPr>
    </w:lvl>
    <w:lvl w:ilvl="8" w:tplc="1009001B" w:tentative="1">
      <w:start w:val="1"/>
      <w:numFmt w:val="lowerRoman"/>
      <w:lvlText w:val="%9."/>
      <w:lvlJc w:val="right"/>
      <w:pPr>
        <w:tabs>
          <w:tab w:val="num" w:pos="6840"/>
        </w:tabs>
        <w:ind w:left="6840" w:hanging="180"/>
      </w:pPr>
    </w:lvl>
  </w:abstractNum>
  <w:abstractNum w:abstractNumId="5">
    <w:nsid w:val="053625EC"/>
    <w:multiLevelType w:val="hybridMultilevel"/>
    <w:tmpl w:val="95D8E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59F441D"/>
    <w:multiLevelType w:val="hybridMultilevel"/>
    <w:tmpl w:val="A650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A3559E"/>
    <w:multiLevelType w:val="hybridMultilevel"/>
    <w:tmpl w:val="472CF72C"/>
    <w:lvl w:ilvl="0" w:tplc="21FC094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D713F7"/>
    <w:multiLevelType w:val="hybridMultilevel"/>
    <w:tmpl w:val="4C70B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70A4B28"/>
    <w:multiLevelType w:val="hybridMultilevel"/>
    <w:tmpl w:val="EC9CB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20025F"/>
    <w:multiLevelType w:val="hybridMultilevel"/>
    <w:tmpl w:val="372CDC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3C2EBC"/>
    <w:multiLevelType w:val="hybridMultilevel"/>
    <w:tmpl w:val="2684F490"/>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7696B78"/>
    <w:multiLevelType w:val="hybridMultilevel"/>
    <w:tmpl w:val="6056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3757A9"/>
    <w:multiLevelType w:val="hybridMultilevel"/>
    <w:tmpl w:val="2DC0663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0844570E"/>
    <w:multiLevelType w:val="hybridMultilevel"/>
    <w:tmpl w:val="FDDEE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9D56E38"/>
    <w:multiLevelType w:val="hybridMultilevel"/>
    <w:tmpl w:val="5E1CD044"/>
    <w:lvl w:ilvl="0" w:tplc="263E71FC">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6">
    <w:nsid w:val="0A103533"/>
    <w:multiLevelType w:val="hybridMultilevel"/>
    <w:tmpl w:val="998C379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A563C95"/>
    <w:multiLevelType w:val="hybridMultilevel"/>
    <w:tmpl w:val="D5244E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0B5616BC"/>
    <w:multiLevelType w:val="hybridMultilevel"/>
    <w:tmpl w:val="D4CE8E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0DFB0A80"/>
    <w:multiLevelType w:val="hybridMultilevel"/>
    <w:tmpl w:val="156ADB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0F141404"/>
    <w:multiLevelType w:val="hybridMultilevel"/>
    <w:tmpl w:val="443C103C"/>
    <w:lvl w:ilvl="0" w:tplc="40090001">
      <w:start w:val="1"/>
      <w:numFmt w:val="bullet"/>
      <w:lvlText w:val=""/>
      <w:lvlJc w:val="left"/>
      <w:pPr>
        <w:ind w:left="720" w:hanging="360"/>
      </w:pPr>
      <w:rPr>
        <w:rFonts w:ascii="Symbol" w:hAnsi="Symbol" w:hint="default"/>
        <w: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0FC359CB"/>
    <w:multiLevelType w:val="hybridMultilevel"/>
    <w:tmpl w:val="76063BE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26A13AB"/>
    <w:multiLevelType w:val="hybridMultilevel"/>
    <w:tmpl w:val="8A08E7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nsid w:val="130310F0"/>
    <w:multiLevelType w:val="hybridMultilevel"/>
    <w:tmpl w:val="D4B2387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4">
    <w:nsid w:val="140B19CF"/>
    <w:multiLevelType w:val="hybridMultilevel"/>
    <w:tmpl w:val="EC1A4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547D0D"/>
    <w:multiLevelType w:val="hybridMultilevel"/>
    <w:tmpl w:val="9830FB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157B41FD"/>
    <w:multiLevelType w:val="hybridMultilevel"/>
    <w:tmpl w:val="CB505BDA"/>
    <w:lvl w:ilvl="0" w:tplc="04090001">
      <w:start w:val="1"/>
      <w:numFmt w:val="bullet"/>
      <w:lvlText w:val=""/>
      <w:lvlJc w:val="left"/>
      <w:pPr>
        <w:tabs>
          <w:tab w:val="num" w:pos="1800"/>
        </w:tabs>
        <w:ind w:left="1800" w:hanging="360"/>
      </w:pPr>
      <w:rPr>
        <w:rFonts w:ascii="Symbol" w:hAnsi="Symbol" w:hint="default"/>
      </w:rPr>
    </w:lvl>
    <w:lvl w:ilvl="1" w:tplc="10090001">
      <w:start w:val="1"/>
      <w:numFmt w:val="bullet"/>
      <w:lvlText w:val=""/>
      <w:lvlJc w:val="left"/>
      <w:pPr>
        <w:tabs>
          <w:tab w:val="num" w:pos="2520"/>
        </w:tabs>
        <w:ind w:left="2520" w:hanging="360"/>
      </w:pPr>
      <w:rPr>
        <w:rFonts w:ascii="Symbol" w:hAnsi="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nsid w:val="15C679FC"/>
    <w:multiLevelType w:val="hybridMultilevel"/>
    <w:tmpl w:val="58CAA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6294FE8"/>
    <w:multiLevelType w:val="hybridMultilevel"/>
    <w:tmpl w:val="845AE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172B6F0E"/>
    <w:multiLevelType w:val="hybridMultilevel"/>
    <w:tmpl w:val="5F0CAEDA"/>
    <w:lvl w:ilvl="0" w:tplc="21FC094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044328"/>
    <w:multiLevelType w:val="hybridMultilevel"/>
    <w:tmpl w:val="4D7E54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B07222F"/>
    <w:multiLevelType w:val="hybridMultilevel"/>
    <w:tmpl w:val="289C4ABE"/>
    <w:lvl w:ilvl="0" w:tplc="1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1B1C3414"/>
    <w:multiLevelType w:val="hybridMultilevel"/>
    <w:tmpl w:val="436CD87C"/>
    <w:lvl w:ilvl="0" w:tplc="263E71FC">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1C4A7D1F"/>
    <w:multiLevelType w:val="hybridMultilevel"/>
    <w:tmpl w:val="CBA62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1D8C2B3C"/>
    <w:multiLevelType w:val="hybridMultilevel"/>
    <w:tmpl w:val="D5FEE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203F461D"/>
    <w:multiLevelType w:val="hybridMultilevel"/>
    <w:tmpl w:val="EDD24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22ED0E0D"/>
    <w:multiLevelType w:val="hybridMultilevel"/>
    <w:tmpl w:val="6352DB8A"/>
    <w:lvl w:ilvl="0" w:tplc="10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30959F5"/>
    <w:multiLevelType w:val="hybridMultilevel"/>
    <w:tmpl w:val="9B06D3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264905C8"/>
    <w:multiLevelType w:val="hybridMultilevel"/>
    <w:tmpl w:val="057E19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27897CF8"/>
    <w:multiLevelType w:val="hybridMultilevel"/>
    <w:tmpl w:val="5A02988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D8B07C26">
      <w:start w:val="1"/>
      <w:numFmt w:val="decimal"/>
      <w:lvlText w:val="%4)"/>
      <w:lvlJc w:val="left"/>
      <w:pPr>
        <w:ind w:left="2880" w:hanging="360"/>
      </w:pPr>
      <w:rPr>
        <w:rFonts w:hint="default"/>
      </w:rPr>
    </w:lvl>
    <w:lvl w:ilvl="4" w:tplc="E04C5660">
      <w:start w:val="1"/>
      <w:numFmt w:val="decimal"/>
      <w:lvlText w:val="%5"/>
      <w:lvlJc w:val="left"/>
      <w:pPr>
        <w:ind w:left="3600" w:hanging="360"/>
      </w:pPr>
      <w:rPr>
        <w:rFonts w:hint="default"/>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28D8151E"/>
    <w:multiLevelType w:val="hybridMultilevel"/>
    <w:tmpl w:val="CB8EA59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1">
    <w:nsid w:val="2ABB71CC"/>
    <w:multiLevelType w:val="hybridMultilevel"/>
    <w:tmpl w:val="DA9422E2"/>
    <w:lvl w:ilvl="0" w:tplc="21FC094C">
      <w:numFmt w:val="bullet"/>
      <w:lvlText w:val=""/>
      <w:lvlJc w:val="left"/>
      <w:pPr>
        <w:ind w:left="990" w:hanging="360"/>
      </w:pPr>
      <w:rPr>
        <w:rFonts w:ascii="Wingdings" w:eastAsia="Times New Roman" w:hAnsi="Wingdings"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
    <w:nsid w:val="2BF10A1C"/>
    <w:multiLevelType w:val="hybridMultilevel"/>
    <w:tmpl w:val="129C694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nsid w:val="2C8821FF"/>
    <w:multiLevelType w:val="hybridMultilevel"/>
    <w:tmpl w:val="9A82090A"/>
    <w:lvl w:ilvl="0" w:tplc="625CD442">
      <w:start w:val="1"/>
      <w:numFmt w:val="decimal"/>
      <w:lvlText w:val="%1)"/>
      <w:lvlJc w:val="left"/>
      <w:pPr>
        <w:tabs>
          <w:tab w:val="num" w:pos="1080"/>
        </w:tabs>
        <w:ind w:left="1080" w:hanging="360"/>
      </w:pPr>
      <w:rPr>
        <w:rFonts w:hint="default"/>
      </w:rPr>
    </w:lvl>
    <w:lvl w:ilvl="1" w:tplc="10090019" w:tentative="1">
      <w:start w:val="1"/>
      <w:numFmt w:val="lowerLetter"/>
      <w:lvlText w:val="%2."/>
      <w:lvlJc w:val="left"/>
      <w:pPr>
        <w:tabs>
          <w:tab w:val="num" w:pos="1800"/>
        </w:tabs>
        <w:ind w:left="1800" w:hanging="360"/>
      </w:pPr>
    </w:lvl>
    <w:lvl w:ilvl="2" w:tplc="1009001B" w:tentative="1">
      <w:start w:val="1"/>
      <w:numFmt w:val="lowerRoman"/>
      <w:lvlText w:val="%3."/>
      <w:lvlJc w:val="right"/>
      <w:pPr>
        <w:tabs>
          <w:tab w:val="num" w:pos="2520"/>
        </w:tabs>
        <w:ind w:left="2520" w:hanging="180"/>
      </w:pPr>
    </w:lvl>
    <w:lvl w:ilvl="3" w:tplc="1009000F" w:tentative="1">
      <w:start w:val="1"/>
      <w:numFmt w:val="decimal"/>
      <w:lvlText w:val="%4."/>
      <w:lvlJc w:val="left"/>
      <w:pPr>
        <w:tabs>
          <w:tab w:val="num" w:pos="3240"/>
        </w:tabs>
        <w:ind w:left="3240" w:hanging="360"/>
      </w:pPr>
    </w:lvl>
    <w:lvl w:ilvl="4" w:tplc="10090019" w:tentative="1">
      <w:start w:val="1"/>
      <w:numFmt w:val="lowerLetter"/>
      <w:lvlText w:val="%5."/>
      <w:lvlJc w:val="left"/>
      <w:pPr>
        <w:tabs>
          <w:tab w:val="num" w:pos="3960"/>
        </w:tabs>
        <w:ind w:left="3960" w:hanging="360"/>
      </w:pPr>
    </w:lvl>
    <w:lvl w:ilvl="5" w:tplc="1009001B" w:tentative="1">
      <w:start w:val="1"/>
      <w:numFmt w:val="lowerRoman"/>
      <w:lvlText w:val="%6."/>
      <w:lvlJc w:val="right"/>
      <w:pPr>
        <w:tabs>
          <w:tab w:val="num" w:pos="4680"/>
        </w:tabs>
        <w:ind w:left="4680" w:hanging="180"/>
      </w:pPr>
    </w:lvl>
    <w:lvl w:ilvl="6" w:tplc="1009000F" w:tentative="1">
      <w:start w:val="1"/>
      <w:numFmt w:val="decimal"/>
      <w:lvlText w:val="%7."/>
      <w:lvlJc w:val="left"/>
      <w:pPr>
        <w:tabs>
          <w:tab w:val="num" w:pos="5400"/>
        </w:tabs>
        <w:ind w:left="5400" w:hanging="360"/>
      </w:pPr>
    </w:lvl>
    <w:lvl w:ilvl="7" w:tplc="10090019" w:tentative="1">
      <w:start w:val="1"/>
      <w:numFmt w:val="lowerLetter"/>
      <w:lvlText w:val="%8."/>
      <w:lvlJc w:val="left"/>
      <w:pPr>
        <w:tabs>
          <w:tab w:val="num" w:pos="6120"/>
        </w:tabs>
        <w:ind w:left="6120" w:hanging="360"/>
      </w:pPr>
    </w:lvl>
    <w:lvl w:ilvl="8" w:tplc="1009001B" w:tentative="1">
      <w:start w:val="1"/>
      <w:numFmt w:val="lowerRoman"/>
      <w:lvlText w:val="%9."/>
      <w:lvlJc w:val="right"/>
      <w:pPr>
        <w:tabs>
          <w:tab w:val="num" w:pos="6840"/>
        </w:tabs>
        <w:ind w:left="6840" w:hanging="180"/>
      </w:pPr>
    </w:lvl>
  </w:abstractNum>
  <w:abstractNum w:abstractNumId="44">
    <w:nsid w:val="2D89097C"/>
    <w:multiLevelType w:val="hybridMultilevel"/>
    <w:tmpl w:val="1B1EA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D03DF8"/>
    <w:multiLevelType w:val="hybridMultilevel"/>
    <w:tmpl w:val="E5EC23BA"/>
    <w:lvl w:ilvl="0" w:tplc="10090001">
      <w:start w:val="1"/>
      <w:numFmt w:val="bullet"/>
      <w:lvlText w:val=""/>
      <w:lvlJc w:val="left"/>
      <w:pPr>
        <w:ind w:left="720" w:hanging="360"/>
      </w:pPr>
      <w:rPr>
        <w:rFonts w:ascii="Symbol" w:hAnsi="Symbol" w:hint="default"/>
      </w:rPr>
    </w:lvl>
    <w:lvl w:ilvl="1" w:tplc="0A887588">
      <w:numFmt w:val="bullet"/>
      <w:lvlText w:val=""/>
      <w:lvlJc w:val="left"/>
      <w:pPr>
        <w:tabs>
          <w:tab w:val="num" w:pos="1440"/>
        </w:tabs>
        <w:ind w:left="1440" w:hanging="360"/>
      </w:pPr>
      <w:rPr>
        <w:rFonts w:ascii="Wingdings" w:eastAsia="Times New Roman" w:hAnsi="Wingdings" w:cs="Times New Roman"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6">
    <w:nsid w:val="2E3316B9"/>
    <w:multiLevelType w:val="hybridMultilevel"/>
    <w:tmpl w:val="3B1C0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EA22C7A"/>
    <w:multiLevelType w:val="hybridMultilevel"/>
    <w:tmpl w:val="24F40A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EBA3FD3"/>
    <w:multiLevelType w:val="hybridMultilevel"/>
    <w:tmpl w:val="ABE2A3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nsid w:val="34073DC8"/>
    <w:multiLevelType w:val="hybridMultilevel"/>
    <w:tmpl w:val="BD2A9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599645E"/>
    <w:multiLevelType w:val="hybridMultilevel"/>
    <w:tmpl w:val="6C7C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30026D"/>
    <w:multiLevelType w:val="hybridMultilevel"/>
    <w:tmpl w:val="0F301F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3958304A"/>
    <w:multiLevelType w:val="hybridMultilevel"/>
    <w:tmpl w:val="8A4E7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9F817FC"/>
    <w:multiLevelType w:val="hybridMultilevel"/>
    <w:tmpl w:val="C3484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nsid w:val="3A981E2A"/>
    <w:multiLevelType w:val="hybridMultilevel"/>
    <w:tmpl w:val="F070A77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nsid w:val="3C596329"/>
    <w:multiLevelType w:val="hybridMultilevel"/>
    <w:tmpl w:val="7BC01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3D2B6B21"/>
    <w:multiLevelType w:val="hybridMultilevel"/>
    <w:tmpl w:val="6206F0DE"/>
    <w:lvl w:ilvl="0" w:tplc="10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D2C1086"/>
    <w:multiLevelType w:val="hybridMultilevel"/>
    <w:tmpl w:val="F800D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D662BC2"/>
    <w:multiLevelType w:val="hybridMultilevel"/>
    <w:tmpl w:val="CD9C7C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nsid w:val="3D8555CE"/>
    <w:multiLevelType w:val="hybridMultilevel"/>
    <w:tmpl w:val="EECA4F84"/>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0">
    <w:nsid w:val="3DBA41AD"/>
    <w:multiLevelType w:val="hybridMultilevel"/>
    <w:tmpl w:val="726C2276"/>
    <w:lvl w:ilvl="0" w:tplc="263E71FC">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1">
    <w:nsid w:val="3E522270"/>
    <w:multiLevelType w:val="hybridMultilevel"/>
    <w:tmpl w:val="CAF6E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F415809"/>
    <w:multiLevelType w:val="hybridMultilevel"/>
    <w:tmpl w:val="531A6E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651C5F"/>
    <w:multiLevelType w:val="hybridMultilevel"/>
    <w:tmpl w:val="4474A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42157321"/>
    <w:multiLevelType w:val="hybridMultilevel"/>
    <w:tmpl w:val="15662D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5">
    <w:nsid w:val="4296238C"/>
    <w:multiLevelType w:val="hybridMultilevel"/>
    <w:tmpl w:val="D11A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3106E7E"/>
    <w:multiLevelType w:val="hybridMultilevel"/>
    <w:tmpl w:val="511888E8"/>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7">
    <w:nsid w:val="44D304E0"/>
    <w:multiLevelType w:val="hybridMultilevel"/>
    <w:tmpl w:val="CBA64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7A707E9"/>
    <w:multiLevelType w:val="hybridMultilevel"/>
    <w:tmpl w:val="37B48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47C6482E"/>
    <w:multiLevelType w:val="hybridMultilevel"/>
    <w:tmpl w:val="CB006A1A"/>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E444AF"/>
    <w:multiLevelType w:val="hybridMultilevel"/>
    <w:tmpl w:val="6DA001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nsid w:val="48164173"/>
    <w:multiLevelType w:val="multilevel"/>
    <w:tmpl w:val="C9FA20B6"/>
    <w:lvl w:ilvl="0">
      <w:start w:val="1"/>
      <w:numFmt w:val="decimal"/>
      <w:lvlText w:val="%1"/>
      <w:lvlJc w:val="left"/>
      <w:pPr>
        <w:ind w:left="720" w:hanging="360"/>
      </w:pPr>
    </w:lvl>
    <w:lvl w:ilvl="1">
      <w:start w:val="1"/>
      <w:numFmt w:val="decimal"/>
      <w:isLgl/>
      <w:lvlText w:val="%1.%2"/>
      <w:lvlJc w:val="left"/>
      <w:pPr>
        <w:ind w:left="1440" w:hanging="360"/>
      </w:pPr>
      <w:rPr>
        <w:b/>
      </w:rPr>
    </w:lvl>
    <w:lvl w:ilvl="2">
      <w:start w:val="1"/>
      <w:numFmt w:val="decimal"/>
      <w:isLgl/>
      <w:lvlText w:val="%1.%2.%3"/>
      <w:lvlJc w:val="left"/>
      <w:pPr>
        <w:ind w:left="2520" w:hanging="720"/>
      </w:pPr>
      <w:rPr>
        <w:b/>
      </w:rPr>
    </w:lvl>
    <w:lvl w:ilvl="3">
      <w:start w:val="1"/>
      <w:numFmt w:val="decimal"/>
      <w:isLgl/>
      <w:lvlText w:val="%1.%2.%3.%4"/>
      <w:lvlJc w:val="left"/>
      <w:pPr>
        <w:ind w:left="3240" w:hanging="720"/>
      </w:pPr>
      <w:rPr>
        <w:b/>
      </w:rPr>
    </w:lvl>
    <w:lvl w:ilvl="4">
      <w:start w:val="1"/>
      <w:numFmt w:val="decimal"/>
      <w:isLgl/>
      <w:lvlText w:val="%1.%2.%3.%4.%5"/>
      <w:lvlJc w:val="left"/>
      <w:pPr>
        <w:ind w:left="4320" w:hanging="1080"/>
      </w:pPr>
      <w:rPr>
        <w:b/>
      </w:rPr>
    </w:lvl>
    <w:lvl w:ilvl="5">
      <w:start w:val="1"/>
      <w:numFmt w:val="decimal"/>
      <w:isLgl/>
      <w:lvlText w:val="%1.%2.%3.%4.%5.%6"/>
      <w:lvlJc w:val="left"/>
      <w:pPr>
        <w:ind w:left="5040" w:hanging="1080"/>
      </w:pPr>
      <w:rPr>
        <w:b/>
      </w:rPr>
    </w:lvl>
    <w:lvl w:ilvl="6">
      <w:start w:val="1"/>
      <w:numFmt w:val="decimal"/>
      <w:isLgl/>
      <w:lvlText w:val="%1.%2.%3.%4.%5.%6.%7"/>
      <w:lvlJc w:val="left"/>
      <w:pPr>
        <w:ind w:left="6120" w:hanging="1440"/>
      </w:pPr>
      <w:rPr>
        <w:b/>
      </w:rPr>
    </w:lvl>
    <w:lvl w:ilvl="7">
      <w:start w:val="1"/>
      <w:numFmt w:val="decimal"/>
      <w:isLgl/>
      <w:lvlText w:val="%1.%2.%3.%4.%5.%6.%7.%8"/>
      <w:lvlJc w:val="left"/>
      <w:pPr>
        <w:ind w:left="6840" w:hanging="1440"/>
      </w:pPr>
      <w:rPr>
        <w:b/>
      </w:rPr>
    </w:lvl>
    <w:lvl w:ilvl="8">
      <w:start w:val="1"/>
      <w:numFmt w:val="decimal"/>
      <w:isLgl/>
      <w:lvlText w:val="%1.%2.%3.%4.%5.%6.%7.%8.%9"/>
      <w:lvlJc w:val="left"/>
      <w:pPr>
        <w:ind w:left="7560" w:hanging="1440"/>
      </w:pPr>
      <w:rPr>
        <w:b/>
      </w:rPr>
    </w:lvl>
  </w:abstractNum>
  <w:abstractNum w:abstractNumId="72">
    <w:nsid w:val="485E0A64"/>
    <w:multiLevelType w:val="hybridMultilevel"/>
    <w:tmpl w:val="6444DC1E"/>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8937821"/>
    <w:multiLevelType w:val="hybridMultilevel"/>
    <w:tmpl w:val="9A927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nsid w:val="48B21E72"/>
    <w:multiLevelType w:val="hybridMultilevel"/>
    <w:tmpl w:val="4AB2FD3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49A17B6D"/>
    <w:multiLevelType w:val="hybridMultilevel"/>
    <w:tmpl w:val="C64E4A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6">
    <w:nsid w:val="49B02108"/>
    <w:multiLevelType w:val="hybridMultilevel"/>
    <w:tmpl w:val="CB006A1A"/>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9F043C8"/>
    <w:multiLevelType w:val="hybridMultilevel"/>
    <w:tmpl w:val="35BA77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nsid w:val="4A891FA0"/>
    <w:multiLevelType w:val="hybridMultilevel"/>
    <w:tmpl w:val="CEF2D2E0"/>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9">
    <w:nsid w:val="4B64715B"/>
    <w:multiLevelType w:val="hybridMultilevel"/>
    <w:tmpl w:val="2228D114"/>
    <w:lvl w:ilvl="0" w:tplc="21FC094C">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4BB812CB"/>
    <w:multiLevelType w:val="hybridMultilevel"/>
    <w:tmpl w:val="A266BAA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1">
    <w:nsid w:val="4E206C13"/>
    <w:multiLevelType w:val="hybridMultilevel"/>
    <w:tmpl w:val="E7B806D6"/>
    <w:lvl w:ilvl="0" w:tplc="0409000F">
      <w:start w:val="1"/>
      <w:numFmt w:val="decimal"/>
      <w:lvlText w:val="%1."/>
      <w:lvlJc w:val="left"/>
      <w:pPr>
        <w:ind w:left="720"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2">
    <w:nsid w:val="4EB11C15"/>
    <w:multiLevelType w:val="hybridMultilevel"/>
    <w:tmpl w:val="76F067E2"/>
    <w:lvl w:ilvl="0" w:tplc="FF089E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F426ED4"/>
    <w:multiLevelType w:val="hybridMultilevel"/>
    <w:tmpl w:val="2C2E6C5E"/>
    <w:lvl w:ilvl="0" w:tplc="21FC094C">
      <w:numFmt w:val="bullet"/>
      <w:lvlText w:val=""/>
      <w:lvlJc w:val="left"/>
      <w:pPr>
        <w:ind w:left="990" w:hanging="360"/>
      </w:pPr>
      <w:rPr>
        <w:rFonts w:ascii="Wingdings" w:eastAsia="Times New Roman" w:hAnsi="Wingdings"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4">
    <w:nsid w:val="51E90B6D"/>
    <w:multiLevelType w:val="hybridMultilevel"/>
    <w:tmpl w:val="FCBAF22C"/>
    <w:lvl w:ilvl="0" w:tplc="04090001">
      <w:start w:val="1"/>
      <w:numFmt w:val="bullet"/>
      <w:lvlText w:val=""/>
      <w:lvlJc w:val="left"/>
      <w:pPr>
        <w:ind w:left="-16554" w:hanging="360"/>
      </w:pPr>
      <w:rPr>
        <w:rFonts w:ascii="Symbol" w:hAnsi="Symbol" w:hint="default"/>
      </w:rPr>
    </w:lvl>
    <w:lvl w:ilvl="1" w:tplc="04090003">
      <w:start w:val="1"/>
      <w:numFmt w:val="bullet"/>
      <w:lvlText w:val="o"/>
      <w:lvlJc w:val="left"/>
      <w:pPr>
        <w:ind w:left="-15834" w:hanging="360"/>
      </w:pPr>
      <w:rPr>
        <w:rFonts w:ascii="Courier New" w:hAnsi="Courier New" w:cs="Courier New" w:hint="default"/>
      </w:rPr>
    </w:lvl>
    <w:lvl w:ilvl="2" w:tplc="04090005">
      <w:start w:val="1"/>
      <w:numFmt w:val="bullet"/>
      <w:lvlText w:val=""/>
      <w:lvlJc w:val="left"/>
      <w:pPr>
        <w:ind w:left="-15114" w:hanging="360"/>
      </w:pPr>
      <w:rPr>
        <w:rFonts w:ascii="Wingdings" w:hAnsi="Wingdings" w:hint="default"/>
      </w:rPr>
    </w:lvl>
    <w:lvl w:ilvl="3" w:tplc="04090001">
      <w:start w:val="1"/>
      <w:numFmt w:val="bullet"/>
      <w:lvlText w:val=""/>
      <w:lvlJc w:val="left"/>
      <w:pPr>
        <w:ind w:left="-14394" w:hanging="360"/>
      </w:pPr>
      <w:rPr>
        <w:rFonts w:ascii="Symbol" w:hAnsi="Symbol" w:hint="default"/>
      </w:rPr>
    </w:lvl>
    <w:lvl w:ilvl="4" w:tplc="04090003">
      <w:start w:val="1"/>
      <w:numFmt w:val="bullet"/>
      <w:lvlText w:val="o"/>
      <w:lvlJc w:val="left"/>
      <w:pPr>
        <w:ind w:left="-13674" w:hanging="360"/>
      </w:pPr>
      <w:rPr>
        <w:rFonts w:ascii="Courier New" w:hAnsi="Courier New" w:cs="Courier New" w:hint="default"/>
      </w:rPr>
    </w:lvl>
    <w:lvl w:ilvl="5" w:tplc="04090005">
      <w:start w:val="1"/>
      <w:numFmt w:val="bullet"/>
      <w:lvlText w:val=""/>
      <w:lvlJc w:val="left"/>
      <w:pPr>
        <w:ind w:left="-12954" w:hanging="360"/>
      </w:pPr>
      <w:rPr>
        <w:rFonts w:ascii="Wingdings" w:hAnsi="Wingdings" w:hint="default"/>
      </w:rPr>
    </w:lvl>
    <w:lvl w:ilvl="6" w:tplc="04090001">
      <w:start w:val="1"/>
      <w:numFmt w:val="bullet"/>
      <w:lvlText w:val=""/>
      <w:lvlJc w:val="left"/>
      <w:pPr>
        <w:ind w:left="-12234" w:hanging="360"/>
      </w:pPr>
      <w:rPr>
        <w:rFonts w:ascii="Symbol" w:hAnsi="Symbol" w:hint="default"/>
      </w:rPr>
    </w:lvl>
    <w:lvl w:ilvl="7" w:tplc="04090003">
      <w:start w:val="1"/>
      <w:numFmt w:val="bullet"/>
      <w:lvlText w:val="o"/>
      <w:lvlJc w:val="left"/>
      <w:pPr>
        <w:ind w:left="-11514" w:hanging="360"/>
      </w:pPr>
      <w:rPr>
        <w:rFonts w:ascii="Courier New" w:hAnsi="Courier New" w:cs="Courier New" w:hint="default"/>
      </w:rPr>
    </w:lvl>
    <w:lvl w:ilvl="8" w:tplc="04090005" w:tentative="1">
      <w:start w:val="1"/>
      <w:numFmt w:val="bullet"/>
      <w:lvlText w:val=""/>
      <w:lvlJc w:val="left"/>
      <w:pPr>
        <w:ind w:left="-10794" w:hanging="360"/>
      </w:pPr>
      <w:rPr>
        <w:rFonts w:ascii="Wingdings" w:hAnsi="Wingdings" w:hint="default"/>
      </w:rPr>
    </w:lvl>
  </w:abstractNum>
  <w:abstractNum w:abstractNumId="85">
    <w:nsid w:val="51EE6997"/>
    <w:multiLevelType w:val="hybridMultilevel"/>
    <w:tmpl w:val="36DE6A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6">
    <w:nsid w:val="52391CF2"/>
    <w:multiLevelType w:val="hybridMultilevel"/>
    <w:tmpl w:val="04CA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122133"/>
    <w:multiLevelType w:val="hybridMultilevel"/>
    <w:tmpl w:val="91C02124"/>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D551DB"/>
    <w:multiLevelType w:val="hybridMultilevel"/>
    <w:tmpl w:val="06B8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3FE72E9"/>
    <w:multiLevelType w:val="hybridMultilevel"/>
    <w:tmpl w:val="48B83CEE"/>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90">
    <w:nsid w:val="54771945"/>
    <w:multiLevelType w:val="hybridMultilevel"/>
    <w:tmpl w:val="4D3EB2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nsid w:val="54AF0D0A"/>
    <w:multiLevelType w:val="hybridMultilevel"/>
    <w:tmpl w:val="BF0E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57002E9"/>
    <w:multiLevelType w:val="hybridMultilevel"/>
    <w:tmpl w:val="B53EBB3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3">
    <w:nsid w:val="563B7063"/>
    <w:multiLevelType w:val="hybridMultilevel"/>
    <w:tmpl w:val="9A90F2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567753FE"/>
    <w:multiLevelType w:val="hybridMultilevel"/>
    <w:tmpl w:val="0B2E4D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5">
    <w:nsid w:val="56E55E42"/>
    <w:multiLevelType w:val="hybridMultilevel"/>
    <w:tmpl w:val="A48E82B6"/>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96">
    <w:nsid w:val="5755114C"/>
    <w:multiLevelType w:val="hybridMultilevel"/>
    <w:tmpl w:val="88C0CC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nsid w:val="58130976"/>
    <w:multiLevelType w:val="hybridMultilevel"/>
    <w:tmpl w:val="525E771A"/>
    <w:lvl w:ilvl="0" w:tplc="10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58B55443"/>
    <w:multiLevelType w:val="hybridMultilevel"/>
    <w:tmpl w:val="B964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96E2D19"/>
    <w:multiLevelType w:val="hybridMultilevel"/>
    <w:tmpl w:val="A57E3B3E"/>
    <w:lvl w:ilvl="0" w:tplc="10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tabs>
          <w:tab w:val="num" w:pos="2160"/>
        </w:tabs>
        <w:ind w:left="2160" w:hanging="360"/>
      </w:pPr>
      <w:rPr>
        <w:rFonts w:ascii="Courier New" w:hAnsi="Courier New" w:cs="Courier New" w:hint="default"/>
      </w:rPr>
    </w:lvl>
    <w:lvl w:ilvl="2" w:tplc="10090005" w:tentative="1">
      <w:start w:val="1"/>
      <w:numFmt w:val="bullet"/>
      <w:lvlText w:val=""/>
      <w:lvlJc w:val="left"/>
      <w:pPr>
        <w:tabs>
          <w:tab w:val="num" w:pos="2880"/>
        </w:tabs>
        <w:ind w:left="2880" w:hanging="360"/>
      </w:pPr>
      <w:rPr>
        <w:rFonts w:ascii="Wingdings" w:hAnsi="Wingdings" w:hint="default"/>
      </w:rPr>
    </w:lvl>
    <w:lvl w:ilvl="3" w:tplc="10090001" w:tentative="1">
      <w:start w:val="1"/>
      <w:numFmt w:val="bullet"/>
      <w:lvlText w:val=""/>
      <w:lvlJc w:val="left"/>
      <w:pPr>
        <w:tabs>
          <w:tab w:val="num" w:pos="3600"/>
        </w:tabs>
        <w:ind w:left="3600" w:hanging="360"/>
      </w:pPr>
      <w:rPr>
        <w:rFonts w:ascii="Symbol" w:hAnsi="Symbol" w:hint="default"/>
      </w:rPr>
    </w:lvl>
    <w:lvl w:ilvl="4" w:tplc="10090003" w:tentative="1">
      <w:start w:val="1"/>
      <w:numFmt w:val="bullet"/>
      <w:lvlText w:val="o"/>
      <w:lvlJc w:val="left"/>
      <w:pPr>
        <w:tabs>
          <w:tab w:val="num" w:pos="4320"/>
        </w:tabs>
        <w:ind w:left="4320" w:hanging="360"/>
      </w:pPr>
      <w:rPr>
        <w:rFonts w:ascii="Courier New" w:hAnsi="Courier New" w:cs="Courier New" w:hint="default"/>
      </w:rPr>
    </w:lvl>
    <w:lvl w:ilvl="5" w:tplc="10090005" w:tentative="1">
      <w:start w:val="1"/>
      <w:numFmt w:val="bullet"/>
      <w:lvlText w:val=""/>
      <w:lvlJc w:val="left"/>
      <w:pPr>
        <w:tabs>
          <w:tab w:val="num" w:pos="5040"/>
        </w:tabs>
        <w:ind w:left="5040" w:hanging="360"/>
      </w:pPr>
      <w:rPr>
        <w:rFonts w:ascii="Wingdings" w:hAnsi="Wingdings" w:hint="default"/>
      </w:rPr>
    </w:lvl>
    <w:lvl w:ilvl="6" w:tplc="10090001" w:tentative="1">
      <w:start w:val="1"/>
      <w:numFmt w:val="bullet"/>
      <w:lvlText w:val=""/>
      <w:lvlJc w:val="left"/>
      <w:pPr>
        <w:tabs>
          <w:tab w:val="num" w:pos="5760"/>
        </w:tabs>
        <w:ind w:left="5760" w:hanging="360"/>
      </w:pPr>
      <w:rPr>
        <w:rFonts w:ascii="Symbol" w:hAnsi="Symbol" w:hint="default"/>
      </w:rPr>
    </w:lvl>
    <w:lvl w:ilvl="7" w:tplc="10090003" w:tentative="1">
      <w:start w:val="1"/>
      <w:numFmt w:val="bullet"/>
      <w:lvlText w:val="o"/>
      <w:lvlJc w:val="left"/>
      <w:pPr>
        <w:tabs>
          <w:tab w:val="num" w:pos="6480"/>
        </w:tabs>
        <w:ind w:left="6480" w:hanging="360"/>
      </w:pPr>
      <w:rPr>
        <w:rFonts w:ascii="Courier New" w:hAnsi="Courier New" w:cs="Courier New" w:hint="default"/>
      </w:rPr>
    </w:lvl>
    <w:lvl w:ilvl="8" w:tplc="10090005" w:tentative="1">
      <w:start w:val="1"/>
      <w:numFmt w:val="bullet"/>
      <w:lvlText w:val=""/>
      <w:lvlJc w:val="left"/>
      <w:pPr>
        <w:tabs>
          <w:tab w:val="num" w:pos="7200"/>
        </w:tabs>
        <w:ind w:left="7200" w:hanging="360"/>
      </w:pPr>
      <w:rPr>
        <w:rFonts w:ascii="Wingdings" w:hAnsi="Wingdings" w:hint="default"/>
      </w:rPr>
    </w:lvl>
  </w:abstractNum>
  <w:abstractNum w:abstractNumId="100">
    <w:nsid w:val="5A330EAA"/>
    <w:multiLevelType w:val="hybridMultilevel"/>
    <w:tmpl w:val="690C6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5D293128"/>
    <w:multiLevelType w:val="hybridMultilevel"/>
    <w:tmpl w:val="36F25842"/>
    <w:lvl w:ilvl="0" w:tplc="04090003">
      <w:start w:val="1"/>
      <w:numFmt w:val="bullet"/>
      <w:lvlText w:val="o"/>
      <w:lvlJc w:val="left"/>
      <w:pPr>
        <w:tabs>
          <w:tab w:val="num" w:pos="1440"/>
        </w:tabs>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nsid w:val="5E6F0F1C"/>
    <w:multiLevelType w:val="hybridMultilevel"/>
    <w:tmpl w:val="03ECE22A"/>
    <w:lvl w:ilvl="0" w:tplc="21FC094C">
      <w:numFmt w:val="bullet"/>
      <w:lvlText w:val=""/>
      <w:lvlJc w:val="left"/>
      <w:pPr>
        <w:ind w:left="720" w:hanging="360"/>
      </w:pPr>
      <w:rPr>
        <w:rFonts w:ascii="Wingdings" w:eastAsia="Times New Roman" w:hAnsi="Wingdings" w:cs="Times New Roman"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nsid w:val="610C56EB"/>
    <w:multiLevelType w:val="hybridMultilevel"/>
    <w:tmpl w:val="55867C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4">
    <w:nsid w:val="61CD3DF9"/>
    <w:multiLevelType w:val="hybridMultilevel"/>
    <w:tmpl w:val="611E5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33074C8"/>
    <w:multiLevelType w:val="hybridMultilevel"/>
    <w:tmpl w:val="FB16F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4013BEB"/>
    <w:multiLevelType w:val="hybridMultilevel"/>
    <w:tmpl w:val="AE7EA3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nsid w:val="6633042F"/>
    <w:multiLevelType w:val="hybridMultilevel"/>
    <w:tmpl w:val="F050E20C"/>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6BC7498"/>
    <w:multiLevelType w:val="hybridMultilevel"/>
    <w:tmpl w:val="59D807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nsid w:val="677C59AF"/>
    <w:multiLevelType w:val="hybridMultilevel"/>
    <w:tmpl w:val="FADEA2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nsid w:val="682811D5"/>
    <w:multiLevelType w:val="hybridMultilevel"/>
    <w:tmpl w:val="7F124B1E"/>
    <w:lvl w:ilvl="0" w:tplc="21FC094C">
      <w:numFmt w:val="bullet"/>
      <w:lvlText w:val=""/>
      <w:lvlJc w:val="left"/>
      <w:pPr>
        <w:ind w:left="360" w:hanging="360"/>
      </w:pPr>
      <w:rPr>
        <w:rFonts w:ascii="Wingdings" w:eastAsia="Times New Roman" w:hAnsi="Wingdings"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68902E18"/>
    <w:multiLevelType w:val="hybridMultilevel"/>
    <w:tmpl w:val="2B083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AB867D1"/>
    <w:multiLevelType w:val="hybridMultilevel"/>
    <w:tmpl w:val="AA56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BD4787D"/>
    <w:multiLevelType w:val="hybridMultilevel"/>
    <w:tmpl w:val="2704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CD50652"/>
    <w:multiLevelType w:val="hybridMultilevel"/>
    <w:tmpl w:val="33801BDA"/>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DD2540F"/>
    <w:multiLevelType w:val="hybridMultilevel"/>
    <w:tmpl w:val="F94ED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DF364E2"/>
    <w:multiLevelType w:val="hybridMultilevel"/>
    <w:tmpl w:val="E4ECD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EDE0CED"/>
    <w:multiLevelType w:val="hybridMultilevel"/>
    <w:tmpl w:val="32DC75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8">
    <w:nsid w:val="6F531047"/>
    <w:multiLevelType w:val="hybridMultilevel"/>
    <w:tmpl w:val="3B40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1EA7D6C"/>
    <w:multiLevelType w:val="hybridMultilevel"/>
    <w:tmpl w:val="CB727A48"/>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20">
    <w:nsid w:val="720E4FF3"/>
    <w:multiLevelType w:val="hybridMultilevel"/>
    <w:tmpl w:val="E8B4CF60"/>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start w:val="1"/>
      <w:numFmt w:val="bullet"/>
      <w:lvlText w:val="o"/>
      <w:lvlJc w:val="left"/>
      <w:pPr>
        <w:ind w:left="4320" w:hanging="360"/>
      </w:pPr>
      <w:rPr>
        <w:rFonts w:ascii="Courier New" w:hAnsi="Courier New" w:cs="Courier New" w:hint="default"/>
      </w:rPr>
    </w:lvl>
    <w:lvl w:ilvl="5" w:tplc="10090005">
      <w:start w:val="1"/>
      <w:numFmt w:val="bullet"/>
      <w:lvlText w:val=""/>
      <w:lvlJc w:val="left"/>
      <w:pPr>
        <w:ind w:left="5040" w:hanging="360"/>
      </w:pPr>
      <w:rPr>
        <w:rFonts w:ascii="Wingdings" w:hAnsi="Wingdings" w:hint="default"/>
      </w:rPr>
    </w:lvl>
    <w:lvl w:ilvl="6" w:tplc="10090001">
      <w:start w:val="1"/>
      <w:numFmt w:val="bullet"/>
      <w:lvlText w:val=""/>
      <w:lvlJc w:val="left"/>
      <w:pPr>
        <w:ind w:left="5760" w:hanging="360"/>
      </w:pPr>
      <w:rPr>
        <w:rFonts w:ascii="Symbol" w:hAnsi="Symbol" w:hint="default"/>
      </w:rPr>
    </w:lvl>
    <w:lvl w:ilvl="7" w:tplc="10090003">
      <w:start w:val="1"/>
      <w:numFmt w:val="bullet"/>
      <w:lvlText w:val="o"/>
      <w:lvlJc w:val="left"/>
      <w:pPr>
        <w:ind w:left="6480" w:hanging="360"/>
      </w:pPr>
      <w:rPr>
        <w:rFonts w:ascii="Courier New" w:hAnsi="Courier New" w:cs="Courier New" w:hint="default"/>
      </w:rPr>
    </w:lvl>
    <w:lvl w:ilvl="8" w:tplc="10090005">
      <w:start w:val="1"/>
      <w:numFmt w:val="bullet"/>
      <w:lvlText w:val=""/>
      <w:lvlJc w:val="left"/>
      <w:pPr>
        <w:ind w:left="7200" w:hanging="360"/>
      </w:pPr>
      <w:rPr>
        <w:rFonts w:ascii="Wingdings" w:hAnsi="Wingdings" w:hint="default"/>
      </w:rPr>
    </w:lvl>
  </w:abstractNum>
  <w:abstractNum w:abstractNumId="121">
    <w:nsid w:val="722A0360"/>
    <w:multiLevelType w:val="hybridMultilevel"/>
    <w:tmpl w:val="37261306"/>
    <w:lvl w:ilvl="0" w:tplc="21FC094C">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nsid w:val="72E471FE"/>
    <w:multiLevelType w:val="hybridMultilevel"/>
    <w:tmpl w:val="E2B27F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3">
    <w:nsid w:val="758B362F"/>
    <w:multiLevelType w:val="hybridMultilevel"/>
    <w:tmpl w:val="D158B4E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24">
    <w:nsid w:val="76706F08"/>
    <w:multiLevelType w:val="hybridMultilevel"/>
    <w:tmpl w:val="860293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nsid w:val="7686364C"/>
    <w:multiLevelType w:val="hybridMultilevel"/>
    <w:tmpl w:val="6402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83723AC"/>
    <w:multiLevelType w:val="hybridMultilevel"/>
    <w:tmpl w:val="CC402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8AE0B3E"/>
    <w:multiLevelType w:val="hybridMultilevel"/>
    <w:tmpl w:val="0926625C"/>
    <w:lvl w:ilvl="0" w:tplc="21FC094C">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8">
    <w:nsid w:val="79283E57"/>
    <w:multiLevelType w:val="hybridMultilevel"/>
    <w:tmpl w:val="C39CD8B8"/>
    <w:lvl w:ilvl="0" w:tplc="21FC094C">
      <w:numFmt w:val="bullet"/>
      <w:lvlText w:val=""/>
      <w:lvlJc w:val="left"/>
      <w:pPr>
        <w:ind w:left="720" w:hanging="360"/>
      </w:pPr>
      <w:rPr>
        <w:rFonts w:ascii="Wingdings" w:eastAsia="Times New Roman" w:hAnsi="Wingdings"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9">
    <w:nsid w:val="79946E51"/>
    <w:multiLevelType w:val="hybridMultilevel"/>
    <w:tmpl w:val="84C4F4D0"/>
    <w:lvl w:ilvl="0" w:tplc="0409000F">
      <w:start w:val="1"/>
      <w:numFmt w:val="decimal"/>
      <w:lvlText w:val="%1."/>
      <w:lvlJc w:val="left"/>
      <w:pPr>
        <w:ind w:left="720"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0">
    <w:nsid w:val="79DD7169"/>
    <w:multiLevelType w:val="hybridMultilevel"/>
    <w:tmpl w:val="37B48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nsid w:val="7A0021E4"/>
    <w:multiLevelType w:val="hybridMultilevel"/>
    <w:tmpl w:val="885EFCA0"/>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B751C46"/>
    <w:multiLevelType w:val="hybridMultilevel"/>
    <w:tmpl w:val="FEF231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3">
    <w:nsid w:val="7C256626"/>
    <w:multiLevelType w:val="hybridMultilevel"/>
    <w:tmpl w:val="3130797A"/>
    <w:lvl w:ilvl="0" w:tplc="04090001">
      <w:start w:val="1"/>
      <w:numFmt w:val="bullet"/>
      <w:lvlText w:val=""/>
      <w:lvlJc w:val="left"/>
      <w:pPr>
        <w:ind w:left="720" w:hanging="360"/>
      </w:pPr>
      <w:rPr>
        <w:rFonts w:ascii="Symbol" w:hAnsi="Symbol" w:hint="default"/>
      </w:rPr>
    </w:lvl>
    <w:lvl w:ilvl="1" w:tplc="53068696">
      <w:start w:val="1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C9A77F6"/>
    <w:multiLevelType w:val="hybridMultilevel"/>
    <w:tmpl w:val="F50C6794"/>
    <w:lvl w:ilvl="0" w:tplc="53068696">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nsid w:val="7DFC06DF"/>
    <w:multiLevelType w:val="hybridMultilevel"/>
    <w:tmpl w:val="74B272C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nsid w:val="7E154AFC"/>
    <w:multiLevelType w:val="hybridMultilevel"/>
    <w:tmpl w:val="53E00B1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7">
    <w:nsid w:val="7F3448DD"/>
    <w:multiLevelType w:val="hybridMultilevel"/>
    <w:tmpl w:val="FF38A238"/>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3C588D78">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7F511EAE"/>
    <w:multiLevelType w:val="hybridMultilevel"/>
    <w:tmpl w:val="506464B8"/>
    <w:lvl w:ilvl="0" w:tplc="21FC094C">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9">
    <w:nsid w:val="7FE253C4"/>
    <w:multiLevelType w:val="hybridMultilevel"/>
    <w:tmpl w:val="B2D29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nsid w:val="7FEB2B07"/>
    <w:multiLevelType w:val="hybridMultilevel"/>
    <w:tmpl w:val="CB68F910"/>
    <w:lvl w:ilvl="0" w:tplc="21FC094C">
      <w:numFmt w:val="bullet"/>
      <w:lvlText w:val=""/>
      <w:lvlJc w:val="left"/>
      <w:pPr>
        <w:ind w:left="720" w:hanging="360"/>
      </w:pPr>
      <w:rPr>
        <w:rFonts w:ascii="Wingdings" w:eastAsia="Times New Roman" w:hAnsi="Wingdings"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6"/>
  </w:num>
  <w:num w:numId="6">
    <w:abstractNumId w:val="92"/>
  </w:num>
  <w:num w:numId="7">
    <w:abstractNumId w:val="60"/>
  </w:num>
  <w:num w:numId="8">
    <w:abstractNumId w:val="99"/>
  </w:num>
  <w:num w:numId="9">
    <w:abstractNumId w:val="50"/>
  </w:num>
  <w:num w:numId="10">
    <w:abstractNumId w:val="112"/>
  </w:num>
  <w:num w:numId="11">
    <w:abstractNumId w:val="113"/>
  </w:num>
  <w:num w:numId="12">
    <w:abstractNumId w:val="12"/>
  </w:num>
  <w:num w:numId="13">
    <w:abstractNumId w:val="48"/>
  </w:num>
  <w:num w:numId="14">
    <w:abstractNumId w:val="44"/>
  </w:num>
  <w:num w:numId="15">
    <w:abstractNumId w:val="16"/>
  </w:num>
  <w:num w:numId="16">
    <w:abstractNumId w:val="51"/>
  </w:num>
  <w:num w:numId="17">
    <w:abstractNumId w:val="133"/>
  </w:num>
  <w:num w:numId="18">
    <w:abstractNumId w:val="134"/>
  </w:num>
  <w:num w:numId="1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2"/>
  </w:num>
  <w:num w:numId="21">
    <w:abstractNumId w:val="72"/>
  </w:num>
  <w:num w:numId="22">
    <w:abstractNumId w:val="21"/>
  </w:num>
  <w:num w:numId="23">
    <w:abstractNumId w:val="36"/>
  </w:num>
  <w:num w:numId="24">
    <w:abstractNumId w:val="97"/>
  </w:num>
  <w:num w:numId="25">
    <w:abstractNumId w:val="56"/>
  </w:num>
  <w:num w:numId="26">
    <w:abstractNumId w:val="83"/>
  </w:num>
  <w:num w:numId="27">
    <w:abstractNumId w:val="41"/>
  </w:num>
  <w:num w:numId="28">
    <w:abstractNumId w:val="73"/>
  </w:num>
  <w:num w:numId="29">
    <w:abstractNumId w:val="114"/>
  </w:num>
  <w:num w:numId="30">
    <w:abstractNumId w:val="128"/>
  </w:num>
  <w:num w:numId="31">
    <w:abstractNumId w:val="93"/>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num>
  <w:num w:numId="34">
    <w:abstractNumId w:val="87"/>
  </w:num>
  <w:num w:numId="35">
    <w:abstractNumId w:val="10"/>
  </w:num>
  <w:num w:numId="36">
    <w:abstractNumId w:val="5"/>
  </w:num>
  <w:num w:numId="37">
    <w:abstractNumId w:val="29"/>
  </w:num>
  <w:num w:numId="38">
    <w:abstractNumId w:val="52"/>
  </w:num>
  <w:num w:numId="39">
    <w:abstractNumId w:val="127"/>
  </w:num>
  <w:num w:numId="40">
    <w:abstractNumId w:val="79"/>
  </w:num>
  <w:num w:numId="41">
    <w:abstractNumId w:val="121"/>
  </w:num>
  <w:num w:numId="42">
    <w:abstractNumId w:val="102"/>
  </w:num>
  <w:num w:numId="43">
    <w:abstractNumId w:val="140"/>
  </w:num>
  <w:num w:numId="44">
    <w:abstractNumId w:val="138"/>
  </w:num>
  <w:num w:numId="45">
    <w:abstractNumId w:val="7"/>
  </w:num>
  <w:num w:numId="4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0"/>
  </w:num>
  <w:num w:numId="48">
    <w:abstractNumId w:val="110"/>
  </w:num>
  <w:num w:numId="49">
    <w:abstractNumId w:val="98"/>
  </w:num>
  <w:num w:numId="50">
    <w:abstractNumId w:val="88"/>
  </w:num>
  <w:num w:numId="5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
  </w:num>
  <w:num w:numId="53">
    <w:abstractNumId w:val="125"/>
  </w:num>
  <w:num w:numId="54">
    <w:abstractNumId w:val="105"/>
  </w:num>
  <w:num w:numId="55">
    <w:abstractNumId w:val="117"/>
  </w:num>
  <w:num w:numId="56">
    <w:abstractNumId w:val="33"/>
  </w:num>
  <w:num w:numId="57">
    <w:abstractNumId w:val="40"/>
  </w:num>
  <w:num w:numId="58">
    <w:abstractNumId w:val="78"/>
  </w:num>
  <w:num w:numId="59">
    <w:abstractNumId w:val="53"/>
  </w:num>
  <w:num w:numId="60">
    <w:abstractNumId w:val="106"/>
  </w:num>
  <w:num w:numId="61">
    <w:abstractNumId w:val="1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0"/>
  </w:num>
  <w:num w:numId="64">
    <w:abstractNumId w:val="91"/>
  </w:num>
  <w:num w:numId="65">
    <w:abstractNumId w:val="47"/>
  </w:num>
  <w:num w:numId="66">
    <w:abstractNumId w:val="2"/>
  </w:num>
  <w:num w:numId="67">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01"/>
  </w:num>
  <w:num w:numId="70">
    <w:abstractNumId w:val="15"/>
  </w:num>
  <w:num w:numId="71">
    <w:abstractNumId w:val="119"/>
  </w:num>
  <w:num w:numId="72">
    <w:abstractNumId w:val="120"/>
  </w:num>
  <w:num w:numId="73">
    <w:abstractNumId w:val="94"/>
  </w:num>
  <w:num w:numId="74">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4"/>
  </w:num>
  <w:num w:numId="77">
    <w:abstractNumId w:val="132"/>
  </w:num>
  <w:num w:numId="78">
    <w:abstractNumId w:val="38"/>
  </w:num>
  <w:num w:numId="79">
    <w:abstractNumId w:val="19"/>
  </w:num>
  <w:num w:numId="80">
    <w:abstractNumId w:val="135"/>
  </w:num>
  <w:num w:numId="81">
    <w:abstractNumId w:val="42"/>
  </w:num>
  <w:num w:numId="82">
    <w:abstractNumId w:val="109"/>
  </w:num>
  <w:num w:numId="83">
    <w:abstractNumId w:val="89"/>
  </w:num>
  <w:num w:numId="84">
    <w:abstractNumId w:val="66"/>
  </w:num>
  <w:num w:numId="85">
    <w:abstractNumId w:val="55"/>
  </w:num>
  <w:num w:numId="86">
    <w:abstractNumId w:val="45"/>
  </w:num>
  <w:num w:numId="87">
    <w:abstractNumId w:val="59"/>
  </w:num>
  <w:num w:numId="88">
    <w:abstractNumId w:val="35"/>
  </w:num>
  <w:num w:numId="89">
    <w:abstractNumId w:val="100"/>
  </w:num>
  <w:num w:numId="90">
    <w:abstractNumId w:val="17"/>
  </w:num>
  <w:num w:numId="91">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95"/>
  </w:num>
  <w:num w:numId="10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6"/>
  </w:num>
  <w:num w:numId="105">
    <w:abstractNumId w:val="86"/>
  </w:num>
  <w:num w:numId="10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
  </w:num>
  <w:num w:numId="1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32"/>
  </w:num>
  <w:num w:numId="114">
    <w:abstractNumId w:val="3"/>
  </w:num>
  <w:num w:numId="115">
    <w:abstractNumId w:val="84"/>
  </w:num>
  <w:num w:numId="116">
    <w:abstractNumId w:val="9"/>
  </w:num>
  <w:num w:numId="117">
    <w:abstractNumId w:val="49"/>
  </w:num>
  <w:num w:numId="118">
    <w:abstractNumId w:val="118"/>
  </w:num>
  <w:num w:numId="119">
    <w:abstractNumId w:val="37"/>
  </w:num>
  <w:num w:numId="120">
    <w:abstractNumId w:val="116"/>
  </w:num>
  <w:num w:numId="121">
    <w:abstractNumId w:val="15"/>
  </w:num>
  <w:num w:numId="122">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2"/>
  </w:num>
  <w:num w:numId="124">
    <w:abstractNumId w:val="15"/>
  </w:num>
  <w:num w:numId="125">
    <w:abstractNumId w:val="70"/>
  </w:num>
  <w:num w:numId="126">
    <w:abstractNumId w:val="77"/>
  </w:num>
  <w:num w:numId="127">
    <w:abstractNumId w:val="64"/>
  </w:num>
  <w:num w:numId="128">
    <w:abstractNumId w:val="103"/>
  </w:num>
  <w:num w:numId="129">
    <w:abstractNumId w:val="58"/>
  </w:num>
  <w:num w:numId="130">
    <w:abstractNumId w:val="96"/>
  </w:num>
  <w:num w:numId="131">
    <w:abstractNumId w:val="108"/>
  </w:num>
  <w:num w:numId="132">
    <w:abstractNumId w:val="85"/>
  </w:num>
  <w:num w:numId="133">
    <w:abstractNumId w:val="63"/>
  </w:num>
  <w:num w:numId="134">
    <w:abstractNumId w:val="75"/>
  </w:num>
  <w:num w:numId="135">
    <w:abstractNumId w:val="90"/>
  </w:num>
  <w:num w:numId="136">
    <w:abstractNumId w:val="31"/>
  </w:num>
  <w:num w:numId="137">
    <w:abstractNumId w:val="22"/>
  </w:num>
  <w:num w:numId="138">
    <w:abstractNumId w:val="139"/>
  </w:num>
  <w:num w:numId="139">
    <w:abstractNumId w:val="124"/>
  </w:num>
  <w:num w:numId="140">
    <w:abstractNumId w:val="23"/>
  </w:num>
  <w:num w:numId="141">
    <w:abstractNumId w:val="18"/>
  </w:num>
  <w:num w:numId="142">
    <w:abstractNumId w:val="34"/>
  </w:num>
  <w:num w:numId="14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8"/>
  </w:num>
  <w:num w:numId="145">
    <w:abstractNumId w:val="20"/>
  </w:num>
  <w:num w:numId="146">
    <w:abstractNumId w:val="14"/>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D49"/>
    <w:rsid w:val="00000358"/>
    <w:rsid w:val="000004E4"/>
    <w:rsid w:val="0000055C"/>
    <w:rsid w:val="000007E9"/>
    <w:rsid w:val="00000B5D"/>
    <w:rsid w:val="000010DF"/>
    <w:rsid w:val="00002295"/>
    <w:rsid w:val="000025A5"/>
    <w:rsid w:val="00002B61"/>
    <w:rsid w:val="00002F83"/>
    <w:rsid w:val="0000392C"/>
    <w:rsid w:val="00003E23"/>
    <w:rsid w:val="00004772"/>
    <w:rsid w:val="000049A8"/>
    <w:rsid w:val="000049B8"/>
    <w:rsid w:val="00004CB4"/>
    <w:rsid w:val="00004E96"/>
    <w:rsid w:val="00005A0D"/>
    <w:rsid w:val="00005E8F"/>
    <w:rsid w:val="00005F1D"/>
    <w:rsid w:val="00006122"/>
    <w:rsid w:val="00006591"/>
    <w:rsid w:val="000065FC"/>
    <w:rsid w:val="0000764E"/>
    <w:rsid w:val="000078FF"/>
    <w:rsid w:val="0000791F"/>
    <w:rsid w:val="00007EB0"/>
    <w:rsid w:val="00011F2F"/>
    <w:rsid w:val="00012074"/>
    <w:rsid w:val="000120DF"/>
    <w:rsid w:val="00012111"/>
    <w:rsid w:val="00013A1A"/>
    <w:rsid w:val="00013BFC"/>
    <w:rsid w:val="000140E8"/>
    <w:rsid w:val="00014223"/>
    <w:rsid w:val="0001461D"/>
    <w:rsid w:val="000147AD"/>
    <w:rsid w:val="00014DEE"/>
    <w:rsid w:val="00015217"/>
    <w:rsid w:val="0001535C"/>
    <w:rsid w:val="000156F3"/>
    <w:rsid w:val="00015AF9"/>
    <w:rsid w:val="000165E5"/>
    <w:rsid w:val="00016A0E"/>
    <w:rsid w:val="00016BE5"/>
    <w:rsid w:val="0001794E"/>
    <w:rsid w:val="00017DE6"/>
    <w:rsid w:val="000206BA"/>
    <w:rsid w:val="00020881"/>
    <w:rsid w:val="00020AE3"/>
    <w:rsid w:val="00020F7F"/>
    <w:rsid w:val="000217D2"/>
    <w:rsid w:val="00021F6D"/>
    <w:rsid w:val="000223A6"/>
    <w:rsid w:val="000224BF"/>
    <w:rsid w:val="00022880"/>
    <w:rsid w:val="0002357D"/>
    <w:rsid w:val="00023B04"/>
    <w:rsid w:val="00023CC1"/>
    <w:rsid w:val="00023CE0"/>
    <w:rsid w:val="00023D46"/>
    <w:rsid w:val="00024FC8"/>
    <w:rsid w:val="0002515C"/>
    <w:rsid w:val="00025345"/>
    <w:rsid w:val="0002552E"/>
    <w:rsid w:val="000257A2"/>
    <w:rsid w:val="00025BF8"/>
    <w:rsid w:val="00025C21"/>
    <w:rsid w:val="00026E04"/>
    <w:rsid w:val="00026FBD"/>
    <w:rsid w:val="000276C1"/>
    <w:rsid w:val="00027D40"/>
    <w:rsid w:val="0003012D"/>
    <w:rsid w:val="00030134"/>
    <w:rsid w:val="00030306"/>
    <w:rsid w:val="00030A82"/>
    <w:rsid w:val="00030E97"/>
    <w:rsid w:val="00031170"/>
    <w:rsid w:val="00031791"/>
    <w:rsid w:val="0003180D"/>
    <w:rsid w:val="00031838"/>
    <w:rsid w:val="000318D0"/>
    <w:rsid w:val="00031EA7"/>
    <w:rsid w:val="000328C4"/>
    <w:rsid w:val="00032B0F"/>
    <w:rsid w:val="0003301E"/>
    <w:rsid w:val="00033509"/>
    <w:rsid w:val="0003362F"/>
    <w:rsid w:val="00033C20"/>
    <w:rsid w:val="00033DEB"/>
    <w:rsid w:val="00033FF5"/>
    <w:rsid w:val="0003440D"/>
    <w:rsid w:val="000359EF"/>
    <w:rsid w:val="00035CE3"/>
    <w:rsid w:val="00035D3C"/>
    <w:rsid w:val="000367E3"/>
    <w:rsid w:val="00036BC8"/>
    <w:rsid w:val="0003712E"/>
    <w:rsid w:val="0003755E"/>
    <w:rsid w:val="00037A0E"/>
    <w:rsid w:val="00040625"/>
    <w:rsid w:val="00040C8C"/>
    <w:rsid w:val="00041049"/>
    <w:rsid w:val="00041440"/>
    <w:rsid w:val="00041585"/>
    <w:rsid w:val="0004174D"/>
    <w:rsid w:val="0004286C"/>
    <w:rsid w:val="00042CEE"/>
    <w:rsid w:val="00042DF7"/>
    <w:rsid w:val="000431F7"/>
    <w:rsid w:val="000435C6"/>
    <w:rsid w:val="00043A3E"/>
    <w:rsid w:val="00043ACA"/>
    <w:rsid w:val="00043DBD"/>
    <w:rsid w:val="00044B87"/>
    <w:rsid w:val="00044B90"/>
    <w:rsid w:val="0004520B"/>
    <w:rsid w:val="0004530D"/>
    <w:rsid w:val="00045C8D"/>
    <w:rsid w:val="000463CF"/>
    <w:rsid w:val="0004695F"/>
    <w:rsid w:val="00046EE4"/>
    <w:rsid w:val="00046FCA"/>
    <w:rsid w:val="0004787C"/>
    <w:rsid w:val="000478AE"/>
    <w:rsid w:val="000501AC"/>
    <w:rsid w:val="00050637"/>
    <w:rsid w:val="00050C76"/>
    <w:rsid w:val="00050D7E"/>
    <w:rsid w:val="000513DB"/>
    <w:rsid w:val="00051544"/>
    <w:rsid w:val="00052498"/>
    <w:rsid w:val="0005292E"/>
    <w:rsid w:val="00052ADE"/>
    <w:rsid w:val="00052DB8"/>
    <w:rsid w:val="00052E49"/>
    <w:rsid w:val="000531DA"/>
    <w:rsid w:val="00053D52"/>
    <w:rsid w:val="000545D8"/>
    <w:rsid w:val="00054E68"/>
    <w:rsid w:val="00055617"/>
    <w:rsid w:val="000559F7"/>
    <w:rsid w:val="00055E50"/>
    <w:rsid w:val="00056262"/>
    <w:rsid w:val="00056423"/>
    <w:rsid w:val="000564C3"/>
    <w:rsid w:val="00056D57"/>
    <w:rsid w:val="00057263"/>
    <w:rsid w:val="00057D31"/>
    <w:rsid w:val="00057D3E"/>
    <w:rsid w:val="00060319"/>
    <w:rsid w:val="00060581"/>
    <w:rsid w:val="000609B9"/>
    <w:rsid w:val="00060A8E"/>
    <w:rsid w:val="00060CAF"/>
    <w:rsid w:val="0006165E"/>
    <w:rsid w:val="00061965"/>
    <w:rsid w:val="000634E5"/>
    <w:rsid w:val="00063606"/>
    <w:rsid w:val="000639AC"/>
    <w:rsid w:val="00064078"/>
    <w:rsid w:val="000649D8"/>
    <w:rsid w:val="00064B55"/>
    <w:rsid w:val="00064D06"/>
    <w:rsid w:val="00064E39"/>
    <w:rsid w:val="000660A1"/>
    <w:rsid w:val="00066794"/>
    <w:rsid w:val="00066F90"/>
    <w:rsid w:val="00067717"/>
    <w:rsid w:val="00070256"/>
    <w:rsid w:val="00070320"/>
    <w:rsid w:val="00070434"/>
    <w:rsid w:val="000724B4"/>
    <w:rsid w:val="0007252E"/>
    <w:rsid w:val="00072EA6"/>
    <w:rsid w:val="0007329A"/>
    <w:rsid w:val="0007385B"/>
    <w:rsid w:val="000740C6"/>
    <w:rsid w:val="000742B2"/>
    <w:rsid w:val="000743B1"/>
    <w:rsid w:val="000743EA"/>
    <w:rsid w:val="000748D3"/>
    <w:rsid w:val="00074B69"/>
    <w:rsid w:val="00074CF4"/>
    <w:rsid w:val="00075377"/>
    <w:rsid w:val="00075883"/>
    <w:rsid w:val="000758FA"/>
    <w:rsid w:val="00075D30"/>
    <w:rsid w:val="000765C7"/>
    <w:rsid w:val="0007678C"/>
    <w:rsid w:val="000767D0"/>
    <w:rsid w:val="0007691E"/>
    <w:rsid w:val="000770DC"/>
    <w:rsid w:val="00077150"/>
    <w:rsid w:val="0007718C"/>
    <w:rsid w:val="00077B25"/>
    <w:rsid w:val="0008082C"/>
    <w:rsid w:val="00080F49"/>
    <w:rsid w:val="000828AC"/>
    <w:rsid w:val="00082BCB"/>
    <w:rsid w:val="000833A1"/>
    <w:rsid w:val="000839D7"/>
    <w:rsid w:val="00084053"/>
    <w:rsid w:val="00084C0D"/>
    <w:rsid w:val="00084D3C"/>
    <w:rsid w:val="0008507A"/>
    <w:rsid w:val="000851A8"/>
    <w:rsid w:val="00085436"/>
    <w:rsid w:val="000855D6"/>
    <w:rsid w:val="00085A8E"/>
    <w:rsid w:val="00085E3F"/>
    <w:rsid w:val="00086689"/>
    <w:rsid w:val="000870EA"/>
    <w:rsid w:val="00087844"/>
    <w:rsid w:val="00087B80"/>
    <w:rsid w:val="00087F0C"/>
    <w:rsid w:val="00090124"/>
    <w:rsid w:val="00090387"/>
    <w:rsid w:val="00090BA0"/>
    <w:rsid w:val="00090EF1"/>
    <w:rsid w:val="00092016"/>
    <w:rsid w:val="00092B0B"/>
    <w:rsid w:val="00093074"/>
    <w:rsid w:val="0009351E"/>
    <w:rsid w:val="00093C44"/>
    <w:rsid w:val="00093FFD"/>
    <w:rsid w:val="000941C2"/>
    <w:rsid w:val="00094418"/>
    <w:rsid w:val="00095854"/>
    <w:rsid w:val="000961A3"/>
    <w:rsid w:val="000962ED"/>
    <w:rsid w:val="000964A4"/>
    <w:rsid w:val="00096803"/>
    <w:rsid w:val="00096E75"/>
    <w:rsid w:val="000972DE"/>
    <w:rsid w:val="00097D30"/>
    <w:rsid w:val="000A0471"/>
    <w:rsid w:val="000A0FBB"/>
    <w:rsid w:val="000A10E5"/>
    <w:rsid w:val="000A13FE"/>
    <w:rsid w:val="000A2494"/>
    <w:rsid w:val="000A30D8"/>
    <w:rsid w:val="000A34AF"/>
    <w:rsid w:val="000A415E"/>
    <w:rsid w:val="000A4300"/>
    <w:rsid w:val="000A476C"/>
    <w:rsid w:val="000A4976"/>
    <w:rsid w:val="000A49D4"/>
    <w:rsid w:val="000A4FC2"/>
    <w:rsid w:val="000A511B"/>
    <w:rsid w:val="000A5674"/>
    <w:rsid w:val="000A6268"/>
    <w:rsid w:val="000A626F"/>
    <w:rsid w:val="000A6866"/>
    <w:rsid w:val="000A6904"/>
    <w:rsid w:val="000A6FA3"/>
    <w:rsid w:val="000A73FD"/>
    <w:rsid w:val="000A7B1F"/>
    <w:rsid w:val="000B05FF"/>
    <w:rsid w:val="000B066B"/>
    <w:rsid w:val="000B11E9"/>
    <w:rsid w:val="000B13C0"/>
    <w:rsid w:val="000B1496"/>
    <w:rsid w:val="000B157B"/>
    <w:rsid w:val="000B15DD"/>
    <w:rsid w:val="000B2732"/>
    <w:rsid w:val="000B28ED"/>
    <w:rsid w:val="000B292C"/>
    <w:rsid w:val="000B2A43"/>
    <w:rsid w:val="000B2BFD"/>
    <w:rsid w:val="000B37CE"/>
    <w:rsid w:val="000B3C46"/>
    <w:rsid w:val="000B3FC9"/>
    <w:rsid w:val="000B4122"/>
    <w:rsid w:val="000B4BCF"/>
    <w:rsid w:val="000B4CBB"/>
    <w:rsid w:val="000B503F"/>
    <w:rsid w:val="000B58DD"/>
    <w:rsid w:val="000B5B41"/>
    <w:rsid w:val="000B6577"/>
    <w:rsid w:val="000B6A00"/>
    <w:rsid w:val="000B7410"/>
    <w:rsid w:val="000B74A5"/>
    <w:rsid w:val="000C00A0"/>
    <w:rsid w:val="000C0271"/>
    <w:rsid w:val="000C0F23"/>
    <w:rsid w:val="000C1056"/>
    <w:rsid w:val="000C1224"/>
    <w:rsid w:val="000C16E4"/>
    <w:rsid w:val="000C1E4A"/>
    <w:rsid w:val="000C2134"/>
    <w:rsid w:val="000C293B"/>
    <w:rsid w:val="000C2F7E"/>
    <w:rsid w:val="000C3700"/>
    <w:rsid w:val="000C37DB"/>
    <w:rsid w:val="000C413A"/>
    <w:rsid w:val="000C4170"/>
    <w:rsid w:val="000C4612"/>
    <w:rsid w:val="000C4A2B"/>
    <w:rsid w:val="000C4D3E"/>
    <w:rsid w:val="000C55B2"/>
    <w:rsid w:val="000C5838"/>
    <w:rsid w:val="000C5C7C"/>
    <w:rsid w:val="000C600D"/>
    <w:rsid w:val="000C6225"/>
    <w:rsid w:val="000C6B29"/>
    <w:rsid w:val="000C6C2C"/>
    <w:rsid w:val="000C6E98"/>
    <w:rsid w:val="000C724D"/>
    <w:rsid w:val="000C7257"/>
    <w:rsid w:val="000C7637"/>
    <w:rsid w:val="000D0697"/>
    <w:rsid w:val="000D0887"/>
    <w:rsid w:val="000D0953"/>
    <w:rsid w:val="000D15EC"/>
    <w:rsid w:val="000D2A97"/>
    <w:rsid w:val="000D32E8"/>
    <w:rsid w:val="000D32EB"/>
    <w:rsid w:val="000D3465"/>
    <w:rsid w:val="000D4459"/>
    <w:rsid w:val="000D561C"/>
    <w:rsid w:val="000D5C48"/>
    <w:rsid w:val="000D5D8E"/>
    <w:rsid w:val="000D5E37"/>
    <w:rsid w:val="000D5FA7"/>
    <w:rsid w:val="000D7181"/>
    <w:rsid w:val="000D77D7"/>
    <w:rsid w:val="000D792B"/>
    <w:rsid w:val="000E06F0"/>
    <w:rsid w:val="000E0E77"/>
    <w:rsid w:val="000E1537"/>
    <w:rsid w:val="000E16D8"/>
    <w:rsid w:val="000E1B4C"/>
    <w:rsid w:val="000E1C20"/>
    <w:rsid w:val="000E21C4"/>
    <w:rsid w:val="000E237A"/>
    <w:rsid w:val="000E264F"/>
    <w:rsid w:val="000E265F"/>
    <w:rsid w:val="000E2B1D"/>
    <w:rsid w:val="000E2D23"/>
    <w:rsid w:val="000E2D26"/>
    <w:rsid w:val="000E371F"/>
    <w:rsid w:val="000E3852"/>
    <w:rsid w:val="000E3A37"/>
    <w:rsid w:val="000E41D8"/>
    <w:rsid w:val="000E4293"/>
    <w:rsid w:val="000E4D8A"/>
    <w:rsid w:val="000E4DDC"/>
    <w:rsid w:val="000E5046"/>
    <w:rsid w:val="000E52C8"/>
    <w:rsid w:val="000E5F20"/>
    <w:rsid w:val="000E6057"/>
    <w:rsid w:val="000E6628"/>
    <w:rsid w:val="000E6EBA"/>
    <w:rsid w:val="000E6F1D"/>
    <w:rsid w:val="000E73AF"/>
    <w:rsid w:val="000F0656"/>
    <w:rsid w:val="000F0DFD"/>
    <w:rsid w:val="000F124F"/>
    <w:rsid w:val="000F18B2"/>
    <w:rsid w:val="000F1D2B"/>
    <w:rsid w:val="000F1EF4"/>
    <w:rsid w:val="000F22B4"/>
    <w:rsid w:val="000F2769"/>
    <w:rsid w:val="000F2E83"/>
    <w:rsid w:val="000F300D"/>
    <w:rsid w:val="000F36AD"/>
    <w:rsid w:val="000F3760"/>
    <w:rsid w:val="000F52ED"/>
    <w:rsid w:val="000F5D1E"/>
    <w:rsid w:val="000F627C"/>
    <w:rsid w:val="000F6ACB"/>
    <w:rsid w:val="000F72C2"/>
    <w:rsid w:val="000F7F70"/>
    <w:rsid w:val="00100546"/>
    <w:rsid w:val="001009CB"/>
    <w:rsid w:val="00100AD6"/>
    <w:rsid w:val="00100BE8"/>
    <w:rsid w:val="00100D34"/>
    <w:rsid w:val="00100E79"/>
    <w:rsid w:val="00101E7B"/>
    <w:rsid w:val="0010271E"/>
    <w:rsid w:val="001030EC"/>
    <w:rsid w:val="00103241"/>
    <w:rsid w:val="00103782"/>
    <w:rsid w:val="00103829"/>
    <w:rsid w:val="00103A45"/>
    <w:rsid w:val="00103C5E"/>
    <w:rsid w:val="00103D62"/>
    <w:rsid w:val="00104160"/>
    <w:rsid w:val="001041BD"/>
    <w:rsid w:val="00104598"/>
    <w:rsid w:val="00104E22"/>
    <w:rsid w:val="00104F3B"/>
    <w:rsid w:val="00104FBD"/>
    <w:rsid w:val="00105622"/>
    <w:rsid w:val="00105640"/>
    <w:rsid w:val="001056CE"/>
    <w:rsid w:val="00105EC6"/>
    <w:rsid w:val="0010632C"/>
    <w:rsid w:val="0010650C"/>
    <w:rsid w:val="001065CC"/>
    <w:rsid w:val="001065D9"/>
    <w:rsid w:val="001066DB"/>
    <w:rsid w:val="00107008"/>
    <w:rsid w:val="00107157"/>
    <w:rsid w:val="001103AC"/>
    <w:rsid w:val="00110468"/>
    <w:rsid w:val="0011094F"/>
    <w:rsid w:val="00111739"/>
    <w:rsid w:val="001119AD"/>
    <w:rsid w:val="0011222E"/>
    <w:rsid w:val="0011248D"/>
    <w:rsid w:val="00112696"/>
    <w:rsid w:val="00112ACD"/>
    <w:rsid w:val="00113233"/>
    <w:rsid w:val="001145CB"/>
    <w:rsid w:val="001148D1"/>
    <w:rsid w:val="00114E03"/>
    <w:rsid w:val="00114F83"/>
    <w:rsid w:val="00115DBF"/>
    <w:rsid w:val="00115E00"/>
    <w:rsid w:val="001163A6"/>
    <w:rsid w:val="001163DB"/>
    <w:rsid w:val="001170DB"/>
    <w:rsid w:val="00117273"/>
    <w:rsid w:val="00117504"/>
    <w:rsid w:val="0011754C"/>
    <w:rsid w:val="0011763E"/>
    <w:rsid w:val="00117660"/>
    <w:rsid w:val="001176A5"/>
    <w:rsid w:val="00117757"/>
    <w:rsid w:val="00117979"/>
    <w:rsid w:val="001201C9"/>
    <w:rsid w:val="001207A8"/>
    <w:rsid w:val="00120C64"/>
    <w:rsid w:val="00120F73"/>
    <w:rsid w:val="001210A9"/>
    <w:rsid w:val="001214AC"/>
    <w:rsid w:val="00122AA6"/>
    <w:rsid w:val="00122D72"/>
    <w:rsid w:val="00123216"/>
    <w:rsid w:val="001238A3"/>
    <w:rsid w:val="00123A36"/>
    <w:rsid w:val="00123AE8"/>
    <w:rsid w:val="00123D10"/>
    <w:rsid w:val="00124BD2"/>
    <w:rsid w:val="00125676"/>
    <w:rsid w:val="00125AB6"/>
    <w:rsid w:val="00125ECC"/>
    <w:rsid w:val="001267D6"/>
    <w:rsid w:val="00126C9F"/>
    <w:rsid w:val="00126E43"/>
    <w:rsid w:val="00126F6E"/>
    <w:rsid w:val="00127192"/>
    <w:rsid w:val="001274C6"/>
    <w:rsid w:val="00127B06"/>
    <w:rsid w:val="0013058D"/>
    <w:rsid w:val="0013058F"/>
    <w:rsid w:val="00130DEA"/>
    <w:rsid w:val="001314E4"/>
    <w:rsid w:val="00131841"/>
    <w:rsid w:val="00132D3C"/>
    <w:rsid w:val="001331A9"/>
    <w:rsid w:val="00133798"/>
    <w:rsid w:val="00133B62"/>
    <w:rsid w:val="0013550D"/>
    <w:rsid w:val="001356B5"/>
    <w:rsid w:val="0013652A"/>
    <w:rsid w:val="00137048"/>
    <w:rsid w:val="00137480"/>
    <w:rsid w:val="00137901"/>
    <w:rsid w:val="00137BEB"/>
    <w:rsid w:val="00137C5D"/>
    <w:rsid w:val="00137CD5"/>
    <w:rsid w:val="001403B9"/>
    <w:rsid w:val="001404FF"/>
    <w:rsid w:val="00140920"/>
    <w:rsid w:val="00140A65"/>
    <w:rsid w:val="00141381"/>
    <w:rsid w:val="0014141B"/>
    <w:rsid w:val="00141664"/>
    <w:rsid w:val="00141C67"/>
    <w:rsid w:val="00141DE9"/>
    <w:rsid w:val="00142245"/>
    <w:rsid w:val="001424C5"/>
    <w:rsid w:val="00142A2A"/>
    <w:rsid w:val="00142C9F"/>
    <w:rsid w:val="00143378"/>
    <w:rsid w:val="00143549"/>
    <w:rsid w:val="00143744"/>
    <w:rsid w:val="00143A5F"/>
    <w:rsid w:val="00143BAC"/>
    <w:rsid w:val="00143FD7"/>
    <w:rsid w:val="001441B4"/>
    <w:rsid w:val="001447BB"/>
    <w:rsid w:val="00144D32"/>
    <w:rsid w:val="00145268"/>
    <w:rsid w:val="00145A45"/>
    <w:rsid w:val="00145F68"/>
    <w:rsid w:val="001479F6"/>
    <w:rsid w:val="00147A73"/>
    <w:rsid w:val="00150E26"/>
    <w:rsid w:val="0015162F"/>
    <w:rsid w:val="00151D6B"/>
    <w:rsid w:val="00151D9C"/>
    <w:rsid w:val="00151EFF"/>
    <w:rsid w:val="00151F89"/>
    <w:rsid w:val="0015203B"/>
    <w:rsid w:val="00152129"/>
    <w:rsid w:val="001522C1"/>
    <w:rsid w:val="00152901"/>
    <w:rsid w:val="00153485"/>
    <w:rsid w:val="001543CA"/>
    <w:rsid w:val="00154BE3"/>
    <w:rsid w:val="0015518B"/>
    <w:rsid w:val="001556D6"/>
    <w:rsid w:val="00155C0F"/>
    <w:rsid w:val="00155EDA"/>
    <w:rsid w:val="001563B5"/>
    <w:rsid w:val="0015683D"/>
    <w:rsid w:val="00156950"/>
    <w:rsid w:val="00156ADF"/>
    <w:rsid w:val="00160004"/>
    <w:rsid w:val="001601B1"/>
    <w:rsid w:val="0016039D"/>
    <w:rsid w:val="00160517"/>
    <w:rsid w:val="001608DA"/>
    <w:rsid w:val="00161271"/>
    <w:rsid w:val="001612B1"/>
    <w:rsid w:val="001613CC"/>
    <w:rsid w:val="00161587"/>
    <w:rsid w:val="00161C12"/>
    <w:rsid w:val="00162600"/>
    <w:rsid w:val="00162DB5"/>
    <w:rsid w:val="001633E2"/>
    <w:rsid w:val="001638FD"/>
    <w:rsid w:val="00163CFB"/>
    <w:rsid w:val="001641F6"/>
    <w:rsid w:val="0016439D"/>
    <w:rsid w:val="001648A4"/>
    <w:rsid w:val="0016536B"/>
    <w:rsid w:val="00165902"/>
    <w:rsid w:val="00165DDD"/>
    <w:rsid w:val="00166106"/>
    <w:rsid w:val="00166C1F"/>
    <w:rsid w:val="00166E9C"/>
    <w:rsid w:val="0016745D"/>
    <w:rsid w:val="001674C5"/>
    <w:rsid w:val="0016779A"/>
    <w:rsid w:val="00167B14"/>
    <w:rsid w:val="00167CE5"/>
    <w:rsid w:val="001714DE"/>
    <w:rsid w:val="0017166E"/>
    <w:rsid w:val="001717F3"/>
    <w:rsid w:val="00171BBC"/>
    <w:rsid w:val="0017277F"/>
    <w:rsid w:val="00172C48"/>
    <w:rsid w:val="00172DF6"/>
    <w:rsid w:val="001737B1"/>
    <w:rsid w:val="001737B8"/>
    <w:rsid w:val="00173A5F"/>
    <w:rsid w:val="00173A73"/>
    <w:rsid w:val="00173E66"/>
    <w:rsid w:val="0017487B"/>
    <w:rsid w:val="00174EAD"/>
    <w:rsid w:val="00174F4B"/>
    <w:rsid w:val="0017505C"/>
    <w:rsid w:val="0017559F"/>
    <w:rsid w:val="00175C6B"/>
    <w:rsid w:val="00175D87"/>
    <w:rsid w:val="00176289"/>
    <w:rsid w:val="0017654E"/>
    <w:rsid w:val="00176669"/>
    <w:rsid w:val="00176761"/>
    <w:rsid w:val="00176987"/>
    <w:rsid w:val="00176AA8"/>
    <w:rsid w:val="00176C3A"/>
    <w:rsid w:val="00176DF8"/>
    <w:rsid w:val="00177557"/>
    <w:rsid w:val="001779FA"/>
    <w:rsid w:val="00177D77"/>
    <w:rsid w:val="00177E2D"/>
    <w:rsid w:val="0018089A"/>
    <w:rsid w:val="00180AC4"/>
    <w:rsid w:val="00180C29"/>
    <w:rsid w:val="00181127"/>
    <w:rsid w:val="001816FE"/>
    <w:rsid w:val="001832E5"/>
    <w:rsid w:val="0018347E"/>
    <w:rsid w:val="00183550"/>
    <w:rsid w:val="00183777"/>
    <w:rsid w:val="00183817"/>
    <w:rsid w:val="001838F1"/>
    <w:rsid w:val="001839A7"/>
    <w:rsid w:val="00183C45"/>
    <w:rsid w:val="00184406"/>
    <w:rsid w:val="00184481"/>
    <w:rsid w:val="00184B5E"/>
    <w:rsid w:val="00184C25"/>
    <w:rsid w:val="0018541A"/>
    <w:rsid w:val="00185490"/>
    <w:rsid w:val="00185521"/>
    <w:rsid w:val="001866EB"/>
    <w:rsid w:val="00186D7C"/>
    <w:rsid w:val="001872BE"/>
    <w:rsid w:val="001900F4"/>
    <w:rsid w:val="00190DB5"/>
    <w:rsid w:val="00190EC0"/>
    <w:rsid w:val="0019118A"/>
    <w:rsid w:val="00191A95"/>
    <w:rsid w:val="001923A8"/>
    <w:rsid w:val="00192472"/>
    <w:rsid w:val="001928EC"/>
    <w:rsid w:val="00192D7B"/>
    <w:rsid w:val="00192FBD"/>
    <w:rsid w:val="00193EF3"/>
    <w:rsid w:val="00194437"/>
    <w:rsid w:val="00195144"/>
    <w:rsid w:val="001952AE"/>
    <w:rsid w:val="0019536D"/>
    <w:rsid w:val="001957D3"/>
    <w:rsid w:val="001960B9"/>
    <w:rsid w:val="00196154"/>
    <w:rsid w:val="001961B7"/>
    <w:rsid w:val="00196252"/>
    <w:rsid w:val="00196755"/>
    <w:rsid w:val="0019683A"/>
    <w:rsid w:val="00196BD1"/>
    <w:rsid w:val="001970D5"/>
    <w:rsid w:val="00197AD0"/>
    <w:rsid w:val="00197C03"/>
    <w:rsid w:val="001A013A"/>
    <w:rsid w:val="001A0738"/>
    <w:rsid w:val="001A08BC"/>
    <w:rsid w:val="001A19F6"/>
    <w:rsid w:val="001A28D4"/>
    <w:rsid w:val="001A2B2D"/>
    <w:rsid w:val="001A3627"/>
    <w:rsid w:val="001A3877"/>
    <w:rsid w:val="001A3A9E"/>
    <w:rsid w:val="001A40D2"/>
    <w:rsid w:val="001A4C45"/>
    <w:rsid w:val="001A52BE"/>
    <w:rsid w:val="001A56B5"/>
    <w:rsid w:val="001A56D7"/>
    <w:rsid w:val="001A5710"/>
    <w:rsid w:val="001A59D3"/>
    <w:rsid w:val="001A609A"/>
    <w:rsid w:val="001A626A"/>
    <w:rsid w:val="001A6363"/>
    <w:rsid w:val="001A643E"/>
    <w:rsid w:val="001A64B0"/>
    <w:rsid w:val="001A69FE"/>
    <w:rsid w:val="001A6EF4"/>
    <w:rsid w:val="001A70DD"/>
    <w:rsid w:val="001A71D2"/>
    <w:rsid w:val="001A72B4"/>
    <w:rsid w:val="001A736D"/>
    <w:rsid w:val="001A7714"/>
    <w:rsid w:val="001A7743"/>
    <w:rsid w:val="001A780D"/>
    <w:rsid w:val="001A7F88"/>
    <w:rsid w:val="001A7FA6"/>
    <w:rsid w:val="001B07EB"/>
    <w:rsid w:val="001B0A45"/>
    <w:rsid w:val="001B0A50"/>
    <w:rsid w:val="001B0DBF"/>
    <w:rsid w:val="001B0FE1"/>
    <w:rsid w:val="001B1174"/>
    <w:rsid w:val="001B1A0A"/>
    <w:rsid w:val="001B2675"/>
    <w:rsid w:val="001B2743"/>
    <w:rsid w:val="001B29E4"/>
    <w:rsid w:val="001B2A95"/>
    <w:rsid w:val="001B2E3A"/>
    <w:rsid w:val="001B2F0C"/>
    <w:rsid w:val="001B2FF4"/>
    <w:rsid w:val="001B3397"/>
    <w:rsid w:val="001B394F"/>
    <w:rsid w:val="001B39BE"/>
    <w:rsid w:val="001B4120"/>
    <w:rsid w:val="001B53EB"/>
    <w:rsid w:val="001B549D"/>
    <w:rsid w:val="001B54C7"/>
    <w:rsid w:val="001B55A0"/>
    <w:rsid w:val="001B631F"/>
    <w:rsid w:val="001B6552"/>
    <w:rsid w:val="001B6F93"/>
    <w:rsid w:val="001B6FAF"/>
    <w:rsid w:val="001C0343"/>
    <w:rsid w:val="001C0BD1"/>
    <w:rsid w:val="001C0C5D"/>
    <w:rsid w:val="001C0F0A"/>
    <w:rsid w:val="001C228A"/>
    <w:rsid w:val="001C22B9"/>
    <w:rsid w:val="001C2682"/>
    <w:rsid w:val="001C299A"/>
    <w:rsid w:val="001C3187"/>
    <w:rsid w:val="001C31A8"/>
    <w:rsid w:val="001C3732"/>
    <w:rsid w:val="001C3DA4"/>
    <w:rsid w:val="001C4571"/>
    <w:rsid w:val="001C4BFB"/>
    <w:rsid w:val="001C51A7"/>
    <w:rsid w:val="001C51D7"/>
    <w:rsid w:val="001C53A4"/>
    <w:rsid w:val="001C55B6"/>
    <w:rsid w:val="001C56B2"/>
    <w:rsid w:val="001C5E6C"/>
    <w:rsid w:val="001C5F6B"/>
    <w:rsid w:val="001C601A"/>
    <w:rsid w:val="001C6446"/>
    <w:rsid w:val="001C6601"/>
    <w:rsid w:val="001C730E"/>
    <w:rsid w:val="001C75A1"/>
    <w:rsid w:val="001C75C4"/>
    <w:rsid w:val="001C78C6"/>
    <w:rsid w:val="001D0131"/>
    <w:rsid w:val="001D01AA"/>
    <w:rsid w:val="001D020D"/>
    <w:rsid w:val="001D026B"/>
    <w:rsid w:val="001D0724"/>
    <w:rsid w:val="001D0AE7"/>
    <w:rsid w:val="001D0ED9"/>
    <w:rsid w:val="001D1F4A"/>
    <w:rsid w:val="001D234B"/>
    <w:rsid w:val="001D2AB2"/>
    <w:rsid w:val="001D3076"/>
    <w:rsid w:val="001D40F5"/>
    <w:rsid w:val="001D4507"/>
    <w:rsid w:val="001D4508"/>
    <w:rsid w:val="001D4BC9"/>
    <w:rsid w:val="001D4F32"/>
    <w:rsid w:val="001D5027"/>
    <w:rsid w:val="001D52DD"/>
    <w:rsid w:val="001D54BF"/>
    <w:rsid w:val="001D62CF"/>
    <w:rsid w:val="001D69B8"/>
    <w:rsid w:val="001D6C8C"/>
    <w:rsid w:val="001D6D53"/>
    <w:rsid w:val="001D6DA4"/>
    <w:rsid w:val="001D7955"/>
    <w:rsid w:val="001E02E6"/>
    <w:rsid w:val="001E0369"/>
    <w:rsid w:val="001E0942"/>
    <w:rsid w:val="001E0B92"/>
    <w:rsid w:val="001E102A"/>
    <w:rsid w:val="001E15E3"/>
    <w:rsid w:val="001E16D2"/>
    <w:rsid w:val="001E1D3D"/>
    <w:rsid w:val="001E239A"/>
    <w:rsid w:val="001E23A9"/>
    <w:rsid w:val="001E274D"/>
    <w:rsid w:val="001E2863"/>
    <w:rsid w:val="001E2AA0"/>
    <w:rsid w:val="001E3015"/>
    <w:rsid w:val="001E37DE"/>
    <w:rsid w:val="001E3A95"/>
    <w:rsid w:val="001E4262"/>
    <w:rsid w:val="001E5D6B"/>
    <w:rsid w:val="001E6179"/>
    <w:rsid w:val="001E6490"/>
    <w:rsid w:val="001E6DDC"/>
    <w:rsid w:val="001E70FE"/>
    <w:rsid w:val="001E7200"/>
    <w:rsid w:val="001E7944"/>
    <w:rsid w:val="001E7A28"/>
    <w:rsid w:val="001E7A7C"/>
    <w:rsid w:val="001E7C16"/>
    <w:rsid w:val="001E7CEA"/>
    <w:rsid w:val="001E7E01"/>
    <w:rsid w:val="001F2019"/>
    <w:rsid w:val="001F21A4"/>
    <w:rsid w:val="001F257F"/>
    <w:rsid w:val="001F2B9F"/>
    <w:rsid w:val="001F30C5"/>
    <w:rsid w:val="001F4377"/>
    <w:rsid w:val="001F4593"/>
    <w:rsid w:val="001F477A"/>
    <w:rsid w:val="001F51C7"/>
    <w:rsid w:val="001F5357"/>
    <w:rsid w:val="001F5AB2"/>
    <w:rsid w:val="001F5CF4"/>
    <w:rsid w:val="001F5FDA"/>
    <w:rsid w:val="001F63B8"/>
    <w:rsid w:val="001F642B"/>
    <w:rsid w:val="001F6471"/>
    <w:rsid w:val="001F6977"/>
    <w:rsid w:val="001F6986"/>
    <w:rsid w:val="001F6C72"/>
    <w:rsid w:val="001F6CFF"/>
    <w:rsid w:val="001F7C14"/>
    <w:rsid w:val="001F7D85"/>
    <w:rsid w:val="001F7E8F"/>
    <w:rsid w:val="0020035E"/>
    <w:rsid w:val="00200C43"/>
    <w:rsid w:val="00200E2F"/>
    <w:rsid w:val="00201389"/>
    <w:rsid w:val="00201399"/>
    <w:rsid w:val="00201EFF"/>
    <w:rsid w:val="00202842"/>
    <w:rsid w:val="00202DD4"/>
    <w:rsid w:val="00202F20"/>
    <w:rsid w:val="002030DE"/>
    <w:rsid w:val="0020378D"/>
    <w:rsid w:val="00203980"/>
    <w:rsid w:val="002047EF"/>
    <w:rsid w:val="00204A73"/>
    <w:rsid w:val="00205018"/>
    <w:rsid w:val="00205133"/>
    <w:rsid w:val="00206099"/>
    <w:rsid w:val="0020612B"/>
    <w:rsid w:val="002064C4"/>
    <w:rsid w:val="00206F83"/>
    <w:rsid w:val="00207770"/>
    <w:rsid w:val="00207E67"/>
    <w:rsid w:val="00210182"/>
    <w:rsid w:val="0021071A"/>
    <w:rsid w:val="00210829"/>
    <w:rsid w:val="00210E30"/>
    <w:rsid w:val="00212710"/>
    <w:rsid w:val="0021277E"/>
    <w:rsid w:val="002130BF"/>
    <w:rsid w:val="002132AA"/>
    <w:rsid w:val="0021348C"/>
    <w:rsid w:val="00213BAD"/>
    <w:rsid w:val="00213F6A"/>
    <w:rsid w:val="0021449B"/>
    <w:rsid w:val="00214F01"/>
    <w:rsid w:val="002150C1"/>
    <w:rsid w:val="0021519C"/>
    <w:rsid w:val="00215481"/>
    <w:rsid w:val="00215778"/>
    <w:rsid w:val="002157B1"/>
    <w:rsid w:val="002159DD"/>
    <w:rsid w:val="002162C7"/>
    <w:rsid w:val="00216599"/>
    <w:rsid w:val="00216DB2"/>
    <w:rsid w:val="00217158"/>
    <w:rsid w:val="002174AA"/>
    <w:rsid w:val="00217670"/>
    <w:rsid w:val="00217AE5"/>
    <w:rsid w:val="00217B14"/>
    <w:rsid w:val="002201FE"/>
    <w:rsid w:val="00220525"/>
    <w:rsid w:val="002205E4"/>
    <w:rsid w:val="00220610"/>
    <w:rsid w:val="00220941"/>
    <w:rsid w:val="00220A54"/>
    <w:rsid w:val="00220D5F"/>
    <w:rsid w:val="00220E52"/>
    <w:rsid w:val="002210BB"/>
    <w:rsid w:val="0022138D"/>
    <w:rsid w:val="002213B9"/>
    <w:rsid w:val="00221584"/>
    <w:rsid w:val="0022169D"/>
    <w:rsid w:val="00221815"/>
    <w:rsid w:val="00221AE8"/>
    <w:rsid w:val="00221C1A"/>
    <w:rsid w:val="002229C1"/>
    <w:rsid w:val="00222CB8"/>
    <w:rsid w:val="00222D03"/>
    <w:rsid w:val="00222D34"/>
    <w:rsid w:val="00223033"/>
    <w:rsid w:val="002233B7"/>
    <w:rsid w:val="0022356E"/>
    <w:rsid w:val="002235C0"/>
    <w:rsid w:val="002238B5"/>
    <w:rsid w:val="0022402B"/>
    <w:rsid w:val="00224B8A"/>
    <w:rsid w:val="00224E54"/>
    <w:rsid w:val="00224FB1"/>
    <w:rsid w:val="00225613"/>
    <w:rsid w:val="00226165"/>
    <w:rsid w:val="00226337"/>
    <w:rsid w:val="002263AC"/>
    <w:rsid w:val="002265A4"/>
    <w:rsid w:val="0022665B"/>
    <w:rsid w:val="002268F6"/>
    <w:rsid w:val="00226963"/>
    <w:rsid w:val="00226976"/>
    <w:rsid w:val="00226B39"/>
    <w:rsid w:val="00226F8A"/>
    <w:rsid w:val="002271D7"/>
    <w:rsid w:val="00227254"/>
    <w:rsid w:val="0022727A"/>
    <w:rsid w:val="0022739B"/>
    <w:rsid w:val="002279A4"/>
    <w:rsid w:val="00227D9B"/>
    <w:rsid w:val="00227FA8"/>
    <w:rsid w:val="00230992"/>
    <w:rsid w:val="00230D1D"/>
    <w:rsid w:val="00230D58"/>
    <w:rsid w:val="00230E3D"/>
    <w:rsid w:val="00231029"/>
    <w:rsid w:val="00231110"/>
    <w:rsid w:val="00231950"/>
    <w:rsid w:val="00231A51"/>
    <w:rsid w:val="0023203F"/>
    <w:rsid w:val="00232358"/>
    <w:rsid w:val="002327D6"/>
    <w:rsid w:val="00232B30"/>
    <w:rsid w:val="00232FAE"/>
    <w:rsid w:val="00233D2A"/>
    <w:rsid w:val="00234176"/>
    <w:rsid w:val="00235351"/>
    <w:rsid w:val="002356E0"/>
    <w:rsid w:val="00235F2B"/>
    <w:rsid w:val="00236439"/>
    <w:rsid w:val="00236D21"/>
    <w:rsid w:val="00236FDD"/>
    <w:rsid w:val="0023737A"/>
    <w:rsid w:val="00237B28"/>
    <w:rsid w:val="00237F29"/>
    <w:rsid w:val="0024025D"/>
    <w:rsid w:val="00240321"/>
    <w:rsid w:val="00240B82"/>
    <w:rsid w:val="00240BA4"/>
    <w:rsid w:val="00241585"/>
    <w:rsid w:val="00241608"/>
    <w:rsid w:val="00242394"/>
    <w:rsid w:val="0024250A"/>
    <w:rsid w:val="00242ADE"/>
    <w:rsid w:val="00242DB0"/>
    <w:rsid w:val="00243172"/>
    <w:rsid w:val="002440B4"/>
    <w:rsid w:val="002440E3"/>
    <w:rsid w:val="00244128"/>
    <w:rsid w:val="0024488A"/>
    <w:rsid w:val="00244CFC"/>
    <w:rsid w:val="00245A83"/>
    <w:rsid w:val="00246984"/>
    <w:rsid w:val="00246DD9"/>
    <w:rsid w:val="0024793C"/>
    <w:rsid w:val="00247FE1"/>
    <w:rsid w:val="002505AD"/>
    <w:rsid w:val="002507B9"/>
    <w:rsid w:val="002513DE"/>
    <w:rsid w:val="00251BB0"/>
    <w:rsid w:val="00251EB2"/>
    <w:rsid w:val="00251F20"/>
    <w:rsid w:val="00251F28"/>
    <w:rsid w:val="0025247A"/>
    <w:rsid w:val="002524B9"/>
    <w:rsid w:val="00252668"/>
    <w:rsid w:val="00252809"/>
    <w:rsid w:val="00252AF6"/>
    <w:rsid w:val="00252FB7"/>
    <w:rsid w:val="00253402"/>
    <w:rsid w:val="00253988"/>
    <w:rsid w:val="00253F86"/>
    <w:rsid w:val="002540E7"/>
    <w:rsid w:val="00254EC2"/>
    <w:rsid w:val="00255933"/>
    <w:rsid w:val="00256016"/>
    <w:rsid w:val="00256317"/>
    <w:rsid w:val="00256459"/>
    <w:rsid w:val="00256797"/>
    <w:rsid w:val="0025737A"/>
    <w:rsid w:val="00257860"/>
    <w:rsid w:val="0026012F"/>
    <w:rsid w:val="00260414"/>
    <w:rsid w:val="00260460"/>
    <w:rsid w:val="00261289"/>
    <w:rsid w:val="0026129F"/>
    <w:rsid w:val="00261709"/>
    <w:rsid w:val="00261A8C"/>
    <w:rsid w:val="00262027"/>
    <w:rsid w:val="002623E3"/>
    <w:rsid w:val="00262988"/>
    <w:rsid w:val="00262CF1"/>
    <w:rsid w:val="00262EFE"/>
    <w:rsid w:val="00263248"/>
    <w:rsid w:val="00263272"/>
    <w:rsid w:val="0026331F"/>
    <w:rsid w:val="00263403"/>
    <w:rsid w:val="002634A8"/>
    <w:rsid w:val="002634C9"/>
    <w:rsid w:val="00263A90"/>
    <w:rsid w:val="00263AC9"/>
    <w:rsid w:val="00263EA6"/>
    <w:rsid w:val="00263F3C"/>
    <w:rsid w:val="00265370"/>
    <w:rsid w:val="002653A0"/>
    <w:rsid w:val="0026575A"/>
    <w:rsid w:val="002663D4"/>
    <w:rsid w:val="0026757F"/>
    <w:rsid w:val="0026791E"/>
    <w:rsid w:val="00267CCD"/>
    <w:rsid w:val="002710ED"/>
    <w:rsid w:val="0027158E"/>
    <w:rsid w:val="002718EB"/>
    <w:rsid w:val="00271F67"/>
    <w:rsid w:val="00272207"/>
    <w:rsid w:val="002729A1"/>
    <w:rsid w:val="002729C2"/>
    <w:rsid w:val="002737DE"/>
    <w:rsid w:val="00273F65"/>
    <w:rsid w:val="00274069"/>
    <w:rsid w:val="00274660"/>
    <w:rsid w:val="00274952"/>
    <w:rsid w:val="00274F0D"/>
    <w:rsid w:val="00275813"/>
    <w:rsid w:val="002758F2"/>
    <w:rsid w:val="0027628C"/>
    <w:rsid w:val="00276B14"/>
    <w:rsid w:val="00276F51"/>
    <w:rsid w:val="002771AD"/>
    <w:rsid w:val="00277402"/>
    <w:rsid w:val="002774D9"/>
    <w:rsid w:val="0027761B"/>
    <w:rsid w:val="002776A7"/>
    <w:rsid w:val="002776F9"/>
    <w:rsid w:val="002778A4"/>
    <w:rsid w:val="00280593"/>
    <w:rsid w:val="00280642"/>
    <w:rsid w:val="00280933"/>
    <w:rsid w:val="00280A1A"/>
    <w:rsid w:val="00280FCF"/>
    <w:rsid w:val="00281132"/>
    <w:rsid w:val="00281C89"/>
    <w:rsid w:val="00282483"/>
    <w:rsid w:val="00282626"/>
    <w:rsid w:val="0028273E"/>
    <w:rsid w:val="00282773"/>
    <w:rsid w:val="00282783"/>
    <w:rsid w:val="002828FA"/>
    <w:rsid w:val="00282EC5"/>
    <w:rsid w:val="00283A07"/>
    <w:rsid w:val="002847EA"/>
    <w:rsid w:val="00284F19"/>
    <w:rsid w:val="0028585A"/>
    <w:rsid w:val="002858DD"/>
    <w:rsid w:val="00286395"/>
    <w:rsid w:val="0028639B"/>
    <w:rsid w:val="00286C21"/>
    <w:rsid w:val="00286C36"/>
    <w:rsid w:val="00286D51"/>
    <w:rsid w:val="00286E35"/>
    <w:rsid w:val="002871B0"/>
    <w:rsid w:val="002871B9"/>
    <w:rsid w:val="002872C1"/>
    <w:rsid w:val="00287A68"/>
    <w:rsid w:val="00287FEF"/>
    <w:rsid w:val="00290082"/>
    <w:rsid w:val="0029062B"/>
    <w:rsid w:val="002906B1"/>
    <w:rsid w:val="002906E3"/>
    <w:rsid w:val="002908BB"/>
    <w:rsid w:val="00290959"/>
    <w:rsid w:val="00290D2D"/>
    <w:rsid w:val="00290D95"/>
    <w:rsid w:val="00291246"/>
    <w:rsid w:val="00291757"/>
    <w:rsid w:val="0029183F"/>
    <w:rsid w:val="002934CC"/>
    <w:rsid w:val="00293D6D"/>
    <w:rsid w:val="00293D87"/>
    <w:rsid w:val="00294642"/>
    <w:rsid w:val="0029476B"/>
    <w:rsid w:val="002948B5"/>
    <w:rsid w:val="00294C12"/>
    <w:rsid w:val="00295130"/>
    <w:rsid w:val="002951DD"/>
    <w:rsid w:val="002954B0"/>
    <w:rsid w:val="00295719"/>
    <w:rsid w:val="00295903"/>
    <w:rsid w:val="002963D4"/>
    <w:rsid w:val="00296FD9"/>
    <w:rsid w:val="00297155"/>
    <w:rsid w:val="002971C6"/>
    <w:rsid w:val="00297746"/>
    <w:rsid w:val="00297DB9"/>
    <w:rsid w:val="002A0502"/>
    <w:rsid w:val="002A0637"/>
    <w:rsid w:val="002A091B"/>
    <w:rsid w:val="002A0E5A"/>
    <w:rsid w:val="002A1039"/>
    <w:rsid w:val="002A165A"/>
    <w:rsid w:val="002A18F9"/>
    <w:rsid w:val="002A2122"/>
    <w:rsid w:val="002A2444"/>
    <w:rsid w:val="002A32E6"/>
    <w:rsid w:val="002A340E"/>
    <w:rsid w:val="002A37F8"/>
    <w:rsid w:val="002A3877"/>
    <w:rsid w:val="002A3E29"/>
    <w:rsid w:val="002A3F20"/>
    <w:rsid w:val="002A4266"/>
    <w:rsid w:val="002A4ABE"/>
    <w:rsid w:val="002A4DE1"/>
    <w:rsid w:val="002A5799"/>
    <w:rsid w:val="002A5C20"/>
    <w:rsid w:val="002A6480"/>
    <w:rsid w:val="002A7108"/>
    <w:rsid w:val="002A73C1"/>
    <w:rsid w:val="002B024E"/>
    <w:rsid w:val="002B0257"/>
    <w:rsid w:val="002B06F2"/>
    <w:rsid w:val="002B082E"/>
    <w:rsid w:val="002B0F61"/>
    <w:rsid w:val="002B1E09"/>
    <w:rsid w:val="002B2122"/>
    <w:rsid w:val="002B2170"/>
    <w:rsid w:val="002B2284"/>
    <w:rsid w:val="002B24EA"/>
    <w:rsid w:val="002B2B86"/>
    <w:rsid w:val="002B2D88"/>
    <w:rsid w:val="002B3B27"/>
    <w:rsid w:val="002B3D12"/>
    <w:rsid w:val="002B41AB"/>
    <w:rsid w:val="002B446E"/>
    <w:rsid w:val="002B45AF"/>
    <w:rsid w:val="002B5004"/>
    <w:rsid w:val="002B506B"/>
    <w:rsid w:val="002B5148"/>
    <w:rsid w:val="002B52ED"/>
    <w:rsid w:val="002B5352"/>
    <w:rsid w:val="002B53D1"/>
    <w:rsid w:val="002B5928"/>
    <w:rsid w:val="002B5FD1"/>
    <w:rsid w:val="002B5FF1"/>
    <w:rsid w:val="002B60B8"/>
    <w:rsid w:val="002B67BF"/>
    <w:rsid w:val="002B6DB3"/>
    <w:rsid w:val="002B73DB"/>
    <w:rsid w:val="002B7534"/>
    <w:rsid w:val="002B7547"/>
    <w:rsid w:val="002B7829"/>
    <w:rsid w:val="002B7B0B"/>
    <w:rsid w:val="002B7F78"/>
    <w:rsid w:val="002C000A"/>
    <w:rsid w:val="002C0E7F"/>
    <w:rsid w:val="002C11FD"/>
    <w:rsid w:val="002C1804"/>
    <w:rsid w:val="002C1828"/>
    <w:rsid w:val="002C1B50"/>
    <w:rsid w:val="002C1D22"/>
    <w:rsid w:val="002C248E"/>
    <w:rsid w:val="002C2567"/>
    <w:rsid w:val="002C2638"/>
    <w:rsid w:val="002C2C6A"/>
    <w:rsid w:val="002C2F5F"/>
    <w:rsid w:val="002C2F7B"/>
    <w:rsid w:val="002C3832"/>
    <w:rsid w:val="002C3C0A"/>
    <w:rsid w:val="002C3E2F"/>
    <w:rsid w:val="002C3EAC"/>
    <w:rsid w:val="002C4E00"/>
    <w:rsid w:val="002C4EF0"/>
    <w:rsid w:val="002C4F31"/>
    <w:rsid w:val="002C4FEC"/>
    <w:rsid w:val="002C54AE"/>
    <w:rsid w:val="002C56BE"/>
    <w:rsid w:val="002C5834"/>
    <w:rsid w:val="002C5F02"/>
    <w:rsid w:val="002C6389"/>
    <w:rsid w:val="002C65B7"/>
    <w:rsid w:val="002C6E6F"/>
    <w:rsid w:val="002C71FA"/>
    <w:rsid w:val="002C723C"/>
    <w:rsid w:val="002C773A"/>
    <w:rsid w:val="002C7B8B"/>
    <w:rsid w:val="002C7B9E"/>
    <w:rsid w:val="002C7D97"/>
    <w:rsid w:val="002C7E55"/>
    <w:rsid w:val="002D08AD"/>
    <w:rsid w:val="002D0ACF"/>
    <w:rsid w:val="002D0E8C"/>
    <w:rsid w:val="002D110F"/>
    <w:rsid w:val="002D1205"/>
    <w:rsid w:val="002D12DF"/>
    <w:rsid w:val="002D14F6"/>
    <w:rsid w:val="002D15C1"/>
    <w:rsid w:val="002D177B"/>
    <w:rsid w:val="002D1AD1"/>
    <w:rsid w:val="002D1E3B"/>
    <w:rsid w:val="002D222A"/>
    <w:rsid w:val="002D3642"/>
    <w:rsid w:val="002D38F9"/>
    <w:rsid w:val="002D3911"/>
    <w:rsid w:val="002D4666"/>
    <w:rsid w:val="002D4F3B"/>
    <w:rsid w:val="002D525D"/>
    <w:rsid w:val="002D56D0"/>
    <w:rsid w:val="002D56FC"/>
    <w:rsid w:val="002D5B79"/>
    <w:rsid w:val="002D6219"/>
    <w:rsid w:val="002D6D5A"/>
    <w:rsid w:val="002D730D"/>
    <w:rsid w:val="002D7950"/>
    <w:rsid w:val="002E0451"/>
    <w:rsid w:val="002E07AD"/>
    <w:rsid w:val="002E09DC"/>
    <w:rsid w:val="002E1159"/>
    <w:rsid w:val="002E1C52"/>
    <w:rsid w:val="002E1CAD"/>
    <w:rsid w:val="002E25E2"/>
    <w:rsid w:val="002E2AEE"/>
    <w:rsid w:val="002E3521"/>
    <w:rsid w:val="002E37AE"/>
    <w:rsid w:val="002E3C2D"/>
    <w:rsid w:val="002E3C32"/>
    <w:rsid w:val="002E4496"/>
    <w:rsid w:val="002E5B68"/>
    <w:rsid w:val="002E5DB2"/>
    <w:rsid w:val="002E6577"/>
    <w:rsid w:val="002E6801"/>
    <w:rsid w:val="002E6E5C"/>
    <w:rsid w:val="002E70F1"/>
    <w:rsid w:val="002E720B"/>
    <w:rsid w:val="002E76FE"/>
    <w:rsid w:val="002E7746"/>
    <w:rsid w:val="002E7A57"/>
    <w:rsid w:val="002F045A"/>
    <w:rsid w:val="002F067E"/>
    <w:rsid w:val="002F10AA"/>
    <w:rsid w:val="002F188E"/>
    <w:rsid w:val="002F19D5"/>
    <w:rsid w:val="002F1FF7"/>
    <w:rsid w:val="002F2236"/>
    <w:rsid w:val="002F2649"/>
    <w:rsid w:val="002F2F4A"/>
    <w:rsid w:val="002F3566"/>
    <w:rsid w:val="002F3639"/>
    <w:rsid w:val="002F3792"/>
    <w:rsid w:val="002F3B77"/>
    <w:rsid w:val="002F3F15"/>
    <w:rsid w:val="002F4150"/>
    <w:rsid w:val="002F43E3"/>
    <w:rsid w:val="002F50AB"/>
    <w:rsid w:val="002F617B"/>
    <w:rsid w:val="002F74B8"/>
    <w:rsid w:val="002F7585"/>
    <w:rsid w:val="002F7E2D"/>
    <w:rsid w:val="002F7EC4"/>
    <w:rsid w:val="003000DB"/>
    <w:rsid w:val="003002BC"/>
    <w:rsid w:val="003005ED"/>
    <w:rsid w:val="0030096E"/>
    <w:rsid w:val="00300E41"/>
    <w:rsid w:val="00300F60"/>
    <w:rsid w:val="0030122D"/>
    <w:rsid w:val="00301B65"/>
    <w:rsid w:val="00301C6A"/>
    <w:rsid w:val="0030238C"/>
    <w:rsid w:val="003024EC"/>
    <w:rsid w:val="0030270D"/>
    <w:rsid w:val="003029A3"/>
    <w:rsid w:val="00302E3B"/>
    <w:rsid w:val="003031AB"/>
    <w:rsid w:val="0030327B"/>
    <w:rsid w:val="00303B55"/>
    <w:rsid w:val="00303F02"/>
    <w:rsid w:val="00304000"/>
    <w:rsid w:val="0030436F"/>
    <w:rsid w:val="00304AD5"/>
    <w:rsid w:val="00304BF2"/>
    <w:rsid w:val="00304C2E"/>
    <w:rsid w:val="00304CCB"/>
    <w:rsid w:val="00304CD6"/>
    <w:rsid w:val="00304FB6"/>
    <w:rsid w:val="00305066"/>
    <w:rsid w:val="00305223"/>
    <w:rsid w:val="0030527A"/>
    <w:rsid w:val="00306004"/>
    <w:rsid w:val="003060F3"/>
    <w:rsid w:val="0030674D"/>
    <w:rsid w:val="0030687B"/>
    <w:rsid w:val="00306EF6"/>
    <w:rsid w:val="00307231"/>
    <w:rsid w:val="00307819"/>
    <w:rsid w:val="00310891"/>
    <w:rsid w:val="00310978"/>
    <w:rsid w:val="00310AE0"/>
    <w:rsid w:val="003111FF"/>
    <w:rsid w:val="003116EC"/>
    <w:rsid w:val="003119BE"/>
    <w:rsid w:val="00311EA9"/>
    <w:rsid w:val="003120F6"/>
    <w:rsid w:val="003121CB"/>
    <w:rsid w:val="003124BE"/>
    <w:rsid w:val="003133B9"/>
    <w:rsid w:val="0031386B"/>
    <w:rsid w:val="00314095"/>
    <w:rsid w:val="003141A9"/>
    <w:rsid w:val="003141FA"/>
    <w:rsid w:val="003142ED"/>
    <w:rsid w:val="003143F3"/>
    <w:rsid w:val="003145D7"/>
    <w:rsid w:val="00314AD0"/>
    <w:rsid w:val="00315133"/>
    <w:rsid w:val="00315237"/>
    <w:rsid w:val="003157B6"/>
    <w:rsid w:val="00315801"/>
    <w:rsid w:val="0031596B"/>
    <w:rsid w:val="00315F5C"/>
    <w:rsid w:val="00316397"/>
    <w:rsid w:val="003165F6"/>
    <w:rsid w:val="00317134"/>
    <w:rsid w:val="00317482"/>
    <w:rsid w:val="00317AF1"/>
    <w:rsid w:val="00320514"/>
    <w:rsid w:val="0032091A"/>
    <w:rsid w:val="003212C3"/>
    <w:rsid w:val="00321E11"/>
    <w:rsid w:val="00322076"/>
    <w:rsid w:val="00322157"/>
    <w:rsid w:val="003222B8"/>
    <w:rsid w:val="003229F1"/>
    <w:rsid w:val="00323456"/>
    <w:rsid w:val="003236A5"/>
    <w:rsid w:val="00323B55"/>
    <w:rsid w:val="0032411B"/>
    <w:rsid w:val="003241FE"/>
    <w:rsid w:val="0032447E"/>
    <w:rsid w:val="0032463D"/>
    <w:rsid w:val="00324A83"/>
    <w:rsid w:val="00324ACE"/>
    <w:rsid w:val="00324D14"/>
    <w:rsid w:val="003253B4"/>
    <w:rsid w:val="0032574A"/>
    <w:rsid w:val="00325DD7"/>
    <w:rsid w:val="00325F11"/>
    <w:rsid w:val="003261D6"/>
    <w:rsid w:val="00326266"/>
    <w:rsid w:val="003263C6"/>
    <w:rsid w:val="00326847"/>
    <w:rsid w:val="00326CF9"/>
    <w:rsid w:val="003271B8"/>
    <w:rsid w:val="003275A7"/>
    <w:rsid w:val="00327655"/>
    <w:rsid w:val="003278F1"/>
    <w:rsid w:val="003304BC"/>
    <w:rsid w:val="00331538"/>
    <w:rsid w:val="00331C3F"/>
    <w:rsid w:val="003334EF"/>
    <w:rsid w:val="0033371D"/>
    <w:rsid w:val="00334767"/>
    <w:rsid w:val="00334BB9"/>
    <w:rsid w:val="00334E74"/>
    <w:rsid w:val="00334EC1"/>
    <w:rsid w:val="00334F19"/>
    <w:rsid w:val="003356E4"/>
    <w:rsid w:val="00335858"/>
    <w:rsid w:val="003358F6"/>
    <w:rsid w:val="00335ABB"/>
    <w:rsid w:val="00336867"/>
    <w:rsid w:val="00336B21"/>
    <w:rsid w:val="003373B4"/>
    <w:rsid w:val="0033787F"/>
    <w:rsid w:val="00337C30"/>
    <w:rsid w:val="00337CCD"/>
    <w:rsid w:val="00340B4B"/>
    <w:rsid w:val="00341138"/>
    <w:rsid w:val="00341329"/>
    <w:rsid w:val="003416B5"/>
    <w:rsid w:val="0034209B"/>
    <w:rsid w:val="0034316A"/>
    <w:rsid w:val="00343862"/>
    <w:rsid w:val="00343B10"/>
    <w:rsid w:val="003443AF"/>
    <w:rsid w:val="003445C9"/>
    <w:rsid w:val="00344E74"/>
    <w:rsid w:val="00345685"/>
    <w:rsid w:val="0034573F"/>
    <w:rsid w:val="00345A92"/>
    <w:rsid w:val="00345CAB"/>
    <w:rsid w:val="00346640"/>
    <w:rsid w:val="003466CF"/>
    <w:rsid w:val="00346A2F"/>
    <w:rsid w:val="00346AE7"/>
    <w:rsid w:val="00346F67"/>
    <w:rsid w:val="0034745A"/>
    <w:rsid w:val="00347B0F"/>
    <w:rsid w:val="00347E6C"/>
    <w:rsid w:val="00347F7D"/>
    <w:rsid w:val="00350CF5"/>
    <w:rsid w:val="00350D0F"/>
    <w:rsid w:val="00350E63"/>
    <w:rsid w:val="0035100C"/>
    <w:rsid w:val="003512A0"/>
    <w:rsid w:val="00351A7A"/>
    <w:rsid w:val="00351C55"/>
    <w:rsid w:val="00351FEF"/>
    <w:rsid w:val="003521F5"/>
    <w:rsid w:val="0035252B"/>
    <w:rsid w:val="00352AD7"/>
    <w:rsid w:val="003530B2"/>
    <w:rsid w:val="003533AF"/>
    <w:rsid w:val="00353F7B"/>
    <w:rsid w:val="00354352"/>
    <w:rsid w:val="003546F4"/>
    <w:rsid w:val="00354E3C"/>
    <w:rsid w:val="003555E1"/>
    <w:rsid w:val="00355C67"/>
    <w:rsid w:val="00355CE9"/>
    <w:rsid w:val="00355D19"/>
    <w:rsid w:val="003560BC"/>
    <w:rsid w:val="0035699D"/>
    <w:rsid w:val="00356A65"/>
    <w:rsid w:val="00357191"/>
    <w:rsid w:val="0035783D"/>
    <w:rsid w:val="00357A6B"/>
    <w:rsid w:val="00357E39"/>
    <w:rsid w:val="00360115"/>
    <w:rsid w:val="003604D9"/>
    <w:rsid w:val="003606EF"/>
    <w:rsid w:val="00361B4F"/>
    <w:rsid w:val="00361F6F"/>
    <w:rsid w:val="003630B0"/>
    <w:rsid w:val="00363528"/>
    <w:rsid w:val="003635CE"/>
    <w:rsid w:val="003638EA"/>
    <w:rsid w:val="0036427A"/>
    <w:rsid w:val="00364411"/>
    <w:rsid w:val="003644DA"/>
    <w:rsid w:val="00364F66"/>
    <w:rsid w:val="00364FAA"/>
    <w:rsid w:val="00365A70"/>
    <w:rsid w:val="003665FC"/>
    <w:rsid w:val="0036758C"/>
    <w:rsid w:val="00367B14"/>
    <w:rsid w:val="003701E4"/>
    <w:rsid w:val="0037066A"/>
    <w:rsid w:val="00370AF7"/>
    <w:rsid w:val="00370B3D"/>
    <w:rsid w:val="003710DA"/>
    <w:rsid w:val="00371786"/>
    <w:rsid w:val="003718DF"/>
    <w:rsid w:val="00371CCF"/>
    <w:rsid w:val="00371CD9"/>
    <w:rsid w:val="0037230D"/>
    <w:rsid w:val="00373843"/>
    <w:rsid w:val="003738CD"/>
    <w:rsid w:val="00374202"/>
    <w:rsid w:val="0037485E"/>
    <w:rsid w:val="00374BCC"/>
    <w:rsid w:val="00374D38"/>
    <w:rsid w:val="003751CB"/>
    <w:rsid w:val="0037535D"/>
    <w:rsid w:val="0037551F"/>
    <w:rsid w:val="003757CD"/>
    <w:rsid w:val="00375956"/>
    <w:rsid w:val="00375B1B"/>
    <w:rsid w:val="003769AD"/>
    <w:rsid w:val="0037729F"/>
    <w:rsid w:val="003772E6"/>
    <w:rsid w:val="0037730F"/>
    <w:rsid w:val="0037736E"/>
    <w:rsid w:val="00377830"/>
    <w:rsid w:val="00377F28"/>
    <w:rsid w:val="0038131F"/>
    <w:rsid w:val="003813EB"/>
    <w:rsid w:val="0038151D"/>
    <w:rsid w:val="003820EA"/>
    <w:rsid w:val="0038260B"/>
    <w:rsid w:val="00382891"/>
    <w:rsid w:val="003833EE"/>
    <w:rsid w:val="0038380B"/>
    <w:rsid w:val="0038393C"/>
    <w:rsid w:val="00383A1C"/>
    <w:rsid w:val="00383C71"/>
    <w:rsid w:val="00384024"/>
    <w:rsid w:val="003840B1"/>
    <w:rsid w:val="0038492A"/>
    <w:rsid w:val="003849C5"/>
    <w:rsid w:val="00384CB9"/>
    <w:rsid w:val="003852D9"/>
    <w:rsid w:val="003857C2"/>
    <w:rsid w:val="00385C15"/>
    <w:rsid w:val="00386EC3"/>
    <w:rsid w:val="00386F75"/>
    <w:rsid w:val="003870CB"/>
    <w:rsid w:val="00387162"/>
    <w:rsid w:val="003877A0"/>
    <w:rsid w:val="00387811"/>
    <w:rsid w:val="003878E6"/>
    <w:rsid w:val="0038795D"/>
    <w:rsid w:val="00387C9D"/>
    <w:rsid w:val="00390D21"/>
    <w:rsid w:val="00390DB0"/>
    <w:rsid w:val="00391408"/>
    <w:rsid w:val="0039170F"/>
    <w:rsid w:val="00392954"/>
    <w:rsid w:val="003929BD"/>
    <w:rsid w:val="00392C8F"/>
    <w:rsid w:val="003937E6"/>
    <w:rsid w:val="003938BC"/>
    <w:rsid w:val="00393A0C"/>
    <w:rsid w:val="00393B94"/>
    <w:rsid w:val="00393D76"/>
    <w:rsid w:val="00394131"/>
    <w:rsid w:val="00394B65"/>
    <w:rsid w:val="00394E06"/>
    <w:rsid w:val="003955F2"/>
    <w:rsid w:val="00395B31"/>
    <w:rsid w:val="00395C56"/>
    <w:rsid w:val="00396278"/>
    <w:rsid w:val="00396353"/>
    <w:rsid w:val="003968DB"/>
    <w:rsid w:val="00397213"/>
    <w:rsid w:val="00397464"/>
    <w:rsid w:val="0039753E"/>
    <w:rsid w:val="00397834"/>
    <w:rsid w:val="00397B87"/>
    <w:rsid w:val="003A0FA2"/>
    <w:rsid w:val="003A1559"/>
    <w:rsid w:val="003A1A2F"/>
    <w:rsid w:val="003A1F95"/>
    <w:rsid w:val="003A20D6"/>
    <w:rsid w:val="003A21AE"/>
    <w:rsid w:val="003A23D3"/>
    <w:rsid w:val="003A31DF"/>
    <w:rsid w:val="003A3406"/>
    <w:rsid w:val="003A34B2"/>
    <w:rsid w:val="003A3E9E"/>
    <w:rsid w:val="003A49B8"/>
    <w:rsid w:val="003A53ED"/>
    <w:rsid w:val="003A54A8"/>
    <w:rsid w:val="003A58A0"/>
    <w:rsid w:val="003A5A4F"/>
    <w:rsid w:val="003A5B7B"/>
    <w:rsid w:val="003A642F"/>
    <w:rsid w:val="003A6536"/>
    <w:rsid w:val="003A6760"/>
    <w:rsid w:val="003A67F9"/>
    <w:rsid w:val="003A7943"/>
    <w:rsid w:val="003A7C2C"/>
    <w:rsid w:val="003A7C77"/>
    <w:rsid w:val="003A7CA0"/>
    <w:rsid w:val="003A7E30"/>
    <w:rsid w:val="003B053F"/>
    <w:rsid w:val="003B0686"/>
    <w:rsid w:val="003B08AB"/>
    <w:rsid w:val="003B0973"/>
    <w:rsid w:val="003B09F0"/>
    <w:rsid w:val="003B0EC8"/>
    <w:rsid w:val="003B0F26"/>
    <w:rsid w:val="003B11A4"/>
    <w:rsid w:val="003B12D3"/>
    <w:rsid w:val="003B17DF"/>
    <w:rsid w:val="003B1A0E"/>
    <w:rsid w:val="003B1AA0"/>
    <w:rsid w:val="003B2603"/>
    <w:rsid w:val="003B26E8"/>
    <w:rsid w:val="003B270A"/>
    <w:rsid w:val="003B2E39"/>
    <w:rsid w:val="003B2ED4"/>
    <w:rsid w:val="003B352F"/>
    <w:rsid w:val="003B3809"/>
    <w:rsid w:val="003B3B0B"/>
    <w:rsid w:val="003B3E31"/>
    <w:rsid w:val="003B470A"/>
    <w:rsid w:val="003B48CA"/>
    <w:rsid w:val="003B49D8"/>
    <w:rsid w:val="003B4BAE"/>
    <w:rsid w:val="003B4CB0"/>
    <w:rsid w:val="003B4EBC"/>
    <w:rsid w:val="003B52BD"/>
    <w:rsid w:val="003B5327"/>
    <w:rsid w:val="003B590D"/>
    <w:rsid w:val="003B5F46"/>
    <w:rsid w:val="003B6716"/>
    <w:rsid w:val="003B6C97"/>
    <w:rsid w:val="003B6DBA"/>
    <w:rsid w:val="003B7C04"/>
    <w:rsid w:val="003C0020"/>
    <w:rsid w:val="003C01A6"/>
    <w:rsid w:val="003C0580"/>
    <w:rsid w:val="003C086C"/>
    <w:rsid w:val="003C0909"/>
    <w:rsid w:val="003C0998"/>
    <w:rsid w:val="003C0EE1"/>
    <w:rsid w:val="003C132D"/>
    <w:rsid w:val="003C18AC"/>
    <w:rsid w:val="003C1AB0"/>
    <w:rsid w:val="003C1BEF"/>
    <w:rsid w:val="003C2332"/>
    <w:rsid w:val="003C2F81"/>
    <w:rsid w:val="003C3884"/>
    <w:rsid w:val="003C3FA6"/>
    <w:rsid w:val="003C5C1E"/>
    <w:rsid w:val="003C6A56"/>
    <w:rsid w:val="003C70B2"/>
    <w:rsid w:val="003C7417"/>
    <w:rsid w:val="003C7D92"/>
    <w:rsid w:val="003D08F4"/>
    <w:rsid w:val="003D0B7A"/>
    <w:rsid w:val="003D0C13"/>
    <w:rsid w:val="003D0E9E"/>
    <w:rsid w:val="003D0FF0"/>
    <w:rsid w:val="003D11A9"/>
    <w:rsid w:val="003D1784"/>
    <w:rsid w:val="003D1D82"/>
    <w:rsid w:val="003D25AF"/>
    <w:rsid w:val="003D29D3"/>
    <w:rsid w:val="003D38FD"/>
    <w:rsid w:val="003D3EF3"/>
    <w:rsid w:val="003D413E"/>
    <w:rsid w:val="003D4526"/>
    <w:rsid w:val="003D5512"/>
    <w:rsid w:val="003D5FA3"/>
    <w:rsid w:val="003D62EB"/>
    <w:rsid w:val="003D6E28"/>
    <w:rsid w:val="003D710C"/>
    <w:rsid w:val="003D786C"/>
    <w:rsid w:val="003E0E20"/>
    <w:rsid w:val="003E0E71"/>
    <w:rsid w:val="003E0ED8"/>
    <w:rsid w:val="003E0EF4"/>
    <w:rsid w:val="003E0F96"/>
    <w:rsid w:val="003E1D18"/>
    <w:rsid w:val="003E1E47"/>
    <w:rsid w:val="003E200A"/>
    <w:rsid w:val="003E2C98"/>
    <w:rsid w:val="003E2D55"/>
    <w:rsid w:val="003E30DE"/>
    <w:rsid w:val="003E3D2D"/>
    <w:rsid w:val="003E40E4"/>
    <w:rsid w:val="003E4285"/>
    <w:rsid w:val="003E4507"/>
    <w:rsid w:val="003E4526"/>
    <w:rsid w:val="003E4A6C"/>
    <w:rsid w:val="003E4AF4"/>
    <w:rsid w:val="003E54A8"/>
    <w:rsid w:val="003E54AE"/>
    <w:rsid w:val="003E5815"/>
    <w:rsid w:val="003E5E77"/>
    <w:rsid w:val="003E6B23"/>
    <w:rsid w:val="003E6DAD"/>
    <w:rsid w:val="003E6E2D"/>
    <w:rsid w:val="003E763E"/>
    <w:rsid w:val="003E7F11"/>
    <w:rsid w:val="003F0730"/>
    <w:rsid w:val="003F10FD"/>
    <w:rsid w:val="003F15D0"/>
    <w:rsid w:val="003F1D25"/>
    <w:rsid w:val="003F249B"/>
    <w:rsid w:val="003F358F"/>
    <w:rsid w:val="003F368F"/>
    <w:rsid w:val="003F36EB"/>
    <w:rsid w:val="003F37F0"/>
    <w:rsid w:val="003F3BA8"/>
    <w:rsid w:val="003F44B5"/>
    <w:rsid w:val="003F44E2"/>
    <w:rsid w:val="003F465D"/>
    <w:rsid w:val="003F4938"/>
    <w:rsid w:val="003F5068"/>
    <w:rsid w:val="003F57AC"/>
    <w:rsid w:val="003F5993"/>
    <w:rsid w:val="003F5E95"/>
    <w:rsid w:val="003F6949"/>
    <w:rsid w:val="003F6FAF"/>
    <w:rsid w:val="003F70B2"/>
    <w:rsid w:val="003F7B94"/>
    <w:rsid w:val="0040013E"/>
    <w:rsid w:val="0040050E"/>
    <w:rsid w:val="0040052B"/>
    <w:rsid w:val="0040062E"/>
    <w:rsid w:val="00400637"/>
    <w:rsid w:val="00401607"/>
    <w:rsid w:val="00401629"/>
    <w:rsid w:val="00401767"/>
    <w:rsid w:val="00401AD8"/>
    <w:rsid w:val="00401E74"/>
    <w:rsid w:val="004026A5"/>
    <w:rsid w:val="004029EC"/>
    <w:rsid w:val="00402A20"/>
    <w:rsid w:val="00402E38"/>
    <w:rsid w:val="00402EB0"/>
    <w:rsid w:val="004041B3"/>
    <w:rsid w:val="0040469C"/>
    <w:rsid w:val="004048C6"/>
    <w:rsid w:val="00404B16"/>
    <w:rsid w:val="00404BCC"/>
    <w:rsid w:val="00405196"/>
    <w:rsid w:val="00405585"/>
    <w:rsid w:val="00405B01"/>
    <w:rsid w:val="004069C3"/>
    <w:rsid w:val="00407726"/>
    <w:rsid w:val="00407BB4"/>
    <w:rsid w:val="00407D27"/>
    <w:rsid w:val="004105C8"/>
    <w:rsid w:val="00410910"/>
    <w:rsid w:val="00410BB1"/>
    <w:rsid w:val="00411792"/>
    <w:rsid w:val="00412CEC"/>
    <w:rsid w:val="00412EA1"/>
    <w:rsid w:val="0041346D"/>
    <w:rsid w:val="00413473"/>
    <w:rsid w:val="00413856"/>
    <w:rsid w:val="00413C91"/>
    <w:rsid w:val="00413D75"/>
    <w:rsid w:val="00414296"/>
    <w:rsid w:val="004145E1"/>
    <w:rsid w:val="004146D8"/>
    <w:rsid w:val="00415426"/>
    <w:rsid w:val="004154C3"/>
    <w:rsid w:val="004154CD"/>
    <w:rsid w:val="0041573E"/>
    <w:rsid w:val="00415948"/>
    <w:rsid w:val="00415F14"/>
    <w:rsid w:val="00415F41"/>
    <w:rsid w:val="00416427"/>
    <w:rsid w:val="00416A94"/>
    <w:rsid w:val="00416ABC"/>
    <w:rsid w:val="00416C9E"/>
    <w:rsid w:val="00416ED6"/>
    <w:rsid w:val="00417705"/>
    <w:rsid w:val="00417E17"/>
    <w:rsid w:val="00420908"/>
    <w:rsid w:val="00420A1E"/>
    <w:rsid w:val="004212E6"/>
    <w:rsid w:val="0042143C"/>
    <w:rsid w:val="0042269A"/>
    <w:rsid w:val="0042298B"/>
    <w:rsid w:val="00422E48"/>
    <w:rsid w:val="0042302B"/>
    <w:rsid w:val="004236FA"/>
    <w:rsid w:val="0042399B"/>
    <w:rsid w:val="00423FB3"/>
    <w:rsid w:val="0042445D"/>
    <w:rsid w:val="00424A15"/>
    <w:rsid w:val="00424EBE"/>
    <w:rsid w:val="00425298"/>
    <w:rsid w:val="004269E8"/>
    <w:rsid w:val="004270FE"/>
    <w:rsid w:val="0042753D"/>
    <w:rsid w:val="00427CA9"/>
    <w:rsid w:val="00427CAC"/>
    <w:rsid w:val="0043013F"/>
    <w:rsid w:val="00430AF6"/>
    <w:rsid w:val="00430E91"/>
    <w:rsid w:val="00430F48"/>
    <w:rsid w:val="0043144D"/>
    <w:rsid w:val="00431466"/>
    <w:rsid w:val="0043194A"/>
    <w:rsid w:val="004321A3"/>
    <w:rsid w:val="004321CF"/>
    <w:rsid w:val="00432288"/>
    <w:rsid w:val="004326BD"/>
    <w:rsid w:val="00432E5C"/>
    <w:rsid w:val="00432FD2"/>
    <w:rsid w:val="004338AB"/>
    <w:rsid w:val="004338B7"/>
    <w:rsid w:val="00433A0E"/>
    <w:rsid w:val="004344EA"/>
    <w:rsid w:val="004346F4"/>
    <w:rsid w:val="00434C2A"/>
    <w:rsid w:val="004352B6"/>
    <w:rsid w:val="004355F2"/>
    <w:rsid w:val="00435849"/>
    <w:rsid w:val="00435AAD"/>
    <w:rsid w:val="00435DC3"/>
    <w:rsid w:val="00436F52"/>
    <w:rsid w:val="00437256"/>
    <w:rsid w:val="00440601"/>
    <w:rsid w:val="004408DA"/>
    <w:rsid w:val="00440A22"/>
    <w:rsid w:val="00440A29"/>
    <w:rsid w:val="00441343"/>
    <w:rsid w:val="004414C2"/>
    <w:rsid w:val="004414FC"/>
    <w:rsid w:val="00441A9A"/>
    <w:rsid w:val="00441CF2"/>
    <w:rsid w:val="004420FB"/>
    <w:rsid w:val="004421B5"/>
    <w:rsid w:val="00442895"/>
    <w:rsid w:val="0044291A"/>
    <w:rsid w:val="00442928"/>
    <w:rsid w:val="00442BD0"/>
    <w:rsid w:val="00443852"/>
    <w:rsid w:val="00443B91"/>
    <w:rsid w:val="00443C8D"/>
    <w:rsid w:val="00443F98"/>
    <w:rsid w:val="0044400E"/>
    <w:rsid w:val="00444344"/>
    <w:rsid w:val="00444BD4"/>
    <w:rsid w:val="00444C42"/>
    <w:rsid w:val="00445290"/>
    <w:rsid w:val="00445445"/>
    <w:rsid w:val="00445AC8"/>
    <w:rsid w:val="00445F33"/>
    <w:rsid w:val="004463FE"/>
    <w:rsid w:val="004467BF"/>
    <w:rsid w:val="004469DF"/>
    <w:rsid w:val="00446A59"/>
    <w:rsid w:val="00446E3F"/>
    <w:rsid w:val="0044730F"/>
    <w:rsid w:val="00447A47"/>
    <w:rsid w:val="00447CC7"/>
    <w:rsid w:val="00447DDD"/>
    <w:rsid w:val="00447E95"/>
    <w:rsid w:val="00450980"/>
    <w:rsid w:val="00450988"/>
    <w:rsid w:val="00450B7E"/>
    <w:rsid w:val="0045150D"/>
    <w:rsid w:val="00451A66"/>
    <w:rsid w:val="00452204"/>
    <w:rsid w:val="004523CF"/>
    <w:rsid w:val="00452510"/>
    <w:rsid w:val="00452537"/>
    <w:rsid w:val="00452B09"/>
    <w:rsid w:val="00452F83"/>
    <w:rsid w:val="00453EC8"/>
    <w:rsid w:val="00454408"/>
    <w:rsid w:val="004557D2"/>
    <w:rsid w:val="004558B9"/>
    <w:rsid w:val="00455911"/>
    <w:rsid w:val="00455A6E"/>
    <w:rsid w:val="00455BCC"/>
    <w:rsid w:val="00455D0A"/>
    <w:rsid w:val="004569C9"/>
    <w:rsid w:val="00456CAC"/>
    <w:rsid w:val="004572BB"/>
    <w:rsid w:val="004574DD"/>
    <w:rsid w:val="00457C95"/>
    <w:rsid w:val="0046026A"/>
    <w:rsid w:val="0046074E"/>
    <w:rsid w:val="004607B3"/>
    <w:rsid w:val="004609E9"/>
    <w:rsid w:val="0046123E"/>
    <w:rsid w:val="004616A1"/>
    <w:rsid w:val="00461859"/>
    <w:rsid w:val="00461D95"/>
    <w:rsid w:val="004628AB"/>
    <w:rsid w:val="00462CA4"/>
    <w:rsid w:val="004637F4"/>
    <w:rsid w:val="004645B7"/>
    <w:rsid w:val="00464B31"/>
    <w:rsid w:val="00464B5C"/>
    <w:rsid w:val="00464C91"/>
    <w:rsid w:val="0046533E"/>
    <w:rsid w:val="00465564"/>
    <w:rsid w:val="00465B3B"/>
    <w:rsid w:val="0046615D"/>
    <w:rsid w:val="00466582"/>
    <w:rsid w:val="00466779"/>
    <w:rsid w:val="00466A50"/>
    <w:rsid w:val="004679DF"/>
    <w:rsid w:val="004700EF"/>
    <w:rsid w:val="004704D6"/>
    <w:rsid w:val="0047087A"/>
    <w:rsid w:val="00470C23"/>
    <w:rsid w:val="00470D21"/>
    <w:rsid w:val="00470D4B"/>
    <w:rsid w:val="00470E54"/>
    <w:rsid w:val="00471917"/>
    <w:rsid w:val="00471F8C"/>
    <w:rsid w:val="0047260E"/>
    <w:rsid w:val="0047281E"/>
    <w:rsid w:val="004729E6"/>
    <w:rsid w:val="00472D7D"/>
    <w:rsid w:val="0047300A"/>
    <w:rsid w:val="004732D7"/>
    <w:rsid w:val="00473AED"/>
    <w:rsid w:val="00474297"/>
    <w:rsid w:val="00474360"/>
    <w:rsid w:val="0047439A"/>
    <w:rsid w:val="004746BB"/>
    <w:rsid w:val="00474B28"/>
    <w:rsid w:val="00474BB8"/>
    <w:rsid w:val="004764DE"/>
    <w:rsid w:val="004766EF"/>
    <w:rsid w:val="00476D6A"/>
    <w:rsid w:val="00480103"/>
    <w:rsid w:val="00480154"/>
    <w:rsid w:val="004807BD"/>
    <w:rsid w:val="004808C6"/>
    <w:rsid w:val="00482751"/>
    <w:rsid w:val="00482B77"/>
    <w:rsid w:val="00482CEC"/>
    <w:rsid w:val="00482FEC"/>
    <w:rsid w:val="0048335D"/>
    <w:rsid w:val="00483E15"/>
    <w:rsid w:val="00484700"/>
    <w:rsid w:val="00484DA0"/>
    <w:rsid w:val="004852C2"/>
    <w:rsid w:val="00485D27"/>
    <w:rsid w:val="004862FC"/>
    <w:rsid w:val="0048678A"/>
    <w:rsid w:val="004869D2"/>
    <w:rsid w:val="00486FE1"/>
    <w:rsid w:val="00487451"/>
    <w:rsid w:val="004905C4"/>
    <w:rsid w:val="004906A0"/>
    <w:rsid w:val="004906D3"/>
    <w:rsid w:val="00490AC2"/>
    <w:rsid w:val="00490D13"/>
    <w:rsid w:val="004910A8"/>
    <w:rsid w:val="0049225C"/>
    <w:rsid w:val="00492698"/>
    <w:rsid w:val="00492DFC"/>
    <w:rsid w:val="00492EEE"/>
    <w:rsid w:val="00492FA2"/>
    <w:rsid w:val="00493E66"/>
    <w:rsid w:val="00494452"/>
    <w:rsid w:val="004945CF"/>
    <w:rsid w:val="00494775"/>
    <w:rsid w:val="0049548E"/>
    <w:rsid w:val="004954B3"/>
    <w:rsid w:val="00495A31"/>
    <w:rsid w:val="00495CA4"/>
    <w:rsid w:val="00496448"/>
    <w:rsid w:val="0049665F"/>
    <w:rsid w:val="004976A0"/>
    <w:rsid w:val="0049785C"/>
    <w:rsid w:val="00497879"/>
    <w:rsid w:val="00497DDC"/>
    <w:rsid w:val="004A0BEA"/>
    <w:rsid w:val="004A10FE"/>
    <w:rsid w:val="004A1637"/>
    <w:rsid w:val="004A1DE8"/>
    <w:rsid w:val="004A212C"/>
    <w:rsid w:val="004A2157"/>
    <w:rsid w:val="004A2194"/>
    <w:rsid w:val="004A2E49"/>
    <w:rsid w:val="004A30FA"/>
    <w:rsid w:val="004A3198"/>
    <w:rsid w:val="004A3214"/>
    <w:rsid w:val="004A3415"/>
    <w:rsid w:val="004A35F1"/>
    <w:rsid w:val="004A3693"/>
    <w:rsid w:val="004A3BD1"/>
    <w:rsid w:val="004A479D"/>
    <w:rsid w:val="004A4B28"/>
    <w:rsid w:val="004A4B71"/>
    <w:rsid w:val="004A56EF"/>
    <w:rsid w:val="004A5B32"/>
    <w:rsid w:val="004A5BE0"/>
    <w:rsid w:val="004A5D16"/>
    <w:rsid w:val="004A5DB7"/>
    <w:rsid w:val="004A5ECE"/>
    <w:rsid w:val="004A5F36"/>
    <w:rsid w:val="004A61F4"/>
    <w:rsid w:val="004A655A"/>
    <w:rsid w:val="004A7055"/>
    <w:rsid w:val="004A71FC"/>
    <w:rsid w:val="004A740D"/>
    <w:rsid w:val="004A7AF3"/>
    <w:rsid w:val="004A7D66"/>
    <w:rsid w:val="004B0602"/>
    <w:rsid w:val="004B0C39"/>
    <w:rsid w:val="004B15B2"/>
    <w:rsid w:val="004B184A"/>
    <w:rsid w:val="004B1977"/>
    <w:rsid w:val="004B1C83"/>
    <w:rsid w:val="004B212C"/>
    <w:rsid w:val="004B278F"/>
    <w:rsid w:val="004B2997"/>
    <w:rsid w:val="004B3215"/>
    <w:rsid w:val="004B3666"/>
    <w:rsid w:val="004B44A2"/>
    <w:rsid w:val="004B4DC4"/>
    <w:rsid w:val="004B55BF"/>
    <w:rsid w:val="004B6165"/>
    <w:rsid w:val="004B6BA2"/>
    <w:rsid w:val="004B70B0"/>
    <w:rsid w:val="004B73F5"/>
    <w:rsid w:val="004B7459"/>
    <w:rsid w:val="004B751C"/>
    <w:rsid w:val="004B7E02"/>
    <w:rsid w:val="004B7EFB"/>
    <w:rsid w:val="004C01D0"/>
    <w:rsid w:val="004C0C92"/>
    <w:rsid w:val="004C0DB6"/>
    <w:rsid w:val="004C0F3B"/>
    <w:rsid w:val="004C1041"/>
    <w:rsid w:val="004C142C"/>
    <w:rsid w:val="004C14CB"/>
    <w:rsid w:val="004C1AD5"/>
    <w:rsid w:val="004C1D02"/>
    <w:rsid w:val="004C21C7"/>
    <w:rsid w:val="004C2460"/>
    <w:rsid w:val="004C2932"/>
    <w:rsid w:val="004C2D3C"/>
    <w:rsid w:val="004C2D85"/>
    <w:rsid w:val="004C3664"/>
    <w:rsid w:val="004C3687"/>
    <w:rsid w:val="004C3954"/>
    <w:rsid w:val="004C3B16"/>
    <w:rsid w:val="004C3E43"/>
    <w:rsid w:val="004C4054"/>
    <w:rsid w:val="004C41CA"/>
    <w:rsid w:val="004C450E"/>
    <w:rsid w:val="004C45C6"/>
    <w:rsid w:val="004C48EA"/>
    <w:rsid w:val="004C4CB8"/>
    <w:rsid w:val="004C4D46"/>
    <w:rsid w:val="004C4F3F"/>
    <w:rsid w:val="004C50F4"/>
    <w:rsid w:val="004C52EE"/>
    <w:rsid w:val="004C5724"/>
    <w:rsid w:val="004C58EA"/>
    <w:rsid w:val="004C5C50"/>
    <w:rsid w:val="004C5D20"/>
    <w:rsid w:val="004C5EE5"/>
    <w:rsid w:val="004C5EEA"/>
    <w:rsid w:val="004C602B"/>
    <w:rsid w:val="004C621E"/>
    <w:rsid w:val="004C65DD"/>
    <w:rsid w:val="004C6672"/>
    <w:rsid w:val="004C6F22"/>
    <w:rsid w:val="004C71E7"/>
    <w:rsid w:val="004C756D"/>
    <w:rsid w:val="004C7894"/>
    <w:rsid w:val="004C7BD5"/>
    <w:rsid w:val="004D0166"/>
    <w:rsid w:val="004D03A7"/>
    <w:rsid w:val="004D0626"/>
    <w:rsid w:val="004D074E"/>
    <w:rsid w:val="004D07F4"/>
    <w:rsid w:val="004D11A3"/>
    <w:rsid w:val="004D14A0"/>
    <w:rsid w:val="004D22DD"/>
    <w:rsid w:val="004D265C"/>
    <w:rsid w:val="004D2B5D"/>
    <w:rsid w:val="004D2C3C"/>
    <w:rsid w:val="004D3B21"/>
    <w:rsid w:val="004D4378"/>
    <w:rsid w:val="004D43FB"/>
    <w:rsid w:val="004D46B1"/>
    <w:rsid w:val="004D481C"/>
    <w:rsid w:val="004D57AB"/>
    <w:rsid w:val="004D5A07"/>
    <w:rsid w:val="004D62B1"/>
    <w:rsid w:val="004D6340"/>
    <w:rsid w:val="004D678F"/>
    <w:rsid w:val="004D681C"/>
    <w:rsid w:val="004D6AB3"/>
    <w:rsid w:val="004D7862"/>
    <w:rsid w:val="004E04A0"/>
    <w:rsid w:val="004E052E"/>
    <w:rsid w:val="004E069B"/>
    <w:rsid w:val="004E091E"/>
    <w:rsid w:val="004E0936"/>
    <w:rsid w:val="004E1125"/>
    <w:rsid w:val="004E164F"/>
    <w:rsid w:val="004E171E"/>
    <w:rsid w:val="004E1DB7"/>
    <w:rsid w:val="004E1E1F"/>
    <w:rsid w:val="004E2207"/>
    <w:rsid w:val="004E2439"/>
    <w:rsid w:val="004E2D8B"/>
    <w:rsid w:val="004E2DF8"/>
    <w:rsid w:val="004E309A"/>
    <w:rsid w:val="004E3337"/>
    <w:rsid w:val="004E33F2"/>
    <w:rsid w:val="004E35B0"/>
    <w:rsid w:val="004E3833"/>
    <w:rsid w:val="004E389E"/>
    <w:rsid w:val="004E4210"/>
    <w:rsid w:val="004E4522"/>
    <w:rsid w:val="004E492F"/>
    <w:rsid w:val="004E4B4F"/>
    <w:rsid w:val="004E4E17"/>
    <w:rsid w:val="004E4FCC"/>
    <w:rsid w:val="004E50AE"/>
    <w:rsid w:val="004E5351"/>
    <w:rsid w:val="004E5799"/>
    <w:rsid w:val="004E5A47"/>
    <w:rsid w:val="004E5D7E"/>
    <w:rsid w:val="004E634C"/>
    <w:rsid w:val="004E70DB"/>
    <w:rsid w:val="004E7D36"/>
    <w:rsid w:val="004F0297"/>
    <w:rsid w:val="004F110E"/>
    <w:rsid w:val="004F1280"/>
    <w:rsid w:val="004F1BE7"/>
    <w:rsid w:val="004F21EC"/>
    <w:rsid w:val="004F226A"/>
    <w:rsid w:val="004F29D4"/>
    <w:rsid w:val="004F3360"/>
    <w:rsid w:val="004F34E2"/>
    <w:rsid w:val="004F457B"/>
    <w:rsid w:val="004F46AD"/>
    <w:rsid w:val="004F48D8"/>
    <w:rsid w:val="004F56B2"/>
    <w:rsid w:val="004F5CD5"/>
    <w:rsid w:val="004F603F"/>
    <w:rsid w:val="004F65DF"/>
    <w:rsid w:val="004F6872"/>
    <w:rsid w:val="004F6CDF"/>
    <w:rsid w:val="0050003B"/>
    <w:rsid w:val="00500101"/>
    <w:rsid w:val="00500525"/>
    <w:rsid w:val="005005AC"/>
    <w:rsid w:val="005008C7"/>
    <w:rsid w:val="00500C48"/>
    <w:rsid w:val="00501196"/>
    <w:rsid w:val="0050149A"/>
    <w:rsid w:val="00501F96"/>
    <w:rsid w:val="00501FD3"/>
    <w:rsid w:val="00502861"/>
    <w:rsid w:val="00502A97"/>
    <w:rsid w:val="00502CD5"/>
    <w:rsid w:val="005032CE"/>
    <w:rsid w:val="0050341A"/>
    <w:rsid w:val="00503873"/>
    <w:rsid w:val="00503A0A"/>
    <w:rsid w:val="00503D90"/>
    <w:rsid w:val="00504379"/>
    <w:rsid w:val="0050457A"/>
    <w:rsid w:val="005045FA"/>
    <w:rsid w:val="00504E5D"/>
    <w:rsid w:val="00504EC8"/>
    <w:rsid w:val="00506789"/>
    <w:rsid w:val="00506F4E"/>
    <w:rsid w:val="005074B0"/>
    <w:rsid w:val="005075AC"/>
    <w:rsid w:val="005078E8"/>
    <w:rsid w:val="00507B81"/>
    <w:rsid w:val="00507F3D"/>
    <w:rsid w:val="00510630"/>
    <w:rsid w:val="00510AB6"/>
    <w:rsid w:val="00510AC0"/>
    <w:rsid w:val="00510BBC"/>
    <w:rsid w:val="00511A8D"/>
    <w:rsid w:val="00511C4E"/>
    <w:rsid w:val="00512027"/>
    <w:rsid w:val="0051212E"/>
    <w:rsid w:val="00512542"/>
    <w:rsid w:val="00512B23"/>
    <w:rsid w:val="00512B79"/>
    <w:rsid w:val="00512D47"/>
    <w:rsid w:val="005130F0"/>
    <w:rsid w:val="00513200"/>
    <w:rsid w:val="00513710"/>
    <w:rsid w:val="00513DEF"/>
    <w:rsid w:val="005140E1"/>
    <w:rsid w:val="0051422C"/>
    <w:rsid w:val="00514747"/>
    <w:rsid w:val="00514CC1"/>
    <w:rsid w:val="0051525C"/>
    <w:rsid w:val="00515491"/>
    <w:rsid w:val="00515733"/>
    <w:rsid w:val="00515CC1"/>
    <w:rsid w:val="00515CDD"/>
    <w:rsid w:val="005161AE"/>
    <w:rsid w:val="0051621C"/>
    <w:rsid w:val="00517319"/>
    <w:rsid w:val="005174CD"/>
    <w:rsid w:val="005176E6"/>
    <w:rsid w:val="00517EEA"/>
    <w:rsid w:val="005207E4"/>
    <w:rsid w:val="00520ADD"/>
    <w:rsid w:val="00520D1D"/>
    <w:rsid w:val="00522539"/>
    <w:rsid w:val="005233AA"/>
    <w:rsid w:val="00523A1E"/>
    <w:rsid w:val="00523C51"/>
    <w:rsid w:val="00524294"/>
    <w:rsid w:val="005244B1"/>
    <w:rsid w:val="00524E56"/>
    <w:rsid w:val="00525337"/>
    <w:rsid w:val="00526565"/>
    <w:rsid w:val="00526595"/>
    <w:rsid w:val="0052699A"/>
    <w:rsid w:val="00527856"/>
    <w:rsid w:val="00527D01"/>
    <w:rsid w:val="005301C4"/>
    <w:rsid w:val="00530633"/>
    <w:rsid w:val="00530841"/>
    <w:rsid w:val="0053120E"/>
    <w:rsid w:val="0053129B"/>
    <w:rsid w:val="00531368"/>
    <w:rsid w:val="00531917"/>
    <w:rsid w:val="00531DC5"/>
    <w:rsid w:val="00531EC7"/>
    <w:rsid w:val="00531F4C"/>
    <w:rsid w:val="00531FBB"/>
    <w:rsid w:val="005323EE"/>
    <w:rsid w:val="005324D6"/>
    <w:rsid w:val="00532A7E"/>
    <w:rsid w:val="00532C41"/>
    <w:rsid w:val="00532EF7"/>
    <w:rsid w:val="00533661"/>
    <w:rsid w:val="005338B2"/>
    <w:rsid w:val="00535352"/>
    <w:rsid w:val="005357CA"/>
    <w:rsid w:val="00535977"/>
    <w:rsid w:val="00535FDB"/>
    <w:rsid w:val="00536A34"/>
    <w:rsid w:val="00536C2B"/>
    <w:rsid w:val="00536ED3"/>
    <w:rsid w:val="00536F78"/>
    <w:rsid w:val="00537723"/>
    <w:rsid w:val="005400CF"/>
    <w:rsid w:val="005404B7"/>
    <w:rsid w:val="0054068C"/>
    <w:rsid w:val="00540CC3"/>
    <w:rsid w:val="00541211"/>
    <w:rsid w:val="00541970"/>
    <w:rsid w:val="00541CB2"/>
    <w:rsid w:val="005428B7"/>
    <w:rsid w:val="00543CBD"/>
    <w:rsid w:val="00544A12"/>
    <w:rsid w:val="00544BCE"/>
    <w:rsid w:val="005453A0"/>
    <w:rsid w:val="00545A31"/>
    <w:rsid w:val="00545BBF"/>
    <w:rsid w:val="00545D06"/>
    <w:rsid w:val="00546342"/>
    <w:rsid w:val="00546799"/>
    <w:rsid w:val="005467D5"/>
    <w:rsid w:val="00546B23"/>
    <w:rsid w:val="00547244"/>
    <w:rsid w:val="0054724E"/>
    <w:rsid w:val="00547CBC"/>
    <w:rsid w:val="00547F82"/>
    <w:rsid w:val="0055099C"/>
    <w:rsid w:val="00550AB4"/>
    <w:rsid w:val="00553372"/>
    <w:rsid w:val="00553679"/>
    <w:rsid w:val="0055412A"/>
    <w:rsid w:val="00554FD4"/>
    <w:rsid w:val="00555103"/>
    <w:rsid w:val="00555F04"/>
    <w:rsid w:val="00555F43"/>
    <w:rsid w:val="005561C4"/>
    <w:rsid w:val="005565E7"/>
    <w:rsid w:val="00556627"/>
    <w:rsid w:val="00556EF9"/>
    <w:rsid w:val="00560283"/>
    <w:rsid w:val="00560B96"/>
    <w:rsid w:val="00560C8E"/>
    <w:rsid w:val="00560D25"/>
    <w:rsid w:val="00561519"/>
    <w:rsid w:val="00561BA6"/>
    <w:rsid w:val="0056236A"/>
    <w:rsid w:val="00562669"/>
    <w:rsid w:val="005630F4"/>
    <w:rsid w:val="00563315"/>
    <w:rsid w:val="00563ADE"/>
    <w:rsid w:val="00564A6F"/>
    <w:rsid w:val="00564AD1"/>
    <w:rsid w:val="005665F6"/>
    <w:rsid w:val="005669D6"/>
    <w:rsid w:val="00566D06"/>
    <w:rsid w:val="00566DA1"/>
    <w:rsid w:val="00567208"/>
    <w:rsid w:val="005673ED"/>
    <w:rsid w:val="00567658"/>
    <w:rsid w:val="00567EA1"/>
    <w:rsid w:val="00567EB5"/>
    <w:rsid w:val="00567F5A"/>
    <w:rsid w:val="005700BE"/>
    <w:rsid w:val="00570944"/>
    <w:rsid w:val="00570E88"/>
    <w:rsid w:val="00571585"/>
    <w:rsid w:val="00572420"/>
    <w:rsid w:val="00573256"/>
    <w:rsid w:val="00573757"/>
    <w:rsid w:val="00573BCE"/>
    <w:rsid w:val="00573E79"/>
    <w:rsid w:val="00573F5D"/>
    <w:rsid w:val="005741DB"/>
    <w:rsid w:val="00574512"/>
    <w:rsid w:val="00574675"/>
    <w:rsid w:val="00574753"/>
    <w:rsid w:val="00574864"/>
    <w:rsid w:val="00574DBA"/>
    <w:rsid w:val="00574FDB"/>
    <w:rsid w:val="005755B7"/>
    <w:rsid w:val="0057596A"/>
    <w:rsid w:val="00576366"/>
    <w:rsid w:val="005763E7"/>
    <w:rsid w:val="00577CC7"/>
    <w:rsid w:val="005808F2"/>
    <w:rsid w:val="005812EB"/>
    <w:rsid w:val="00582036"/>
    <w:rsid w:val="00582624"/>
    <w:rsid w:val="00582761"/>
    <w:rsid w:val="00582B71"/>
    <w:rsid w:val="00582C4C"/>
    <w:rsid w:val="00582CAE"/>
    <w:rsid w:val="005832DA"/>
    <w:rsid w:val="005833B9"/>
    <w:rsid w:val="005836A2"/>
    <w:rsid w:val="00583D49"/>
    <w:rsid w:val="00583DA9"/>
    <w:rsid w:val="00584047"/>
    <w:rsid w:val="005844EA"/>
    <w:rsid w:val="00584ED8"/>
    <w:rsid w:val="00584FE3"/>
    <w:rsid w:val="0058572C"/>
    <w:rsid w:val="00585973"/>
    <w:rsid w:val="00585EFD"/>
    <w:rsid w:val="005863FD"/>
    <w:rsid w:val="00586812"/>
    <w:rsid w:val="00586F30"/>
    <w:rsid w:val="00587055"/>
    <w:rsid w:val="00587D80"/>
    <w:rsid w:val="0059010E"/>
    <w:rsid w:val="0059056F"/>
    <w:rsid w:val="005907EA"/>
    <w:rsid w:val="00590DA3"/>
    <w:rsid w:val="00590E6D"/>
    <w:rsid w:val="00591FAE"/>
    <w:rsid w:val="005922FD"/>
    <w:rsid w:val="0059250E"/>
    <w:rsid w:val="0059367B"/>
    <w:rsid w:val="00593B4A"/>
    <w:rsid w:val="00593F1D"/>
    <w:rsid w:val="00593F7B"/>
    <w:rsid w:val="005940DD"/>
    <w:rsid w:val="0059434F"/>
    <w:rsid w:val="005943BF"/>
    <w:rsid w:val="00594FCC"/>
    <w:rsid w:val="005962C3"/>
    <w:rsid w:val="00596A35"/>
    <w:rsid w:val="00596AAD"/>
    <w:rsid w:val="00596AB1"/>
    <w:rsid w:val="00596AF6"/>
    <w:rsid w:val="00596C59"/>
    <w:rsid w:val="00597A96"/>
    <w:rsid w:val="005A0483"/>
    <w:rsid w:val="005A07CF"/>
    <w:rsid w:val="005A08E8"/>
    <w:rsid w:val="005A0B33"/>
    <w:rsid w:val="005A0D3F"/>
    <w:rsid w:val="005A17EA"/>
    <w:rsid w:val="005A1A11"/>
    <w:rsid w:val="005A2130"/>
    <w:rsid w:val="005A2288"/>
    <w:rsid w:val="005A2980"/>
    <w:rsid w:val="005A37DE"/>
    <w:rsid w:val="005A3C7C"/>
    <w:rsid w:val="005A4311"/>
    <w:rsid w:val="005A47A4"/>
    <w:rsid w:val="005A5A92"/>
    <w:rsid w:val="005A5ADA"/>
    <w:rsid w:val="005A5E8C"/>
    <w:rsid w:val="005A6097"/>
    <w:rsid w:val="005A61B6"/>
    <w:rsid w:val="005A6A21"/>
    <w:rsid w:val="005A6F11"/>
    <w:rsid w:val="005A7858"/>
    <w:rsid w:val="005A7A2F"/>
    <w:rsid w:val="005A7F88"/>
    <w:rsid w:val="005B063D"/>
    <w:rsid w:val="005B066F"/>
    <w:rsid w:val="005B088D"/>
    <w:rsid w:val="005B0F37"/>
    <w:rsid w:val="005B173F"/>
    <w:rsid w:val="005B1877"/>
    <w:rsid w:val="005B1989"/>
    <w:rsid w:val="005B1B17"/>
    <w:rsid w:val="005B201A"/>
    <w:rsid w:val="005B212B"/>
    <w:rsid w:val="005B2773"/>
    <w:rsid w:val="005B2971"/>
    <w:rsid w:val="005B2DFF"/>
    <w:rsid w:val="005B30F3"/>
    <w:rsid w:val="005B3870"/>
    <w:rsid w:val="005B3B57"/>
    <w:rsid w:val="005B416E"/>
    <w:rsid w:val="005B54A7"/>
    <w:rsid w:val="005B58E7"/>
    <w:rsid w:val="005B5CD8"/>
    <w:rsid w:val="005B5DA1"/>
    <w:rsid w:val="005B6528"/>
    <w:rsid w:val="005B664F"/>
    <w:rsid w:val="005B6684"/>
    <w:rsid w:val="005B6947"/>
    <w:rsid w:val="005B7CC4"/>
    <w:rsid w:val="005C0238"/>
    <w:rsid w:val="005C0BA7"/>
    <w:rsid w:val="005C10BD"/>
    <w:rsid w:val="005C15BA"/>
    <w:rsid w:val="005C1679"/>
    <w:rsid w:val="005C1D7B"/>
    <w:rsid w:val="005C295A"/>
    <w:rsid w:val="005C3962"/>
    <w:rsid w:val="005C49C7"/>
    <w:rsid w:val="005C4CA0"/>
    <w:rsid w:val="005C5509"/>
    <w:rsid w:val="005C5C34"/>
    <w:rsid w:val="005C6308"/>
    <w:rsid w:val="005C6BFC"/>
    <w:rsid w:val="005C71E5"/>
    <w:rsid w:val="005C7BBD"/>
    <w:rsid w:val="005D006F"/>
    <w:rsid w:val="005D0DB8"/>
    <w:rsid w:val="005D1027"/>
    <w:rsid w:val="005D10B2"/>
    <w:rsid w:val="005D112E"/>
    <w:rsid w:val="005D1236"/>
    <w:rsid w:val="005D1542"/>
    <w:rsid w:val="005D166F"/>
    <w:rsid w:val="005D16FD"/>
    <w:rsid w:val="005D1994"/>
    <w:rsid w:val="005D1AD2"/>
    <w:rsid w:val="005D32A1"/>
    <w:rsid w:val="005D3566"/>
    <w:rsid w:val="005D3A12"/>
    <w:rsid w:val="005D3FB9"/>
    <w:rsid w:val="005D3FE8"/>
    <w:rsid w:val="005D4373"/>
    <w:rsid w:val="005D4616"/>
    <w:rsid w:val="005D500D"/>
    <w:rsid w:val="005D6616"/>
    <w:rsid w:val="005D7728"/>
    <w:rsid w:val="005D7EFC"/>
    <w:rsid w:val="005E00AA"/>
    <w:rsid w:val="005E070C"/>
    <w:rsid w:val="005E097E"/>
    <w:rsid w:val="005E0F68"/>
    <w:rsid w:val="005E193D"/>
    <w:rsid w:val="005E1A89"/>
    <w:rsid w:val="005E1B4A"/>
    <w:rsid w:val="005E1BB8"/>
    <w:rsid w:val="005E1F7F"/>
    <w:rsid w:val="005E2F19"/>
    <w:rsid w:val="005E436F"/>
    <w:rsid w:val="005E460B"/>
    <w:rsid w:val="005E48BF"/>
    <w:rsid w:val="005E4C64"/>
    <w:rsid w:val="005E4DA3"/>
    <w:rsid w:val="005E53D9"/>
    <w:rsid w:val="005E6681"/>
    <w:rsid w:val="005E6B72"/>
    <w:rsid w:val="005E7660"/>
    <w:rsid w:val="005E7BB6"/>
    <w:rsid w:val="005E7BF8"/>
    <w:rsid w:val="005E7DA4"/>
    <w:rsid w:val="005F013A"/>
    <w:rsid w:val="005F0D4B"/>
    <w:rsid w:val="005F1553"/>
    <w:rsid w:val="005F1D3F"/>
    <w:rsid w:val="005F23EC"/>
    <w:rsid w:val="005F2632"/>
    <w:rsid w:val="005F2783"/>
    <w:rsid w:val="005F2E58"/>
    <w:rsid w:val="005F37E3"/>
    <w:rsid w:val="005F41C3"/>
    <w:rsid w:val="005F4CF4"/>
    <w:rsid w:val="005F517C"/>
    <w:rsid w:val="005F593E"/>
    <w:rsid w:val="005F59DE"/>
    <w:rsid w:val="005F5C59"/>
    <w:rsid w:val="005F61DB"/>
    <w:rsid w:val="005F6A3A"/>
    <w:rsid w:val="005F6B12"/>
    <w:rsid w:val="005F6B2B"/>
    <w:rsid w:val="005F6CE5"/>
    <w:rsid w:val="005F708E"/>
    <w:rsid w:val="005F71E1"/>
    <w:rsid w:val="005F78F0"/>
    <w:rsid w:val="005F797D"/>
    <w:rsid w:val="005F7C92"/>
    <w:rsid w:val="005F7D0F"/>
    <w:rsid w:val="005F7D8F"/>
    <w:rsid w:val="005F7E06"/>
    <w:rsid w:val="005F7E36"/>
    <w:rsid w:val="005F7FF7"/>
    <w:rsid w:val="0060029F"/>
    <w:rsid w:val="00600AE5"/>
    <w:rsid w:val="00600DDC"/>
    <w:rsid w:val="0060132F"/>
    <w:rsid w:val="00601615"/>
    <w:rsid w:val="00602729"/>
    <w:rsid w:val="006027D7"/>
    <w:rsid w:val="0060375E"/>
    <w:rsid w:val="00603841"/>
    <w:rsid w:val="00603DF3"/>
    <w:rsid w:val="006040EA"/>
    <w:rsid w:val="006044C1"/>
    <w:rsid w:val="00604F8C"/>
    <w:rsid w:val="006051DA"/>
    <w:rsid w:val="006069C0"/>
    <w:rsid w:val="00606E0B"/>
    <w:rsid w:val="0061012F"/>
    <w:rsid w:val="00610F0A"/>
    <w:rsid w:val="006111E2"/>
    <w:rsid w:val="006113C9"/>
    <w:rsid w:val="0061165C"/>
    <w:rsid w:val="00611858"/>
    <w:rsid w:val="00611B33"/>
    <w:rsid w:val="0061252C"/>
    <w:rsid w:val="006132C9"/>
    <w:rsid w:val="0061415A"/>
    <w:rsid w:val="00614361"/>
    <w:rsid w:val="00614597"/>
    <w:rsid w:val="006148B8"/>
    <w:rsid w:val="00614B1E"/>
    <w:rsid w:val="00614BD1"/>
    <w:rsid w:val="00614EC3"/>
    <w:rsid w:val="00616087"/>
    <w:rsid w:val="006161FA"/>
    <w:rsid w:val="00616634"/>
    <w:rsid w:val="00616929"/>
    <w:rsid w:val="006175B2"/>
    <w:rsid w:val="006177B7"/>
    <w:rsid w:val="00617850"/>
    <w:rsid w:val="006203FD"/>
    <w:rsid w:val="006204CF"/>
    <w:rsid w:val="00620A11"/>
    <w:rsid w:val="0062112C"/>
    <w:rsid w:val="00621333"/>
    <w:rsid w:val="00621EF2"/>
    <w:rsid w:val="00622CDE"/>
    <w:rsid w:val="006231CD"/>
    <w:rsid w:val="006235C1"/>
    <w:rsid w:val="00623622"/>
    <w:rsid w:val="0062375D"/>
    <w:rsid w:val="00623B5B"/>
    <w:rsid w:val="00624164"/>
    <w:rsid w:val="006250AC"/>
    <w:rsid w:val="0062517B"/>
    <w:rsid w:val="006252CD"/>
    <w:rsid w:val="00625387"/>
    <w:rsid w:val="006257A5"/>
    <w:rsid w:val="006261E4"/>
    <w:rsid w:val="00626219"/>
    <w:rsid w:val="00626479"/>
    <w:rsid w:val="00626983"/>
    <w:rsid w:val="00626E1C"/>
    <w:rsid w:val="00626F81"/>
    <w:rsid w:val="006276AA"/>
    <w:rsid w:val="00627822"/>
    <w:rsid w:val="00627ACC"/>
    <w:rsid w:val="00627F12"/>
    <w:rsid w:val="00630A09"/>
    <w:rsid w:val="00630A73"/>
    <w:rsid w:val="00630C3B"/>
    <w:rsid w:val="00630F34"/>
    <w:rsid w:val="0063121F"/>
    <w:rsid w:val="006315DB"/>
    <w:rsid w:val="00631653"/>
    <w:rsid w:val="006317CF"/>
    <w:rsid w:val="00631D27"/>
    <w:rsid w:val="00632506"/>
    <w:rsid w:val="0063258C"/>
    <w:rsid w:val="006328D2"/>
    <w:rsid w:val="006329A5"/>
    <w:rsid w:val="00632B88"/>
    <w:rsid w:val="0063312E"/>
    <w:rsid w:val="00633135"/>
    <w:rsid w:val="006332A0"/>
    <w:rsid w:val="006333B1"/>
    <w:rsid w:val="006335AF"/>
    <w:rsid w:val="00633780"/>
    <w:rsid w:val="00633B16"/>
    <w:rsid w:val="00633D06"/>
    <w:rsid w:val="00633F1C"/>
    <w:rsid w:val="00634039"/>
    <w:rsid w:val="00634134"/>
    <w:rsid w:val="0063436F"/>
    <w:rsid w:val="006349E6"/>
    <w:rsid w:val="00634BD2"/>
    <w:rsid w:val="00634DE4"/>
    <w:rsid w:val="00635005"/>
    <w:rsid w:val="00635353"/>
    <w:rsid w:val="00635797"/>
    <w:rsid w:val="0063594C"/>
    <w:rsid w:val="00635FE4"/>
    <w:rsid w:val="006368EF"/>
    <w:rsid w:val="006376BF"/>
    <w:rsid w:val="00637D8A"/>
    <w:rsid w:val="00637D98"/>
    <w:rsid w:val="00637E27"/>
    <w:rsid w:val="00640A4C"/>
    <w:rsid w:val="00640F32"/>
    <w:rsid w:val="00641049"/>
    <w:rsid w:val="00641051"/>
    <w:rsid w:val="00641081"/>
    <w:rsid w:val="00641297"/>
    <w:rsid w:val="00641933"/>
    <w:rsid w:val="00641C5A"/>
    <w:rsid w:val="00643540"/>
    <w:rsid w:val="00644100"/>
    <w:rsid w:val="00644179"/>
    <w:rsid w:val="00644273"/>
    <w:rsid w:val="006443D9"/>
    <w:rsid w:val="00645771"/>
    <w:rsid w:val="00645D71"/>
    <w:rsid w:val="00645E7A"/>
    <w:rsid w:val="00646D3D"/>
    <w:rsid w:val="00647517"/>
    <w:rsid w:val="00647732"/>
    <w:rsid w:val="0064793B"/>
    <w:rsid w:val="006500E0"/>
    <w:rsid w:val="006503AF"/>
    <w:rsid w:val="0065047E"/>
    <w:rsid w:val="006506E2"/>
    <w:rsid w:val="00650902"/>
    <w:rsid w:val="006509DF"/>
    <w:rsid w:val="0065118C"/>
    <w:rsid w:val="006511C4"/>
    <w:rsid w:val="006512E9"/>
    <w:rsid w:val="00651723"/>
    <w:rsid w:val="00651808"/>
    <w:rsid w:val="00651935"/>
    <w:rsid w:val="00651A31"/>
    <w:rsid w:val="00652BA7"/>
    <w:rsid w:val="00652C54"/>
    <w:rsid w:val="00652D64"/>
    <w:rsid w:val="00652F68"/>
    <w:rsid w:val="00653077"/>
    <w:rsid w:val="006536F1"/>
    <w:rsid w:val="00653768"/>
    <w:rsid w:val="006537EC"/>
    <w:rsid w:val="00653ADF"/>
    <w:rsid w:val="00653D99"/>
    <w:rsid w:val="00653DBA"/>
    <w:rsid w:val="00653E18"/>
    <w:rsid w:val="006542C6"/>
    <w:rsid w:val="0065444C"/>
    <w:rsid w:val="00655285"/>
    <w:rsid w:val="00655BE1"/>
    <w:rsid w:val="00655CE7"/>
    <w:rsid w:val="00656891"/>
    <w:rsid w:val="00656A35"/>
    <w:rsid w:val="00656DFA"/>
    <w:rsid w:val="00657238"/>
    <w:rsid w:val="0065734D"/>
    <w:rsid w:val="00657865"/>
    <w:rsid w:val="00657C29"/>
    <w:rsid w:val="00657D31"/>
    <w:rsid w:val="006601A4"/>
    <w:rsid w:val="006603F3"/>
    <w:rsid w:val="006605B6"/>
    <w:rsid w:val="0066151E"/>
    <w:rsid w:val="00661585"/>
    <w:rsid w:val="00661B05"/>
    <w:rsid w:val="00662070"/>
    <w:rsid w:val="006625E5"/>
    <w:rsid w:val="0066264A"/>
    <w:rsid w:val="0066282E"/>
    <w:rsid w:val="00662975"/>
    <w:rsid w:val="006629A3"/>
    <w:rsid w:val="00662DDC"/>
    <w:rsid w:val="006630ED"/>
    <w:rsid w:val="0066361B"/>
    <w:rsid w:val="00663787"/>
    <w:rsid w:val="00663BD1"/>
    <w:rsid w:val="00664200"/>
    <w:rsid w:val="0066436A"/>
    <w:rsid w:val="006644FC"/>
    <w:rsid w:val="00664A27"/>
    <w:rsid w:val="00664CAA"/>
    <w:rsid w:val="006656F3"/>
    <w:rsid w:val="006657AB"/>
    <w:rsid w:val="00665CE0"/>
    <w:rsid w:val="006660B4"/>
    <w:rsid w:val="00666B65"/>
    <w:rsid w:val="00666EB8"/>
    <w:rsid w:val="00670696"/>
    <w:rsid w:val="00670842"/>
    <w:rsid w:val="00670977"/>
    <w:rsid w:val="00670A85"/>
    <w:rsid w:val="00670E7E"/>
    <w:rsid w:val="006714DC"/>
    <w:rsid w:val="00671998"/>
    <w:rsid w:val="00671A5A"/>
    <w:rsid w:val="00672833"/>
    <w:rsid w:val="00672F6C"/>
    <w:rsid w:val="00673832"/>
    <w:rsid w:val="00673844"/>
    <w:rsid w:val="0067390D"/>
    <w:rsid w:val="00673C04"/>
    <w:rsid w:val="00673C91"/>
    <w:rsid w:val="00673D2A"/>
    <w:rsid w:val="006743E8"/>
    <w:rsid w:val="00674B8A"/>
    <w:rsid w:val="00675272"/>
    <w:rsid w:val="00675488"/>
    <w:rsid w:val="00675F73"/>
    <w:rsid w:val="006761DF"/>
    <w:rsid w:val="0067622D"/>
    <w:rsid w:val="006762E3"/>
    <w:rsid w:val="00676B70"/>
    <w:rsid w:val="00676E77"/>
    <w:rsid w:val="006772BD"/>
    <w:rsid w:val="0067756E"/>
    <w:rsid w:val="00677A54"/>
    <w:rsid w:val="00677E61"/>
    <w:rsid w:val="00680536"/>
    <w:rsid w:val="006806CE"/>
    <w:rsid w:val="006810D2"/>
    <w:rsid w:val="00681354"/>
    <w:rsid w:val="00681BF7"/>
    <w:rsid w:val="00681DF7"/>
    <w:rsid w:val="00682186"/>
    <w:rsid w:val="00682297"/>
    <w:rsid w:val="006824AF"/>
    <w:rsid w:val="0068349E"/>
    <w:rsid w:val="00683673"/>
    <w:rsid w:val="00683E4D"/>
    <w:rsid w:val="00684C3A"/>
    <w:rsid w:val="00684C68"/>
    <w:rsid w:val="00684E0B"/>
    <w:rsid w:val="00685655"/>
    <w:rsid w:val="006856BC"/>
    <w:rsid w:val="00686304"/>
    <w:rsid w:val="00686791"/>
    <w:rsid w:val="00686E02"/>
    <w:rsid w:val="00686F60"/>
    <w:rsid w:val="006876B0"/>
    <w:rsid w:val="00687801"/>
    <w:rsid w:val="00687AF8"/>
    <w:rsid w:val="00687C33"/>
    <w:rsid w:val="00687FB8"/>
    <w:rsid w:val="00690677"/>
    <w:rsid w:val="006907FA"/>
    <w:rsid w:val="00690CAA"/>
    <w:rsid w:val="00690CE1"/>
    <w:rsid w:val="0069156E"/>
    <w:rsid w:val="00691EBD"/>
    <w:rsid w:val="006929D4"/>
    <w:rsid w:val="00692D14"/>
    <w:rsid w:val="006935A3"/>
    <w:rsid w:val="00694076"/>
    <w:rsid w:val="006942D5"/>
    <w:rsid w:val="006944D4"/>
    <w:rsid w:val="006949D1"/>
    <w:rsid w:val="00695E6A"/>
    <w:rsid w:val="00696201"/>
    <w:rsid w:val="00696789"/>
    <w:rsid w:val="0069726E"/>
    <w:rsid w:val="00697AA1"/>
    <w:rsid w:val="006A0E69"/>
    <w:rsid w:val="006A189B"/>
    <w:rsid w:val="006A197B"/>
    <w:rsid w:val="006A1982"/>
    <w:rsid w:val="006A19F7"/>
    <w:rsid w:val="006A1D05"/>
    <w:rsid w:val="006A2067"/>
    <w:rsid w:val="006A2288"/>
    <w:rsid w:val="006A2364"/>
    <w:rsid w:val="006A28E3"/>
    <w:rsid w:val="006A37C1"/>
    <w:rsid w:val="006A3AD1"/>
    <w:rsid w:val="006A421B"/>
    <w:rsid w:val="006A49C5"/>
    <w:rsid w:val="006A4C5E"/>
    <w:rsid w:val="006A4DB5"/>
    <w:rsid w:val="006A53CD"/>
    <w:rsid w:val="006A58D0"/>
    <w:rsid w:val="006A5C5B"/>
    <w:rsid w:val="006A5FC8"/>
    <w:rsid w:val="006A648E"/>
    <w:rsid w:val="006A66AF"/>
    <w:rsid w:val="006A68F9"/>
    <w:rsid w:val="006A7333"/>
    <w:rsid w:val="006A74D4"/>
    <w:rsid w:val="006A7DEC"/>
    <w:rsid w:val="006B046C"/>
    <w:rsid w:val="006B05A2"/>
    <w:rsid w:val="006B0DBF"/>
    <w:rsid w:val="006B0E66"/>
    <w:rsid w:val="006B10AC"/>
    <w:rsid w:val="006B13E0"/>
    <w:rsid w:val="006B1CD7"/>
    <w:rsid w:val="006B2619"/>
    <w:rsid w:val="006B2627"/>
    <w:rsid w:val="006B2C2E"/>
    <w:rsid w:val="006B327E"/>
    <w:rsid w:val="006B3700"/>
    <w:rsid w:val="006B382E"/>
    <w:rsid w:val="006B38F1"/>
    <w:rsid w:val="006B3EA1"/>
    <w:rsid w:val="006B43E4"/>
    <w:rsid w:val="006B4C8D"/>
    <w:rsid w:val="006B521D"/>
    <w:rsid w:val="006B52FA"/>
    <w:rsid w:val="006B598A"/>
    <w:rsid w:val="006B5F68"/>
    <w:rsid w:val="006B61BB"/>
    <w:rsid w:val="006B68B2"/>
    <w:rsid w:val="006B698E"/>
    <w:rsid w:val="006B6BC9"/>
    <w:rsid w:val="006B6DF2"/>
    <w:rsid w:val="006B7829"/>
    <w:rsid w:val="006B7989"/>
    <w:rsid w:val="006C0116"/>
    <w:rsid w:val="006C026B"/>
    <w:rsid w:val="006C0A52"/>
    <w:rsid w:val="006C135D"/>
    <w:rsid w:val="006C1611"/>
    <w:rsid w:val="006C1E6E"/>
    <w:rsid w:val="006C1F95"/>
    <w:rsid w:val="006C2314"/>
    <w:rsid w:val="006C242A"/>
    <w:rsid w:val="006C2A4A"/>
    <w:rsid w:val="006C3387"/>
    <w:rsid w:val="006C36B2"/>
    <w:rsid w:val="006C51B5"/>
    <w:rsid w:val="006C5988"/>
    <w:rsid w:val="006C598E"/>
    <w:rsid w:val="006C5E19"/>
    <w:rsid w:val="006C69EA"/>
    <w:rsid w:val="006D07E6"/>
    <w:rsid w:val="006D07F2"/>
    <w:rsid w:val="006D09ED"/>
    <w:rsid w:val="006D0E89"/>
    <w:rsid w:val="006D119E"/>
    <w:rsid w:val="006D19CD"/>
    <w:rsid w:val="006D214F"/>
    <w:rsid w:val="006D2375"/>
    <w:rsid w:val="006D23CF"/>
    <w:rsid w:val="006D264B"/>
    <w:rsid w:val="006D2887"/>
    <w:rsid w:val="006D2991"/>
    <w:rsid w:val="006D29E0"/>
    <w:rsid w:val="006D30F5"/>
    <w:rsid w:val="006D31CA"/>
    <w:rsid w:val="006D31D5"/>
    <w:rsid w:val="006D33ED"/>
    <w:rsid w:val="006D35AE"/>
    <w:rsid w:val="006D3B13"/>
    <w:rsid w:val="006D490B"/>
    <w:rsid w:val="006D4B0B"/>
    <w:rsid w:val="006D4B66"/>
    <w:rsid w:val="006D546C"/>
    <w:rsid w:val="006D575E"/>
    <w:rsid w:val="006D5DAD"/>
    <w:rsid w:val="006D5E49"/>
    <w:rsid w:val="006D6028"/>
    <w:rsid w:val="006D6170"/>
    <w:rsid w:val="006D61AB"/>
    <w:rsid w:val="006D7437"/>
    <w:rsid w:val="006D7732"/>
    <w:rsid w:val="006D7BD0"/>
    <w:rsid w:val="006D7F95"/>
    <w:rsid w:val="006D7FF3"/>
    <w:rsid w:val="006E033C"/>
    <w:rsid w:val="006E035F"/>
    <w:rsid w:val="006E0A67"/>
    <w:rsid w:val="006E1619"/>
    <w:rsid w:val="006E2305"/>
    <w:rsid w:val="006E25A6"/>
    <w:rsid w:val="006E2B7D"/>
    <w:rsid w:val="006E30E1"/>
    <w:rsid w:val="006E38FB"/>
    <w:rsid w:val="006E3D28"/>
    <w:rsid w:val="006E48E2"/>
    <w:rsid w:val="006E49BC"/>
    <w:rsid w:val="006E4C7E"/>
    <w:rsid w:val="006E5955"/>
    <w:rsid w:val="006E5FBD"/>
    <w:rsid w:val="006E62A2"/>
    <w:rsid w:val="006E681F"/>
    <w:rsid w:val="006E6B05"/>
    <w:rsid w:val="006E6C96"/>
    <w:rsid w:val="006E6FB9"/>
    <w:rsid w:val="006E70F5"/>
    <w:rsid w:val="006E7AD6"/>
    <w:rsid w:val="006F001C"/>
    <w:rsid w:val="006F05FC"/>
    <w:rsid w:val="006F08E3"/>
    <w:rsid w:val="006F0F4E"/>
    <w:rsid w:val="006F1527"/>
    <w:rsid w:val="006F1597"/>
    <w:rsid w:val="006F1A38"/>
    <w:rsid w:val="006F1FD6"/>
    <w:rsid w:val="006F2034"/>
    <w:rsid w:val="006F2BA2"/>
    <w:rsid w:val="006F2C54"/>
    <w:rsid w:val="006F2DFD"/>
    <w:rsid w:val="006F2E89"/>
    <w:rsid w:val="006F35D4"/>
    <w:rsid w:val="006F396C"/>
    <w:rsid w:val="006F3BEC"/>
    <w:rsid w:val="006F3E76"/>
    <w:rsid w:val="006F5098"/>
    <w:rsid w:val="006F5689"/>
    <w:rsid w:val="006F5744"/>
    <w:rsid w:val="006F6633"/>
    <w:rsid w:val="006F6709"/>
    <w:rsid w:val="006F6753"/>
    <w:rsid w:val="006F6DC1"/>
    <w:rsid w:val="006F73CB"/>
    <w:rsid w:val="006F7BDC"/>
    <w:rsid w:val="006F7C36"/>
    <w:rsid w:val="006F7D49"/>
    <w:rsid w:val="007001B2"/>
    <w:rsid w:val="00700229"/>
    <w:rsid w:val="00700CB5"/>
    <w:rsid w:val="007019B0"/>
    <w:rsid w:val="00701D27"/>
    <w:rsid w:val="00701EA2"/>
    <w:rsid w:val="00702340"/>
    <w:rsid w:val="00702A1E"/>
    <w:rsid w:val="00702CA6"/>
    <w:rsid w:val="0070379C"/>
    <w:rsid w:val="007037C8"/>
    <w:rsid w:val="00703996"/>
    <w:rsid w:val="00703E99"/>
    <w:rsid w:val="007042A2"/>
    <w:rsid w:val="00704403"/>
    <w:rsid w:val="00704425"/>
    <w:rsid w:val="00704748"/>
    <w:rsid w:val="00704A0F"/>
    <w:rsid w:val="00705568"/>
    <w:rsid w:val="00706627"/>
    <w:rsid w:val="0070682A"/>
    <w:rsid w:val="00706A41"/>
    <w:rsid w:val="00706C78"/>
    <w:rsid w:val="00706D80"/>
    <w:rsid w:val="00706EF3"/>
    <w:rsid w:val="007071DD"/>
    <w:rsid w:val="00710167"/>
    <w:rsid w:val="0071036E"/>
    <w:rsid w:val="00710455"/>
    <w:rsid w:val="007104C8"/>
    <w:rsid w:val="007107AA"/>
    <w:rsid w:val="00710AE9"/>
    <w:rsid w:val="00710E56"/>
    <w:rsid w:val="007110FF"/>
    <w:rsid w:val="007119CE"/>
    <w:rsid w:val="00712BCF"/>
    <w:rsid w:val="00712FFE"/>
    <w:rsid w:val="0071319A"/>
    <w:rsid w:val="007132EF"/>
    <w:rsid w:val="007138A2"/>
    <w:rsid w:val="00714B19"/>
    <w:rsid w:val="00714D3C"/>
    <w:rsid w:val="007157A4"/>
    <w:rsid w:val="007158F1"/>
    <w:rsid w:val="00715CDC"/>
    <w:rsid w:val="00715E18"/>
    <w:rsid w:val="0071617E"/>
    <w:rsid w:val="007168DA"/>
    <w:rsid w:val="00716973"/>
    <w:rsid w:val="00716B6B"/>
    <w:rsid w:val="00716BCE"/>
    <w:rsid w:val="00716D88"/>
    <w:rsid w:val="00716DD0"/>
    <w:rsid w:val="00717009"/>
    <w:rsid w:val="00717089"/>
    <w:rsid w:val="0071756D"/>
    <w:rsid w:val="00717720"/>
    <w:rsid w:val="007179CE"/>
    <w:rsid w:val="007200C4"/>
    <w:rsid w:val="007201C6"/>
    <w:rsid w:val="007214D7"/>
    <w:rsid w:val="007215DD"/>
    <w:rsid w:val="007216F0"/>
    <w:rsid w:val="0072292F"/>
    <w:rsid w:val="00722A50"/>
    <w:rsid w:val="00722CBC"/>
    <w:rsid w:val="007236E4"/>
    <w:rsid w:val="00723DCF"/>
    <w:rsid w:val="00723E4C"/>
    <w:rsid w:val="00724308"/>
    <w:rsid w:val="00724995"/>
    <w:rsid w:val="007256BE"/>
    <w:rsid w:val="007259AB"/>
    <w:rsid w:val="00725BB2"/>
    <w:rsid w:val="00725C8E"/>
    <w:rsid w:val="00725D08"/>
    <w:rsid w:val="0072630A"/>
    <w:rsid w:val="0072646B"/>
    <w:rsid w:val="0072659E"/>
    <w:rsid w:val="00726676"/>
    <w:rsid w:val="0072679F"/>
    <w:rsid w:val="007269EF"/>
    <w:rsid w:val="00726FC7"/>
    <w:rsid w:val="00727681"/>
    <w:rsid w:val="007277D3"/>
    <w:rsid w:val="007277DE"/>
    <w:rsid w:val="00727978"/>
    <w:rsid w:val="00727D74"/>
    <w:rsid w:val="00727E6D"/>
    <w:rsid w:val="007303CA"/>
    <w:rsid w:val="007307AE"/>
    <w:rsid w:val="0073095A"/>
    <w:rsid w:val="00730CDB"/>
    <w:rsid w:val="00731B34"/>
    <w:rsid w:val="00731C06"/>
    <w:rsid w:val="00731FD9"/>
    <w:rsid w:val="0073224B"/>
    <w:rsid w:val="0073245F"/>
    <w:rsid w:val="00732972"/>
    <w:rsid w:val="00732EA3"/>
    <w:rsid w:val="007331FE"/>
    <w:rsid w:val="00733AB7"/>
    <w:rsid w:val="007342F0"/>
    <w:rsid w:val="00734E22"/>
    <w:rsid w:val="00734E45"/>
    <w:rsid w:val="00734FDA"/>
    <w:rsid w:val="0073584D"/>
    <w:rsid w:val="00735F9D"/>
    <w:rsid w:val="0073603A"/>
    <w:rsid w:val="00736EEA"/>
    <w:rsid w:val="00737065"/>
    <w:rsid w:val="00737357"/>
    <w:rsid w:val="00737458"/>
    <w:rsid w:val="007379A3"/>
    <w:rsid w:val="00737A33"/>
    <w:rsid w:val="007409E3"/>
    <w:rsid w:val="00741584"/>
    <w:rsid w:val="00741614"/>
    <w:rsid w:val="0074165A"/>
    <w:rsid w:val="007417E5"/>
    <w:rsid w:val="007422A7"/>
    <w:rsid w:val="0074280A"/>
    <w:rsid w:val="00743930"/>
    <w:rsid w:val="00743EC1"/>
    <w:rsid w:val="0074446F"/>
    <w:rsid w:val="007444C9"/>
    <w:rsid w:val="007446F3"/>
    <w:rsid w:val="0074471D"/>
    <w:rsid w:val="00744924"/>
    <w:rsid w:val="00745148"/>
    <w:rsid w:val="007452ED"/>
    <w:rsid w:val="0074542E"/>
    <w:rsid w:val="007454C3"/>
    <w:rsid w:val="00745938"/>
    <w:rsid w:val="007459F7"/>
    <w:rsid w:val="007461F4"/>
    <w:rsid w:val="007464A2"/>
    <w:rsid w:val="007467BE"/>
    <w:rsid w:val="00746847"/>
    <w:rsid w:val="00746AEB"/>
    <w:rsid w:val="00746BD1"/>
    <w:rsid w:val="00746BF0"/>
    <w:rsid w:val="00747082"/>
    <w:rsid w:val="00747DE5"/>
    <w:rsid w:val="007500B9"/>
    <w:rsid w:val="0075031B"/>
    <w:rsid w:val="0075041A"/>
    <w:rsid w:val="007507C9"/>
    <w:rsid w:val="0075088E"/>
    <w:rsid w:val="00752859"/>
    <w:rsid w:val="00753451"/>
    <w:rsid w:val="00753B56"/>
    <w:rsid w:val="00753CDC"/>
    <w:rsid w:val="00753D4B"/>
    <w:rsid w:val="00753DE8"/>
    <w:rsid w:val="007545D5"/>
    <w:rsid w:val="007547A1"/>
    <w:rsid w:val="00754ACC"/>
    <w:rsid w:val="00755273"/>
    <w:rsid w:val="0075531A"/>
    <w:rsid w:val="0075594B"/>
    <w:rsid w:val="00756673"/>
    <w:rsid w:val="00756F9C"/>
    <w:rsid w:val="00757091"/>
    <w:rsid w:val="007573F1"/>
    <w:rsid w:val="007577F6"/>
    <w:rsid w:val="00757AB8"/>
    <w:rsid w:val="00757CE2"/>
    <w:rsid w:val="007605D2"/>
    <w:rsid w:val="00760903"/>
    <w:rsid w:val="00761490"/>
    <w:rsid w:val="0076149F"/>
    <w:rsid w:val="007615EA"/>
    <w:rsid w:val="00761741"/>
    <w:rsid w:val="00761C97"/>
    <w:rsid w:val="007621A0"/>
    <w:rsid w:val="007622F9"/>
    <w:rsid w:val="007629B0"/>
    <w:rsid w:val="00762A2B"/>
    <w:rsid w:val="00762C6E"/>
    <w:rsid w:val="00762D15"/>
    <w:rsid w:val="00763D26"/>
    <w:rsid w:val="00765022"/>
    <w:rsid w:val="007656D9"/>
    <w:rsid w:val="007657CC"/>
    <w:rsid w:val="00765E98"/>
    <w:rsid w:val="00766B72"/>
    <w:rsid w:val="007677B8"/>
    <w:rsid w:val="00767D63"/>
    <w:rsid w:val="00767D98"/>
    <w:rsid w:val="007707A3"/>
    <w:rsid w:val="007711DF"/>
    <w:rsid w:val="007713CC"/>
    <w:rsid w:val="00771470"/>
    <w:rsid w:val="007716AB"/>
    <w:rsid w:val="007718AA"/>
    <w:rsid w:val="00771BA4"/>
    <w:rsid w:val="00772055"/>
    <w:rsid w:val="00772B4B"/>
    <w:rsid w:val="00772D45"/>
    <w:rsid w:val="0077306D"/>
    <w:rsid w:val="007735AE"/>
    <w:rsid w:val="007739A2"/>
    <w:rsid w:val="00773C62"/>
    <w:rsid w:val="00773FBE"/>
    <w:rsid w:val="007748A5"/>
    <w:rsid w:val="00774FB9"/>
    <w:rsid w:val="007752EA"/>
    <w:rsid w:val="00775452"/>
    <w:rsid w:val="007756CB"/>
    <w:rsid w:val="00777057"/>
    <w:rsid w:val="007770C4"/>
    <w:rsid w:val="00777A80"/>
    <w:rsid w:val="00777F77"/>
    <w:rsid w:val="00780869"/>
    <w:rsid w:val="007809F6"/>
    <w:rsid w:val="00780B32"/>
    <w:rsid w:val="007813EB"/>
    <w:rsid w:val="007817F1"/>
    <w:rsid w:val="00781A7A"/>
    <w:rsid w:val="007824B3"/>
    <w:rsid w:val="00782567"/>
    <w:rsid w:val="007826DC"/>
    <w:rsid w:val="0078278A"/>
    <w:rsid w:val="0078279D"/>
    <w:rsid w:val="00782A0A"/>
    <w:rsid w:val="00782A31"/>
    <w:rsid w:val="00782C57"/>
    <w:rsid w:val="007833DE"/>
    <w:rsid w:val="00783444"/>
    <w:rsid w:val="00784201"/>
    <w:rsid w:val="00784433"/>
    <w:rsid w:val="007844BA"/>
    <w:rsid w:val="007845AB"/>
    <w:rsid w:val="0078482D"/>
    <w:rsid w:val="00784BEC"/>
    <w:rsid w:val="00784D7B"/>
    <w:rsid w:val="007859D2"/>
    <w:rsid w:val="00785AE2"/>
    <w:rsid w:val="0078620E"/>
    <w:rsid w:val="0078658E"/>
    <w:rsid w:val="0078668F"/>
    <w:rsid w:val="00786971"/>
    <w:rsid w:val="00786D81"/>
    <w:rsid w:val="00787646"/>
    <w:rsid w:val="007900A5"/>
    <w:rsid w:val="007902A2"/>
    <w:rsid w:val="00790818"/>
    <w:rsid w:val="007909DF"/>
    <w:rsid w:val="00790CAE"/>
    <w:rsid w:val="007915CD"/>
    <w:rsid w:val="007919A2"/>
    <w:rsid w:val="00791EC7"/>
    <w:rsid w:val="007923E5"/>
    <w:rsid w:val="00792DE9"/>
    <w:rsid w:val="007933C5"/>
    <w:rsid w:val="00793A63"/>
    <w:rsid w:val="00793AFA"/>
    <w:rsid w:val="00793B4D"/>
    <w:rsid w:val="00793CEF"/>
    <w:rsid w:val="00794185"/>
    <w:rsid w:val="007945CF"/>
    <w:rsid w:val="00795252"/>
    <w:rsid w:val="00796135"/>
    <w:rsid w:val="007962F5"/>
    <w:rsid w:val="007965AE"/>
    <w:rsid w:val="00796B27"/>
    <w:rsid w:val="00797EAD"/>
    <w:rsid w:val="00797F3A"/>
    <w:rsid w:val="007A1407"/>
    <w:rsid w:val="007A14E8"/>
    <w:rsid w:val="007A20FA"/>
    <w:rsid w:val="007A3BDD"/>
    <w:rsid w:val="007A44E6"/>
    <w:rsid w:val="007A48ED"/>
    <w:rsid w:val="007A56CB"/>
    <w:rsid w:val="007A59A8"/>
    <w:rsid w:val="007A60A7"/>
    <w:rsid w:val="007A6374"/>
    <w:rsid w:val="007A63EB"/>
    <w:rsid w:val="007A6833"/>
    <w:rsid w:val="007A690E"/>
    <w:rsid w:val="007A736C"/>
    <w:rsid w:val="007A7ACD"/>
    <w:rsid w:val="007A7E43"/>
    <w:rsid w:val="007B0B3C"/>
    <w:rsid w:val="007B1395"/>
    <w:rsid w:val="007B14C6"/>
    <w:rsid w:val="007B14D4"/>
    <w:rsid w:val="007B1CB6"/>
    <w:rsid w:val="007B1CE3"/>
    <w:rsid w:val="007B1D1B"/>
    <w:rsid w:val="007B2F13"/>
    <w:rsid w:val="007B30DC"/>
    <w:rsid w:val="007B3946"/>
    <w:rsid w:val="007B3FF9"/>
    <w:rsid w:val="007B42DD"/>
    <w:rsid w:val="007B46EB"/>
    <w:rsid w:val="007B479B"/>
    <w:rsid w:val="007B4E2D"/>
    <w:rsid w:val="007B4EF8"/>
    <w:rsid w:val="007B5DA9"/>
    <w:rsid w:val="007B5EE4"/>
    <w:rsid w:val="007B60AC"/>
    <w:rsid w:val="007B644B"/>
    <w:rsid w:val="007B6A1D"/>
    <w:rsid w:val="007B70B6"/>
    <w:rsid w:val="007B7451"/>
    <w:rsid w:val="007B7690"/>
    <w:rsid w:val="007B76F0"/>
    <w:rsid w:val="007C01F3"/>
    <w:rsid w:val="007C048F"/>
    <w:rsid w:val="007C05E6"/>
    <w:rsid w:val="007C0672"/>
    <w:rsid w:val="007C0754"/>
    <w:rsid w:val="007C1D2C"/>
    <w:rsid w:val="007C2215"/>
    <w:rsid w:val="007C2374"/>
    <w:rsid w:val="007C24D2"/>
    <w:rsid w:val="007C32B9"/>
    <w:rsid w:val="007C3608"/>
    <w:rsid w:val="007C3C3C"/>
    <w:rsid w:val="007C4C9C"/>
    <w:rsid w:val="007C508F"/>
    <w:rsid w:val="007C5213"/>
    <w:rsid w:val="007C5BBC"/>
    <w:rsid w:val="007C5C2C"/>
    <w:rsid w:val="007C5C79"/>
    <w:rsid w:val="007C779A"/>
    <w:rsid w:val="007D0165"/>
    <w:rsid w:val="007D02E5"/>
    <w:rsid w:val="007D1189"/>
    <w:rsid w:val="007D23EE"/>
    <w:rsid w:val="007D26F0"/>
    <w:rsid w:val="007D292E"/>
    <w:rsid w:val="007D2E61"/>
    <w:rsid w:val="007D3BEA"/>
    <w:rsid w:val="007D3EB4"/>
    <w:rsid w:val="007D4EDD"/>
    <w:rsid w:val="007D4F66"/>
    <w:rsid w:val="007D596E"/>
    <w:rsid w:val="007D5F01"/>
    <w:rsid w:val="007D63D1"/>
    <w:rsid w:val="007D660F"/>
    <w:rsid w:val="007D6636"/>
    <w:rsid w:val="007D66EB"/>
    <w:rsid w:val="007D691F"/>
    <w:rsid w:val="007D6E2E"/>
    <w:rsid w:val="007D7481"/>
    <w:rsid w:val="007D758C"/>
    <w:rsid w:val="007D77E9"/>
    <w:rsid w:val="007E0899"/>
    <w:rsid w:val="007E09E1"/>
    <w:rsid w:val="007E0C11"/>
    <w:rsid w:val="007E10DE"/>
    <w:rsid w:val="007E1125"/>
    <w:rsid w:val="007E1609"/>
    <w:rsid w:val="007E1B52"/>
    <w:rsid w:val="007E1D30"/>
    <w:rsid w:val="007E21EC"/>
    <w:rsid w:val="007E2639"/>
    <w:rsid w:val="007E2D0A"/>
    <w:rsid w:val="007E2DAF"/>
    <w:rsid w:val="007E3469"/>
    <w:rsid w:val="007E3553"/>
    <w:rsid w:val="007E3BF0"/>
    <w:rsid w:val="007E3C18"/>
    <w:rsid w:val="007E3F2E"/>
    <w:rsid w:val="007E422C"/>
    <w:rsid w:val="007E444E"/>
    <w:rsid w:val="007E4A46"/>
    <w:rsid w:val="007E5102"/>
    <w:rsid w:val="007E5163"/>
    <w:rsid w:val="007E54FF"/>
    <w:rsid w:val="007E59D6"/>
    <w:rsid w:val="007E5A6E"/>
    <w:rsid w:val="007E5B84"/>
    <w:rsid w:val="007E687B"/>
    <w:rsid w:val="007E6A0F"/>
    <w:rsid w:val="007E6D37"/>
    <w:rsid w:val="007E73AB"/>
    <w:rsid w:val="007E76A3"/>
    <w:rsid w:val="007E7876"/>
    <w:rsid w:val="007E7944"/>
    <w:rsid w:val="007E7FAA"/>
    <w:rsid w:val="007F0676"/>
    <w:rsid w:val="007F0770"/>
    <w:rsid w:val="007F195E"/>
    <w:rsid w:val="007F24B7"/>
    <w:rsid w:val="007F271E"/>
    <w:rsid w:val="007F28B8"/>
    <w:rsid w:val="007F2AE4"/>
    <w:rsid w:val="007F316E"/>
    <w:rsid w:val="007F3279"/>
    <w:rsid w:val="007F3CF8"/>
    <w:rsid w:val="007F40BB"/>
    <w:rsid w:val="007F488E"/>
    <w:rsid w:val="007F685F"/>
    <w:rsid w:val="007F6DBA"/>
    <w:rsid w:val="007F6EC9"/>
    <w:rsid w:val="007F72D5"/>
    <w:rsid w:val="007F750C"/>
    <w:rsid w:val="007F7942"/>
    <w:rsid w:val="007F7AE9"/>
    <w:rsid w:val="007F7D2F"/>
    <w:rsid w:val="00800584"/>
    <w:rsid w:val="008005B2"/>
    <w:rsid w:val="0080075D"/>
    <w:rsid w:val="00800ADA"/>
    <w:rsid w:val="008017F6"/>
    <w:rsid w:val="00801B82"/>
    <w:rsid w:val="008022F1"/>
    <w:rsid w:val="00802533"/>
    <w:rsid w:val="00802BFF"/>
    <w:rsid w:val="00802CF1"/>
    <w:rsid w:val="00802E87"/>
    <w:rsid w:val="00802ED0"/>
    <w:rsid w:val="00803004"/>
    <w:rsid w:val="008036C3"/>
    <w:rsid w:val="00803996"/>
    <w:rsid w:val="008044E5"/>
    <w:rsid w:val="008049E2"/>
    <w:rsid w:val="00804B48"/>
    <w:rsid w:val="00804BCE"/>
    <w:rsid w:val="00804DE5"/>
    <w:rsid w:val="00805AF7"/>
    <w:rsid w:val="00806298"/>
    <w:rsid w:val="00806C29"/>
    <w:rsid w:val="00806E0E"/>
    <w:rsid w:val="00806E23"/>
    <w:rsid w:val="0080726B"/>
    <w:rsid w:val="0080761F"/>
    <w:rsid w:val="0081015F"/>
    <w:rsid w:val="008103DC"/>
    <w:rsid w:val="0081050E"/>
    <w:rsid w:val="00811249"/>
    <w:rsid w:val="008116BF"/>
    <w:rsid w:val="00811830"/>
    <w:rsid w:val="00811D1F"/>
    <w:rsid w:val="00811E24"/>
    <w:rsid w:val="008124B7"/>
    <w:rsid w:val="008127C3"/>
    <w:rsid w:val="00812CF6"/>
    <w:rsid w:val="008131A6"/>
    <w:rsid w:val="0081325A"/>
    <w:rsid w:val="00813406"/>
    <w:rsid w:val="00813BC3"/>
    <w:rsid w:val="0081407E"/>
    <w:rsid w:val="008141D5"/>
    <w:rsid w:val="00814747"/>
    <w:rsid w:val="0081479C"/>
    <w:rsid w:val="008147B5"/>
    <w:rsid w:val="0081498D"/>
    <w:rsid w:val="00815180"/>
    <w:rsid w:val="008154E0"/>
    <w:rsid w:val="00815858"/>
    <w:rsid w:val="008159B7"/>
    <w:rsid w:val="00815BE5"/>
    <w:rsid w:val="00815C1C"/>
    <w:rsid w:val="00815D2C"/>
    <w:rsid w:val="00815ED8"/>
    <w:rsid w:val="008163BB"/>
    <w:rsid w:val="008163FC"/>
    <w:rsid w:val="0081694D"/>
    <w:rsid w:val="00816BDC"/>
    <w:rsid w:val="008170BA"/>
    <w:rsid w:val="0081735E"/>
    <w:rsid w:val="00817366"/>
    <w:rsid w:val="00817D77"/>
    <w:rsid w:val="00817DC8"/>
    <w:rsid w:val="00817DE6"/>
    <w:rsid w:val="00820033"/>
    <w:rsid w:val="0082010B"/>
    <w:rsid w:val="00821547"/>
    <w:rsid w:val="008217A0"/>
    <w:rsid w:val="00821A51"/>
    <w:rsid w:val="00821B68"/>
    <w:rsid w:val="00822583"/>
    <w:rsid w:val="008229BE"/>
    <w:rsid w:val="008233ED"/>
    <w:rsid w:val="00823424"/>
    <w:rsid w:val="00823CF1"/>
    <w:rsid w:val="0082412B"/>
    <w:rsid w:val="00824898"/>
    <w:rsid w:val="008249BF"/>
    <w:rsid w:val="00824D06"/>
    <w:rsid w:val="00824FB1"/>
    <w:rsid w:val="00825148"/>
    <w:rsid w:val="00825258"/>
    <w:rsid w:val="0082536D"/>
    <w:rsid w:val="008257C9"/>
    <w:rsid w:val="0082658F"/>
    <w:rsid w:val="00827485"/>
    <w:rsid w:val="00827702"/>
    <w:rsid w:val="00827D66"/>
    <w:rsid w:val="00830323"/>
    <w:rsid w:val="00830A2A"/>
    <w:rsid w:val="008312AA"/>
    <w:rsid w:val="00831821"/>
    <w:rsid w:val="0083184E"/>
    <w:rsid w:val="00832314"/>
    <w:rsid w:val="008324FA"/>
    <w:rsid w:val="00833ADF"/>
    <w:rsid w:val="00834600"/>
    <w:rsid w:val="008348E2"/>
    <w:rsid w:val="00834A62"/>
    <w:rsid w:val="00834DE4"/>
    <w:rsid w:val="008357A1"/>
    <w:rsid w:val="00835D03"/>
    <w:rsid w:val="008360DC"/>
    <w:rsid w:val="008361BE"/>
    <w:rsid w:val="008365E4"/>
    <w:rsid w:val="00837F21"/>
    <w:rsid w:val="00837F35"/>
    <w:rsid w:val="00840536"/>
    <w:rsid w:val="00840806"/>
    <w:rsid w:val="00840967"/>
    <w:rsid w:val="008409A3"/>
    <w:rsid w:val="00841C81"/>
    <w:rsid w:val="00841D0F"/>
    <w:rsid w:val="00842044"/>
    <w:rsid w:val="0084290A"/>
    <w:rsid w:val="00842E55"/>
    <w:rsid w:val="0084310D"/>
    <w:rsid w:val="0084347C"/>
    <w:rsid w:val="00843B32"/>
    <w:rsid w:val="00843C6F"/>
    <w:rsid w:val="00844409"/>
    <w:rsid w:val="00844D19"/>
    <w:rsid w:val="00844E51"/>
    <w:rsid w:val="008453EE"/>
    <w:rsid w:val="00845DA1"/>
    <w:rsid w:val="00845E8C"/>
    <w:rsid w:val="00846007"/>
    <w:rsid w:val="00846A7C"/>
    <w:rsid w:val="008472F1"/>
    <w:rsid w:val="0084796F"/>
    <w:rsid w:val="00847CC2"/>
    <w:rsid w:val="00847FA2"/>
    <w:rsid w:val="008500E8"/>
    <w:rsid w:val="00850C86"/>
    <w:rsid w:val="00850C96"/>
    <w:rsid w:val="00850CA8"/>
    <w:rsid w:val="00850F29"/>
    <w:rsid w:val="0085108A"/>
    <w:rsid w:val="008510AB"/>
    <w:rsid w:val="00851453"/>
    <w:rsid w:val="00851961"/>
    <w:rsid w:val="00851CCE"/>
    <w:rsid w:val="008529EF"/>
    <w:rsid w:val="00852D58"/>
    <w:rsid w:val="008535D8"/>
    <w:rsid w:val="008538D3"/>
    <w:rsid w:val="00853EF1"/>
    <w:rsid w:val="0085407E"/>
    <w:rsid w:val="008541CF"/>
    <w:rsid w:val="00854ED5"/>
    <w:rsid w:val="0085527E"/>
    <w:rsid w:val="00855A74"/>
    <w:rsid w:val="0085601D"/>
    <w:rsid w:val="00856973"/>
    <w:rsid w:val="00856D1F"/>
    <w:rsid w:val="00856DBD"/>
    <w:rsid w:val="00856F54"/>
    <w:rsid w:val="008574D8"/>
    <w:rsid w:val="00857CDF"/>
    <w:rsid w:val="00860827"/>
    <w:rsid w:val="0086108A"/>
    <w:rsid w:val="008612A4"/>
    <w:rsid w:val="008615BE"/>
    <w:rsid w:val="00861CFF"/>
    <w:rsid w:val="0086213F"/>
    <w:rsid w:val="0086215E"/>
    <w:rsid w:val="0086264D"/>
    <w:rsid w:val="00862CF7"/>
    <w:rsid w:val="008643F3"/>
    <w:rsid w:val="00864580"/>
    <w:rsid w:val="0086497E"/>
    <w:rsid w:val="00864A0D"/>
    <w:rsid w:val="00864D94"/>
    <w:rsid w:val="0086508F"/>
    <w:rsid w:val="0086544B"/>
    <w:rsid w:val="00865A60"/>
    <w:rsid w:val="008666DE"/>
    <w:rsid w:val="00866920"/>
    <w:rsid w:val="00866D6C"/>
    <w:rsid w:val="008679DA"/>
    <w:rsid w:val="00867AB6"/>
    <w:rsid w:val="008701B2"/>
    <w:rsid w:val="00870268"/>
    <w:rsid w:val="008706BF"/>
    <w:rsid w:val="00870B08"/>
    <w:rsid w:val="00871380"/>
    <w:rsid w:val="00871539"/>
    <w:rsid w:val="0087159D"/>
    <w:rsid w:val="008718A1"/>
    <w:rsid w:val="008718DD"/>
    <w:rsid w:val="00871D2C"/>
    <w:rsid w:val="00871E9B"/>
    <w:rsid w:val="008723BF"/>
    <w:rsid w:val="00872739"/>
    <w:rsid w:val="008727D8"/>
    <w:rsid w:val="008729FF"/>
    <w:rsid w:val="008734A8"/>
    <w:rsid w:val="008736C3"/>
    <w:rsid w:val="00873791"/>
    <w:rsid w:val="008742CA"/>
    <w:rsid w:val="00874EF1"/>
    <w:rsid w:val="00874FEA"/>
    <w:rsid w:val="0087503D"/>
    <w:rsid w:val="00875193"/>
    <w:rsid w:val="0087541C"/>
    <w:rsid w:val="008754B5"/>
    <w:rsid w:val="00875DCF"/>
    <w:rsid w:val="00876C00"/>
    <w:rsid w:val="00877467"/>
    <w:rsid w:val="00877866"/>
    <w:rsid w:val="00880015"/>
    <w:rsid w:val="00880B43"/>
    <w:rsid w:val="00881309"/>
    <w:rsid w:val="00881AC7"/>
    <w:rsid w:val="00882487"/>
    <w:rsid w:val="00882CAF"/>
    <w:rsid w:val="008831C6"/>
    <w:rsid w:val="00883967"/>
    <w:rsid w:val="008841D3"/>
    <w:rsid w:val="00884532"/>
    <w:rsid w:val="0088516C"/>
    <w:rsid w:val="0088535E"/>
    <w:rsid w:val="00885D85"/>
    <w:rsid w:val="0088636C"/>
    <w:rsid w:val="008865DC"/>
    <w:rsid w:val="00886729"/>
    <w:rsid w:val="008869DA"/>
    <w:rsid w:val="00886C5B"/>
    <w:rsid w:val="0088700B"/>
    <w:rsid w:val="008873EF"/>
    <w:rsid w:val="00887575"/>
    <w:rsid w:val="0088760F"/>
    <w:rsid w:val="008878A3"/>
    <w:rsid w:val="00887A0B"/>
    <w:rsid w:val="008907EE"/>
    <w:rsid w:val="00890C51"/>
    <w:rsid w:val="008911E1"/>
    <w:rsid w:val="008914B2"/>
    <w:rsid w:val="00891691"/>
    <w:rsid w:val="00891704"/>
    <w:rsid w:val="0089194E"/>
    <w:rsid w:val="00891C1D"/>
    <w:rsid w:val="008920F5"/>
    <w:rsid w:val="008925EA"/>
    <w:rsid w:val="00892832"/>
    <w:rsid w:val="00892B33"/>
    <w:rsid w:val="00893CF5"/>
    <w:rsid w:val="00893DCC"/>
    <w:rsid w:val="0089415A"/>
    <w:rsid w:val="0089470E"/>
    <w:rsid w:val="00895833"/>
    <w:rsid w:val="00895BF5"/>
    <w:rsid w:val="00895C27"/>
    <w:rsid w:val="00896098"/>
    <w:rsid w:val="00896217"/>
    <w:rsid w:val="00896622"/>
    <w:rsid w:val="00896FC7"/>
    <w:rsid w:val="00897330"/>
    <w:rsid w:val="00897941"/>
    <w:rsid w:val="00897E9A"/>
    <w:rsid w:val="00897F3A"/>
    <w:rsid w:val="008A04E7"/>
    <w:rsid w:val="008A0649"/>
    <w:rsid w:val="008A12B3"/>
    <w:rsid w:val="008A13EF"/>
    <w:rsid w:val="008A1720"/>
    <w:rsid w:val="008A1A2F"/>
    <w:rsid w:val="008A1E13"/>
    <w:rsid w:val="008A2BD0"/>
    <w:rsid w:val="008A32CC"/>
    <w:rsid w:val="008A32E1"/>
    <w:rsid w:val="008A3E60"/>
    <w:rsid w:val="008A4CB9"/>
    <w:rsid w:val="008A4DA8"/>
    <w:rsid w:val="008A522E"/>
    <w:rsid w:val="008A536F"/>
    <w:rsid w:val="008A57B8"/>
    <w:rsid w:val="008A5931"/>
    <w:rsid w:val="008A5AD3"/>
    <w:rsid w:val="008A6802"/>
    <w:rsid w:val="008A6D15"/>
    <w:rsid w:val="008A7239"/>
    <w:rsid w:val="008A72C9"/>
    <w:rsid w:val="008A74F0"/>
    <w:rsid w:val="008A7F66"/>
    <w:rsid w:val="008B01B2"/>
    <w:rsid w:val="008B074D"/>
    <w:rsid w:val="008B0870"/>
    <w:rsid w:val="008B101D"/>
    <w:rsid w:val="008B15E5"/>
    <w:rsid w:val="008B19EA"/>
    <w:rsid w:val="008B1BB9"/>
    <w:rsid w:val="008B1CD3"/>
    <w:rsid w:val="008B20E1"/>
    <w:rsid w:val="008B22D4"/>
    <w:rsid w:val="008B2421"/>
    <w:rsid w:val="008B243D"/>
    <w:rsid w:val="008B2F97"/>
    <w:rsid w:val="008B3056"/>
    <w:rsid w:val="008B36C7"/>
    <w:rsid w:val="008B3801"/>
    <w:rsid w:val="008B3AC5"/>
    <w:rsid w:val="008B475B"/>
    <w:rsid w:val="008B4CA9"/>
    <w:rsid w:val="008B4F38"/>
    <w:rsid w:val="008B4FA6"/>
    <w:rsid w:val="008B514C"/>
    <w:rsid w:val="008B5408"/>
    <w:rsid w:val="008B60DE"/>
    <w:rsid w:val="008B63B7"/>
    <w:rsid w:val="008B6544"/>
    <w:rsid w:val="008B65A3"/>
    <w:rsid w:val="008B7851"/>
    <w:rsid w:val="008C053E"/>
    <w:rsid w:val="008C0900"/>
    <w:rsid w:val="008C1250"/>
    <w:rsid w:val="008C15F7"/>
    <w:rsid w:val="008C1A87"/>
    <w:rsid w:val="008C1F64"/>
    <w:rsid w:val="008C239D"/>
    <w:rsid w:val="008C2BAB"/>
    <w:rsid w:val="008C3E3C"/>
    <w:rsid w:val="008C40FB"/>
    <w:rsid w:val="008C4565"/>
    <w:rsid w:val="008C4F1E"/>
    <w:rsid w:val="008C531B"/>
    <w:rsid w:val="008C5AC7"/>
    <w:rsid w:val="008C5AE9"/>
    <w:rsid w:val="008C5EDF"/>
    <w:rsid w:val="008C6169"/>
    <w:rsid w:val="008C6558"/>
    <w:rsid w:val="008C6800"/>
    <w:rsid w:val="008C6C0A"/>
    <w:rsid w:val="008C74EA"/>
    <w:rsid w:val="008C7644"/>
    <w:rsid w:val="008C76FA"/>
    <w:rsid w:val="008C7B79"/>
    <w:rsid w:val="008C7CA3"/>
    <w:rsid w:val="008D0B5D"/>
    <w:rsid w:val="008D0B6C"/>
    <w:rsid w:val="008D289C"/>
    <w:rsid w:val="008D2C5E"/>
    <w:rsid w:val="008D2DC6"/>
    <w:rsid w:val="008D2E2E"/>
    <w:rsid w:val="008D2F41"/>
    <w:rsid w:val="008D44EC"/>
    <w:rsid w:val="008D4A1D"/>
    <w:rsid w:val="008D5029"/>
    <w:rsid w:val="008D548F"/>
    <w:rsid w:val="008D5993"/>
    <w:rsid w:val="008D620D"/>
    <w:rsid w:val="008D6695"/>
    <w:rsid w:val="008D7958"/>
    <w:rsid w:val="008E008B"/>
    <w:rsid w:val="008E04EB"/>
    <w:rsid w:val="008E060B"/>
    <w:rsid w:val="008E0961"/>
    <w:rsid w:val="008E0DAD"/>
    <w:rsid w:val="008E1E45"/>
    <w:rsid w:val="008E21F4"/>
    <w:rsid w:val="008E32BE"/>
    <w:rsid w:val="008E479A"/>
    <w:rsid w:val="008E49FC"/>
    <w:rsid w:val="008E4B5D"/>
    <w:rsid w:val="008E4FA6"/>
    <w:rsid w:val="008E58F8"/>
    <w:rsid w:val="008E7DBF"/>
    <w:rsid w:val="008E7F88"/>
    <w:rsid w:val="008F104F"/>
    <w:rsid w:val="008F1667"/>
    <w:rsid w:val="008F1A7C"/>
    <w:rsid w:val="008F1B9B"/>
    <w:rsid w:val="008F246F"/>
    <w:rsid w:val="008F2AF6"/>
    <w:rsid w:val="008F33AA"/>
    <w:rsid w:val="008F35D4"/>
    <w:rsid w:val="008F3734"/>
    <w:rsid w:val="008F39A5"/>
    <w:rsid w:val="008F3B2F"/>
    <w:rsid w:val="008F3DAB"/>
    <w:rsid w:val="008F4B84"/>
    <w:rsid w:val="008F4F69"/>
    <w:rsid w:val="008F52EE"/>
    <w:rsid w:val="008F54D9"/>
    <w:rsid w:val="008F5776"/>
    <w:rsid w:val="008F5C2F"/>
    <w:rsid w:val="008F61E1"/>
    <w:rsid w:val="008F6D4D"/>
    <w:rsid w:val="008F754A"/>
    <w:rsid w:val="008F76D8"/>
    <w:rsid w:val="008F7814"/>
    <w:rsid w:val="008F7F31"/>
    <w:rsid w:val="009001EF"/>
    <w:rsid w:val="00900334"/>
    <w:rsid w:val="009004D9"/>
    <w:rsid w:val="00900F72"/>
    <w:rsid w:val="00901093"/>
    <w:rsid w:val="009013A5"/>
    <w:rsid w:val="009015C3"/>
    <w:rsid w:val="00901FDE"/>
    <w:rsid w:val="00902292"/>
    <w:rsid w:val="009027FF"/>
    <w:rsid w:val="00902D2F"/>
    <w:rsid w:val="0090343F"/>
    <w:rsid w:val="00903B07"/>
    <w:rsid w:val="00903D6D"/>
    <w:rsid w:val="00903EB4"/>
    <w:rsid w:val="009046DA"/>
    <w:rsid w:val="00904D0D"/>
    <w:rsid w:val="00904EC7"/>
    <w:rsid w:val="009050C4"/>
    <w:rsid w:val="00905175"/>
    <w:rsid w:val="0090533A"/>
    <w:rsid w:val="0090571A"/>
    <w:rsid w:val="00905FF2"/>
    <w:rsid w:val="00906014"/>
    <w:rsid w:val="009060EE"/>
    <w:rsid w:val="00906433"/>
    <w:rsid w:val="00906958"/>
    <w:rsid w:val="009079C4"/>
    <w:rsid w:val="009102A2"/>
    <w:rsid w:val="00910387"/>
    <w:rsid w:val="009108C4"/>
    <w:rsid w:val="00910D68"/>
    <w:rsid w:val="00910DA0"/>
    <w:rsid w:val="00910EB8"/>
    <w:rsid w:val="009124FD"/>
    <w:rsid w:val="0091263F"/>
    <w:rsid w:val="00912730"/>
    <w:rsid w:val="00912CB8"/>
    <w:rsid w:val="00912DC5"/>
    <w:rsid w:val="009134D2"/>
    <w:rsid w:val="0091376B"/>
    <w:rsid w:val="00913D08"/>
    <w:rsid w:val="00913F45"/>
    <w:rsid w:val="009147D1"/>
    <w:rsid w:val="0091481A"/>
    <w:rsid w:val="00914932"/>
    <w:rsid w:val="00915389"/>
    <w:rsid w:val="009153EB"/>
    <w:rsid w:val="00915484"/>
    <w:rsid w:val="00915CE4"/>
    <w:rsid w:val="00915FDC"/>
    <w:rsid w:val="00916481"/>
    <w:rsid w:val="00916A51"/>
    <w:rsid w:val="00916B83"/>
    <w:rsid w:val="00916F18"/>
    <w:rsid w:val="009170DD"/>
    <w:rsid w:val="00917420"/>
    <w:rsid w:val="00917814"/>
    <w:rsid w:val="009179FB"/>
    <w:rsid w:val="00917A6C"/>
    <w:rsid w:val="0092158C"/>
    <w:rsid w:val="009215E1"/>
    <w:rsid w:val="00921A6F"/>
    <w:rsid w:val="00921C87"/>
    <w:rsid w:val="009221FF"/>
    <w:rsid w:val="0092269C"/>
    <w:rsid w:val="009228B4"/>
    <w:rsid w:val="009229F0"/>
    <w:rsid w:val="00922C59"/>
    <w:rsid w:val="00923717"/>
    <w:rsid w:val="00923AAA"/>
    <w:rsid w:val="00923F5B"/>
    <w:rsid w:val="00924438"/>
    <w:rsid w:val="00924903"/>
    <w:rsid w:val="00924A80"/>
    <w:rsid w:val="00924C7B"/>
    <w:rsid w:val="00924DD5"/>
    <w:rsid w:val="00924F0E"/>
    <w:rsid w:val="0092509F"/>
    <w:rsid w:val="0092526F"/>
    <w:rsid w:val="00925442"/>
    <w:rsid w:val="009261A8"/>
    <w:rsid w:val="00926840"/>
    <w:rsid w:val="00926A0F"/>
    <w:rsid w:val="00927A79"/>
    <w:rsid w:val="00927AAF"/>
    <w:rsid w:val="00927C34"/>
    <w:rsid w:val="00930091"/>
    <w:rsid w:val="009300D2"/>
    <w:rsid w:val="00930204"/>
    <w:rsid w:val="009305DE"/>
    <w:rsid w:val="00930B5E"/>
    <w:rsid w:val="00930D20"/>
    <w:rsid w:val="00930F9F"/>
    <w:rsid w:val="00931E1B"/>
    <w:rsid w:val="00931E26"/>
    <w:rsid w:val="0093232D"/>
    <w:rsid w:val="00932829"/>
    <w:rsid w:val="00932A46"/>
    <w:rsid w:val="00933206"/>
    <w:rsid w:val="009336F0"/>
    <w:rsid w:val="00933807"/>
    <w:rsid w:val="00933AE5"/>
    <w:rsid w:val="0093427C"/>
    <w:rsid w:val="009346FC"/>
    <w:rsid w:val="009347EF"/>
    <w:rsid w:val="00934B36"/>
    <w:rsid w:val="00935027"/>
    <w:rsid w:val="009356EC"/>
    <w:rsid w:val="00935959"/>
    <w:rsid w:val="0093618D"/>
    <w:rsid w:val="00936272"/>
    <w:rsid w:val="00936301"/>
    <w:rsid w:val="00936619"/>
    <w:rsid w:val="0093689F"/>
    <w:rsid w:val="00936DEB"/>
    <w:rsid w:val="00936F96"/>
    <w:rsid w:val="00937095"/>
    <w:rsid w:val="00937CA0"/>
    <w:rsid w:val="00937CB3"/>
    <w:rsid w:val="00937E36"/>
    <w:rsid w:val="00937E5B"/>
    <w:rsid w:val="00937E6E"/>
    <w:rsid w:val="00937EDF"/>
    <w:rsid w:val="00941291"/>
    <w:rsid w:val="00941467"/>
    <w:rsid w:val="009418D0"/>
    <w:rsid w:val="00941AAC"/>
    <w:rsid w:val="00941D37"/>
    <w:rsid w:val="0094233C"/>
    <w:rsid w:val="009439E6"/>
    <w:rsid w:val="00943EB0"/>
    <w:rsid w:val="00944B21"/>
    <w:rsid w:val="00944BFA"/>
    <w:rsid w:val="00944C75"/>
    <w:rsid w:val="0094518A"/>
    <w:rsid w:val="00945391"/>
    <w:rsid w:val="00945903"/>
    <w:rsid w:val="00945E1C"/>
    <w:rsid w:val="00946471"/>
    <w:rsid w:val="009468A8"/>
    <w:rsid w:val="00946BBF"/>
    <w:rsid w:val="00946CAC"/>
    <w:rsid w:val="00947F20"/>
    <w:rsid w:val="009502FD"/>
    <w:rsid w:val="009507C9"/>
    <w:rsid w:val="00950855"/>
    <w:rsid w:val="009509D1"/>
    <w:rsid w:val="00950C10"/>
    <w:rsid w:val="00950E14"/>
    <w:rsid w:val="00950E66"/>
    <w:rsid w:val="00950E6E"/>
    <w:rsid w:val="00951AF9"/>
    <w:rsid w:val="00951E51"/>
    <w:rsid w:val="00952025"/>
    <w:rsid w:val="00952222"/>
    <w:rsid w:val="009522D8"/>
    <w:rsid w:val="00952C91"/>
    <w:rsid w:val="00952CA6"/>
    <w:rsid w:val="00952D53"/>
    <w:rsid w:val="00953433"/>
    <w:rsid w:val="00953D42"/>
    <w:rsid w:val="0095469E"/>
    <w:rsid w:val="00955118"/>
    <w:rsid w:val="0095599C"/>
    <w:rsid w:val="00955C21"/>
    <w:rsid w:val="009569A7"/>
    <w:rsid w:val="00956C79"/>
    <w:rsid w:val="00957144"/>
    <w:rsid w:val="00957416"/>
    <w:rsid w:val="00957518"/>
    <w:rsid w:val="00957710"/>
    <w:rsid w:val="00957E71"/>
    <w:rsid w:val="009603C2"/>
    <w:rsid w:val="0096054B"/>
    <w:rsid w:val="009610F3"/>
    <w:rsid w:val="00961764"/>
    <w:rsid w:val="009618D0"/>
    <w:rsid w:val="0096245F"/>
    <w:rsid w:val="0096267A"/>
    <w:rsid w:val="0096380A"/>
    <w:rsid w:val="00963ADE"/>
    <w:rsid w:val="00963B1F"/>
    <w:rsid w:val="00963FB9"/>
    <w:rsid w:val="00964778"/>
    <w:rsid w:val="00965E18"/>
    <w:rsid w:val="009665FF"/>
    <w:rsid w:val="0096674C"/>
    <w:rsid w:val="00966A8B"/>
    <w:rsid w:val="00966E6E"/>
    <w:rsid w:val="00966F9A"/>
    <w:rsid w:val="00967068"/>
    <w:rsid w:val="009671FA"/>
    <w:rsid w:val="00967A47"/>
    <w:rsid w:val="00967B33"/>
    <w:rsid w:val="00967F95"/>
    <w:rsid w:val="00970623"/>
    <w:rsid w:val="00971058"/>
    <w:rsid w:val="009714C8"/>
    <w:rsid w:val="0097203F"/>
    <w:rsid w:val="00972258"/>
    <w:rsid w:val="009728B4"/>
    <w:rsid w:val="00973191"/>
    <w:rsid w:val="0097328D"/>
    <w:rsid w:val="00973920"/>
    <w:rsid w:val="00973E8D"/>
    <w:rsid w:val="0097408B"/>
    <w:rsid w:val="00974598"/>
    <w:rsid w:val="00974BE8"/>
    <w:rsid w:val="00974DC7"/>
    <w:rsid w:val="0097541A"/>
    <w:rsid w:val="00976034"/>
    <w:rsid w:val="00976134"/>
    <w:rsid w:val="00977A6A"/>
    <w:rsid w:val="00977ACA"/>
    <w:rsid w:val="00977B87"/>
    <w:rsid w:val="00977D4E"/>
    <w:rsid w:val="009803CE"/>
    <w:rsid w:val="00980840"/>
    <w:rsid w:val="00981026"/>
    <w:rsid w:val="00981578"/>
    <w:rsid w:val="00981A8A"/>
    <w:rsid w:val="00982E5D"/>
    <w:rsid w:val="00982F34"/>
    <w:rsid w:val="0098381E"/>
    <w:rsid w:val="0098409B"/>
    <w:rsid w:val="00984493"/>
    <w:rsid w:val="00984B79"/>
    <w:rsid w:val="00984D9E"/>
    <w:rsid w:val="00985242"/>
    <w:rsid w:val="00985452"/>
    <w:rsid w:val="00985601"/>
    <w:rsid w:val="00985A32"/>
    <w:rsid w:val="00985FC4"/>
    <w:rsid w:val="0098650A"/>
    <w:rsid w:val="009867EB"/>
    <w:rsid w:val="00986FE1"/>
    <w:rsid w:val="0098750F"/>
    <w:rsid w:val="00987E63"/>
    <w:rsid w:val="00987EBA"/>
    <w:rsid w:val="0099075F"/>
    <w:rsid w:val="009908D8"/>
    <w:rsid w:val="009908FA"/>
    <w:rsid w:val="00990900"/>
    <w:rsid w:val="00990A83"/>
    <w:rsid w:val="00990DC8"/>
    <w:rsid w:val="0099103D"/>
    <w:rsid w:val="009921DF"/>
    <w:rsid w:val="00992631"/>
    <w:rsid w:val="00993735"/>
    <w:rsid w:val="00993778"/>
    <w:rsid w:val="00993871"/>
    <w:rsid w:val="00994EE3"/>
    <w:rsid w:val="00994F8D"/>
    <w:rsid w:val="00995149"/>
    <w:rsid w:val="00995ABF"/>
    <w:rsid w:val="009967DE"/>
    <w:rsid w:val="00996F09"/>
    <w:rsid w:val="009975DF"/>
    <w:rsid w:val="009976D9"/>
    <w:rsid w:val="009976EB"/>
    <w:rsid w:val="00997B57"/>
    <w:rsid w:val="009A0378"/>
    <w:rsid w:val="009A084F"/>
    <w:rsid w:val="009A101D"/>
    <w:rsid w:val="009A1067"/>
    <w:rsid w:val="009A119C"/>
    <w:rsid w:val="009A1203"/>
    <w:rsid w:val="009A185F"/>
    <w:rsid w:val="009A1CE8"/>
    <w:rsid w:val="009A1D34"/>
    <w:rsid w:val="009A20EC"/>
    <w:rsid w:val="009A2A95"/>
    <w:rsid w:val="009A2DCE"/>
    <w:rsid w:val="009A2E61"/>
    <w:rsid w:val="009A3535"/>
    <w:rsid w:val="009A3A88"/>
    <w:rsid w:val="009A3F27"/>
    <w:rsid w:val="009A48EB"/>
    <w:rsid w:val="009A492B"/>
    <w:rsid w:val="009A4B6B"/>
    <w:rsid w:val="009A511A"/>
    <w:rsid w:val="009A55CF"/>
    <w:rsid w:val="009A5CDC"/>
    <w:rsid w:val="009A688E"/>
    <w:rsid w:val="009A6948"/>
    <w:rsid w:val="009A6A16"/>
    <w:rsid w:val="009A6B13"/>
    <w:rsid w:val="009A6D01"/>
    <w:rsid w:val="009A764F"/>
    <w:rsid w:val="009B026A"/>
    <w:rsid w:val="009B0947"/>
    <w:rsid w:val="009B0982"/>
    <w:rsid w:val="009B0AC4"/>
    <w:rsid w:val="009B0B9A"/>
    <w:rsid w:val="009B0BEB"/>
    <w:rsid w:val="009B0EED"/>
    <w:rsid w:val="009B1312"/>
    <w:rsid w:val="009B1592"/>
    <w:rsid w:val="009B1F14"/>
    <w:rsid w:val="009B35CC"/>
    <w:rsid w:val="009B35FC"/>
    <w:rsid w:val="009B3606"/>
    <w:rsid w:val="009B3B58"/>
    <w:rsid w:val="009B4729"/>
    <w:rsid w:val="009B4AEC"/>
    <w:rsid w:val="009B4DC8"/>
    <w:rsid w:val="009B5D18"/>
    <w:rsid w:val="009B60DB"/>
    <w:rsid w:val="009B65F9"/>
    <w:rsid w:val="009B6BFE"/>
    <w:rsid w:val="009B70A9"/>
    <w:rsid w:val="009B72FD"/>
    <w:rsid w:val="009B73B1"/>
    <w:rsid w:val="009B75DF"/>
    <w:rsid w:val="009B78ED"/>
    <w:rsid w:val="009B7B43"/>
    <w:rsid w:val="009C0B6F"/>
    <w:rsid w:val="009C0DD6"/>
    <w:rsid w:val="009C11C2"/>
    <w:rsid w:val="009C1BFE"/>
    <w:rsid w:val="009C1C73"/>
    <w:rsid w:val="009C2549"/>
    <w:rsid w:val="009C3189"/>
    <w:rsid w:val="009C3375"/>
    <w:rsid w:val="009C34AD"/>
    <w:rsid w:val="009C3535"/>
    <w:rsid w:val="009C3635"/>
    <w:rsid w:val="009C3DAC"/>
    <w:rsid w:val="009C403A"/>
    <w:rsid w:val="009C45E8"/>
    <w:rsid w:val="009C487C"/>
    <w:rsid w:val="009C48CD"/>
    <w:rsid w:val="009C5090"/>
    <w:rsid w:val="009C5306"/>
    <w:rsid w:val="009C5B2A"/>
    <w:rsid w:val="009C5DC1"/>
    <w:rsid w:val="009C6561"/>
    <w:rsid w:val="009C6663"/>
    <w:rsid w:val="009C6CD8"/>
    <w:rsid w:val="009C7153"/>
    <w:rsid w:val="009C7162"/>
    <w:rsid w:val="009C7AC1"/>
    <w:rsid w:val="009C7EA4"/>
    <w:rsid w:val="009D003A"/>
    <w:rsid w:val="009D0069"/>
    <w:rsid w:val="009D01C0"/>
    <w:rsid w:val="009D0227"/>
    <w:rsid w:val="009D0250"/>
    <w:rsid w:val="009D0E1B"/>
    <w:rsid w:val="009D0E80"/>
    <w:rsid w:val="009D10F0"/>
    <w:rsid w:val="009D12E9"/>
    <w:rsid w:val="009D182E"/>
    <w:rsid w:val="009D1D9C"/>
    <w:rsid w:val="009D1E16"/>
    <w:rsid w:val="009D20D1"/>
    <w:rsid w:val="009D2208"/>
    <w:rsid w:val="009D27CA"/>
    <w:rsid w:val="009D2CCD"/>
    <w:rsid w:val="009D30D6"/>
    <w:rsid w:val="009D32AC"/>
    <w:rsid w:val="009D33BA"/>
    <w:rsid w:val="009D33FF"/>
    <w:rsid w:val="009D3499"/>
    <w:rsid w:val="009D34AF"/>
    <w:rsid w:val="009D3767"/>
    <w:rsid w:val="009D37AB"/>
    <w:rsid w:val="009D3999"/>
    <w:rsid w:val="009D3B4C"/>
    <w:rsid w:val="009D3BC7"/>
    <w:rsid w:val="009D4E04"/>
    <w:rsid w:val="009D5119"/>
    <w:rsid w:val="009D56BA"/>
    <w:rsid w:val="009D5A66"/>
    <w:rsid w:val="009D5FF5"/>
    <w:rsid w:val="009D6138"/>
    <w:rsid w:val="009D6945"/>
    <w:rsid w:val="009D6D8E"/>
    <w:rsid w:val="009D76D1"/>
    <w:rsid w:val="009E0B5C"/>
    <w:rsid w:val="009E0D49"/>
    <w:rsid w:val="009E2722"/>
    <w:rsid w:val="009E2CDF"/>
    <w:rsid w:val="009E2D1E"/>
    <w:rsid w:val="009E2EC8"/>
    <w:rsid w:val="009E31B5"/>
    <w:rsid w:val="009E3C55"/>
    <w:rsid w:val="009E3EB2"/>
    <w:rsid w:val="009E40BF"/>
    <w:rsid w:val="009E4111"/>
    <w:rsid w:val="009E4621"/>
    <w:rsid w:val="009E48AB"/>
    <w:rsid w:val="009E500E"/>
    <w:rsid w:val="009E5670"/>
    <w:rsid w:val="009E5F77"/>
    <w:rsid w:val="009E6013"/>
    <w:rsid w:val="009E6979"/>
    <w:rsid w:val="009E6A3F"/>
    <w:rsid w:val="009E71CB"/>
    <w:rsid w:val="009E77C8"/>
    <w:rsid w:val="009E7DAA"/>
    <w:rsid w:val="009F050E"/>
    <w:rsid w:val="009F0F4A"/>
    <w:rsid w:val="009F1184"/>
    <w:rsid w:val="009F11B5"/>
    <w:rsid w:val="009F1781"/>
    <w:rsid w:val="009F1924"/>
    <w:rsid w:val="009F28BC"/>
    <w:rsid w:val="009F2BA6"/>
    <w:rsid w:val="009F2F09"/>
    <w:rsid w:val="009F3279"/>
    <w:rsid w:val="009F3C27"/>
    <w:rsid w:val="009F4949"/>
    <w:rsid w:val="009F504B"/>
    <w:rsid w:val="009F5A15"/>
    <w:rsid w:val="009F6625"/>
    <w:rsid w:val="009F6764"/>
    <w:rsid w:val="009F67FA"/>
    <w:rsid w:val="009F78E9"/>
    <w:rsid w:val="009F7AA8"/>
    <w:rsid w:val="00A007CC"/>
    <w:rsid w:val="00A00988"/>
    <w:rsid w:val="00A0116E"/>
    <w:rsid w:val="00A015A3"/>
    <w:rsid w:val="00A01843"/>
    <w:rsid w:val="00A019AD"/>
    <w:rsid w:val="00A01D36"/>
    <w:rsid w:val="00A01D93"/>
    <w:rsid w:val="00A01F7B"/>
    <w:rsid w:val="00A02178"/>
    <w:rsid w:val="00A02593"/>
    <w:rsid w:val="00A02732"/>
    <w:rsid w:val="00A040D0"/>
    <w:rsid w:val="00A04B0E"/>
    <w:rsid w:val="00A04D89"/>
    <w:rsid w:val="00A06850"/>
    <w:rsid w:val="00A06CC1"/>
    <w:rsid w:val="00A076ED"/>
    <w:rsid w:val="00A07749"/>
    <w:rsid w:val="00A07E65"/>
    <w:rsid w:val="00A07F46"/>
    <w:rsid w:val="00A10760"/>
    <w:rsid w:val="00A116A3"/>
    <w:rsid w:val="00A11E4C"/>
    <w:rsid w:val="00A12124"/>
    <w:rsid w:val="00A12670"/>
    <w:rsid w:val="00A12674"/>
    <w:rsid w:val="00A1275F"/>
    <w:rsid w:val="00A131F0"/>
    <w:rsid w:val="00A13467"/>
    <w:rsid w:val="00A13B2A"/>
    <w:rsid w:val="00A14370"/>
    <w:rsid w:val="00A1460C"/>
    <w:rsid w:val="00A14C14"/>
    <w:rsid w:val="00A14CED"/>
    <w:rsid w:val="00A14FBD"/>
    <w:rsid w:val="00A1561E"/>
    <w:rsid w:val="00A15674"/>
    <w:rsid w:val="00A159A2"/>
    <w:rsid w:val="00A15F8C"/>
    <w:rsid w:val="00A16896"/>
    <w:rsid w:val="00A16B34"/>
    <w:rsid w:val="00A16D36"/>
    <w:rsid w:val="00A16D7C"/>
    <w:rsid w:val="00A16F59"/>
    <w:rsid w:val="00A17E0F"/>
    <w:rsid w:val="00A20600"/>
    <w:rsid w:val="00A208BB"/>
    <w:rsid w:val="00A21485"/>
    <w:rsid w:val="00A217E1"/>
    <w:rsid w:val="00A21DE1"/>
    <w:rsid w:val="00A22757"/>
    <w:rsid w:val="00A22C80"/>
    <w:rsid w:val="00A22F47"/>
    <w:rsid w:val="00A233E5"/>
    <w:rsid w:val="00A23721"/>
    <w:rsid w:val="00A238C9"/>
    <w:rsid w:val="00A2416E"/>
    <w:rsid w:val="00A24EBC"/>
    <w:rsid w:val="00A25237"/>
    <w:rsid w:val="00A254EE"/>
    <w:rsid w:val="00A25530"/>
    <w:rsid w:val="00A271A1"/>
    <w:rsid w:val="00A27226"/>
    <w:rsid w:val="00A27323"/>
    <w:rsid w:val="00A2734C"/>
    <w:rsid w:val="00A27444"/>
    <w:rsid w:val="00A27555"/>
    <w:rsid w:val="00A27922"/>
    <w:rsid w:val="00A30002"/>
    <w:rsid w:val="00A30E12"/>
    <w:rsid w:val="00A31337"/>
    <w:rsid w:val="00A3152B"/>
    <w:rsid w:val="00A3155E"/>
    <w:rsid w:val="00A316ED"/>
    <w:rsid w:val="00A31932"/>
    <w:rsid w:val="00A31B23"/>
    <w:rsid w:val="00A31B29"/>
    <w:rsid w:val="00A323BF"/>
    <w:rsid w:val="00A3272E"/>
    <w:rsid w:val="00A32C68"/>
    <w:rsid w:val="00A334D2"/>
    <w:rsid w:val="00A3379E"/>
    <w:rsid w:val="00A33904"/>
    <w:rsid w:val="00A3404F"/>
    <w:rsid w:val="00A34776"/>
    <w:rsid w:val="00A3488A"/>
    <w:rsid w:val="00A34D35"/>
    <w:rsid w:val="00A3509B"/>
    <w:rsid w:val="00A35253"/>
    <w:rsid w:val="00A35459"/>
    <w:rsid w:val="00A3554A"/>
    <w:rsid w:val="00A3563E"/>
    <w:rsid w:val="00A35B3D"/>
    <w:rsid w:val="00A35BF6"/>
    <w:rsid w:val="00A3648A"/>
    <w:rsid w:val="00A37FE0"/>
    <w:rsid w:val="00A404F0"/>
    <w:rsid w:val="00A409D3"/>
    <w:rsid w:val="00A41688"/>
    <w:rsid w:val="00A4181C"/>
    <w:rsid w:val="00A41A80"/>
    <w:rsid w:val="00A42D64"/>
    <w:rsid w:val="00A42ED6"/>
    <w:rsid w:val="00A42FA5"/>
    <w:rsid w:val="00A444D3"/>
    <w:rsid w:val="00A447B1"/>
    <w:rsid w:val="00A4485F"/>
    <w:rsid w:val="00A44AB9"/>
    <w:rsid w:val="00A45552"/>
    <w:rsid w:val="00A45D51"/>
    <w:rsid w:val="00A4649F"/>
    <w:rsid w:val="00A46548"/>
    <w:rsid w:val="00A46841"/>
    <w:rsid w:val="00A46F78"/>
    <w:rsid w:val="00A47440"/>
    <w:rsid w:val="00A474DF"/>
    <w:rsid w:val="00A47507"/>
    <w:rsid w:val="00A477E3"/>
    <w:rsid w:val="00A47AA4"/>
    <w:rsid w:val="00A50188"/>
    <w:rsid w:val="00A50440"/>
    <w:rsid w:val="00A50B9A"/>
    <w:rsid w:val="00A50E28"/>
    <w:rsid w:val="00A50ED9"/>
    <w:rsid w:val="00A51127"/>
    <w:rsid w:val="00A5161A"/>
    <w:rsid w:val="00A52040"/>
    <w:rsid w:val="00A52365"/>
    <w:rsid w:val="00A52B85"/>
    <w:rsid w:val="00A53378"/>
    <w:rsid w:val="00A5337C"/>
    <w:rsid w:val="00A53655"/>
    <w:rsid w:val="00A53EB3"/>
    <w:rsid w:val="00A545BF"/>
    <w:rsid w:val="00A54A63"/>
    <w:rsid w:val="00A54FF6"/>
    <w:rsid w:val="00A555A2"/>
    <w:rsid w:val="00A555B7"/>
    <w:rsid w:val="00A55CEB"/>
    <w:rsid w:val="00A55F0E"/>
    <w:rsid w:val="00A563C6"/>
    <w:rsid w:val="00A56720"/>
    <w:rsid w:val="00A56E4B"/>
    <w:rsid w:val="00A57392"/>
    <w:rsid w:val="00A57541"/>
    <w:rsid w:val="00A5768D"/>
    <w:rsid w:val="00A5789A"/>
    <w:rsid w:val="00A57B42"/>
    <w:rsid w:val="00A60011"/>
    <w:rsid w:val="00A60745"/>
    <w:rsid w:val="00A60A6B"/>
    <w:rsid w:val="00A60C63"/>
    <w:rsid w:val="00A60CB6"/>
    <w:rsid w:val="00A60D79"/>
    <w:rsid w:val="00A6101E"/>
    <w:rsid w:val="00A61035"/>
    <w:rsid w:val="00A61B5A"/>
    <w:rsid w:val="00A61E03"/>
    <w:rsid w:val="00A61F0D"/>
    <w:rsid w:val="00A62402"/>
    <w:rsid w:val="00A63DF6"/>
    <w:rsid w:val="00A63FF0"/>
    <w:rsid w:val="00A643F5"/>
    <w:rsid w:val="00A64FC3"/>
    <w:rsid w:val="00A65247"/>
    <w:rsid w:val="00A656B6"/>
    <w:rsid w:val="00A6598B"/>
    <w:rsid w:val="00A65BA5"/>
    <w:rsid w:val="00A65C29"/>
    <w:rsid w:val="00A65E29"/>
    <w:rsid w:val="00A65EA9"/>
    <w:rsid w:val="00A66284"/>
    <w:rsid w:val="00A664BA"/>
    <w:rsid w:val="00A66718"/>
    <w:rsid w:val="00A67700"/>
    <w:rsid w:val="00A70383"/>
    <w:rsid w:val="00A70981"/>
    <w:rsid w:val="00A70E89"/>
    <w:rsid w:val="00A71D9F"/>
    <w:rsid w:val="00A71FF7"/>
    <w:rsid w:val="00A7251E"/>
    <w:rsid w:val="00A7263F"/>
    <w:rsid w:val="00A72834"/>
    <w:rsid w:val="00A7286B"/>
    <w:rsid w:val="00A72DDF"/>
    <w:rsid w:val="00A73364"/>
    <w:rsid w:val="00A734B7"/>
    <w:rsid w:val="00A73B17"/>
    <w:rsid w:val="00A743C6"/>
    <w:rsid w:val="00A7470D"/>
    <w:rsid w:val="00A7474E"/>
    <w:rsid w:val="00A758A8"/>
    <w:rsid w:val="00A76043"/>
    <w:rsid w:val="00A76DD1"/>
    <w:rsid w:val="00A76F43"/>
    <w:rsid w:val="00A80E67"/>
    <w:rsid w:val="00A81281"/>
    <w:rsid w:val="00A813B0"/>
    <w:rsid w:val="00A8175F"/>
    <w:rsid w:val="00A8294B"/>
    <w:rsid w:val="00A83979"/>
    <w:rsid w:val="00A8397E"/>
    <w:rsid w:val="00A83ACE"/>
    <w:rsid w:val="00A8521C"/>
    <w:rsid w:val="00A853F8"/>
    <w:rsid w:val="00A8553A"/>
    <w:rsid w:val="00A857F7"/>
    <w:rsid w:val="00A86B83"/>
    <w:rsid w:val="00A86F80"/>
    <w:rsid w:val="00A87336"/>
    <w:rsid w:val="00A87980"/>
    <w:rsid w:val="00A879B3"/>
    <w:rsid w:val="00A9002A"/>
    <w:rsid w:val="00A9025F"/>
    <w:rsid w:val="00A90AFF"/>
    <w:rsid w:val="00A90C48"/>
    <w:rsid w:val="00A91017"/>
    <w:rsid w:val="00A9150E"/>
    <w:rsid w:val="00A915CA"/>
    <w:rsid w:val="00A91B09"/>
    <w:rsid w:val="00A91F0B"/>
    <w:rsid w:val="00A922D6"/>
    <w:rsid w:val="00A9244A"/>
    <w:rsid w:val="00A9258B"/>
    <w:rsid w:val="00A928BF"/>
    <w:rsid w:val="00A92B84"/>
    <w:rsid w:val="00A92D2E"/>
    <w:rsid w:val="00A92EC5"/>
    <w:rsid w:val="00A9315C"/>
    <w:rsid w:val="00A9382B"/>
    <w:rsid w:val="00A93A9B"/>
    <w:rsid w:val="00A93AD8"/>
    <w:rsid w:val="00A9407F"/>
    <w:rsid w:val="00A94A5C"/>
    <w:rsid w:val="00A95718"/>
    <w:rsid w:val="00A95A91"/>
    <w:rsid w:val="00A95C19"/>
    <w:rsid w:val="00A96202"/>
    <w:rsid w:val="00A9652C"/>
    <w:rsid w:val="00A966FE"/>
    <w:rsid w:val="00A97B7D"/>
    <w:rsid w:val="00AA000A"/>
    <w:rsid w:val="00AA03E1"/>
    <w:rsid w:val="00AA0CF5"/>
    <w:rsid w:val="00AA0F4F"/>
    <w:rsid w:val="00AA11A7"/>
    <w:rsid w:val="00AA122E"/>
    <w:rsid w:val="00AA1D5A"/>
    <w:rsid w:val="00AA1EBF"/>
    <w:rsid w:val="00AA211A"/>
    <w:rsid w:val="00AA263A"/>
    <w:rsid w:val="00AA2B78"/>
    <w:rsid w:val="00AA2BC5"/>
    <w:rsid w:val="00AA3A9C"/>
    <w:rsid w:val="00AA49D6"/>
    <w:rsid w:val="00AA5ADA"/>
    <w:rsid w:val="00AA5C94"/>
    <w:rsid w:val="00AA61D6"/>
    <w:rsid w:val="00AA6369"/>
    <w:rsid w:val="00AA64CB"/>
    <w:rsid w:val="00AA683F"/>
    <w:rsid w:val="00AA6EC0"/>
    <w:rsid w:val="00AA758E"/>
    <w:rsid w:val="00AA75AE"/>
    <w:rsid w:val="00AA789E"/>
    <w:rsid w:val="00AA7E16"/>
    <w:rsid w:val="00AB0CA2"/>
    <w:rsid w:val="00AB1063"/>
    <w:rsid w:val="00AB1A9F"/>
    <w:rsid w:val="00AB1B19"/>
    <w:rsid w:val="00AB254D"/>
    <w:rsid w:val="00AB255D"/>
    <w:rsid w:val="00AB275B"/>
    <w:rsid w:val="00AB2F80"/>
    <w:rsid w:val="00AB3027"/>
    <w:rsid w:val="00AB3455"/>
    <w:rsid w:val="00AB39B8"/>
    <w:rsid w:val="00AB3A8B"/>
    <w:rsid w:val="00AB4484"/>
    <w:rsid w:val="00AB49A3"/>
    <w:rsid w:val="00AB5755"/>
    <w:rsid w:val="00AB5D9C"/>
    <w:rsid w:val="00AB5FDF"/>
    <w:rsid w:val="00AB6028"/>
    <w:rsid w:val="00AB6095"/>
    <w:rsid w:val="00AB66A1"/>
    <w:rsid w:val="00AB6F58"/>
    <w:rsid w:val="00AB7064"/>
    <w:rsid w:val="00AB70A7"/>
    <w:rsid w:val="00AB70E8"/>
    <w:rsid w:val="00AB74F8"/>
    <w:rsid w:val="00AB7513"/>
    <w:rsid w:val="00AC0063"/>
    <w:rsid w:val="00AC06B8"/>
    <w:rsid w:val="00AC0A35"/>
    <w:rsid w:val="00AC1932"/>
    <w:rsid w:val="00AC1B3C"/>
    <w:rsid w:val="00AC21D0"/>
    <w:rsid w:val="00AC2607"/>
    <w:rsid w:val="00AC2DD8"/>
    <w:rsid w:val="00AC2E5B"/>
    <w:rsid w:val="00AC2F0F"/>
    <w:rsid w:val="00AC3021"/>
    <w:rsid w:val="00AC3229"/>
    <w:rsid w:val="00AC32DE"/>
    <w:rsid w:val="00AC36A9"/>
    <w:rsid w:val="00AC3A84"/>
    <w:rsid w:val="00AC3E0D"/>
    <w:rsid w:val="00AC3EC6"/>
    <w:rsid w:val="00AC40B2"/>
    <w:rsid w:val="00AC4564"/>
    <w:rsid w:val="00AC5332"/>
    <w:rsid w:val="00AC5465"/>
    <w:rsid w:val="00AC54AC"/>
    <w:rsid w:val="00AC5521"/>
    <w:rsid w:val="00AC5A2B"/>
    <w:rsid w:val="00AC5CB4"/>
    <w:rsid w:val="00AC6020"/>
    <w:rsid w:val="00AC60C7"/>
    <w:rsid w:val="00AC64C1"/>
    <w:rsid w:val="00AC65C7"/>
    <w:rsid w:val="00AC682B"/>
    <w:rsid w:val="00AC706E"/>
    <w:rsid w:val="00AC76C6"/>
    <w:rsid w:val="00AC7A1A"/>
    <w:rsid w:val="00AC7F78"/>
    <w:rsid w:val="00AD05AD"/>
    <w:rsid w:val="00AD0B8C"/>
    <w:rsid w:val="00AD0FBD"/>
    <w:rsid w:val="00AD1CD9"/>
    <w:rsid w:val="00AD2323"/>
    <w:rsid w:val="00AD2644"/>
    <w:rsid w:val="00AD29F7"/>
    <w:rsid w:val="00AD2EE3"/>
    <w:rsid w:val="00AD370F"/>
    <w:rsid w:val="00AD3BCE"/>
    <w:rsid w:val="00AD3F97"/>
    <w:rsid w:val="00AD426A"/>
    <w:rsid w:val="00AD4910"/>
    <w:rsid w:val="00AD5B9F"/>
    <w:rsid w:val="00AD5E16"/>
    <w:rsid w:val="00AD6222"/>
    <w:rsid w:val="00AD6285"/>
    <w:rsid w:val="00AD6F9F"/>
    <w:rsid w:val="00AD7251"/>
    <w:rsid w:val="00AD74FA"/>
    <w:rsid w:val="00AD7B2E"/>
    <w:rsid w:val="00AD7B5A"/>
    <w:rsid w:val="00AD7F30"/>
    <w:rsid w:val="00AE04C7"/>
    <w:rsid w:val="00AE09A7"/>
    <w:rsid w:val="00AE0C98"/>
    <w:rsid w:val="00AE0D22"/>
    <w:rsid w:val="00AE1019"/>
    <w:rsid w:val="00AE10B5"/>
    <w:rsid w:val="00AE17CC"/>
    <w:rsid w:val="00AE2048"/>
    <w:rsid w:val="00AE2374"/>
    <w:rsid w:val="00AE2A51"/>
    <w:rsid w:val="00AE2AFD"/>
    <w:rsid w:val="00AE31AD"/>
    <w:rsid w:val="00AE348A"/>
    <w:rsid w:val="00AE35A6"/>
    <w:rsid w:val="00AE3FB3"/>
    <w:rsid w:val="00AE4009"/>
    <w:rsid w:val="00AE4E34"/>
    <w:rsid w:val="00AE51F7"/>
    <w:rsid w:val="00AE554B"/>
    <w:rsid w:val="00AE6234"/>
    <w:rsid w:val="00AE6535"/>
    <w:rsid w:val="00AE673A"/>
    <w:rsid w:val="00AE677A"/>
    <w:rsid w:val="00AE694C"/>
    <w:rsid w:val="00AE7860"/>
    <w:rsid w:val="00AF0021"/>
    <w:rsid w:val="00AF022C"/>
    <w:rsid w:val="00AF077D"/>
    <w:rsid w:val="00AF1480"/>
    <w:rsid w:val="00AF14C1"/>
    <w:rsid w:val="00AF1694"/>
    <w:rsid w:val="00AF1A52"/>
    <w:rsid w:val="00AF24AD"/>
    <w:rsid w:val="00AF285B"/>
    <w:rsid w:val="00AF3598"/>
    <w:rsid w:val="00AF4071"/>
    <w:rsid w:val="00AF442E"/>
    <w:rsid w:val="00AF46A2"/>
    <w:rsid w:val="00AF4759"/>
    <w:rsid w:val="00AF4E4A"/>
    <w:rsid w:val="00AF5513"/>
    <w:rsid w:val="00AF5ACB"/>
    <w:rsid w:val="00AF5FBB"/>
    <w:rsid w:val="00AF6A2A"/>
    <w:rsid w:val="00AF706C"/>
    <w:rsid w:val="00AF75F2"/>
    <w:rsid w:val="00AF780F"/>
    <w:rsid w:val="00AF7D95"/>
    <w:rsid w:val="00B001BF"/>
    <w:rsid w:val="00B00809"/>
    <w:rsid w:val="00B00BD1"/>
    <w:rsid w:val="00B016BE"/>
    <w:rsid w:val="00B018DF"/>
    <w:rsid w:val="00B020C4"/>
    <w:rsid w:val="00B024FC"/>
    <w:rsid w:val="00B02A1E"/>
    <w:rsid w:val="00B03542"/>
    <w:rsid w:val="00B03605"/>
    <w:rsid w:val="00B03985"/>
    <w:rsid w:val="00B041E9"/>
    <w:rsid w:val="00B0442A"/>
    <w:rsid w:val="00B051FD"/>
    <w:rsid w:val="00B05B92"/>
    <w:rsid w:val="00B06C73"/>
    <w:rsid w:val="00B075EA"/>
    <w:rsid w:val="00B07B8B"/>
    <w:rsid w:val="00B07CFA"/>
    <w:rsid w:val="00B102A9"/>
    <w:rsid w:val="00B10458"/>
    <w:rsid w:val="00B1050E"/>
    <w:rsid w:val="00B10C30"/>
    <w:rsid w:val="00B114F5"/>
    <w:rsid w:val="00B123B6"/>
    <w:rsid w:val="00B1256E"/>
    <w:rsid w:val="00B127B7"/>
    <w:rsid w:val="00B127F4"/>
    <w:rsid w:val="00B13D04"/>
    <w:rsid w:val="00B13FAF"/>
    <w:rsid w:val="00B14792"/>
    <w:rsid w:val="00B1574B"/>
    <w:rsid w:val="00B15C16"/>
    <w:rsid w:val="00B16A20"/>
    <w:rsid w:val="00B16AB9"/>
    <w:rsid w:val="00B179B9"/>
    <w:rsid w:val="00B17D4F"/>
    <w:rsid w:val="00B20365"/>
    <w:rsid w:val="00B20FDE"/>
    <w:rsid w:val="00B210AC"/>
    <w:rsid w:val="00B218CE"/>
    <w:rsid w:val="00B21A0F"/>
    <w:rsid w:val="00B22632"/>
    <w:rsid w:val="00B22F2A"/>
    <w:rsid w:val="00B2387A"/>
    <w:rsid w:val="00B2423A"/>
    <w:rsid w:val="00B248EE"/>
    <w:rsid w:val="00B24F30"/>
    <w:rsid w:val="00B252B1"/>
    <w:rsid w:val="00B253F7"/>
    <w:rsid w:val="00B25E2E"/>
    <w:rsid w:val="00B26B94"/>
    <w:rsid w:val="00B26C57"/>
    <w:rsid w:val="00B26DE8"/>
    <w:rsid w:val="00B26E46"/>
    <w:rsid w:val="00B26FAA"/>
    <w:rsid w:val="00B27189"/>
    <w:rsid w:val="00B27755"/>
    <w:rsid w:val="00B306BC"/>
    <w:rsid w:val="00B313D7"/>
    <w:rsid w:val="00B317FE"/>
    <w:rsid w:val="00B3183D"/>
    <w:rsid w:val="00B318E2"/>
    <w:rsid w:val="00B31D4E"/>
    <w:rsid w:val="00B32130"/>
    <w:rsid w:val="00B322F1"/>
    <w:rsid w:val="00B32378"/>
    <w:rsid w:val="00B33842"/>
    <w:rsid w:val="00B33FEB"/>
    <w:rsid w:val="00B341F6"/>
    <w:rsid w:val="00B345E4"/>
    <w:rsid w:val="00B34660"/>
    <w:rsid w:val="00B34734"/>
    <w:rsid w:val="00B3490F"/>
    <w:rsid w:val="00B35D9A"/>
    <w:rsid w:val="00B35E49"/>
    <w:rsid w:val="00B36394"/>
    <w:rsid w:val="00B3698D"/>
    <w:rsid w:val="00B36BBA"/>
    <w:rsid w:val="00B36FCA"/>
    <w:rsid w:val="00B370DA"/>
    <w:rsid w:val="00B37303"/>
    <w:rsid w:val="00B374E6"/>
    <w:rsid w:val="00B37620"/>
    <w:rsid w:val="00B40007"/>
    <w:rsid w:val="00B4008C"/>
    <w:rsid w:val="00B40244"/>
    <w:rsid w:val="00B40587"/>
    <w:rsid w:val="00B40845"/>
    <w:rsid w:val="00B40895"/>
    <w:rsid w:val="00B4156E"/>
    <w:rsid w:val="00B416D8"/>
    <w:rsid w:val="00B43244"/>
    <w:rsid w:val="00B444EB"/>
    <w:rsid w:val="00B44818"/>
    <w:rsid w:val="00B448E9"/>
    <w:rsid w:val="00B44AFB"/>
    <w:rsid w:val="00B44FD7"/>
    <w:rsid w:val="00B45332"/>
    <w:rsid w:val="00B45FA0"/>
    <w:rsid w:val="00B46998"/>
    <w:rsid w:val="00B46D49"/>
    <w:rsid w:val="00B46DBA"/>
    <w:rsid w:val="00B471BE"/>
    <w:rsid w:val="00B47608"/>
    <w:rsid w:val="00B477CF"/>
    <w:rsid w:val="00B4796C"/>
    <w:rsid w:val="00B47BB7"/>
    <w:rsid w:val="00B47FA1"/>
    <w:rsid w:val="00B50165"/>
    <w:rsid w:val="00B50868"/>
    <w:rsid w:val="00B50CA6"/>
    <w:rsid w:val="00B51034"/>
    <w:rsid w:val="00B51158"/>
    <w:rsid w:val="00B52252"/>
    <w:rsid w:val="00B5291A"/>
    <w:rsid w:val="00B52D54"/>
    <w:rsid w:val="00B52E87"/>
    <w:rsid w:val="00B52F88"/>
    <w:rsid w:val="00B5327A"/>
    <w:rsid w:val="00B53384"/>
    <w:rsid w:val="00B53419"/>
    <w:rsid w:val="00B5363E"/>
    <w:rsid w:val="00B5381A"/>
    <w:rsid w:val="00B540A6"/>
    <w:rsid w:val="00B542FC"/>
    <w:rsid w:val="00B544BC"/>
    <w:rsid w:val="00B554AA"/>
    <w:rsid w:val="00B555BA"/>
    <w:rsid w:val="00B55B37"/>
    <w:rsid w:val="00B55E9E"/>
    <w:rsid w:val="00B561F6"/>
    <w:rsid w:val="00B56C3D"/>
    <w:rsid w:val="00B56F6E"/>
    <w:rsid w:val="00B57238"/>
    <w:rsid w:val="00B57789"/>
    <w:rsid w:val="00B57961"/>
    <w:rsid w:val="00B60074"/>
    <w:rsid w:val="00B6026E"/>
    <w:rsid w:val="00B60273"/>
    <w:rsid w:val="00B602BB"/>
    <w:rsid w:val="00B60393"/>
    <w:rsid w:val="00B603A1"/>
    <w:rsid w:val="00B60994"/>
    <w:rsid w:val="00B60E2C"/>
    <w:rsid w:val="00B60F04"/>
    <w:rsid w:val="00B6131A"/>
    <w:rsid w:val="00B613EA"/>
    <w:rsid w:val="00B61B60"/>
    <w:rsid w:val="00B62458"/>
    <w:rsid w:val="00B634D3"/>
    <w:rsid w:val="00B6374F"/>
    <w:rsid w:val="00B63E02"/>
    <w:rsid w:val="00B64057"/>
    <w:rsid w:val="00B64538"/>
    <w:rsid w:val="00B64D00"/>
    <w:rsid w:val="00B655F8"/>
    <w:rsid w:val="00B6663F"/>
    <w:rsid w:val="00B6693B"/>
    <w:rsid w:val="00B66D44"/>
    <w:rsid w:val="00B67019"/>
    <w:rsid w:val="00B67298"/>
    <w:rsid w:val="00B700E4"/>
    <w:rsid w:val="00B70C73"/>
    <w:rsid w:val="00B7129A"/>
    <w:rsid w:val="00B7149E"/>
    <w:rsid w:val="00B71E46"/>
    <w:rsid w:val="00B71FEF"/>
    <w:rsid w:val="00B725EF"/>
    <w:rsid w:val="00B7290F"/>
    <w:rsid w:val="00B729A8"/>
    <w:rsid w:val="00B72DE1"/>
    <w:rsid w:val="00B72E03"/>
    <w:rsid w:val="00B73A75"/>
    <w:rsid w:val="00B741A0"/>
    <w:rsid w:val="00B74655"/>
    <w:rsid w:val="00B749A2"/>
    <w:rsid w:val="00B74CA7"/>
    <w:rsid w:val="00B74D02"/>
    <w:rsid w:val="00B74EDB"/>
    <w:rsid w:val="00B751A1"/>
    <w:rsid w:val="00B75612"/>
    <w:rsid w:val="00B75A39"/>
    <w:rsid w:val="00B75A52"/>
    <w:rsid w:val="00B766DD"/>
    <w:rsid w:val="00B76DB5"/>
    <w:rsid w:val="00B771FC"/>
    <w:rsid w:val="00B7746D"/>
    <w:rsid w:val="00B77766"/>
    <w:rsid w:val="00B77D3A"/>
    <w:rsid w:val="00B80682"/>
    <w:rsid w:val="00B8071B"/>
    <w:rsid w:val="00B807AF"/>
    <w:rsid w:val="00B819BE"/>
    <w:rsid w:val="00B81C00"/>
    <w:rsid w:val="00B81D4B"/>
    <w:rsid w:val="00B81F56"/>
    <w:rsid w:val="00B8277F"/>
    <w:rsid w:val="00B82805"/>
    <w:rsid w:val="00B830E8"/>
    <w:rsid w:val="00B832F7"/>
    <w:rsid w:val="00B835E6"/>
    <w:rsid w:val="00B839AA"/>
    <w:rsid w:val="00B8404E"/>
    <w:rsid w:val="00B842C7"/>
    <w:rsid w:val="00B8482B"/>
    <w:rsid w:val="00B84899"/>
    <w:rsid w:val="00B84BC7"/>
    <w:rsid w:val="00B84CC0"/>
    <w:rsid w:val="00B85074"/>
    <w:rsid w:val="00B85E2A"/>
    <w:rsid w:val="00B868A6"/>
    <w:rsid w:val="00B86B3B"/>
    <w:rsid w:val="00B872E3"/>
    <w:rsid w:val="00B875B7"/>
    <w:rsid w:val="00B876A0"/>
    <w:rsid w:val="00B8774F"/>
    <w:rsid w:val="00B87921"/>
    <w:rsid w:val="00B87A8C"/>
    <w:rsid w:val="00B87D5F"/>
    <w:rsid w:val="00B9067D"/>
    <w:rsid w:val="00B90C1E"/>
    <w:rsid w:val="00B90D5D"/>
    <w:rsid w:val="00B910A3"/>
    <w:rsid w:val="00B91210"/>
    <w:rsid w:val="00B918AE"/>
    <w:rsid w:val="00B91958"/>
    <w:rsid w:val="00B91A78"/>
    <w:rsid w:val="00B926AE"/>
    <w:rsid w:val="00B92707"/>
    <w:rsid w:val="00B92FB6"/>
    <w:rsid w:val="00B931A6"/>
    <w:rsid w:val="00B938D8"/>
    <w:rsid w:val="00B93C6C"/>
    <w:rsid w:val="00B93E1D"/>
    <w:rsid w:val="00B9536F"/>
    <w:rsid w:val="00B957BC"/>
    <w:rsid w:val="00B958D6"/>
    <w:rsid w:val="00B95D46"/>
    <w:rsid w:val="00B96C90"/>
    <w:rsid w:val="00B970F5"/>
    <w:rsid w:val="00B979C0"/>
    <w:rsid w:val="00BA0567"/>
    <w:rsid w:val="00BA085A"/>
    <w:rsid w:val="00BA1809"/>
    <w:rsid w:val="00BA1A35"/>
    <w:rsid w:val="00BA1AE8"/>
    <w:rsid w:val="00BA1B10"/>
    <w:rsid w:val="00BA2357"/>
    <w:rsid w:val="00BA2662"/>
    <w:rsid w:val="00BA3F6A"/>
    <w:rsid w:val="00BA450C"/>
    <w:rsid w:val="00BA47A2"/>
    <w:rsid w:val="00BA4919"/>
    <w:rsid w:val="00BA4B36"/>
    <w:rsid w:val="00BA4F5A"/>
    <w:rsid w:val="00BA5390"/>
    <w:rsid w:val="00BA53BB"/>
    <w:rsid w:val="00BA5E80"/>
    <w:rsid w:val="00BA608C"/>
    <w:rsid w:val="00BA62C7"/>
    <w:rsid w:val="00BA655E"/>
    <w:rsid w:val="00BA71EB"/>
    <w:rsid w:val="00BA77EE"/>
    <w:rsid w:val="00BA7809"/>
    <w:rsid w:val="00BB035B"/>
    <w:rsid w:val="00BB06C4"/>
    <w:rsid w:val="00BB128E"/>
    <w:rsid w:val="00BB1F47"/>
    <w:rsid w:val="00BB2270"/>
    <w:rsid w:val="00BB2F90"/>
    <w:rsid w:val="00BB32CA"/>
    <w:rsid w:val="00BB34C6"/>
    <w:rsid w:val="00BB3D39"/>
    <w:rsid w:val="00BB3E99"/>
    <w:rsid w:val="00BB457B"/>
    <w:rsid w:val="00BB4999"/>
    <w:rsid w:val="00BB5E7E"/>
    <w:rsid w:val="00BB6608"/>
    <w:rsid w:val="00BB6C59"/>
    <w:rsid w:val="00BB6DFA"/>
    <w:rsid w:val="00BB6F42"/>
    <w:rsid w:val="00BB7149"/>
    <w:rsid w:val="00BB77EE"/>
    <w:rsid w:val="00BB7A80"/>
    <w:rsid w:val="00BB7DD2"/>
    <w:rsid w:val="00BC02F3"/>
    <w:rsid w:val="00BC06C1"/>
    <w:rsid w:val="00BC13F1"/>
    <w:rsid w:val="00BC14D6"/>
    <w:rsid w:val="00BC16A0"/>
    <w:rsid w:val="00BC1C41"/>
    <w:rsid w:val="00BC1D33"/>
    <w:rsid w:val="00BC2458"/>
    <w:rsid w:val="00BC28C8"/>
    <w:rsid w:val="00BC29FE"/>
    <w:rsid w:val="00BC2CFD"/>
    <w:rsid w:val="00BC3420"/>
    <w:rsid w:val="00BC371D"/>
    <w:rsid w:val="00BC3C82"/>
    <w:rsid w:val="00BC54EF"/>
    <w:rsid w:val="00BC568C"/>
    <w:rsid w:val="00BC57C0"/>
    <w:rsid w:val="00BC5B3C"/>
    <w:rsid w:val="00BC5BFF"/>
    <w:rsid w:val="00BC5F02"/>
    <w:rsid w:val="00BC6284"/>
    <w:rsid w:val="00BC6646"/>
    <w:rsid w:val="00BC74A2"/>
    <w:rsid w:val="00BC7978"/>
    <w:rsid w:val="00BD0475"/>
    <w:rsid w:val="00BD1099"/>
    <w:rsid w:val="00BD138D"/>
    <w:rsid w:val="00BD1524"/>
    <w:rsid w:val="00BD2330"/>
    <w:rsid w:val="00BD25EC"/>
    <w:rsid w:val="00BD2E4F"/>
    <w:rsid w:val="00BD2EE5"/>
    <w:rsid w:val="00BD32B7"/>
    <w:rsid w:val="00BD3782"/>
    <w:rsid w:val="00BD3A30"/>
    <w:rsid w:val="00BD3B84"/>
    <w:rsid w:val="00BD3D4F"/>
    <w:rsid w:val="00BD417F"/>
    <w:rsid w:val="00BD446F"/>
    <w:rsid w:val="00BD44C4"/>
    <w:rsid w:val="00BD4937"/>
    <w:rsid w:val="00BD52BD"/>
    <w:rsid w:val="00BD53AB"/>
    <w:rsid w:val="00BD5A71"/>
    <w:rsid w:val="00BD5D60"/>
    <w:rsid w:val="00BD6312"/>
    <w:rsid w:val="00BD680E"/>
    <w:rsid w:val="00BD6E89"/>
    <w:rsid w:val="00BD6FEE"/>
    <w:rsid w:val="00BD7055"/>
    <w:rsid w:val="00BD7506"/>
    <w:rsid w:val="00BE0067"/>
    <w:rsid w:val="00BE01D8"/>
    <w:rsid w:val="00BE03C9"/>
    <w:rsid w:val="00BE081A"/>
    <w:rsid w:val="00BE0975"/>
    <w:rsid w:val="00BE0ADA"/>
    <w:rsid w:val="00BE105C"/>
    <w:rsid w:val="00BE128F"/>
    <w:rsid w:val="00BE15C4"/>
    <w:rsid w:val="00BE187D"/>
    <w:rsid w:val="00BE217C"/>
    <w:rsid w:val="00BE2264"/>
    <w:rsid w:val="00BE3009"/>
    <w:rsid w:val="00BE3597"/>
    <w:rsid w:val="00BE458F"/>
    <w:rsid w:val="00BE49AE"/>
    <w:rsid w:val="00BE5CB9"/>
    <w:rsid w:val="00BE5D49"/>
    <w:rsid w:val="00BE6349"/>
    <w:rsid w:val="00BE6542"/>
    <w:rsid w:val="00BE67E5"/>
    <w:rsid w:val="00BE6DCE"/>
    <w:rsid w:val="00BE765C"/>
    <w:rsid w:val="00BE7CB6"/>
    <w:rsid w:val="00BE7DEB"/>
    <w:rsid w:val="00BF0062"/>
    <w:rsid w:val="00BF0070"/>
    <w:rsid w:val="00BF068E"/>
    <w:rsid w:val="00BF0C4F"/>
    <w:rsid w:val="00BF0D35"/>
    <w:rsid w:val="00BF10C4"/>
    <w:rsid w:val="00BF1BC9"/>
    <w:rsid w:val="00BF203F"/>
    <w:rsid w:val="00BF2216"/>
    <w:rsid w:val="00BF2A79"/>
    <w:rsid w:val="00BF316A"/>
    <w:rsid w:val="00BF3882"/>
    <w:rsid w:val="00BF3C5F"/>
    <w:rsid w:val="00BF3C97"/>
    <w:rsid w:val="00BF4157"/>
    <w:rsid w:val="00BF4294"/>
    <w:rsid w:val="00BF4C40"/>
    <w:rsid w:val="00BF4FC6"/>
    <w:rsid w:val="00BF50D9"/>
    <w:rsid w:val="00BF65DA"/>
    <w:rsid w:val="00BF69A5"/>
    <w:rsid w:val="00BF6C75"/>
    <w:rsid w:val="00BF6CA6"/>
    <w:rsid w:val="00BF6D23"/>
    <w:rsid w:val="00BF6E84"/>
    <w:rsid w:val="00BF721D"/>
    <w:rsid w:val="00BF7DDC"/>
    <w:rsid w:val="00BF7E44"/>
    <w:rsid w:val="00C002DA"/>
    <w:rsid w:val="00C01986"/>
    <w:rsid w:val="00C01A66"/>
    <w:rsid w:val="00C01BAB"/>
    <w:rsid w:val="00C01C01"/>
    <w:rsid w:val="00C01DFB"/>
    <w:rsid w:val="00C02467"/>
    <w:rsid w:val="00C02840"/>
    <w:rsid w:val="00C02929"/>
    <w:rsid w:val="00C02B33"/>
    <w:rsid w:val="00C02CF9"/>
    <w:rsid w:val="00C0377C"/>
    <w:rsid w:val="00C038FF"/>
    <w:rsid w:val="00C03DD5"/>
    <w:rsid w:val="00C03DFC"/>
    <w:rsid w:val="00C03E45"/>
    <w:rsid w:val="00C04573"/>
    <w:rsid w:val="00C0526E"/>
    <w:rsid w:val="00C053F2"/>
    <w:rsid w:val="00C05674"/>
    <w:rsid w:val="00C056BB"/>
    <w:rsid w:val="00C0616E"/>
    <w:rsid w:val="00C06B27"/>
    <w:rsid w:val="00C06C90"/>
    <w:rsid w:val="00C06D95"/>
    <w:rsid w:val="00C10490"/>
    <w:rsid w:val="00C1085D"/>
    <w:rsid w:val="00C108A7"/>
    <w:rsid w:val="00C10BB2"/>
    <w:rsid w:val="00C10D67"/>
    <w:rsid w:val="00C11299"/>
    <w:rsid w:val="00C11552"/>
    <w:rsid w:val="00C11E54"/>
    <w:rsid w:val="00C12906"/>
    <w:rsid w:val="00C12B4D"/>
    <w:rsid w:val="00C12E73"/>
    <w:rsid w:val="00C13038"/>
    <w:rsid w:val="00C13151"/>
    <w:rsid w:val="00C145D1"/>
    <w:rsid w:val="00C14C32"/>
    <w:rsid w:val="00C14C51"/>
    <w:rsid w:val="00C14EC4"/>
    <w:rsid w:val="00C1557D"/>
    <w:rsid w:val="00C15B1F"/>
    <w:rsid w:val="00C15D37"/>
    <w:rsid w:val="00C15D65"/>
    <w:rsid w:val="00C15EEF"/>
    <w:rsid w:val="00C161A3"/>
    <w:rsid w:val="00C16351"/>
    <w:rsid w:val="00C16387"/>
    <w:rsid w:val="00C163EE"/>
    <w:rsid w:val="00C169A2"/>
    <w:rsid w:val="00C169E1"/>
    <w:rsid w:val="00C16A82"/>
    <w:rsid w:val="00C16F08"/>
    <w:rsid w:val="00C170CE"/>
    <w:rsid w:val="00C173A9"/>
    <w:rsid w:val="00C17FF9"/>
    <w:rsid w:val="00C205E9"/>
    <w:rsid w:val="00C20F16"/>
    <w:rsid w:val="00C21565"/>
    <w:rsid w:val="00C21B7A"/>
    <w:rsid w:val="00C2288F"/>
    <w:rsid w:val="00C2294A"/>
    <w:rsid w:val="00C22C6B"/>
    <w:rsid w:val="00C22D6E"/>
    <w:rsid w:val="00C2339D"/>
    <w:rsid w:val="00C23D9E"/>
    <w:rsid w:val="00C24286"/>
    <w:rsid w:val="00C2508D"/>
    <w:rsid w:val="00C253A4"/>
    <w:rsid w:val="00C265FE"/>
    <w:rsid w:val="00C2695F"/>
    <w:rsid w:val="00C26B89"/>
    <w:rsid w:val="00C2750F"/>
    <w:rsid w:val="00C277E1"/>
    <w:rsid w:val="00C27827"/>
    <w:rsid w:val="00C27F4C"/>
    <w:rsid w:val="00C301FB"/>
    <w:rsid w:val="00C30A35"/>
    <w:rsid w:val="00C30D68"/>
    <w:rsid w:val="00C3172F"/>
    <w:rsid w:val="00C320E1"/>
    <w:rsid w:val="00C32680"/>
    <w:rsid w:val="00C33146"/>
    <w:rsid w:val="00C337DE"/>
    <w:rsid w:val="00C33ADB"/>
    <w:rsid w:val="00C33AF0"/>
    <w:rsid w:val="00C33C45"/>
    <w:rsid w:val="00C33CC4"/>
    <w:rsid w:val="00C33D23"/>
    <w:rsid w:val="00C33DA4"/>
    <w:rsid w:val="00C33F79"/>
    <w:rsid w:val="00C340E6"/>
    <w:rsid w:val="00C34334"/>
    <w:rsid w:val="00C34344"/>
    <w:rsid w:val="00C3490D"/>
    <w:rsid w:val="00C3496E"/>
    <w:rsid w:val="00C351FF"/>
    <w:rsid w:val="00C35246"/>
    <w:rsid w:val="00C353FE"/>
    <w:rsid w:val="00C35C06"/>
    <w:rsid w:val="00C35D28"/>
    <w:rsid w:val="00C36022"/>
    <w:rsid w:val="00C360D3"/>
    <w:rsid w:val="00C36181"/>
    <w:rsid w:val="00C36487"/>
    <w:rsid w:val="00C36ECE"/>
    <w:rsid w:val="00C36F5F"/>
    <w:rsid w:val="00C37D13"/>
    <w:rsid w:val="00C37E0A"/>
    <w:rsid w:val="00C4012E"/>
    <w:rsid w:val="00C407D2"/>
    <w:rsid w:val="00C40A37"/>
    <w:rsid w:val="00C40B1F"/>
    <w:rsid w:val="00C40BB4"/>
    <w:rsid w:val="00C40D8D"/>
    <w:rsid w:val="00C40FF3"/>
    <w:rsid w:val="00C4165B"/>
    <w:rsid w:val="00C4192B"/>
    <w:rsid w:val="00C41981"/>
    <w:rsid w:val="00C41A67"/>
    <w:rsid w:val="00C42066"/>
    <w:rsid w:val="00C4238A"/>
    <w:rsid w:val="00C424FC"/>
    <w:rsid w:val="00C42578"/>
    <w:rsid w:val="00C42C8D"/>
    <w:rsid w:val="00C42CB2"/>
    <w:rsid w:val="00C42E92"/>
    <w:rsid w:val="00C44133"/>
    <w:rsid w:val="00C44D42"/>
    <w:rsid w:val="00C45C70"/>
    <w:rsid w:val="00C45FCF"/>
    <w:rsid w:val="00C45FE8"/>
    <w:rsid w:val="00C46664"/>
    <w:rsid w:val="00C46721"/>
    <w:rsid w:val="00C47603"/>
    <w:rsid w:val="00C47783"/>
    <w:rsid w:val="00C5007A"/>
    <w:rsid w:val="00C50108"/>
    <w:rsid w:val="00C5067B"/>
    <w:rsid w:val="00C50834"/>
    <w:rsid w:val="00C50D5C"/>
    <w:rsid w:val="00C50FA3"/>
    <w:rsid w:val="00C51238"/>
    <w:rsid w:val="00C51687"/>
    <w:rsid w:val="00C51795"/>
    <w:rsid w:val="00C51B97"/>
    <w:rsid w:val="00C51C45"/>
    <w:rsid w:val="00C53016"/>
    <w:rsid w:val="00C53138"/>
    <w:rsid w:val="00C5395E"/>
    <w:rsid w:val="00C53DDF"/>
    <w:rsid w:val="00C54116"/>
    <w:rsid w:val="00C54137"/>
    <w:rsid w:val="00C542C7"/>
    <w:rsid w:val="00C54407"/>
    <w:rsid w:val="00C544E2"/>
    <w:rsid w:val="00C54647"/>
    <w:rsid w:val="00C54D70"/>
    <w:rsid w:val="00C54DD9"/>
    <w:rsid w:val="00C553DC"/>
    <w:rsid w:val="00C5561C"/>
    <w:rsid w:val="00C55D15"/>
    <w:rsid w:val="00C55EB3"/>
    <w:rsid w:val="00C5651F"/>
    <w:rsid w:val="00C56C80"/>
    <w:rsid w:val="00C57A5D"/>
    <w:rsid w:val="00C57BE0"/>
    <w:rsid w:val="00C60854"/>
    <w:rsid w:val="00C60D64"/>
    <w:rsid w:val="00C60E48"/>
    <w:rsid w:val="00C61027"/>
    <w:rsid w:val="00C61216"/>
    <w:rsid w:val="00C61A55"/>
    <w:rsid w:val="00C61EBD"/>
    <w:rsid w:val="00C61FB3"/>
    <w:rsid w:val="00C620B9"/>
    <w:rsid w:val="00C622E0"/>
    <w:rsid w:val="00C625CA"/>
    <w:rsid w:val="00C6283C"/>
    <w:rsid w:val="00C62C7B"/>
    <w:rsid w:val="00C63C65"/>
    <w:rsid w:val="00C6409C"/>
    <w:rsid w:val="00C6460C"/>
    <w:rsid w:val="00C6474F"/>
    <w:rsid w:val="00C64798"/>
    <w:rsid w:val="00C64987"/>
    <w:rsid w:val="00C64C1E"/>
    <w:rsid w:val="00C64CA1"/>
    <w:rsid w:val="00C651D3"/>
    <w:rsid w:val="00C65366"/>
    <w:rsid w:val="00C653EF"/>
    <w:rsid w:val="00C665A2"/>
    <w:rsid w:val="00C66C00"/>
    <w:rsid w:val="00C66F13"/>
    <w:rsid w:val="00C67659"/>
    <w:rsid w:val="00C6768F"/>
    <w:rsid w:val="00C677FF"/>
    <w:rsid w:val="00C67907"/>
    <w:rsid w:val="00C70107"/>
    <w:rsid w:val="00C70250"/>
    <w:rsid w:val="00C704A2"/>
    <w:rsid w:val="00C70E23"/>
    <w:rsid w:val="00C70F4C"/>
    <w:rsid w:val="00C710AF"/>
    <w:rsid w:val="00C71505"/>
    <w:rsid w:val="00C7164A"/>
    <w:rsid w:val="00C71B06"/>
    <w:rsid w:val="00C71D34"/>
    <w:rsid w:val="00C72193"/>
    <w:rsid w:val="00C722FE"/>
    <w:rsid w:val="00C723DF"/>
    <w:rsid w:val="00C72D2B"/>
    <w:rsid w:val="00C73AAA"/>
    <w:rsid w:val="00C73B2C"/>
    <w:rsid w:val="00C73C4F"/>
    <w:rsid w:val="00C73CB8"/>
    <w:rsid w:val="00C74853"/>
    <w:rsid w:val="00C749BF"/>
    <w:rsid w:val="00C75527"/>
    <w:rsid w:val="00C755CB"/>
    <w:rsid w:val="00C75BE5"/>
    <w:rsid w:val="00C75EAD"/>
    <w:rsid w:val="00C75F59"/>
    <w:rsid w:val="00C76876"/>
    <w:rsid w:val="00C77066"/>
    <w:rsid w:val="00C7745E"/>
    <w:rsid w:val="00C7769F"/>
    <w:rsid w:val="00C80269"/>
    <w:rsid w:val="00C80AF6"/>
    <w:rsid w:val="00C81998"/>
    <w:rsid w:val="00C81F77"/>
    <w:rsid w:val="00C82790"/>
    <w:rsid w:val="00C82792"/>
    <w:rsid w:val="00C837F9"/>
    <w:rsid w:val="00C83F7E"/>
    <w:rsid w:val="00C83F8B"/>
    <w:rsid w:val="00C84923"/>
    <w:rsid w:val="00C84A41"/>
    <w:rsid w:val="00C84E7D"/>
    <w:rsid w:val="00C855FA"/>
    <w:rsid w:val="00C85CF9"/>
    <w:rsid w:val="00C85F51"/>
    <w:rsid w:val="00C86D22"/>
    <w:rsid w:val="00C879F5"/>
    <w:rsid w:val="00C87B45"/>
    <w:rsid w:val="00C87C92"/>
    <w:rsid w:val="00C87E83"/>
    <w:rsid w:val="00C90571"/>
    <w:rsid w:val="00C9071A"/>
    <w:rsid w:val="00C91044"/>
    <w:rsid w:val="00C926B3"/>
    <w:rsid w:val="00C92F67"/>
    <w:rsid w:val="00C933F3"/>
    <w:rsid w:val="00C93623"/>
    <w:rsid w:val="00C9369C"/>
    <w:rsid w:val="00C93EE6"/>
    <w:rsid w:val="00C93FCA"/>
    <w:rsid w:val="00C9441D"/>
    <w:rsid w:val="00C94861"/>
    <w:rsid w:val="00C94A36"/>
    <w:rsid w:val="00C955A6"/>
    <w:rsid w:val="00C95EE7"/>
    <w:rsid w:val="00C965E1"/>
    <w:rsid w:val="00C970F0"/>
    <w:rsid w:val="00C979C6"/>
    <w:rsid w:val="00C97E5D"/>
    <w:rsid w:val="00CA004B"/>
    <w:rsid w:val="00CA05A4"/>
    <w:rsid w:val="00CA1692"/>
    <w:rsid w:val="00CA19D1"/>
    <w:rsid w:val="00CA2122"/>
    <w:rsid w:val="00CA269D"/>
    <w:rsid w:val="00CA2D14"/>
    <w:rsid w:val="00CA3D48"/>
    <w:rsid w:val="00CA3DBA"/>
    <w:rsid w:val="00CA452B"/>
    <w:rsid w:val="00CA49FC"/>
    <w:rsid w:val="00CA4A13"/>
    <w:rsid w:val="00CA50E9"/>
    <w:rsid w:val="00CA55B3"/>
    <w:rsid w:val="00CA5689"/>
    <w:rsid w:val="00CA5724"/>
    <w:rsid w:val="00CA58F5"/>
    <w:rsid w:val="00CA592B"/>
    <w:rsid w:val="00CA60F5"/>
    <w:rsid w:val="00CA765D"/>
    <w:rsid w:val="00CA781E"/>
    <w:rsid w:val="00CA7FCE"/>
    <w:rsid w:val="00CB032D"/>
    <w:rsid w:val="00CB04A0"/>
    <w:rsid w:val="00CB0DF8"/>
    <w:rsid w:val="00CB1101"/>
    <w:rsid w:val="00CB16B4"/>
    <w:rsid w:val="00CB1F5E"/>
    <w:rsid w:val="00CB206A"/>
    <w:rsid w:val="00CB219B"/>
    <w:rsid w:val="00CB25CC"/>
    <w:rsid w:val="00CB2EF3"/>
    <w:rsid w:val="00CB36D3"/>
    <w:rsid w:val="00CB4153"/>
    <w:rsid w:val="00CB44BC"/>
    <w:rsid w:val="00CB4676"/>
    <w:rsid w:val="00CB4ACC"/>
    <w:rsid w:val="00CB5218"/>
    <w:rsid w:val="00CB5952"/>
    <w:rsid w:val="00CB5B08"/>
    <w:rsid w:val="00CB6413"/>
    <w:rsid w:val="00CB66AB"/>
    <w:rsid w:val="00CB66DC"/>
    <w:rsid w:val="00CB6945"/>
    <w:rsid w:val="00CB6CC3"/>
    <w:rsid w:val="00CB6EE2"/>
    <w:rsid w:val="00CB6EE7"/>
    <w:rsid w:val="00CB7666"/>
    <w:rsid w:val="00CB7AA4"/>
    <w:rsid w:val="00CB7D7D"/>
    <w:rsid w:val="00CC09D1"/>
    <w:rsid w:val="00CC0F55"/>
    <w:rsid w:val="00CC22D2"/>
    <w:rsid w:val="00CC2F4B"/>
    <w:rsid w:val="00CC30AF"/>
    <w:rsid w:val="00CC32B9"/>
    <w:rsid w:val="00CC330C"/>
    <w:rsid w:val="00CC3333"/>
    <w:rsid w:val="00CC3D04"/>
    <w:rsid w:val="00CC3FE8"/>
    <w:rsid w:val="00CC48FC"/>
    <w:rsid w:val="00CC50A3"/>
    <w:rsid w:val="00CC57EB"/>
    <w:rsid w:val="00CC5DBA"/>
    <w:rsid w:val="00CC5F2D"/>
    <w:rsid w:val="00CC628C"/>
    <w:rsid w:val="00CC63B5"/>
    <w:rsid w:val="00CC6545"/>
    <w:rsid w:val="00CC7797"/>
    <w:rsid w:val="00CC78A5"/>
    <w:rsid w:val="00CD0213"/>
    <w:rsid w:val="00CD06B3"/>
    <w:rsid w:val="00CD0706"/>
    <w:rsid w:val="00CD13D2"/>
    <w:rsid w:val="00CD22C2"/>
    <w:rsid w:val="00CD29E4"/>
    <w:rsid w:val="00CD2DDB"/>
    <w:rsid w:val="00CD3F19"/>
    <w:rsid w:val="00CD5634"/>
    <w:rsid w:val="00CD56E8"/>
    <w:rsid w:val="00CD59FD"/>
    <w:rsid w:val="00CD5EEC"/>
    <w:rsid w:val="00CD6013"/>
    <w:rsid w:val="00CD6310"/>
    <w:rsid w:val="00CD6378"/>
    <w:rsid w:val="00CD6961"/>
    <w:rsid w:val="00CD72FD"/>
    <w:rsid w:val="00CD74EB"/>
    <w:rsid w:val="00CD78AC"/>
    <w:rsid w:val="00CE0013"/>
    <w:rsid w:val="00CE085A"/>
    <w:rsid w:val="00CE09A3"/>
    <w:rsid w:val="00CE0BEA"/>
    <w:rsid w:val="00CE0DA5"/>
    <w:rsid w:val="00CE1BE7"/>
    <w:rsid w:val="00CE1EAD"/>
    <w:rsid w:val="00CE22D8"/>
    <w:rsid w:val="00CE2587"/>
    <w:rsid w:val="00CE2B6D"/>
    <w:rsid w:val="00CE2B70"/>
    <w:rsid w:val="00CE3074"/>
    <w:rsid w:val="00CE3AD0"/>
    <w:rsid w:val="00CE3EFF"/>
    <w:rsid w:val="00CE3F66"/>
    <w:rsid w:val="00CE4D24"/>
    <w:rsid w:val="00CE4EAF"/>
    <w:rsid w:val="00CE51D0"/>
    <w:rsid w:val="00CE525B"/>
    <w:rsid w:val="00CE53FA"/>
    <w:rsid w:val="00CE5B2D"/>
    <w:rsid w:val="00CE5E52"/>
    <w:rsid w:val="00CE6239"/>
    <w:rsid w:val="00CE6F36"/>
    <w:rsid w:val="00CE6F6B"/>
    <w:rsid w:val="00CE7601"/>
    <w:rsid w:val="00CE7616"/>
    <w:rsid w:val="00CE7C67"/>
    <w:rsid w:val="00CF02F7"/>
    <w:rsid w:val="00CF0CDB"/>
    <w:rsid w:val="00CF135A"/>
    <w:rsid w:val="00CF17EC"/>
    <w:rsid w:val="00CF1CB8"/>
    <w:rsid w:val="00CF1E50"/>
    <w:rsid w:val="00CF22F2"/>
    <w:rsid w:val="00CF26F9"/>
    <w:rsid w:val="00CF2FEC"/>
    <w:rsid w:val="00CF3008"/>
    <w:rsid w:val="00CF3284"/>
    <w:rsid w:val="00CF3A05"/>
    <w:rsid w:val="00CF3B58"/>
    <w:rsid w:val="00CF3D92"/>
    <w:rsid w:val="00CF40F4"/>
    <w:rsid w:val="00CF497F"/>
    <w:rsid w:val="00CF51A1"/>
    <w:rsid w:val="00CF54A2"/>
    <w:rsid w:val="00CF5C54"/>
    <w:rsid w:val="00CF5CDF"/>
    <w:rsid w:val="00CF5D67"/>
    <w:rsid w:val="00CF6228"/>
    <w:rsid w:val="00CF69B1"/>
    <w:rsid w:val="00CF71AC"/>
    <w:rsid w:val="00CF7B02"/>
    <w:rsid w:val="00CF7E1D"/>
    <w:rsid w:val="00D008FD"/>
    <w:rsid w:val="00D009BE"/>
    <w:rsid w:val="00D00C6F"/>
    <w:rsid w:val="00D00E51"/>
    <w:rsid w:val="00D00F9F"/>
    <w:rsid w:val="00D016A9"/>
    <w:rsid w:val="00D01C37"/>
    <w:rsid w:val="00D01D8F"/>
    <w:rsid w:val="00D021EB"/>
    <w:rsid w:val="00D023CD"/>
    <w:rsid w:val="00D0289D"/>
    <w:rsid w:val="00D02C8B"/>
    <w:rsid w:val="00D02D17"/>
    <w:rsid w:val="00D04090"/>
    <w:rsid w:val="00D042D2"/>
    <w:rsid w:val="00D042D8"/>
    <w:rsid w:val="00D04841"/>
    <w:rsid w:val="00D048C9"/>
    <w:rsid w:val="00D05287"/>
    <w:rsid w:val="00D057DE"/>
    <w:rsid w:val="00D05861"/>
    <w:rsid w:val="00D05AEE"/>
    <w:rsid w:val="00D0646D"/>
    <w:rsid w:val="00D0665E"/>
    <w:rsid w:val="00D067FB"/>
    <w:rsid w:val="00D06CEA"/>
    <w:rsid w:val="00D073D9"/>
    <w:rsid w:val="00D079A6"/>
    <w:rsid w:val="00D07BED"/>
    <w:rsid w:val="00D07C9E"/>
    <w:rsid w:val="00D07CCC"/>
    <w:rsid w:val="00D07CDA"/>
    <w:rsid w:val="00D07D70"/>
    <w:rsid w:val="00D10465"/>
    <w:rsid w:val="00D104C5"/>
    <w:rsid w:val="00D10918"/>
    <w:rsid w:val="00D110CF"/>
    <w:rsid w:val="00D1115A"/>
    <w:rsid w:val="00D112DA"/>
    <w:rsid w:val="00D11A0A"/>
    <w:rsid w:val="00D11A72"/>
    <w:rsid w:val="00D11C9C"/>
    <w:rsid w:val="00D12073"/>
    <w:rsid w:val="00D12C54"/>
    <w:rsid w:val="00D12E8E"/>
    <w:rsid w:val="00D12FFF"/>
    <w:rsid w:val="00D13EAE"/>
    <w:rsid w:val="00D15840"/>
    <w:rsid w:val="00D15CF1"/>
    <w:rsid w:val="00D15DBD"/>
    <w:rsid w:val="00D1626F"/>
    <w:rsid w:val="00D1680A"/>
    <w:rsid w:val="00D1780E"/>
    <w:rsid w:val="00D178BC"/>
    <w:rsid w:val="00D1790D"/>
    <w:rsid w:val="00D179B9"/>
    <w:rsid w:val="00D17B17"/>
    <w:rsid w:val="00D201FA"/>
    <w:rsid w:val="00D2059D"/>
    <w:rsid w:val="00D20D32"/>
    <w:rsid w:val="00D211F6"/>
    <w:rsid w:val="00D215BF"/>
    <w:rsid w:val="00D21941"/>
    <w:rsid w:val="00D23571"/>
    <w:rsid w:val="00D23A3E"/>
    <w:rsid w:val="00D23B55"/>
    <w:rsid w:val="00D24659"/>
    <w:rsid w:val="00D24A56"/>
    <w:rsid w:val="00D24D30"/>
    <w:rsid w:val="00D24FD7"/>
    <w:rsid w:val="00D251F6"/>
    <w:rsid w:val="00D25357"/>
    <w:rsid w:val="00D25809"/>
    <w:rsid w:val="00D2599F"/>
    <w:rsid w:val="00D25A3B"/>
    <w:rsid w:val="00D260DB"/>
    <w:rsid w:val="00D266DA"/>
    <w:rsid w:val="00D266DC"/>
    <w:rsid w:val="00D26809"/>
    <w:rsid w:val="00D26896"/>
    <w:rsid w:val="00D26D25"/>
    <w:rsid w:val="00D27451"/>
    <w:rsid w:val="00D274EC"/>
    <w:rsid w:val="00D277B5"/>
    <w:rsid w:val="00D27E54"/>
    <w:rsid w:val="00D27E94"/>
    <w:rsid w:val="00D3041D"/>
    <w:rsid w:val="00D30954"/>
    <w:rsid w:val="00D313D7"/>
    <w:rsid w:val="00D3161D"/>
    <w:rsid w:val="00D31B1C"/>
    <w:rsid w:val="00D321E6"/>
    <w:rsid w:val="00D32449"/>
    <w:rsid w:val="00D32936"/>
    <w:rsid w:val="00D32937"/>
    <w:rsid w:val="00D353A4"/>
    <w:rsid w:val="00D35676"/>
    <w:rsid w:val="00D35E49"/>
    <w:rsid w:val="00D36578"/>
    <w:rsid w:val="00D36B9E"/>
    <w:rsid w:val="00D36E80"/>
    <w:rsid w:val="00D372F4"/>
    <w:rsid w:val="00D375A7"/>
    <w:rsid w:val="00D37E03"/>
    <w:rsid w:val="00D37EC4"/>
    <w:rsid w:val="00D4058A"/>
    <w:rsid w:val="00D414F3"/>
    <w:rsid w:val="00D419D2"/>
    <w:rsid w:val="00D41E30"/>
    <w:rsid w:val="00D42400"/>
    <w:rsid w:val="00D43119"/>
    <w:rsid w:val="00D43615"/>
    <w:rsid w:val="00D438C8"/>
    <w:rsid w:val="00D44684"/>
    <w:rsid w:val="00D44ED2"/>
    <w:rsid w:val="00D457A0"/>
    <w:rsid w:val="00D457CA"/>
    <w:rsid w:val="00D457D9"/>
    <w:rsid w:val="00D45D7F"/>
    <w:rsid w:val="00D4648D"/>
    <w:rsid w:val="00D4655C"/>
    <w:rsid w:val="00D46991"/>
    <w:rsid w:val="00D46D23"/>
    <w:rsid w:val="00D479C8"/>
    <w:rsid w:val="00D50F52"/>
    <w:rsid w:val="00D51266"/>
    <w:rsid w:val="00D512DB"/>
    <w:rsid w:val="00D51BE7"/>
    <w:rsid w:val="00D51C78"/>
    <w:rsid w:val="00D51EB6"/>
    <w:rsid w:val="00D52B85"/>
    <w:rsid w:val="00D52DE1"/>
    <w:rsid w:val="00D52E8C"/>
    <w:rsid w:val="00D53122"/>
    <w:rsid w:val="00D538AA"/>
    <w:rsid w:val="00D53B10"/>
    <w:rsid w:val="00D548A6"/>
    <w:rsid w:val="00D549C4"/>
    <w:rsid w:val="00D54A2B"/>
    <w:rsid w:val="00D54C4D"/>
    <w:rsid w:val="00D54D62"/>
    <w:rsid w:val="00D54E7E"/>
    <w:rsid w:val="00D54E8A"/>
    <w:rsid w:val="00D553F3"/>
    <w:rsid w:val="00D56167"/>
    <w:rsid w:val="00D57113"/>
    <w:rsid w:val="00D572EA"/>
    <w:rsid w:val="00D57974"/>
    <w:rsid w:val="00D601CF"/>
    <w:rsid w:val="00D60393"/>
    <w:rsid w:val="00D6050D"/>
    <w:rsid w:val="00D60BA8"/>
    <w:rsid w:val="00D611CD"/>
    <w:rsid w:val="00D61463"/>
    <w:rsid w:val="00D61E4B"/>
    <w:rsid w:val="00D628C4"/>
    <w:rsid w:val="00D62CF2"/>
    <w:rsid w:val="00D63EA9"/>
    <w:rsid w:val="00D64233"/>
    <w:rsid w:val="00D6505C"/>
    <w:rsid w:val="00D65905"/>
    <w:rsid w:val="00D6620B"/>
    <w:rsid w:val="00D668F5"/>
    <w:rsid w:val="00D66EBB"/>
    <w:rsid w:val="00D670F0"/>
    <w:rsid w:val="00D676C9"/>
    <w:rsid w:val="00D677B9"/>
    <w:rsid w:val="00D678C1"/>
    <w:rsid w:val="00D67DDB"/>
    <w:rsid w:val="00D70D3A"/>
    <w:rsid w:val="00D7201D"/>
    <w:rsid w:val="00D727B5"/>
    <w:rsid w:val="00D72AF2"/>
    <w:rsid w:val="00D72BEA"/>
    <w:rsid w:val="00D733FF"/>
    <w:rsid w:val="00D7341A"/>
    <w:rsid w:val="00D735AE"/>
    <w:rsid w:val="00D74882"/>
    <w:rsid w:val="00D74931"/>
    <w:rsid w:val="00D75086"/>
    <w:rsid w:val="00D75582"/>
    <w:rsid w:val="00D75682"/>
    <w:rsid w:val="00D757D6"/>
    <w:rsid w:val="00D75869"/>
    <w:rsid w:val="00D75C94"/>
    <w:rsid w:val="00D75F7D"/>
    <w:rsid w:val="00D760B1"/>
    <w:rsid w:val="00D76582"/>
    <w:rsid w:val="00D767FE"/>
    <w:rsid w:val="00D7696D"/>
    <w:rsid w:val="00D76CD1"/>
    <w:rsid w:val="00D76DE1"/>
    <w:rsid w:val="00D77352"/>
    <w:rsid w:val="00D77620"/>
    <w:rsid w:val="00D777FD"/>
    <w:rsid w:val="00D7785E"/>
    <w:rsid w:val="00D77B52"/>
    <w:rsid w:val="00D77D3F"/>
    <w:rsid w:val="00D806A9"/>
    <w:rsid w:val="00D8097E"/>
    <w:rsid w:val="00D80C20"/>
    <w:rsid w:val="00D81967"/>
    <w:rsid w:val="00D8199F"/>
    <w:rsid w:val="00D81E51"/>
    <w:rsid w:val="00D825FF"/>
    <w:rsid w:val="00D82930"/>
    <w:rsid w:val="00D83234"/>
    <w:rsid w:val="00D83329"/>
    <w:rsid w:val="00D84372"/>
    <w:rsid w:val="00D8446E"/>
    <w:rsid w:val="00D847B8"/>
    <w:rsid w:val="00D84A23"/>
    <w:rsid w:val="00D86386"/>
    <w:rsid w:val="00D869E7"/>
    <w:rsid w:val="00D86D0F"/>
    <w:rsid w:val="00D870D1"/>
    <w:rsid w:val="00D873B0"/>
    <w:rsid w:val="00D874AB"/>
    <w:rsid w:val="00D9076D"/>
    <w:rsid w:val="00D90D40"/>
    <w:rsid w:val="00D90E52"/>
    <w:rsid w:val="00D9105E"/>
    <w:rsid w:val="00D915F3"/>
    <w:rsid w:val="00D92061"/>
    <w:rsid w:val="00D926C8"/>
    <w:rsid w:val="00D92B4B"/>
    <w:rsid w:val="00D932E0"/>
    <w:rsid w:val="00D94219"/>
    <w:rsid w:val="00D9444F"/>
    <w:rsid w:val="00D94687"/>
    <w:rsid w:val="00D96650"/>
    <w:rsid w:val="00D96C84"/>
    <w:rsid w:val="00D97403"/>
    <w:rsid w:val="00D976A9"/>
    <w:rsid w:val="00D97D2F"/>
    <w:rsid w:val="00D97EF1"/>
    <w:rsid w:val="00DA0C50"/>
    <w:rsid w:val="00DA1259"/>
    <w:rsid w:val="00DA12B1"/>
    <w:rsid w:val="00DA1338"/>
    <w:rsid w:val="00DA13E8"/>
    <w:rsid w:val="00DA16B2"/>
    <w:rsid w:val="00DA175C"/>
    <w:rsid w:val="00DA1E26"/>
    <w:rsid w:val="00DA2006"/>
    <w:rsid w:val="00DA275F"/>
    <w:rsid w:val="00DA302B"/>
    <w:rsid w:val="00DA3084"/>
    <w:rsid w:val="00DA354E"/>
    <w:rsid w:val="00DA38A9"/>
    <w:rsid w:val="00DA3908"/>
    <w:rsid w:val="00DA39A1"/>
    <w:rsid w:val="00DA39F8"/>
    <w:rsid w:val="00DA3C7C"/>
    <w:rsid w:val="00DA3EE7"/>
    <w:rsid w:val="00DA43EB"/>
    <w:rsid w:val="00DA48E7"/>
    <w:rsid w:val="00DA4D65"/>
    <w:rsid w:val="00DA6974"/>
    <w:rsid w:val="00DA6EC4"/>
    <w:rsid w:val="00DA75D5"/>
    <w:rsid w:val="00DA78C9"/>
    <w:rsid w:val="00DA7C17"/>
    <w:rsid w:val="00DA7C83"/>
    <w:rsid w:val="00DB0B33"/>
    <w:rsid w:val="00DB0D11"/>
    <w:rsid w:val="00DB1B00"/>
    <w:rsid w:val="00DB2194"/>
    <w:rsid w:val="00DB228C"/>
    <w:rsid w:val="00DB2421"/>
    <w:rsid w:val="00DB243B"/>
    <w:rsid w:val="00DB29C6"/>
    <w:rsid w:val="00DB2ED4"/>
    <w:rsid w:val="00DB2EEA"/>
    <w:rsid w:val="00DB31B0"/>
    <w:rsid w:val="00DB3518"/>
    <w:rsid w:val="00DB3B41"/>
    <w:rsid w:val="00DB3F3D"/>
    <w:rsid w:val="00DB4132"/>
    <w:rsid w:val="00DB4756"/>
    <w:rsid w:val="00DB4C09"/>
    <w:rsid w:val="00DB4EB6"/>
    <w:rsid w:val="00DB551D"/>
    <w:rsid w:val="00DB57D1"/>
    <w:rsid w:val="00DB6329"/>
    <w:rsid w:val="00DB6551"/>
    <w:rsid w:val="00DB71EB"/>
    <w:rsid w:val="00DB7216"/>
    <w:rsid w:val="00DB72A9"/>
    <w:rsid w:val="00DB747C"/>
    <w:rsid w:val="00DB7CB7"/>
    <w:rsid w:val="00DB7E60"/>
    <w:rsid w:val="00DC0521"/>
    <w:rsid w:val="00DC0F80"/>
    <w:rsid w:val="00DC12C0"/>
    <w:rsid w:val="00DC160A"/>
    <w:rsid w:val="00DC1812"/>
    <w:rsid w:val="00DC1864"/>
    <w:rsid w:val="00DC1B5F"/>
    <w:rsid w:val="00DC1BFF"/>
    <w:rsid w:val="00DC280A"/>
    <w:rsid w:val="00DC28A5"/>
    <w:rsid w:val="00DC28E6"/>
    <w:rsid w:val="00DC2E0E"/>
    <w:rsid w:val="00DC319C"/>
    <w:rsid w:val="00DC3B19"/>
    <w:rsid w:val="00DC4D80"/>
    <w:rsid w:val="00DC5097"/>
    <w:rsid w:val="00DC55DB"/>
    <w:rsid w:val="00DC568A"/>
    <w:rsid w:val="00DC58CA"/>
    <w:rsid w:val="00DC5AB4"/>
    <w:rsid w:val="00DC5E49"/>
    <w:rsid w:val="00DC6776"/>
    <w:rsid w:val="00DC68B8"/>
    <w:rsid w:val="00DC6BD2"/>
    <w:rsid w:val="00DC7E9F"/>
    <w:rsid w:val="00DD04E7"/>
    <w:rsid w:val="00DD06B1"/>
    <w:rsid w:val="00DD08AD"/>
    <w:rsid w:val="00DD0C34"/>
    <w:rsid w:val="00DD0D3A"/>
    <w:rsid w:val="00DD0F98"/>
    <w:rsid w:val="00DD112F"/>
    <w:rsid w:val="00DD11A1"/>
    <w:rsid w:val="00DD11EE"/>
    <w:rsid w:val="00DD1710"/>
    <w:rsid w:val="00DD2096"/>
    <w:rsid w:val="00DD239A"/>
    <w:rsid w:val="00DD2E1C"/>
    <w:rsid w:val="00DD35D7"/>
    <w:rsid w:val="00DD380A"/>
    <w:rsid w:val="00DD38D2"/>
    <w:rsid w:val="00DD3A1B"/>
    <w:rsid w:val="00DD3AA2"/>
    <w:rsid w:val="00DD3D51"/>
    <w:rsid w:val="00DD3EEE"/>
    <w:rsid w:val="00DD4156"/>
    <w:rsid w:val="00DD41E9"/>
    <w:rsid w:val="00DD4CAF"/>
    <w:rsid w:val="00DD4DB6"/>
    <w:rsid w:val="00DD4F36"/>
    <w:rsid w:val="00DD50FE"/>
    <w:rsid w:val="00DD551D"/>
    <w:rsid w:val="00DD562A"/>
    <w:rsid w:val="00DD5D08"/>
    <w:rsid w:val="00DD60D2"/>
    <w:rsid w:val="00DD623B"/>
    <w:rsid w:val="00DD7344"/>
    <w:rsid w:val="00DD77AB"/>
    <w:rsid w:val="00DD7EF9"/>
    <w:rsid w:val="00DE022A"/>
    <w:rsid w:val="00DE054B"/>
    <w:rsid w:val="00DE06F0"/>
    <w:rsid w:val="00DE0C77"/>
    <w:rsid w:val="00DE13D9"/>
    <w:rsid w:val="00DE157E"/>
    <w:rsid w:val="00DE1864"/>
    <w:rsid w:val="00DE1BC4"/>
    <w:rsid w:val="00DE1C73"/>
    <w:rsid w:val="00DE27BE"/>
    <w:rsid w:val="00DE2BAA"/>
    <w:rsid w:val="00DE2C53"/>
    <w:rsid w:val="00DE2EF1"/>
    <w:rsid w:val="00DE34C3"/>
    <w:rsid w:val="00DE37F0"/>
    <w:rsid w:val="00DE39CE"/>
    <w:rsid w:val="00DE3ED1"/>
    <w:rsid w:val="00DE41C4"/>
    <w:rsid w:val="00DE47C7"/>
    <w:rsid w:val="00DE47D1"/>
    <w:rsid w:val="00DE4BE7"/>
    <w:rsid w:val="00DE55DC"/>
    <w:rsid w:val="00DE565D"/>
    <w:rsid w:val="00DE5ABE"/>
    <w:rsid w:val="00DE65B1"/>
    <w:rsid w:val="00DE6D57"/>
    <w:rsid w:val="00DE7164"/>
    <w:rsid w:val="00DE796B"/>
    <w:rsid w:val="00DE7DC3"/>
    <w:rsid w:val="00DE7F20"/>
    <w:rsid w:val="00DF00F9"/>
    <w:rsid w:val="00DF036F"/>
    <w:rsid w:val="00DF0B1F"/>
    <w:rsid w:val="00DF1DDD"/>
    <w:rsid w:val="00DF21D8"/>
    <w:rsid w:val="00DF26F0"/>
    <w:rsid w:val="00DF2C74"/>
    <w:rsid w:val="00DF3576"/>
    <w:rsid w:val="00DF422C"/>
    <w:rsid w:val="00DF43CD"/>
    <w:rsid w:val="00DF47BD"/>
    <w:rsid w:val="00DF4919"/>
    <w:rsid w:val="00DF4ADC"/>
    <w:rsid w:val="00DF5C58"/>
    <w:rsid w:val="00DF5DE5"/>
    <w:rsid w:val="00DF626B"/>
    <w:rsid w:val="00DF62A2"/>
    <w:rsid w:val="00DF641E"/>
    <w:rsid w:val="00DF668F"/>
    <w:rsid w:val="00DF674A"/>
    <w:rsid w:val="00DF68BF"/>
    <w:rsid w:val="00E00DA3"/>
    <w:rsid w:val="00E011CD"/>
    <w:rsid w:val="00E0174D"/>
    <w:rsid w:val="00E02167"/>
    <w:rsid w:val="00E028A3"/>
    <w:rsid w:val="00E03421"/>
    <w:rsid w:val="00E037DF"/>
    <w:rsid w:val="00E03823"/>
    <w:rsid w:val="00E03DD4"/>
    <w:rsid w:val="00E03F06"/>
    <w:rsid w:val="00E0422E"/>
    <w:rsid w:val="00E04C48"/>
    <w:rsid w:val="00E04F11"/>
    <w:rsid w:val="00E0527A"/>
    <w:rsid w:val="00E05451"/>
    <w:rsid w:val="00E05722"/>
    <w:rsid w:val="00E05E27"/>
    <w:rsid w:val="00E0634B"/>
    <w:rsid w:val="00E06BB3"/>
    <w:rsid w:val="00E0790F"/>
    <w:rsid w:val="00E10230"/>
    <w:rsid w:val="00E10421"/>
    <w:rsid w:val="00E1045C"/>
    <w:rsid w:val="00E10772"/>
    <w:rsid w:val="00E107BE"/>
    <w:rsid w:val="00E10EF6"/>
    <w:rsid w:val="00E1107E"/>
    <w:rsid w:val="00E12506"/>
    <w:rsid w:val="00E125AC"/>
    <w:rsid w:val="00E12883"/>
    <w:rsid w:val="00E1298F"/>
    <w:rsid w:val="00E129F1"/>
    <w:rsid w:val="00E12AA4"/>
    <w:rsid w:val="00E12BA6"/>
    <w:rsid w:val="00E12C72"/>
    <w:rsid w:val="00E1308E"/>
    <w:rsid w:val="00E1434B"/>
    <w:rsid w:val="00E14568"/>
    <w:rsid w:val="00E148B1"/>
    <w:rsid w:val="00E1490E"/>
    <w:rsid w:val="00E14F8F"/>
    <w:rsid w:val="00E15042"/>
    <w:rsid w:val="00E156E2"/>
    <w:rsid w:val="00E161B2"/>
    <w:rsid w:val="00E163AA"/>
    <w:rsid w:val="00E1656C"/>
    <w:rsid w:val="00E16934"/>
    <w:rsid w:val="00E17234"/>
    <w:rsid w:val="00E17616"/>
    <w:rsid w:val="00E17684"/>
    <w:rsid w:val="00E177BB"/>
    <w:rsid w:val="00E1783A"/>
    <w:rsid w:val="00E17E9F"/>
    <w:rsid w:val="00E17FBF"/>
    <w:rsid w:val="00E20142"/>
    <w:rsid w:val="00E2048E"/>
    <w:rsid w:val="00E20AC9"/>
    <w:rsid w:val="00E20B05"/>
    <w:rsid w:val="00E20D81"/>
    <w:rsid w:val="00E21969"/>
    <w:rsid w:val="00E22002"/>
    <w:rsid w:val="00E221DA"/>
    <w:rsid w:val="00E2227B"/>
    <w:rsid w:val="00E223FC"/>
    <w:rsid w:val="00E232C9"/>
    <w:rsid w:val="00E2339B"/>
    <w:rsid w:val="00E23C88"/>
    <w:rsid w:val="00E24365"/>
    <w:rsid w:val="00E243DE"/>
    <w:rsid w:val="00E24ACE"/>
    <w:rsid w:val="00E24B75"/>
    <w:rsid w:val="00E24CCE"/>
    <w:rsid w:val="00E24E5E"/>
    <w:rsid w:val="00E25226"/>
    <w:rsid w:val="00E25410"/>
    <w:rsid w:val="00E25EF1"/>
    <w:rsid w:val="00E2637E"/>
    <w:rsid w:val="00E2647A"/>
    <w:rsid w:val="00E268F6"/>
    <w:rsid w:val="00E2695B"/>
    <w:rsid w:val="00E26DC7"/>
    <w:rsid w:val="00E2701C"/>
    <w:rsid w:val="00E27367"/>
    <w:rsid w:val="00E27B58"/>
    <w:rsid w:val="00E27C7F"/>
    <w:rsid w:val="00E27EF0"/>
    <w:rsid w:val="00E3003D"/>
    <w:rsid w:val="00E30FEB"/>
    <w:rsid w:val="00E31362"/>
    <w:rsid w:val="00E3233C"/>
    <w:rsid w:val="00E327FE"/>
    <w:rsid w:val="00E3285A"/>
    <w:rsid w:val="00E3298E"/>
    <w:rsid w:val="00E32C18"/>
    <w:rsid w:val="00E32FE2"/>
    <w:rsid w:val="00E331D7"/>
    <w:rsid w:val="00E33B8A"/>
    <w:rsid w:val="00E33D71"/>
    <w:rsid w:val="00E344A1"/>
    <w:rsid w:val="00E3467B"/>
    <w:rsid w:val="00E35106"/>
    <w:rsid w:val="00E35483"/>
    <w:rsid w:val="00E35BB6"/>
    <w:rsid w:val="00E35C9D"/>
    <w:rsid w:val="00E35D05"/>
    <w:rsid w:val="00E3656B"/>
    <w:rsid w:val="00E368AF"/>
    <w:rsid w:val="00E36DD8"/>
    <w:rsid w:val="00E36FBC"/>
    <w:rsid w:val="00E374A9"/>
    <w:rsid w:val="00E376D4"/>
    <w:rsid w:val="00E376F5"/>
    <w:rsid w:val="00E3782D"/>
    <w:rsid w:val="00E37ABA"/>
    <w:rsid w:val="00E37C52"/>
    <w:rsid w:val="00E412F5"/>
    <w:rsid w:val="00E41860"/>
    <w:rsid w:val="00E419FA"/>
    <w:rsid w:val="00E41BCD"/>
    <w:rsid w:val="00E41CC2"/>
    <w:rsid w:val="00E41E14"/>
    <w:rsid w:val="00E41ED9"/>
    <w:rsid w:val="00E42748"/>
    <w:rsid w:val="00E4275A"/>
    <w:rsid w:val="00E42F1C"/>
    <w:rsid w:val="00E42FAB"/>
    <w:rsid w:val="00E43224"/>
    <w:rsid w:val="00E438B6"/>
    <w:rsid w:val="00E438D0"/>
    <w:rsid w:val="00E43937"/>
    <w:rsid w:val="00E43E10"/>
    <w:rsid w:val="00E44548"/>
    <w:rsid w:val="00E44A6B"/>
    <w:rsid w:val="00E45577"/>
    <w:rsid w:val="00E4574F"/>
    <w:rsid w:val="00E45906"/>
    <w:rsid w:val="00E4592B"/>
    <w:rsid w:val="00E45E41"/>
    <w:rsid w:val="00E467AF"/>
    <w:rsid w:val="00E46835"/>
    <w:rsid w:val="00E46A31"/>
    <w:rsid w:val="00E46C35"/>
    <w:rsid w:val="00E46D26"/>
    <w:rsid w:val="00E46EFC"/>
    <w:rsid w:val="00E4706C"/>
    <w:rsid w:val="00E470AD"/>
    <w:rsid w:val="00E4749E"/>
    <w:rsid w:val="00E500AB"/>
    <w:rsid w:val="00E50738"/>
    <w:rsid w:val="00E50CB5"/>
    <w:rsid w:val="00E51040"/>
    <w:rsid w:val="00E5105A"/>
    <w:rsid w:val="00E514B1"/>
    <w:rsid w:val="00E51868"/>
    <w:rsid w:val="00E51A79"/>
    <w:rsid w:val="00E51B02"/>
    <w:rsid w:val="00E51BC0"/>
    <w:rsid w:val="00E51C38"/>
    <w:rsid w:val="00E52387"/>
    <w:rsid w:val="00E528E7"/>
    <w:rsid w:val="00E52BD7"/>
    <w:rsid w:val="00E53428"/>
    <w:rsid w:val="00E53AB4"/>
    <w:rsid w:val="00E54530"/>
    <w:rsid w:val="00E547A3"/>
    <w:rsid w:val="00E54928"/>
    <w:rsid w:val="00E55392"/>
    <w:rsid w:val="00E55463"/>
    <w:rsid w:val="00E55A76"/>
    <w:rsid w:val="00E55E28"/>
    <w:rsid w:val="00E564A4"/>
    <w:rsid w:val="00E56517"/>
    <w:rsid w:val="00E566D9"/>
    <w:rsid w:val="00E56734"/>
    <w:rsid w:val="00E56C45"/>
    <w:rsid w:val="00E56F71"/>
    <w:rsid w:val="00E57139"/>
    <w:rsid w:val="00E57438"/>
    <w:rsid w:val="00E57DAE"/>
    <w:rsid w:val="00E60633"/>
    <w:rsid w:val="00E60A50"/>
    <w:rsid w:val="00E60BE8"/>
    <w:rsid w:val="00E60F32"/>
    <w:rsid w:val="00E60F3F"/>
    <w:rsid w:val="00E60FB4"/>
    <w:rsid w:val="00E61212"/>
    <w:rsid w:val="00E615E1"/>
    <w:rsid w:val="00E62DD2"/>
    <w:rsid w:val="00E636ED"/>
    <w:rsid w:val="00E637B5"/>
    <w:rsid w:val="00E642EB"/>
    <w:rsid w:val="00E64718"/>
    <w:rsid w:val="00E64D57"/>
    <w:rsid w:val="00E656CB"/>
    <w:rsid w:val="00E658F2"/>
    <w:rsid w:val="00E659BC"/>
    <w:rsid w:val="00E6600A"/>
    <w:rsid w:val="00E663E6"/>
    <w:rsid w:val="00E66643"/>
    <w:rsid w:val="00E67099"/>
    <w:rsid w:val="00E6753B"/>
    <w:rsid w:val="00E7043B"/>
    <w:rsid w:val="00E70904"/>
    <w:rsid w:val="00E71DD4"/>
    <w:rsid w:val="00E720F4"/>
    <w:rsid w:val="00E72664"/>
    <w:rsid w:val="00E72967"/>
    <w:rsid w:val="00E730D3"/>
    <w:rsid w:val="00E7337B"/>
    <w:rsid w:val="00E73B9B"/>
    <w:rsid w:val="00E742A1"/>
    <w:rsid w:val="00E74367"/>
    <w:rsid w:val="00E74465"/>
    <w:rsid w:val="00E744FE"/>
    <w:rsid w:val="00E74624"/>
    <w:rsid w:val="00E7507C"/>
    <w:rsid w:val="00E75FAD"/>
    <w:rsid w:val="00E76334"/>
    <w:rsid w:val="00E764D8"/>
    <w:rsid w:val="00E77479"/>
    <w:rsid w:val="00E774E2"/>
    <w:rsid w:val="00E77698"/>
    <w:rsid w:val="00E77785"/>
    <w:rsid w:val="00E77BF6"/>
    <w:rsid w:val="00E80873"/>
    <w:rsid w:val="00E8088D"/>
    <w:rsid w:val="00E81427"/>
    <w:rsid w:val="00E81674"/>
    <w:rsid w:val="00E81894"/>
    <w:rsid w:val="00E819BC"/>
    <w:rsid w:val="00E81C98"/>
    <w:rsid w:val="00E82300"/>
    <w:rsid w:val="00E824AA"/>
    <w:rsid w:val="00E8254A"/>
    <w:rsid w:val="00E82FD2"/>
    <w:rsid w:val="00E8329C"/>
    <w:rsid w:val="00E83AA1"/>
    <w:rsid w:val="00E83E96"/>
    <w:rsid w:val="00E83EB8"/>
    <w:rsid w:val="00E845A5"/>
    <w:rsid w:val="00E84757"/>
    <w:rsid w:val="00E84903"/>
    <w:rsid w:val="00E84E3B"/>
    <w:rsid w:val="00E856B1"/>
    <w:rsid w:val="00E856F6"/>
    <w:rsid w:val="00E85B26"/>
    <w:rsid w:val="00E85C2C"/>
    <w:rsid w:val="00E866B2"/>
    <w:rsid w:val="00E86AE2"/>
    <w:rsid w:val="00E873EC"/>
    <w:rsid w:val="00E87DA6"/>
    <w:rsid w:val="00E87E0B"/>
    <w:rsid w:val="00E90400"/>
    <w:rsid w:val="00E91486"/>
    <w:rsid w:val="00E9155C"/>
    <w:rsid w:val="00E916E4"/>
    <w:rsid w:val="00E91BDC"/>
    <w:rsid w:val="00E91C94"/>
    <w:rsid w:val="00E920FF"/>
    <w:rsid w:val="00E9230D"/>
    <w:rsid w:val="00E92C2F"/>
    <w:rsid w:val="00E93D3D"/>
    <w:rsid w:val="00E94298"/>
    <w:rsid w:val="00E947C0"/>
    <w:rsid w:val="00E94EB1"/>
    <w:rsid w:val="00E951FB"/>
    <w:rsid w:val="00E9522E"/>
    <w:rsid w:val="00E95BD4"/>
    <w:rsid w:val="00E95D25"/>
    <w:rsid w:val="00E96323"/>
    <w:rsid w:val="00E97043"/>
    <w:rsid w:val="00E97CA4"/>
    <w:rsid w:val="00EA0F83"/>
    <w:rsid w:val="00EA1ACD"/>
    <w:rsid w:val="00EA1B0B"/>
    <w:rsid w:val="00EA1C17"/>
    <w:rsid w:val="00EA257C"/>
    <w:rsid w:val="00EA2ABB"/>
    <w:rsid w:val="00EA3609"/>
    <w:rsid w:val="00EA4136"/>
    <w:rsid w:val="00EA4846"/>
    <w:rsid w:val="00EA4CBA"/>
    <w:rsid w:val="00EA50FF"/>
    <w:rsid w:val="00EA5B42"/>
    <w:rsid w:val="00EA5B9F"/>
    <w:rsid w:val="00EA5CCB"/>
    <w:rsid w:val="00EA6242"/>
    <w:rsid w:val="00EA6441"/>
    <w:rsid w:val="00EA667E"/>
    <w:rsid w:val="00EA66C1"/>
    <w:rsid w:val="00EA6794"/>
    <w:rsid w:val="00EA6D18"/>
    <w:rsid w:val="00EA6D44"/>
    <w:rsid w:val="00EA6DEF"/>
    <w:rsid w:val="00EA6E9F"/>
    <w:rsid w:val="00EA72AC"/>
    <w:rsid w:val="00EA7A0B"/>
    <w:rsid w:val="00EA7CD0"/>
    <w:rsid w:val="00EA7EFF"/>
    <w:rsid w:val="00EB0BE6"/>
    <w:rsid w:val="00EB1F59"/>
    <w:rsid w:val="00EB2A5A"/>
    <w:rsid w:val="00EB2E4C"/>
    <w:rsid w:val="00EB4305"/>
    <w:rsid w:val="00EB4724"/>
    <w:rsid w:val="00EB4BEF"/>
    <w:rsid w:val="00EB4CAD"/>
    <w:rsid w:val="00EB5145"/>
    <w:rsid w:val="00EB5171"/>
    <w:rsid w:val="00EB5229"/>
    <w:rsid w:val="00EB5261"/>
    <w:rsid w:val="00EB5547"/>
    <w:rsid w:val="00EB5909"/>
    <w:rsid w:val="00EB59C0"/>
    <w:rsid w:val="00EB5AEA"/>
    <w:rsid w:val="00EB5B62"/>
    <w:rsid w:val="00EB5DB6"/>
    <w:rsid w:val="00EB6320"/>
    <w:rsid w:val="00EB650B"/>
    <w:rsid w:val="00EB67D5"/>
    <w:rsid w:val="00EB680A"/>
    <w:rsid w:val="00EB6B2A"/>
    <w:rsid w:val="00EB6CA4"/>
    <w:rsid w:val="00EB7ABF"/>
    <w:rsid w:val="00EC0086"/>
    <w:rsid w:val="00EC01C2"/>
    <w:rsid w:val="00EC02E7"/>
    <w:rsid w:val="00EC0427"/>
    <w:rsid w:val="00EC0446"/>
    <w:rsid w:val="00EC0CBA"/>
    <w:rsid w:val="00EC0F2F"/>
    <w:rsid w:val="00EC0FD1"/>
    <w:rsid w:val="00EC116B"/>
    <w:rsid w:val="00EC14EC"/>
    <w:rsid w:val="00EC180C"/>
    <w:rsid w:val="00EC1930"/>
    <w:rsid w:val="00EC1991"/>
    <w:rsid w:val="00EC1D5F"/>
    <w:rsid w:val="00EC1EBC"/>
    <w:rsid w:val="00EC1F16"/>
    <w:rsid w:val="00EC2A0A"/>
    <w:rsid w:val="00EC3642"/>
    <w:rsid w:val="00EC36EC"/>
    <w:rsid w:val="00EC3C36"/>
    <w:rsid w:val="00EC41A9"/>
    <w:rsid w:val="00EC41E4"/>
    <w:rsid w:val="00EC4378"/>
    <w:rsid w:val="00EC49AB"/>
    <w:rsid w:val="00EC4DA9"/>
    <w:rsid w:val="00EC4EDE"/>
    <w:rsid w:val="00EC55AD"/>
    <w:rsid w:val="00EC5669"/>
    <w:rsid w:val="00EC5C67"/>
    <w:rsid w:val="00EC6166"/>
    <w:rsid w:val="00EC6184"/>
    <w:rsid w:val="00EC62A0"/>
    <w:rsid w:val="00EC63B8"/>
    <w:rsid w:val="00EC652B"/>
    <w:rsid w:val="00EC6696"/>
    <w:rsid w:val="00EC6F2D"/>
    <w:rsid w:val="00EC6FE0"/>
    <w:rsid w:val="00EC758A"/>
    <w:rsid w:val="00EC78AB"/>
    <w:rsid w:val="00EC78CA"/>
    <w:rsid w:val="00ED0CFF"/>
    <w:rsid w:val="00ED2039"/>
    <w:rsid w:val="00ED2304"/>
    <w:rsid w:val="00ED2C30"/>
    <w:rsid w:val="00ED33FF"/>
    <w:rsid w:val="00ED365B"/>
    <w:rsid w:val="00ED3B89"/>
    <w:rsid w:val="00ED419F"/>
    <w:rsid w:val="00ED44A9"/>
    <w:rsid w:val="00ED48DA"/>
    <w:rsid w:val="00ED4BB5"/>
    <w:rsid w:val="00ED4BED"/>
    <w:rsid w:val="00ED5609"/>
    <w:rsid w:val="00ED57CE"/>
    <w:rsid w:val="00ED5936"/>
    <w:rsid w:val="00ED6849"/>
    <w:rsid w:val="00ED693B"/>
    <w:rsid w:val="00ED6DB4"/>
    <w:rsid w:val="00ED6E03"/>
    <w:rsid w:val="00ED720A"/>
    <w:rsid w:val="00ED77B0"/>
    <w:rsid w:val="00ED79F0"/>
    <w:rsid w:val="00ED7B8C"/>
    <w:rsid w:val="00ED7C3F"/>
    <w:rsid w:val="00ED7DEF"/>
    <w:rsid w:val="00EE0DDB"/>
    <w:rsid w:val="00EE0FA6"/>
    <w:rsid w:val="00EE117B"/>
    <w:rsid w:val="00EE1658"/>
    <w:rsid w:val="00EE170D"/>
    <w:rsid w:val="00EE17F0"/>
    <w:rsid w:val="00EE1A82"/>
    <w:rsid w:val="00EE1B7D"/>
    <w:rsid w:val="00EE204D"/>
    <w:rsid w:val="00EE27FB"/>
    <w:rsid w:val="00EE34AE"/>
    <w:rsid w:val="00EE34C1"/>
    <w:rsid w:val="00EE39CE"/>
    <w:rsid w:val="00EE3D04"/>
    <w:rsid w:val="00EE4420"/>
    <w:rsid w:val="00EE493F"/>
    <w:rsid w:val="00EE4DD7"/>
    <w:rsid w:val="00EE536E"/>
    <w:rsid w:val="00EE54D7"/>
    <w:rsid w:val="00EE550D"/>
    <w:rsid w:val="00EE5D8D"/>
    <w:rsid w:val="00EE6698"/>
    <w:rsid w:val="00EE6F73"/>
    <w:rsid w:val="00EE75B6"/>
    <w:rsid w:val="00EE75BD"/>
    <w:rsid w:val="00EE7611"/>
    <w:rsid w:val="00EE7AFE"/>
    <w:rsid w:val="00EE7B07"/>
    <w:rsid w:val="00EE7B80"/>
    <w:rsid w:val="00EE7BA0"/>
    <w:rsid w:val="00EF02A9"/>
    <w:rsid w:val="00EF0362"/>
    <w:rsid w:val="00EF05E0"/>
    <w:rsid w:val="00EF06AF"/>
    <w:rsid w:val="00EF0CB9"/>
    <w:rsid w:val="00EF0CEA"/>
    <w:rsid w:val="00EF1123"/>
    <w:rsid w:val="00EF1211"/>
    <w:rsid w:val="00EF1319"/>
    <w:rsid w:val="00EF1949"/>
    <w:rsid w:val="00EF1F9D"/>
    <w:rsid w:val="00EF2081"/>
    <w:rsid w:val="00EF24B2"/>
    <w:rsid w:val="00EF26FB"/>
    <w:rsid w:val="00EF29EC"/>
    <w:rsid w:val="00EF2E8E"/>
    <w:rsid w:val="00EF3316"/>
    <w:rsid w:val="00EF3736"/>
    <w:rsid w:val="00EF3BF0"/>
    <w:rsid w:val="00EF3E55"/>
    <w:rsid w:val="00EF3E8E"/>
    <w:rsid w:val="00EF3FC1"/>
    <w:rsid w:val="00EF4A2A"/>
    <w:rsid w:val="00EF4B25"/>
    <w:rsid w:val="00EF4EE5"/>
    <w:rsid w:val="00EF4FAC"/>
    <w:rsid w:val="00EF5106"/>
    <w:rsid w:val="00EF59FA"/>
    <w:rsid w:val="00EF6338"/>
    <w:rsid w:val="00EF688D"/>
    <w:rsid w:val="00EF69D9"/>
    <w:rsid w:val="00EF7076"/>
    <w:rsid w:val="00EF762C"/>
    <w:rsid w:val="00EF77E1"/>
    <w:rsid w:val="00F003E5"/>
    <w:rsid w:val="00F005A5"/>
    <w:rsid w:val="00F00999"/>
    <w:rsid w:val="00F01057"/>
    <w:rsid w:val="00F01136"/>
    <w:rsid w:val="00F01533"/>
    <w:rsid w:val="00F0178C"/>
    <w:rsid w:val="00F0186B"/>
    <w:rsid w:val="00F01963"/>
    <w:rsid w:val="00F0209C"/>
    <w:rsid w:val="00F02128"/>
    <w:rsid w:val="00F025D1"/>
    <w:rsid w:val="00F02781"/>
    <w:rsid w:val="00F0291A"/>
    <w:rsid w:val="00F0359C"/>
    <w:rsid w:val="00F03AA1"/>
    <w:rsid w:val="00F03D99"/>
    <w:rsid w:val="00F041AC"/>
    <w:rsid w:val="00F047F5"/>
    <w:rsid w:val="00F047F7"/>
    <w:rsid w:val="00F04863"/>
    <w:rsid w:val="00F04933"/>
    <w:rsid w:val="00F04BA7"/>
    <w:rsid w:val="00F04DD6"/>
    <w:rsid w:val="00F0588E"/>
    <w:rsid w:val="00F06131"/>
    <w:rsid w:val="00F06159"/>
    <w:rsid w:val="00F06471"/>
    <w:rsid w:val="00F06755"/>
    <w:rsid w:val="00F069E7"/>
    <w:rsid w:val="00F070E8"/>
    <w:rsid w:val="00F07168"/>
    <w:rsid w:val="00F0766D"/>
    <w:rsid w:val="00F07D39"/>
    <w:rsid w:val="00F102B3"/>
    <w:rsid w:val="00F105A3"/>
    <w:rsid w:val="00F11592"/>
    <w:rsid w:val="00F118D3"/>
    <w:rsid w:val="00F11955"/>
    <w:rsid w:val="00F11B65"/>
    <w:rsid w:val="00F11E5F"/>
    <w:rsid w:val="00F11FAE"/>
    <w:rsid w:val="00F12B45"/>
    <w:rsid w:val="00F13D7B"/>
    <w:rsid w:val="00F14A70"/>
    <w:rsid w:val="00F14B18"/>
    <w:rsid w:val="00F14F20"/>
    <w:rsid w:val="00F15099"/>
    <w:rsid w:val="00F150F7"/>
    <w:rsid w:val="00F15551"/>
    <w:rsid w:val="00F15AEE"/>
    <w:rsid w:val="00F15D35"/>
    <w:rsid w:val="00F161CD"/>
    <w:rsid w:val="00F16705"/>
    <w:rsid w:val="00F1679F"/>
    <w:rsid w:val="00F170ED"/>
    <w:rsid w:val="00F17A2D"/>
    <w:rsid w:val="00F17CB8"/>
    <w:rsid w:val="00F17DB3"/>
    <w:rsid w:val="00F202EE"/>
    <w:rsid w:val="00F21002"/>
    <w:rsid w:val="00F211ED"/>
    <w:rsid w:val="00F213CE"/>
    <w:rsid w:val="00F21E0C"/>
    <w:rsid w:val="00F23039"/>
    <w:rsid w:val="00F23089"/>
    <w:rsid w:val="00F23643"/>
    <w:rsid w:val="00F237FF"/>
    <w:rsid w:val="00F23A29"/>
    <w:rsid w:val="00F23DCE"/>
    <w:rsid w:val="00F240F0"/>
    <w:rsid w:val="00F2420A"/>
    <w:rsid w:val="00F24F00"/>
    <w:rsid w:val="00F25D68"/>
    <w:rsid w:val="00F26598"/>
    <w:rsid w:val="00F26AEC"/>
    <w:rsid w:val="00F26D19"/>
    <w:rsid w:val="00F26F7E"/>
    <w:rsid w:val="00F27C00"/>
    <w:rsid w:val="00F27C5E"/>
    <w:rsid w:val="00F27E79"/>
    <w:rsid w:val="00F313FC"/>
    <w:rsid w:val="00F3145B"/>
    <w:rsid w:val="00F31508"/>
    <w:rsid w:val="00F3154E"/>
    <w:rsid w:val="00F3161A"/>
    <w:rsid w:val="00F319BD"/>
    <w:rsid w:val="00F31DC2"/>
    <w:rsid w:val="00F32799"/>
    <w:rsid w:val="00F334ED"/>
    <w:rsid w:val="00F33A15"/>
    <w:rsid w:val="00F34A20"/>
    <w:rsid w:val="00F34E25"/>
    <w:rsid w:val="00F3536A"/>
    <w:rsid w:val="00F356D3"/>
    <w:rsid w:val="00F35829"/>
    <w:rsid w:val="00F3583C"/>
    <w:rsid w:val="00F3624D"/>
    <w:rsid w:val="00F36A95"/>
    <w:rsid w:val="00F36B65"/>
    <w:rsid w:val="00F37211"/>
    <w:rsid w:val="00F37C88"/>
    <w:rsid w:val="00F4080C"/>
    <w:rsid w:val="00F409A4"/>
    <w:rsid w:val="00F40B8C"/>
    <w:rsid w:val="00F40CF0"/>
    <w:rsid w:val="00F40F20"/>
    <w:rsid w:val="00F41991"/>
    <w:rsid w:val="00F41F24"/>
    <w:rsid w:val="00F42323"/>
    <w:rsid w:val="00F423B8"/>
    <w:rsid w:val="00F42989"/>
    <w:rsid w:val="00F42B2F"/>
    <w:rsid w:val="00F42DDF"/>
    <w:rsid w:val="00F42DEC"/>
    <w:rsid w:val="00F43324"/>
    <w:rsid w:val="00F437AF"/>
    <w:rsid w:val="00F43E71"/>
    <w:rsid w:val="00F44035"/>
    <w:rsid w:val="00F441C7"/>
    <w:rsid w:val="00F4478D"/>
    <w:rsid w:val="00F447AC"/>
    <w:rsid w:val="00F44FB6"/>
    <w:rsid w:val="00F44FBA"/>
    <w:rsid w:val="00F4501A"/>
    <w:rsid w:val="00F453BC"/>
    <w:rsid w:val="00F456E9"/>
    <w:rsid w:val="00F4593F"/>
    <w:rsid w:val="00F46240"/>
    <w:rsid w:val="00F463CE"/>
    <w:rsid w:val="00F46C98"/>
    <w:rsid w:val="00F46D1E"/>
    <w:rsid w:val="00F46DC8"/>
    <w:rsid w:val="00F47481"/>
    <w:rsid w:val="00F5002C"/>
    <w:rsid w:val="00F502D9"/>
    <w:rsid w:val="00F50486"/>
    <w:rsid w:val="00F50AF6"/>
    <w:rsid w:val="00F5145D"/>
    <w:rsid w:val="00F520F8"/>
    <w:rsid w:val="00F5216A"/>
    <w:rsid w:val="00F525C7"/>
    <w:rsid w:val="00F527CE"/>
    <w:rsid w:val="00F52AED"/>
    <w:rsid w:val="00F52C65"/>
    <w:rsid w:val="00F52C9E"/>
    <w:rsid w:val="00F53737"/>
    <w:rsid w:val="00F5490F"/>
    <w:rsid w:val="00F54F5D"/>
    <w:rsid w:val="00F5574A"/>
    <w:rsid w:val="00F55B6D"/>
    <w:rsid w:val="00F55FE5"/>
    <w:rsid w:val="00F562A4"/>
    <w:rsid w:val="00F569EA"/>
    <w:rsid w:val="00F571BA"/>
    <w:rsid w:val="00F571F1"/>
    <w:rsid w:val="00F574C4"/>
    <w:rsid w:val="00F57A3C"/>
    <w:rsid w:val="00F6052B"/>
    <w:rsid w:val="00F60540"/>
    <w:rsid w:val="00F6054D"/>
    <w:rsid w:val="00F60870"/>
    <w:rsid w:val="00F60A22"/>
    <w:rsid w:val="00F61098"/>
    <w:rsid w:val="00F611EE"/>
    <w:rsid w:val="00F61362"/>
    <w:rsid w:val="00F6197E"/>
    <w:rsid w:val="00F61D47"/>
    <w:rsid w:val="00F62D5D"/>
    <w:rsid w:val="00F6311C"/>
    <w:rsid w:val="00F6319C"/>
    <w:rsid w:val="00F639F8"/>
    <w:rsid w:val="00F64372"/>
    <w:rsid w:val="00F64E00"/>
    <w:rsid w:val="00F656F7"/>
    <w:rsid w:val="00F65776"/>
    <w:rsid w:val="00F65922"/>
    <w:rsid w:val="00F65A39"/>
    <w:rsid w:val="00F66734"/>
    <w:rsid w:val="00F66BF3"/>
    <w:rsid w:val="00F66C71"/>
    <w:rsid w:val="00F67C19"/>
    <w:rsid w:val="00F7078D"/>
    <w:rsid w:val="00F7083D"/>
    <w:rsid w:val="00F70DC9"/>
    <w:rsid w:val="00F719E6"/>
    <w:rsid w:val="00F71AAF"/>
    <w:rsid w:val="00F71DFF"/>
    <w:rsid w:val="00F72A46"/>
    <w:rsid w:val="00F72E29"/>
    <w:rsid w:val="00F736D5"/>
    <w:rsid w:val="00F73DF0"/>
    <w:rsid w:val="00F74266"/>
    <w:rsid w:val="00F750AE"/>
    <w:rsid w:val="00F75148"/>
    <w:rsid w:val="00F75827"/>
    <w:rsid w:val="00F75E36"/>
    <w:rsid w:val="00F76099"/>
    <w:rsid w:val="00F76577"/>
    <w:rsid w:val="00F7717B"/>
    <w:rsid w:val="00F773BB"/>
    <w:rsid w:val="00F77804"/>
    <w:rsid w:val="00F77877"/>
    <w:rsid w:val="00F77D87"/>
    <w:rsid w:val="00F803AC"/>
    <w:rsid w:val="00F806AB"/>
    <w:rsid w:val="00F80895"/>
    <w:rsid w:val="00F80A57"/>
    <w:rsid w:val="00F810C8"/>
    <w:rsid w:val="00F818CD"/>
    <w:rsid w:val="00F8199E"/>
    <w:rsid w:val="00F82BD0"/>
    <w:rsid w:val="00F82DDB"/>
    <w:rsid w:val="00F834AF"/>
    <w:rsid w:val="00F8372D"/>
    <w:rsid w:val="00F83DFE"/>
    <w:rsid w:val="00F847A1"/>
    <w:rsid w:val="00F85025"/>
    <w:rsid w:val="00F85F64"/>
    <w:rsid w:val="00F8679B"/>
    <w:rsid w:val="00F87133"/>
    <w:rsid w:val="00F87246"/>
    <w:rsid w:val="00F873D9"/>
    <w:rsid w:val="00F87910"/>
    <w:rsid w:val="00F90150"/>
    <w:rsid w:val="00F904DA"/>
    <w:rsid w:val="00F906F9"/>
    <w:rsid w:val="00F90C90"/>
    <w:rsid w:val="00F90DB8"/>
    <w:rsid w:val="00F93587"/>
    <w:rsid w:val="00F939F4"/>
    <w:rsid w:val="00F947CF"/>
    <w:rsid w:val="00F947DF"/>
    <w:rsid w:val="00F94A01"/>
    <w:rsid w:val="00F94AED"/>
    <w:rsid w:val="00F95C47"/>
    <w:rsid w:val="00F95F99"/>
    <w:rsid w:val="00F9647B"/>
    <w:rsid w:val="00F96693"/>
    <w:rsid w:val="00F96872"/>
    <w:rsid w:val="00F97148"/>
    <w:rsid w:val="00F971AC"/>
    <w:rsid w:val="00F97344"/>
    <w:rsid w:val="00F97383"/>
    <w:rsid w:val="00F97913"/>
    <w:rsid w:val="00F97931"/>
    <w:rsid w:val="00F979BF"/>
    <w:rsid w:val="00F97ED9"/>
    <w:rsid w:val="00F97F51"/>
    <w:rsid w:val="00FA00C9"/>
    <w:rsid w:val="00FA07E8"/>
    <w:rsid w:val="00FA0839"/>
    <w:rsid w:val="00FA0F87"/>
    <w:rsid w:val="00FA1136"/>
    <w:rsid w:val="00FA247D"/>
    <w:rsid w:val="00FA26F0"/>
    <w:rsid w:val="00FA2875"/>
    <w:rsid w:val="00FA2AAE"/>
    <w:rsid w:val="00FA3128"/>
    <w:rsid w:val="00FA3C74"/>
    <w:rsid w:val="00FA4573"/>
    <w:rsid w:val="00FA4631"/>
    <w:rsid w:val="00FA492F"/>
    <w:rsid w:val="00FA4F86"/>
    <w:rsid w:val="00FA5608"/>
    <w:rsid w:val="00FA5A3E"/>
    <w:rsid w:val="00FA5CB7"/>
    <w:rsid w:val="00FA6972"/>
    <w:rsid w:val="00FA6A9A"/>
    <w:rsid w:val="00FA6F4B"/>
    <w:rsid w:val="00FA6F94"/>
    <w:rsid w:val="00FA6FDB"/>
    <w:rsid w:val="00FA783D"/>
    <w:rsid w:val="00FA7C3B"/>
    <w:rsid w:val="00FA7EC4"/>
    <w:rsid w:val="00FA7FE8"/>
    <w:rsid w:val="00FB03F2"/>
    <w:rsid w:val="00FB0734"/>
    <w:rsid w:val="00FB09B0"/>
    <w:rsid w:val="00FB0E7C"/>
    <w:rsid w:val="00FB14DA"/>
    <w:rsid w:val="00FB1A53"/>
    <w:rsid w:val="00FB1D9F"/>
    <w:rsid w:val="00FB1F03"/>
    <w:rsid w:val="00FB210E"/>
    <w:rsid w:val="00FB2141"/>
    <w:rsid w:val="00FB28F7"/>
    <w:rsid w:val="00FB2AFA"/>
    <w:rsid w:val="00FB2B76"/>
    <w:rsid w:val="00FB338E"/>
    <w:rsid w:val="00FB3421"/>
    <w:rsid w:val="00FB3570"/>
    <w:rsid w:val="00FB35ED"/>
    <w:rsid w:val="00FB3882"/>
    <w:rsid w:val="00FB42DF"/>
    <w:rsid w:val="00FB45DA"/>
    <w:rsid w:val="00FB45FE"/>
    <w:rsid w:val="00FB485E"/>
    <w:rsid w:val="00FB4C82"/>
    <w:rsid w:val="00FB4E77"/>
    <w:rsid w:val="00FB580E"/>
    <w:rsid w:val="00FB5BEE"/>
    <w:rsid w:val="00FB6230"/>
    <w:rsid w:val="00FB6273"/>
    <w:rsid w:val="00FB71FB"/>
    <w:rsid w:val="00FB7384"/>
    <w:rsid w:val="00FB7B02"/>
    <w:rsid w:val="00FB7EFF"/>
    <w:rsid w:val="00FC083E"/>
    <w:rsid w:val="00FC09CE"/>
    <w:rsid w:val="00FC115E"/>
    <w:rsid w:val="00FC146F"/>
    <w:rsid w:val="00FC1A94"/>
    <w:rsid w:val="00FC1D71"/>
    <w:rsid w:val="00FC2125"/>
    <w:rsid w:val="00FC2386"/>
    <w:rsid w:val="00FC2D8F"/>
    <w:rsid w:val="00FC33AA"/>
    <w:rsid w:val="00FC34AA"/>
    <w:rsid w:val="00FC36F6"/>
    <w:rsid w:val="00FC3B98"/>
    <w:rsid w:val="00FC4C06"/>
    <w:rsid w:val="00FC4F57"/>
    <w:rsid w:val="00FC506A"/>
    <w:rsid w:val="00FC563F"/>
    <w:rsid w:val="00FC5FB9"/>
    <w:rsid w:val="00FC6393"/>
    <w:rsid w:val="00FC6729"/>
    <w:rsid w:val="00FC6A29"/>
    <w:rsid w:val="00FC6C2E"/>
    <w:rsid w:val="00FC6D3E"/>
    <w:rsid w:val="00FC6FE4"/>
    <w:rsid w:val="00FC7B5B"/>
    <w:rsid w:val="00FD14A0"/>
    <w:rsid w:val="00FD1A05"/>
    <w:rsid w:val="00FD1C95"/>
    <w:rsid w:val="00FD1EAF"/>
    <w:rsid w:val="00FD2430"/>
    <w:rsid w:val="00FD2760"/>
    <w:rsid w:val="00FD2ED8"/>
    <w:rsid w:val="00FD31A1"/>
    <w:rsid w:val="00FD3568"/>
    <w:rsid w:val="00FD3C6D"/>
    <w:rsid w:val="00FD40B4"/>
    <w:rsid w:val="00FD4B69"/>
    <w:rsid w:val="00FD4DB3"/>
    <w:rsid w:val="00FD4FD5"/>
    <w:rsid w:val="00FD5658"/>
    <w:rsid w:val="00FD59CD"/>
    <w:rsid w:val="00FD5FAC"/>
    <w:rsid w:val="00FD6736"/>
    <w:rsid w:val="00FD6C88"/>
    <w:rsid w:val="00FD7E7D"/>
    <w:rsid w:val="00FE019A"/>
    <w:rsid w:val="00FE049B"/>
    <w:rsid w:val="00FE07CE"/>
    <w:rsid w:val="00FE08E6"/>
    <w:rsid w:val="00FE11C3"/>
    <w:rsid w:val="00FE27E0"/>
    <w:rsid w:val="00FE2949"/>
    <w:rsid w:val="00FE2C2B"/>
    <w:rsid w:val="00FE3006"/>
    <w:rsid w:val="00FE381F"/>
    <w:rsid w:val="00FE3FF1"/>
    <w:rsid w:val="00FE4808"/>
    <w:rsid w:val="00FE49CF"/>
    <w:rsid w:val="00FE4BA2"/>
    <w:rsid w:val="00FE676B"/>
    <w:rsid w:val="00FE6AC0"/>
    <w:rsid w:val="00FE779D"/>
    <w:rsid w:val="00FF01C1"/>
    <w:rsid w:val="00FF05C8"/>
    <w:rsid w:val="00FF0846"/>
    <w:rsid w:val="00FF09F6"/>
    <w:rsid w:val="00FF0ADA"/>
    <w:rsid w:val="00FF0D87"/>
    <w:rsid w:val="00FF1193"/>
    <w:rsid w:val="00FF1525"/>
    <w:rsid w:val="00FF2899"/>
    <w:rsid w:val="00FF3ABB"/>
    <w:rsid w:val="00FF525A"/>
    <w:rsid w:val="00FF53A5"/>
    <w:rsid w:val="00FF5426"/>
    <w:rsid w:val="00FF58C4"/>
    <w:rsid w:val="00FF5CAC"/>
    <w:rsid w:val="00FF619C"/>
    <w:rsid w:val="00FF6377"/>
    <w:rsid w:val="00FF6883"/>
    <w:rsid w:val="00FF6EE0"/>
    <w:rsid w:val="00FF7C69"/>
    <w:rsid w:val="00FF7F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01B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HTML Top of Form" w:uiPriority="99"/>
    <w:lsdException w:name="HTML Bottom of Form"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51"/>
    <w:pPr>
      <w:widowControl w:val="0"/>
      <w:spacing w:line="240" w:lineRule="atLeast"/>
    </w:pPr>
  </w:style>
  <w:style w:type="paragraph" w:styleId="Heading1">
    <w:name w:val="heading 1"/>
    <w:aliases w:val="Heading 1 Char,H1,H11,Part,section 1,H1 Char,section 1 Char,Part Char,1,II+,I,heading 1"/>
    <w:basedOn w:val="Normal"/>
    <w:next w:val="Normal"/>
    <w:link w:val="Heading1Char2"/>
    <w:uiPriority w:val="9"/>
    <w:qFormat/>
    <w:pPr>
      <w:keepNext/>
      <w:numPr>
        <w:numId w:val="1"/>
      </w:numPr>
      <w:spacing w:before="120" w:after="60"/>
      <w:outlineLvl w:val="0"/>
    </w:pPr>
    <w:rPr>
      <w:rFonts w:ascii="Arial" w:hAnsi="Arial"/>
      <w:b/>
      <w:sz w:val="24"/>
    </w:rPr>
  </w:style>
  <w:style w:type="paragraph" w:styleId="Heading2">
    <w:name w:val="heading 2"/>
    <w:aliases w:val="AppName,H2,H2 Char,Heading 2 Char,H2 Char Char,h2,section 1.1,Heading 3a + 11 pt,Left,Before:  0 pt,Aft......,Heading 3a,Heading 2 Char1,Heading 2 Char Char,2,Starhead2,Chapter Title,A.B.C.,Heading2-bio,h21.2.3.,Heading21.2.3.,Career Exp.,A,l2"/>
    <w:basedOn w:val="Heading1"/>
    <w:next w:val="Normal"/>
    <w:link w:val="Heading2Char2"/>
    <w:uiPriority w:val="9"/>
    <w:qFormat/>
    <w:pPr>
      <w:numPr>
        <w:ilvl w:val="1"/>
      </w:numPr>
      <w:outlineLvl w:val="1"/>
    </w:pPr>
    <w:rPr>
      <w:sz w:val="20"/>
      <w:lang w:val="x-none" w:eastAsia="x-none"/>
    </w:rPr>
  </w:style>
  <w:style w:type="paragraph" w:styleId="Heading3">
    <w:name w:val="heading 3"/>
    <w:aliases w:val="Instruction,Instruction1,Instruction2,Instruction3,Instruction4,Instruction5,Instruction6,Instruction7,Instruction8,Instruction9,Instruction10,Instruction11,Instruction12,Instruction13,Instruction14,Instruction15,Instruction16,Instruction17,H3"/>
    <w:basedOn w:val="Heading1"/>
    <w:next w:val="Normal"/>
    <w:link w:val="Heading3Char"/>
    <w:uiPriority w:val="9"/>
    <w:qFormat/>
    <w:pPr>
      <w:numPr>
        <w:ilvl w:val="2"/>
      </w:numPr>
      <w:outlineLvl w:val="2"/>
    </w:pPr>
    <w:rPr>
      <w:b w:val="0"/>
      <w:i/>
      <w:sz w:val="20"/>
      <w:lang w:val="x-none" w:eastAsia="x-none"/>
    </w:rPr>
  </w:style>
  <w:style w:type="paragraph" w:styleId="Heading4">
    <w:name w:val="heading 4"/>
    <w:basedOn w:val="Heading1"/>
    <w:next w:val="Normal"/>
    <w:link w:val="Heading4Char"/>
    <w:uiPriority w:val="9"/>
    <w:qFormat/>
    <w:pPr>
      <w:numPr>
        <w:ilvl w:val="3"/>
      </w:numPr>
      <w:outlineLvl w:val="3"/>
    </w:pPr>
    <w:rPr>
      <w:b w:val="0"/>
      <w:sz w:val="20"/>
      <w:lang w:val="x-none" w:eastAsia="x-none"/>
    </w:rPr>
  </w:style>
  <w:style w:type="paragraph" w:styleId="Heading5">
    <w:name w:val="heading 5"/>
    <w:basedOn w:val="Normal"/>
    <w:next w:val="Normal"/>
    <w:link w:val="Heading5Char"/>
    <w:qFormat/>
    <w:pPr>
      <w:numPr>
        <w:ilvl w:val="4"/>
        <w:numId w:val="1"/>
      </w:numPr>
      <w:spacing w:before="240" w:after="60"/>
      <w:outlineLvl w:val="4"/>
    </w:pPr>
    <w:rPr>
      <w:sz w:val="22"/>
    </w:rPr>
  </w:style>
  <w:style w:type="paragraph" w:styleId="Heading6">
    <w:name w:val="heading 6"/>
    <w:basedOn w:val="Normal"/>
    <w:next w:val="Normal"/>
    <w:link w:val="Heading6Char"/>
    <w:qFormat/>
    <w:pPr>
      <w:numPr>
        <w:ilvl w:val="5"/>
        <w:numId w:val="1"/>
      </w:numPr>
      <w:spacing w:before="240" w:after="60"/>
      <w:outlineLvl w:val="5"/>
    </w:pPr>
    <w:rPr>
      <w:i/>
      <w:sz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rPr>
  </w:style>
  <w:style w:type="paragraph" w:styleId="Heading9">
    <w:name w:val="heading 9"/>
    <w:basedOn w:val="Normal"/>
    <w:next w:val="Normal"/>
    <w:link w:val="Heading9Char"/>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link w:val="SubtitleChar"/>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b/>
      <w:caps/>
      <w:sz w:val="22"/>
      <w:szCs w:val="22"/>
    </w:rPr>
  </w:style>
  <w:style w:type="paragraph" w:styleId="TOC2">
    <w:name w:val="toc 2"/>
    <w:basedOn w:val="Normal"/>
    <w:next w:val="Normal"/>
    <w:uiPriority w:val="39"/>
    <w:pPr>
      <w:ind w:left="200"/>
    </w:pPr>
    <w:rPr>
      <w:rFonts w:asciiTheme="minorHAnsi" w:hAnsiTheme="minorHAnsi"/>
      <w:smallCaps/>
      <w:sz w:val="22"/>
      <w:szCs w:val="22"/>
    </w:rPr>
  </w:style>
  <w:style w:type="paragraph" w:styleId="TOC3">
    <w:name w:val="toc 3"/>
    <w:basedOn w:val="Normal"/>
    <w:next w:val="Normal"/>
    <w:uiPriority w:val="39"/>
    <w:pPr>
      <w:ind w:left="400"/>
    </w:pPr>
    <w:rPr>
      <w:rFonts w:asciiTheme="minorHAnsi" w:hAnsiTheme="minorHAnsi"/>
      <w:i/>
      <w:sz w:val="22"/>
      <w:szCs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DocumentMap">
    <w:name w:val="Document Map"/>
    <w:basedOn w:val="Normal"/>
    <w:link w:val="DocumentMapChar"/>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link w:val="FootnoteTextChar"/>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rPr>
      <w:rFonts w:asciiTheme="minorHAnsi" w:hAnsiTheme="minorHAnsi"/>
      <w:sz w:val="18"/>
      <w:szCs w:val="18"/>
    </w:rPr>
  </w:style>
  <w:style w:type="paragraph" w:styleId="TOC5">
    <w:name w:val="toc 5"/>
    <w:basedOn w:val="Normal"/>
    <w:next w:val="Normal"/>
    <w:autoRedefine/>
    <w:uiPriority w:val="39"/>
    <w:pPr>
      <w:ind w:left="800"/>
    </w:pPr>
    <w:rPr>
      <w:rFonts w:asciiTheme="minorHAnsi" w:hAnsiTheme="minorHAnsi"/>
      <w:sz w:val="18"/>
      <w:szCs w:val="18"/>
    </w:rPr>
  </w:style>
  <w:style w:type="paragraph" w:styleId="TOC6">
    <w:name w:val="toc 6"/>
    <w:basedOn w:val="Normal"/>
    <w:next w:val="Normal"/>
    <w:autoRedefine/>
    <w:uiPriority w:val="39"/>
    <w:pPr>
      <w:ind w:left="1000"/>
    </w:pPr>
    <w:rPr>
      <w:rFonts w:asciiTheme="minorHAnsi" w:hAnsiTheme="minorHAnsi"/>
      <w:sz w:val="18"/>
      <w:szCs w:val="18"/>
    </w:rPr>
  </w:style>
  <w:style w:type="paragraph" w:styleId="TOC7">
    <w:name w:val="toc 7"/>
    <w:basedOn w:val="Normal"/>
    <w:next w:val="Normal"/>
    <w:autoRedefine/>
    <w:uiPriority w:val="39"/>
    <w:pPr>
      <w:ind w:left="1200"/>
    </w:pPr>
    <w:rPr>
      <w:rFonts w:asciiTheme="minorHAnsi" w:hAnsiTheme="minorHAnsi"/>
      <w:sz w:val="18"/>
      <w:szCs w:val="18"/>
    </w:rPr>
  </w:style>
  <w:style w:type="paragraph" w:styleId="TOC8">
    <w:name w:val="toc 8"/>
    <w:basedOn w:val="Normal"/>
    <w:next w:val="Normal"/>
    <w:autoRedefine/>
    <w:uiPriority w:val="39"/>
    <w:pPr>
      <w:ind w:left="1400"/>
    </w:pPr>
    <w:rPr>
      <w:rFonts w:asciiTheme="minorHAnsi" w:hAnsiTheme="minorHAnsi"/>
      <w:sz w:val="18"/>
      <w:szCs w:val="18"/>
    </w:rPr>
  </w:style>
  <w:style w:type="paragraph" w:styleId="TOC9">
    <w:name w:val="toc 9"/>
    <w:basedOn w:val="Normal"/>
    <w:next w:val="Normal"/>
    <w:autoRedefine/>
    <w:uiPriority w:val="39"/>
    <w:pPr>
      <w:ind w:left="1600"/>
    </w:pPr>
    <w:rPr>
      <w:rFonts w:asciiTheme="minorHAnsi" w:hAnsiTheme="minorHAnsi"/>
      <w:sz w:val="18"/>
      <w:szCs w:val="18"/>
    </w:rPr>
  </w:style>
  <w:style w:type="paragraph" w:styleId="BodyText2">
    <w:name w:val="Body Text 2"/>
    <w:basedOn w:val="Normal"/>
    <w:link w:val="BodyText2Char"/>
    <w:rPr>
      <w:i/>
      <w:color w:val="0000FF"/>
    </w:rPr>
  </w:style>
  <w:style w:type="paragraph" w:styleId="BodyTextIndent">
    <w:name w:val="Body Text Indent"/>
    <w:basedOn w:val="Normal"/>
    <w:link w:val="BodyTextIndentChar"/>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D8199F"/>
    <w:pPr>
      <w:spacing w:after="120"/>
    </w:pPr>
    <w:rPr>
      <w:b/>
    </w:rPr>
  </w:style>
  <w:style w:type="character" w:styleId="Hyperlink">
    <w:name w:val="Hyperlink"/>
    <w:uiPriority w:val="99"/>
    <w:rPr>
      <w:color w:val="0000FF"/>
      <w:u w:val="single"/>
    </w:rPr>
  </w:style>
  <w:style w:type="character" w:styleId="Strong">
    <w:name w:val="Strong"/>
    <w:qFormat/>
    <w:rPr>
      <w:b/>
    </w:rPr>
  </w:style>
  <w:style w:type="character" w:styleId="FollowedHyperlink">
    <w:name w:val="FollowedHyperlink"/>
    <w:uiPriority w:val="99"/>
    <w:rPr>
      <w:color w:val="800080"/>
      <w:u w:val="single"/>
    </w:rPr>
  </w:style>
  <w:style w:type="paragraph" w:customStyle="1" w:styleId="Instructions">
    <w:name w:val="Instructions"/>
    <w:basedOn w:val="Normal"/>
    <w:next w:val="Normal"/>
    <w:rsid w:val="00AF6A2A"/>
    <w:pPr>
      <w:widowControl/>
      <w:spacing w:line="280" w:lineRule="exact"/>
    </w:pPr>
    <w:rPr>
      <w:i/>
    </w:rPr>
  </w:style>
  <w:style w:type="character" w:customStyle="1" w:styleId="u1">
    <w:name w:val="u1"/>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r1">
    <w:name w:val="r1"/>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character" w:customStyle="1" w:styleId="u2">
    <w:name w:val="u2"/>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i2">
    <w:name w:val="i2"/>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paragraph" w:styleId="ListBullet">
    <w:name w:val="List Bullet"/>
    <w:aliases w:val="List Bullet Char,UL Char"/>
    <w:basedOn w:val="Normal"/>
    <w:link w:val="ListBulletChar1"/>
    <w:autoRedefine/>
    <w:rsid w:val="001267D6"/>
    <w:pPr>
      <w:widowControl/>
      <w:spacing w:before="120" w:line="240" w:lineRule="auto"/>
    </w:pPr>
    <w:rPr>
      <w:szCs w:val="24"/>
      <w:lang w:val="en-CA" w:eastAsia="en-CA"/>
    </w:rPr>
  </w:style>
  <w:style w:type="character" w:customStyle="1" w:styleId="ListBulletChar1">
    <w:name w:val="List Bullet Char1"/>
    <w:aliases w:val="List Bullet Char Char,UL Char Char"/>
    <w:link w:val="ListBullet"/>
    <w:rsid w:val="001267D6"/>
    <w:rPr>
      <w:szCs w:val="24"/>
      <w:lang w:val="en-CA" w:eastAsia="en-CA" w:bidi="ar-SA"/>
    </w:rPr>
  </w:style>
  <w:style w:type="character" w:customStyle="1" w:styleId="BoldItalic">
    <w:name w:val="Bold Italic"/>
    <w:aliases w:val="BI"/>
    <w:rsid w:val="001B3397"/>
    <w:rPr>
      <w:b/>
      <w:i/>
    </w:rPr>
  </w:style>
  <w:style w:type="paragraph" w:customStyle="1" w:styleId="Figure">
    <w:name w:val="Figure"/>
    <w:basedOn w:val="Normal"/>
    <w:autoRedefine/>
    <w:rsid w:val="008C531B"/>
    <w:pPr>
      <w:widowControl/>
      <w:pBdr>
        <w:top w:val="single" w:sz="4" w:space="1" w:color="auto" w:shadow="1"/>
        <w:left w:val="single" w:sz="4" w:space="4" w:color="auto" w:shadow="1"/>
        <w:bottom w:val="single" w:sz="4" w:space="1" w:color="auto" w:shadow="1"/>
        <w:right w:val="single" w:sz="4" w:space="4" w:color="auto" w:shadow="1"/>
      </w:pBdr>
      <w:spacing w:before="120" w:after="120" w:line="240" w:lineRule="auto"/>
    </w:pPr>
    <w:rPr>
      <w:rFonts w:ascii="Verdana" w:hAnsi="Verdana"/>
      <w:szCs w:val="24"/>
      <w:lang w:val="en-CA" w:eastAsia="en-CA"/>
    </w:rPr>
  </w:style>
  <w:style w:type="paragraph" w:styleId="BalloonText">
    <w:name w:val="Balloon Text"/>
    <w:basedOn w:val="Normal"/>
    <w:link w:val="BalloonTextChar"/>
    <w:uiPriority w:val="99"/>
    <w:semiHidden/>
    <w:rsid w:val="00A9025F"/>
    <w:rPr>
      <w:rFonts w:ascii="Tahoma" w:hAnsi="Tahoma" w:cs="Tahoma"/>
      <w:sz w:val="16"/>
      <w:szCs w:val="16"/>
    </w:rPr>
  </w:style>
  <w:style w:type="character" w:styleId="CommentReference">
    <w:name w:val="annotation reference"/>
    <w:semiHidden/>
    <w:rsid w:val="00005F1D"/>
    <w:rPr>
      <w:sz w:val="16"/>
      <w:szCs w:val="16"/>
    </w:rPr>
  </w:style>
  <w:style w:type="paragraph" w:styleId="CommentText">
    <w:name w:val="annotation text"/>
    <w:basedOn w:val="Normal"/>
    <w:link w:val="CommentTextChar1"/>
    <w:semiHidden/>
    <w:rsid w:val="00005F1D"/>
  </w:style>
  <w:style w:type="paragraph" w:styleId="CommentSubject">
    <w:name w:val="annotation subject"/>
    <w:basedOn w:val="CommentText"/>
    <w:next w:val="CommentText"/>
    <w:link w:val="CommentSubjectChar"/>
    <w:semiHidden/>
    <w:rsid w:val="00005F1D"/>
    <w:rPr>
      <w:b/>
      <w:bCs/>
    </w:rPr>
  </w:style>
  <w:style w:type="table" w:styleId="TableGrid">
    <w:name w:val="Table Grid"/>
    <w:basedOn w:val="TableNormal"/>
    <w:uiPriority w:val="59"/>
    <w:rsid w:val="00D042D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2CharCharCharCharCharChar">
    <w:name w:val="Char Char2 Char Char Char Char Char Char"/>
    <w:basedOn w:val="Normal"/>
    <w:link w:val="CharChar2CharCharCharCharCharCharChar"/>
    <w:rsid w:val="00122D72"/>
    <w:pPr>
      <w:widowControl/>
      <w:spacing w:before="60" w:after="60" w:line="240" w:lineRule="auto"/>
    </w:pPr>
    <w:rPr>
      <w:rFonts w:ascii="Arial" w:hAnsi="Arial"/>
      <w:lang w:val="en-CA"/>
    </w:rPr>
  </w:style>
  <w:style w:type="character" w:customStyle="1" w:styleId="CharChar2CharCharCharCharCharCharChar">
    <w:name w:val="Char Char2 Char Char Char Char Char Char Char"/>
    <w:link w:val="CharChar2CharCharCharCharCharChar"/>
    <w:rsid w:val="00122D72"/>
    <w:rPr>
      <w:rFonts w:ascii="Arial" w:hAnsi="Arial"/>
      <w:lang w:val="en-CA" w:eastAsia="en-US" w:bidi="ar-SA"/>
    </w:rPr>
  </w:style>
  <w:style w:type="paragraph" w:customStyle="1" w:styleId="Char1">
    <w:name w:val="Char1"/>
    <w:basedOn w:val="Normal"/>
    <w:rsid w:val="00224E54"/>
    <w:pPr>
      <w:widowControl/>
      <w:spacing w:after="160" w:line="240" w:lineRule="exact"/>
    </w:pPr>
    <w:rPr>
      <w:rFonts w:ascii="Verdana" w:hAnsi="Verdana"/>
    </w:rPr>
  </w:style>
  <w:style w:type="paragraph" w:styleId="HTMLPreformatted">
    <w:name w:val="HTML Preformatted"/>
    <w:basedOn w:val="Normal"/>
    <w:link w:val="HTMLPreformattedChar"/>
    <w:rsid w:val="0022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en-CA" w:eastAsia="en-CA"/>
    </w:rPr>
  </w:style>
  <w:style w:type="character" w:customStyle="1" w:styleId="xmlbalise">
    <w:name w:val="xml_balise"/>
    <w:basedOn w:val="DefaultParagraphFont"/>
    <w:rsid w:val="00224E54"/>
  </w:style>
  <w:style w:type="character" w:customStyle="1" w:styleId="xmlch">
    <w:name w:val="xml_ch"/>
    <w:basedOn w:val="DefaultParagraphFont"/>
    <w:rsid w:val="00224E54"/>
  </w:style>
  <w:style w:type="paragraph" w:customStyle="1" w:styleId="CarCar2CharCharCharCharCharCharChar">
    <w:name w:val="Car Car2 Char Char Char Char Char Char Char"/>
    <w:basedOn w:val="Normal"/>
    <w:rsid w:val="00D8199F"/>
    <w:pPr>
      <w:widowControl/>
      <w:spacing w:after="160" w:line="240" w:lineRule="exact"/>
    </w:pPr>
    <w:rPr>
      <w:rFonts w:ascii="Verdana" w:eastAsia="SimSun" w:hAnsi="Verdana"/>
    </w:rPr>
  </w:style>
  <w:style w:type="character" w:styleId="HTMLCode">
    <w:name w:val="HTML Code"/>
    <w:rsid w:val="00F57A3C"/>
    <w:rPr>
      <w:rFonts w:ascii="Courier New" w:eastAsia="Times New Roman" w:hAnsi="Courier New" w:cs="Courier New"/>
      <w:sz w:val="28"/>
      <w:szCs w:val="28"/>
    </w:rPr>
  </w:style>
  <w:style w:type="character" w:styleId="HTMLTypewriter">
    <w:name w:val="HTML Typewriter"/>
    <w:rsid w:val="002233B7"/>
    <w:rPr>
      <w:rFonts w:ascii="Courier New" w:eastAsia="Times New Roman" w:hAnsi="Courier New" w:cs="Courier New"/>
      <w:sz w:val="20"/>
      <w:szCs w:val="20"/>
    </w:rPr>
  </w:style>
  <w:style w:type="paragraph" w:customStyle="1" w:styleId="TableText0">
    <w:name w:val="Table Text"/>
    <w:rsid w:val="00C60E48"/>
    <w:pPr>
      <w:widowControl w:val="0"/>
      <w:spacing w:before="40" w:after="40"/>
    </w:pPr>
    <w:rPr>
      <w:rFonts w:ascii="Arial" w:hAnsi="Arial"/>
      <w:sz w:val="16"/>
    </w:rPr>
  </w:style>
  <w:style w:type="paragraph" w:customStyle="1" w:styleId="TableHeading">
    <w:name w:val="Table Heading"/>
    <w:basedOn w:val="TableText0"/>
    <w:rsid w:val="00C60E48"/>
    <w:pPr>
      <w:jc w:val="center"/>
    </w:pPr>
    <w:rPr>
      <w:b/>
    </w:rPr>
  </w:style>
  <w:style w:type="character" w:customStyle="1" w:styleId="shorttext">
    <w:name w:val="short_text"/>
    <w:basedOn w:val="DefaultParagraphFont"/>
    <w:rsid w:val="00C60E48"/>
  </w:style>
  <w:style w:type="character" w:styleId="Emphasis">
    <w:name w:val="Emphasis"/>
    <w:qFormat/>
    <w:rsid w:val="00C60E48"/>
    <w:rPr>
      <w:i/>
      <w:iCs/>
    </w:rPr>
  </w:style>
  <w:style w:type="character" w:customStyle="1" w:styleId="requiredfield">
    <w:name w:val="requiredfield"/>
    <w:basedOn w:val="DefaultParagraphFont"/>
    <w:rsid w:val="00103A45"/>
  </w:style>
  <w:style w:type="character" w:customStyle="1" w:styleId="emailstyle21">
    <w:name w:val="emailstyle21"/>
    <w:semiHidden/>
    <w:rsid w:val="00A409D3"/>
    <w:rPr>
      <w:rFonts w:ascii="Arial" w:hAnsi="Arial" w:cs="Arial" w:hint="default"/>
      <w:color w:val="000080"/>
      <w:sz w:val="20"/>
      <w:szCs w:val="20"/>
    </w:rPr>
  </w:style>
  <w:style w:type="character" w:customStyle="1" w:styleId="TTSSR2082">
    <w:name w:val="TTSSR2082"/>
    <w:semiHidden/>
    <w:rsid w:val="000C0F23"/>
    <w:rPr>
      <w:rFonts w:ascii="Arial" w:hAnsi="Arial" w:cs="Arial"/>
      <w:color w:val="000080"/>
      <w:sz w:val="20"/>
      <w:szCs w:val="20"/>
    </w:rPr>
  </w:style>
  <w:style w:type="character" w:customStyle="1" w:styleId="apple-style-span">
    <w:name w:val="apple-style-span"/>
    <w:basedOn w:val="DefaultParagraphFont"/>
    <w:rsid w:val="006B0DBF"/>
  </w:style>
  <w:style w:type="paragraph" w:styleId="Caption">
    <w:name w:val="caption"/>
    <w:basedOn w:val="Normal"/>
    <w:next w:val="Normal"/>
    <w:qFormat/>
    <w:rsid w:val="00C677FF"/>
    <w:rPr>
      <w:b/>
      <w:bCs/>
    </w:rPr>
  </w:style>
  <w:style w:type="character" w:customStyle="1" w:styleId="Heading3Char">
    <w:name w:val="Heading 3 Char"/>
    <w:aliases w:val="Instruction Char,Instruction1 Char,Instruction2 Char,Instruction3 Char,Instruction4 Char,Instruction5 Char,Instruction6 Char,Instruction7 Char,Instruction8 Char,Instruction9 Char,Instruction10 Char,Instruction11 Char,Instruction12 Char"/>
    <w:link w:val="Heading3"/>
    <w:uiPriority w:val="9"/>
    <w:rsid w:val="007C5C2C"/>
    <w:rPr>
      <w:rFonts w:ascii="Arial" w:hAnsi="Arial"/>
      <w:i/>
      <w:lang w:val="x-none" w:eastAsia="x-none"/>
    </w:rPr>
  </w:style>
  <w:style w:type="character" w:customStyle="1" w:styleId="Heading4Char">
    <w:name w:val="Heading 4 Char"/>
    <w:link w:val="Heading4"/>
    <w:uiPriority w:val="9"/>
    <w:rsid w:val="007C5C2C"/>
    <w:rPr>
      <w:rFonts w:ascii="Arial" w:hAnsi="Arial"/>
      <w:lang w:val="x-none" w:eastAsia="x-none"/>
    </w:rPr>
  </w:style>
  <w:style w:type="paragraph" w:customStyle="1" w:styleId="ColorfulList-Accent11">
    <w:name w:val="Colorful List - Accent 11"/>
    <w:basedOn w:val="Normal"/>
    <w:uiPriority w:val="34"/>
    <w:qFormat/>
    <w:rsid w:val="007C5C2C"/>
    <w:pPr>
      <w:ind w:left="720"/>
      <w:contextualSpacing/>
    </w:pPr>
  </w:style>
  <w:style w:type="character" w:customStyle="1" w:styleId="Heading6Char">
    <w:name w:val="Heading 6 Char"/>
    <w:link w:val="Heading6"/>
    <w:rsid w:val="00BD6FEE"/>
    <w:rPr>
      <w:i/>
      <w:sz w:val="22"/>
    </w:rPr>
  </w:style>
  <w:style w:type="character" w:customStyle="1" w:styleId="Heading5Char">
    <w:name w:val="Heading 5 Char"/>
    <w:link w:val="Heading5"/>
    <w:rsid w:val="004338AB"/>
    <w:rPr>
      <w:sz w:val="22"/>
    </w:rPr>
  </w:style>
  <w:style w:type="character" w:customStyle="1" w:styleId="search-highlight">
    <w:name w:val="search-highlight"/>
    <w:basedOn w:val="DefaultParagraphFont"/>
    <w:rsid w:val="00753CDC"/>
  </w:style>
  <w:style w:type="character" w:customStyle="1" w:styleId="apple-converted-space">
    <w:name w:val="apple-converted-space"/>
    <w:basedOn w:val="DefaultParagraphFont"/>
    <w:rsid w:val="00753CDC"/>
  </w:style>
  <w:style w:type="paragraph" w:styleId="NoSpacing">
    <w:name w:val="No Spacing"/>
    <w:link w:val="NoSpacingChar"/>
    <w:uiPriority w:val="1"/>
    <w:qFormat/>
    <w:rsid w:val="00C72D2B"/>
    <w:pPr>
      <w:widowControl w:val="0"/>
    </w:pPr>
  </w:style>
  <w:style w:type="character" w:customStyle="1" w:styleId="CommentTextChar1">
    <w:name w:val="Comment Text Char1"/>
    <w:basedOn w:val="DefaultParagraphFont"/>
    <w:link w:val="CommentText"/>
    <w:semiHidden/>
    <w:rsid w:val="00F334ED"/>
  </w:style>
  <w:style w:type="character" w:customStyle="1" w:styleId="CommentTextChar">
    <w:name w:val="Comment Text Char"/>
    <w:uiPriority w:val="99"/>
    <w:rsid w:val="00865A60"/>
    <w:rPr>
      <w:rFonts w:ascii="Calibri" w:hAnsi="Calibri"/>
      <w:lang w:bidi="ar-SA"/>
    </w:rPr>
  </w:style>
  <w:style w:type="paragraph" w:customStyle="1" w:styleId="listparagraph">
    <w:name w:val="listparagraph"/>
    <w:basedOn w:val="Normal"/>
    <w:rsid w:val="00865A60"/>
    <w:pPr>
      <w:widowControl/>
      <w:ind w:left="720"/>
    </w:pPr>
    <w:rPr>
      <w:lang w:val="en-CA" w:eastAsia="en-CA"/>
    </w:rPr>
  </w:style>
  <w:style w:type="character" w:customStyle="1" w:styleId="Heading2Char2">
    <w:name w:val="Heading 2 Char2"/>
    <w:aliases w:val="AppName Char,H2 Char1,H2 Char Char1,Heading 2 Char Char1,H2 Char Char Char,h2 Char,section 1.1 Char,Heading 3a + 11 pt Char,Left Char,Before:  0 pt Char,Aft...... Char,Heading 3a Char,Heading 2 Char1 Char,Heading 2 Char Char Char,2 Char"/>
    <w:link w:val="Heading2"/>
    <w:uiPriority w:val="9"/>
    <w:rsid w:val="00307819"/>
    <w:rPr>
      <w:rFonts w:ascii="Arial" w:hAnsi="Arial"/>
      <w:b/>
      <w:lang w:val="x-none" w:eastAsia="x-none"/>
    </w:rPr>
  </w:style>
  <w:style w:type="paragraph" w:styleId="EndnoteText">
    <w:name w:val="endnote text"/>
    <w:basedOn w:val="Normal"/>
    <w:link w:val="EndnoteTextChar"/>
    <w:rsid w:val="0013058F"/>
  </w:style>
  <w:style w:type="character" w:customStyle="1" w:styleId="EndnoteTextChar">
    <w:name w:val="Endnote Text Char"/>
    <w:basedOn w:val="DefaultParagraphFont"/>
    <w:link w:val="EndnoteText"/>
    <w:rsid w:val="0013058F"/>
  </w:style>
  <w:style w:type="character" w:styleId="EndnoteReference">
    <w:name w:val="endnote reference"/>
    <w:rsid w:val="0013058F"/>
    <w:rPr>
      <w:vertAlign w:val="superscript"/>
    </w:rPr>
  </w:style>
  <w:style w:type="paragraph" w:customStyle="1" w:styleId="Worksheettext">
    <w:name w:val="Worksheet text"/>
    <w:basedOn w:val="Normal"/>
    <w:rsid w:val="00EA7EFF"/>
    <w:pPr>
      <w:widowControl/>
      <w:spacing w:before="240" w:after="240" w:line="240" w:lineRule="auto"/>
      <w:jc w:val="both"/>
    </w:pPr>
    <w:rPr>
      <w:color w:val="3366FF"/>
      <w:sz w:val="22"/>
      <w:lang w:val="en-CA"/>
    </w:rPr>
  </w:style>
  <w:style w:type="character" w:customStyle="1" w:styleId="help">
    <w:name w:val="help"/>
    <w:rsid w:val="00EA7EFF"/>
  </w:style>
  <w:style w:type="paragraph" w:styleId="z-TopofForm">
    <w:name w:val="HTML Top of Form"/>
    <w:basedOn w:val="Normal"/>
    <w:next w:val="Normal"/>
    <w:link w:val="z-TopofFormChar"/>
    <w:hidden/>
    <w:uiPriority w:val="99"/>
    <w:unhideWhenUsed/>
    <w:rsid w:val="00EA7EFF"/>
    <w:pPr>
      <w:widowControl/>
      <w:pBdr>
        <w:bottom w:val="single" w:sz="6" w:space="1" w:color="auto"/>
      </w:pBdr>
      <w:spacing w:line="240" w:lineRule="auto"/>
      <w:jc w:val="center"/>
    </w:pPr>
    <w:rPr>
      <w:rFonts w:ascii="Arial" w:hAnsi="Arial"/>
      <w:vanish/>
      <w:sz w:val="16"/>
      <w:szCs w:val="16"/>
      <w:lang w:val="x-none" w:eastAsia="x-none"/>
    </w:rPr>
  </w:style>
  <w:style w:type="character" w:customStyle="1" w:styleId="z-TopofFormChar">
    <w:name w:val="z-Top of Form Char"/>
    <w:link w:val="z-TopofForm"/>
    <w:uiPriority w:val="99"/>
    <w:rsid w:val="00EA7EFF"/>
    <w:rPr>
      <w:rFonts w:ascii="Arial" w:hAnsi="Arial"/>
      <w:vanish/>
      <w:sz w:val="16"/>
      <w:szCs w:val="16"/>
      <w:lang w:val="x-none" w:eastAsia="x-none"/>
    </w:rPr>
  </w:style>
  <w:style w:type="character" w:customStyle="1" w:styleId="viewbannertitle">
    <w:name w:val="view_banner_title"/>
    <w:rsid w:val="00EA7EFF"/>
  </w:style>
  <w:style w:type="paragraph" w:styleId="z-BottomofForm">
    <w:name w:val="HTML Bottom of Form"/>
    <w:basedOn w:val="Normal"/>
    <w:next w:val="Normal"/>
    <w:link w:val="z-BottomofFormChar"/>
    <w:hidden/>
    <w:uiPriority w:val="99"/>
    <w:unhideWhenUsed/>
    <w:rsid w:val="00EA7EFF"/>
    <w:pPr>
      <w:widowControl/>
      <w:pBdr>
        <w:top w:val="single" w:sz="6" w:space="1" w:color="auto"/>
      </w:pBdr>
      <w:spacing w:line="240" w:lineRule="auto"/>
      <w:jc w:val="center"/>
    </w:pPr>
    <w:rPr>
      <w:rFonts w:ascii="Arial" w:hAnsi="Arial"/>
      <w:vanish/>
      <w:sz w:val="16"/>
      <w:szCs w:val="16"/>
      <w:lang w:val="x-none" w:eastAsia="x-none"/>
    </w:rPr>
  </w:style>
  <w:style w:type="character" w:customStyle="1" w:styleId="z-BottomofFormChar">
    <w:name w:val="z-Bottom of Form Char"/>
    <w:link w:val="z-BottomofForm"/>
    <w:uiPriority w:val="99"/>
    <w:rsid w:val="00EA7EFF"/>
    <w:rPr>
      <w:rFonts w:ascii="Arial" w:hAnsi="Arial"/>
      <w:vanish/>
      <w:sz w:val="16"/>
      <w:szCs w:val="16"/>
      <w:lang w:val="x-none" w:eastAsia="x-none"/>
    </w:rPr>
  </w:style>
  <w:style w:type="paragraph" w:styleId="Revision">
    <w:name w:val="Revision"/>
    <w:hidden/>
    <w:uiPriority w:val="99"/>
    <w:semiHidden/>
    <w:rsid w:val="00A9244A"/>
  </w:style>
  <w:style w:type="paragraph" w:styleId="ListParagraph0">
    <w:name w:val="List Paragraph"/>
    <w:basedOn w:val="Normal"/>
    <w:uiPriority w:val="34"/>
    <w:qFormat/>
    <w:rsid w:val="00616929"/>
    <w:pPr>
      <w:ind w:left="720"/>
      <w:contextualSpacing/>
    </w:pPr>
  </w:style>
  <w:style w:type="paragraph" w:styleId="TOCHeading">
    <w:name w:val="TOC Heading"/>
    <w:basedOn w:val="Heading1"/>
    <w:next w:val="Normal"/>
    <w:uiPriority w:val="39"/>
    <w:unhideWhenUsed/>
    <w:qFormat/>
    <w:rsid w:val="0021277E"/>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bea-portal-theme-taskcontent">
    <w:name w:val="bea-portal-theme-taskcontent"/>
    <w:rsid w:val="001641F6"/>
  </w:style>
  <w:style w:type="paragraph" w:customStyle="1" w:styleId="p1">
    <w:name w:val="p1"/>
    <w:basedOn w:val="Normal"/>
    <w:rsid w:val="0062112C"/>
    <w:pPr>
      <w:widowControl/>
      <w:spacing w:before="100" w:beforeAutospacing="1" w:after="100" w:afterAutospacing="1" w:line="240" w:lineRule="auto"/>
    </w:pPr>
    <w:rPr>
      <w:rFonts w:eastAsiaTheme="minorHAnsi"/>
      <w:sz w:val="24"/>
      <w:szCs w:val="24"/>
      <w:lang w:val="en-CA" w:eastAsia="en-CA"/>
    </w:rPr>
  </w:style>
  <w:style w:type="character" w:customStyle="1" w:styleId="HeaderChar">
    <w:name w:val="Header Char"/>
    <w:basedOn w:val="DefaultParagraphFont"/>
    <w:link w:val="Header"/>
    <w:uiPriority w:val="99"/>
    <w:rsid w:val="009569A7"/>
  </w:style>
  <w:style w:type="character" w:customStyle="1" w:styleId="FooterChar">
    <w:name w:val="Footer Char"/>
    <w:basedOn w:val="DefaultParagraphFont"/>
    <w:link w:val="Footer"/>
    <w:uiPriority w:val="99"/>
    <w:rsid w:val="009569A7"/>
  </w:style>
  <w:style w:type="character" w:customStyle="1" w:styleId="BalloonTextChar">
    <w:name w:val="Balloon Text Char"/>
    <w:basedOn w:val="DefaultParagraphFont"/>
    <w:link w:val="BalloonText"/>
    <w:uiPriority w:val="99"/>
    <w:semiHidden/>
    <w:rsid w:val="009569A7"/>
    <w:rPr>
      <w:rFonts w:ascii="Tahoma" w:hAnsi="Tahoma" w:cs="Tahoma"/>
      <w:sz w:val="16"/>
      <w:szCs w:val="16"/>
    </w:rPr>
  </w:style>
  <w:style w:type="character" w:customStyle="1" w:styleId="NoSpacingChar">
    <w:name w:val="No Spacing Char"/>
    <w:basedOn w:val="DefaultParagraphFont"/>
    <w:link w:val="NoSpacing"/>
    <w:uiPriority w:val="1"/>
    <w:rsid w:val="009569A7"/>
  </w:style>
  <w:style w:type="paragraph" w:customStyle="1" w:styleId="Default">
    <w:name w:val="Default"/>
    <w:rsid w:val="009569A7"/>
    <w:pPr>
      <w:autoSpaceDE w:val="0"/>
      <w:autoSpaceDN w:val="0"/>
      <w:adjustRightInd w:val="0"/>
    </w:pPr>
    <w:rPr>
      <w:rFonts w:ascii="Arial" w:eastAsiaTheme="minorHAnsi" w:hAnsi="Arial" w:cs="Arial"/>
      <w:color w:val="000000"/>
      <w:sz w:val="24"/>
      <w:szCs w:val="24"/>
      <w:lang w:val="en-CA"/>
    </w:rPr>
  </w:style>
  <w:style w:type="paragraph" w:customStyle="1" w:styleId="xl64">
    <w:name w:val="xl64"/>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65">
    <w:name w:val="xl65"/>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6">
    <w:name w:val="xl66"/>
    <w:basedOn w:val="Normal"/>
    <w:rsid w:val="009569A7"/>
    <w:pPr>
      <w:widowControl/>
      <w:spacing w:before="100" w:beforeAutospacing="1" w:after="100" w:afterAutospacing="1" w:line="240" w:lineRule="auto"/>
    </w:pPr>
    <w:rPr>
      <w:sz w:val="28"/>
      <w:szCs w:val="28"/>
      <w:lang w:val="en-CA" w:eastAsia="en-CA"/>
    </w:rPr>
  </w:style>
  <w:style w:type="paragraph" w:customStyle="1" w:styleId="xl67">
    <w:name w:val="xl67"/>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8">
    <w:name w:val="xl68"/>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69">
    <w:name w:val="xl69"/>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0">
    <w:name w:val="xl70"/>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1">
    <w:name w:val="xl71"/>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2">
    <w:name w:val="xl72"/>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3">
    <w:name w:val="xl73"/>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4">
    <w:name w:val="xl74"/>
    <w:basedOn w:val="Normal"/>
    <w:rsid w:val="009569A7"/>
    <w:pPr>
      <w:widowControl/>
      <w:pBdr>
        <w:top w:val="single" w:sz="4" w:space="0" w:color="auto"/>
        <w:left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5">
    <w:name w:val="xl75"/>
    <w:basedOn w:val="Normal"/>
    <w:rsid w:val="009569A7"/>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6">
    <w:name w:val="xl76"/>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7">
    <w:name w:val="xl77"/>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8">
    <w:name w:val="xl78"/>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9">
    <w:name w:val="xl79"/>
    <w:basedOn w:val="Normal"/>
    <w:rsid w:val="009569A7"/>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0">
    <w:name w:val="xl80"/>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1">
    <w:name w:val="xl81"/>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2">
    <w:name w:val="xl82"/>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3">
    <w:name w:val="xl83"/>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4">
    <w:name w:val="xl84"/>
    <w:basedOn w:val="Normal"/>
    <w:rsid w:val="009569A7"/>
    <w:pPr>
      <w:widowControl/>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5">
    <w:name w:val="xl85"/>
    <w:basedOn w:val="Normal"/>
    <w:rsid w:val="009569A7"/>
    <w:pPr>
      <w:widowControl/>
      <w:pBdr>
        <w:top w:val="single" w:sz="8" w:space="0" w:color="auto"/>
        <w:left w:val="single" w:sz="4" w:space="0" w:color="auto"/>
        <w:bottom w:val="single" w:sz="4" w:space="0" w:color="auto"/>
      </w:pBdr>
      <w:spacing w:before="100" w:beforeAutospacing="1" w:after="100" w:afterAutospacing="1" w:line="240" w:lineRule="auto"/>
      <w:jc w:val="center"/>
    </w:pPr>
    <w:rPr>
      <w:b/>
      <w:bCs/>
      <w:sz w:val="28"/>
      <w:szCs w:val="28"/>
      <w:lang w:val="en-CA" w:eastAsia="en-CA"/>
    </w:rPr>
  </w:style>
  <w:style w:type="paragraph" w:customStyle="1" w:styleId="xl86">
    <w:name w:val="xl86"/>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table" w:styleId="TableClassic4">
    <w:name w:val="Table Classic 4"/>
    <w:basedOn w:val="TableNormal"/>
    <w:rsid w:val="00B20365"/>
    <w:pPr>
      <w:widowControl w:val="0"/>
      <w:spacing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List4">
    <w:name w:val="Table List 4"/>
    <w:basedOn w:val="TableNormal"/>
    <w:rsid w:val="00B20365"/>
    <w:pPr>
      <w:widowControl w:val="0"/>
      <w:spacing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cBorders>
        <w:shd w:val="solid" w:color="808080" w:fill="FFFFFF"/>
      </w:tcPr>
    </w:tblStylePr>
  </w:style>
  <w:style w:type="table" w:styleId="TableProfessional">
    <w:name w:val="Table Professional"/>
    <w:basedOn w:val="TableNormal"/>
    <w:rsid w:val="002A7108"/>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table" w:styleId="TableGrid1">
    <w:name w:val="Table Grid 1"/>
    <w:basedOn w:val="TableNormal"/>
    <w:rsid w:val="00C7164A"/>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StylePr>
    <w:tblStylePr w:type="lastCol">
      <w:rPr>
        <w:i/>
        <w:iCs/>
      </w:rPr>
    </w:tblStylePr>
  </w:style>
  <w:style w:type="character" w:customStyle="1" w:styleId="Heading1Char2">
    <w:name w:val="Heading 1 Char2"/>
    <w:aliases w:val="Heading 1 Char Char,H1 Char2,H11 Char1,Part Char2,section 1 Char2,H1 Char Char1,section 1 Char Char1,Part Char Char1,1 Char1,II+ Char1,I Char1,heading 1 Char1"/>
    <w:basedOn w:val="DefaultParagraphFont"/>
    <w:link w:val="Heading1"/>
    <w:uiPriority w:val="9"/>
    <w:rsid w:val="00280A1A"/>
    <w:rPr>
      <w:rFonts w:ascii="Arial" w:hAnsi="Arial"/>
      <w:b/>
      <w:sz w:val="24"/>
    </w:rPr>
  </w:style>
  <w:style w:type="character" w:customStyle="1" w:styleId="AppNameChar1">
    <w:name w:val="AppName Char1"/>
    <w:aliases w:val="H2 Char2,H2 Char Char2,H2 Char Char Char1,h2 Char1,section 1.1 Char1,Heading 3a + 11 pt Char1,Left Char1,Before:  0 pt Char1,Aft...... Char1,Heading 3a Char1,Heading 2 Char1 Char1,Heading 2 Char Char Char1,2 Char1,A Char"/>
    <w:basedOn w:val="DefaultParagraphFont"/>
    <w:uiPriority w:val="9"/>
    <w:semiHidden/>
    <w:rsid w:val="00280A1A"/>
    <w:rPr>
      <w:rFonts w:asciiTheme="majorHAnsi" w:eastAsiaTheme="majorEastAsia" w:hAnsiTheme="majorHAnsi" w:cstheme="majorBidi"/>
      <w:b/>
      <w:bCs/>
      <w:color w:val="4F81BD" w:themeColor="accent1"/>
      <w:sz w:val="26"/>
      <w:szCs w:val="26"/>
    </w:rPr>
  </w:style>
  <w:style w:type="character" w:customStyle="1" w:styleId="Heading7Char">
    <w:name w:val="Heading 7 Char"/>
    <w:basedOn w:val="DefaultParagraphFont"/>
    <w:link w:val="Heading7"/>
    <w:rsid w:val="00280A1A"/>
  </w:style>
  <w:style w:type="character" w:customStyle="1" w:styleId="Heading8Char">
    <w:name w:val="Heading 8 Char"/>
    <w:basedOn w:val="DefaultParagraphFont"/>
    <w:link w:val="Heading8"/>
    <w:rsid w:val="00280A1A"/>
    <w:rPr>
      <w:i/>
    </w:rPr>
  </w:style>
  <w:style w:type="character" w:customStyle="1" w:styleId="Heading9Char">
    <w:name w:val="Heading 9 Char"/>
    <w:basedOn w:val="DefaultParagraphFont"/>
    <w:link w:val="Heading9"/>
    <w:rsid w:val="00280A1A"/>
    <w:rPr>
      <w:b/>
      <w:i/>
      <w:sz w:val="18"/>
    </w:rPr>
  </w:style>
  <w:style w:type="character" w:customStyle="1" w:styleId="Heading1Char1">
    <w:name w:val="Heading 1 Char1"/>
    <w:aliases w:val="H1 Char1,H11 Char,Part Char1,section 1 Char1,H1 Char Char,section 1 Char Char,Part Char Char,1 Char,II+ Char,I Char,heading 1 Char"/>
    <w:basedOn w:val="DefaultParagraphFont"/>
    <w:uiPriority w:val="9"/>
    <w:rsid w:val="00280A1A"/>
    <w:rPr>
      <w:rFonts w:asciiTheme="majorHAnsi" w:eastAsiaTheme="majorEastAsia" w:hAnsiTheme="majorHAnsi" w:cstheme="majorBidi"/>
      <w:b/>
      <w:bCs/>
      <w:color w:val="365F91" w:themeColor="accent1" w:themeShade="BF"/>
      <w:sz w:val="28"/>
      <w:szCs w:val="28"/>
    </w:rPr>
  </w:style>
  <w:style w:type="character" w:customStyle="1" w:styleId="Heading3Char1">
    <w:name w:val="Heading 3 Char1"/>
    <w:aliases w:val="Instruction Char1,Instruction1 Char1,Instruction2 Char1,Instruction3 Char1,Instruction4 Char1,Instruction5 Char1,Instruction6 Char1,Instruction7 Char1,Instruction8 Char1,Instruction9 Char1,Instruction10 Char1,Instruction11 Char1,H3 Char"/>
    <w:basedOn w:val="DefaultParagraphFont"/>
    <w:uiPriority w:val="9"/>
    <w:semiHidden/>
    <w:rsid w:val="00280A1A"/>
    <w:rPr>
      <w:rFonts w:asciiTheme="majorHAnsi" w:eastAsiaTheme="majorEastAsia" w:hAnsiTheme="majorHAnsi" w:cstheme="majorBidi"/>
      <w:b/>
      <w:bCs/>
      <w:color w:val="4F81BD" w:themeColor="accent1"/>
    </w:rPr>
  </w:style>
  <w:style w:type="character" w:customStyle="1" w:styleId="HTMLPreformattedChar">
    <w:name w:val="HTML Preformatted Char"/>
    <w:basedOn w:val="DefaultParagraphFont"/>
    <w:link w:val="HTMLPreformatted"/>
    <w:rsid w:val="00280A1A"/>
    <w:rPr>
      <w:rFonts w:ascii="Courier New" w:hAnsi="Courier New" w:cs="Courier New"/>
      <w:lang w:val="en-CA" w:eastAsia="en-CA"/>
    </w:rPr>
  </w:style>
  <w:style w:type="character" w:customStyle="1" w:styleId="FootnoteTextChar">
    <w:name w:val="Footnote Text Char"/>
    <w:basedOn w:val="DefaultParagraphFont"/>
    <w:link w:val="FootnoteText"/>
    <w:semiHidden/>
    <w:rsid w:val="00280A1A"/>
    <w:rPr>
      <w:rFonts w:ascii="Helvetica" w:hAnsi="Helvetica"/>
      <w:sz w:val="16"/>
    </w:rPr>
  </w:style>
  <w:style w:type="character" w:customStyle="1" w:styleId="TitleChar">
    <w:name w:val="Title Char"/>
    <w:basedOn w:val="DefaultParagraphFont"/>
    <w:link w:val="Title"/>
    <w:rsid w:val="00280A1A"/>
    <w:rPr>
      <w:rFonts w:ascii="Arial" w:hAnsi="Arial"/>
      <w:b/>
      <w:sz w:val="36"/>
    </w:rPr>
  </w:style>
  <w:style w:type="character" w:customStyle="1" w:styleId="BodyTextChar">
    <w:name w:val="Body Text Char"/>
    <w:basedOn w:val="DefaultParagraphFont"/>
    <w:link w:val="BodyText"/>
    <w:rsid w:val="00280A1A"/>
  </w:style>
  <w:style w:type="character" w:customStyle="1" w:styleId="BodyTextIndentChar">
    <w:name w:val="Body Text Indent Char"/>
    <w:basedOn w:val="DefaultParagraphFont"/>
    <w:link w:val="BodyTextIndent"/>
    <w:rsid w:val="00280A1A"/>
    <w:rPr>
      <w:i/>
      <w:color w:val="0000FF"/>
      <w:u w:val="single"/>
    </w:rPr>
  </w:style>
  <w:style w:type="character" w:customStyle="1" w:styleId="SubtitleChar">
    <w:name w:val="Subtitle Char"/>
    <w:basedOn w:val="DefaultParagraphFont"/>
    <w:link w:val="Subtitle"/>
    <w:rsid w:val="00280A1A"/>
    <w:rPr>
      <w:rFonts w:ascii="Arial" w:hAnsi="Arial"/>
      <w:i/>
      <w:sz w:val="36"/>
      <w:lang w:val="en-AU"/>
    </w:rPr>
  </w:style>
  <w:style w:type="character" w:customStyle="1" w:styleId="BodyText2Char">
    <w:name w:val="Body Text 2 Char"/>
    <w:basedOn w:val="DefaultParagraphFont"/>
    <w:link w:val="BodyText2"/>
    <w:rsid w:val="00280A1A"/>
    <w:rPr>
      <w:i/>
      <w:color w:val="0000FF"/>
    </w:rPr>
  </w:style>
  <w:style w:type="character" w:customStyle="1" w:styleId="DocumentMapChar">
    <w:name w:val="Document Map Char"/>
    <w:basedOn w:val="DefaultParagraphFont"/>
    <w:link w:val="DocumentMap"/>
    <w:semiHidden/>
    <w:rsid w:val="00280A1A"/>
    <w:rPr>
      <w:rFonts w:ascii="Tahoma" w:hAnsi="Tahoma"/>
      <w:shd w:val="clear" w:color="auto" w:fill="000080"/>
    </w:rPr>
  </w:style>
  <w:style w:type="character" w:customStyle="1" w:styleId="CommentSubjectChar">
    <w:name w:val="Comment Subject Char"/>
    <w:basedOn w:val="CommentTextChar"/>
    <w:link w:val="CommentSubject"/>
    <w:semiHidden/>
    <w:rsid w:val="00280A1A"/>
    <w:rPr>
      <w:rFonts w:ascii="Calibri" w:hAnsi="Calibri"/>
      <w:b/>
      <w:bCs/>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HTML Top of Form" w:uiPriority="99"/>
    <w:lsdException w:name="HTML Bottom of Form"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51"/>
    <w:pPr>
      <w:widowControl w:val="0"/>
      <w:spacing w:line="240" w:lineRule="atLeast"/>
    </w:pPr>
  </w:style>
  <w:style w:type="paragraph" w:styleId="Heading1">
    <w:name w:val="heading 1"/>
    <w:aliases w:val="Heading 1 Char,H1,H11,Part,section 1,H1 Char,section 1 Char,Part Char,1,II+,I,heading 1"/>
    <w:basedOn w:val="Normal"/>
    <w:next w:val="Normal"/>
    <w:link w:val="Heading1Char2"/>
    <w:uiPriority w:val="9"/>
    <w:qFormat/>
    <w:pPr>
      <w:keepNext/>
      <w:numPr>
        <w:numId w:val="1"/>
      </w:numPr>
      <w:spacing w:before="120" w:after="60"/>
      <w:outlineLvl w:val="0"/>
    </w:pPr>
    <w:rPr>
      <w:rFonts w:ascii="Arial" w:hAnsi="Arial"/>
      <w:b/>
      <w:sz w:val="24"/>
    </w:rPr>
  </w:style>
  <w:style w:type="paragraph" w:styleId="Heading2">
    <w:name w:val="heading 2"/>
    <w:aliases w:val="AppName,H2,H2 Char,Heading 2 Char,H2 Char Char,h2,section 1.1,Heading 3a + 11 pt,Left,Before:  0 pt,Aft......,Heading 3a,Heading 2 Char1,Heading 2 Char Char,2,Starhead2,Chapter Title,A.B.C.,Heading2-bio,h21.2.3.,Heading21.2.3.,Career Exp.,A,l2"/>
    <w:basedOn w:val="Heading1"/>
    <w:next w:val="Normal"/>
    <w:link w:val="Heading2Char2"/>
    <w:uiPriority w:val="9"/>
    <w:qFormat/>
    <w:pPr>
      <w:numPr>
        <w:ilvl w:val="1"/>
      </w:numPr>
      <w:outlineLvl w:val="1"/>
    </w:pPr>
    <w:rPr>
      <w:sz w:val="20"/>
      <w:lang w:val="x-none" w:eastAsia="x-none"/>
    </w:rPr>
  </w:style>
  <w:style w:type="paragraph" w:styleId="Heading3">
    <w:name w:val="heading 3"/>
    <w:aliases w:val="Instruction,Instruction1,Instruction2,Instruction3,Instruction4,Instruction5,Instruction6,Instruction7,Instruction8,Instruction9,Instruction10,Instruction11,Instruction12,Instruction13,Instruction14,Instruction15,Instruction16,Instruction17,H3"/>
    <w:basedOn w:val="Heading1"/>
    <w:next w:val="Normal"/>
    <w:link w:val="Heading3Char"/>
    <w:uiPriority w:val="9"/>
    <w:qFormat/>
    <w:pPr>
      <w:numPr>
        <w:ilvl w:val="2"/>
      </w:numPr>
      <w:outlineLvl w:val="2"/>
    </w:pPr>
    <w:rPr>
      <w:b w:val="0"/>
      <w:i/>
      <w:sz w:val="20"/>
      <w:lang w:val="x-none" w:eastAsia="x-none"/>
    </w:rPr>
  </w:style>
  <w:style w:type="paragraph" w:styleId="Heading4">
    <w:name w:val="heading 4"/>
    <w:basedOn w:val="Heading1"/>
    <w:next w:val="Normal"/>
    <w:link w:val="Heading4Char"/>
    <w:uiPriority w:val="9"/>
    <w:qFormat/>
    <w:pPr>
      <w:numPr>
        <w:ilvl w:val="3"/>
      </w:numPr>
      <w:outlineLvl w:val="3"/>
    </w:pPr>
    <w:rPr>
      <w:b w:val="0"/>
      <w:sz w:val="20"/>
      <w:lang w:val="x-none" w:eastAsia="x-none"/>
    </w:rPr>
  </w:style>
  <w:style w:type="paragraph" w:styleId="Heading5">
    <w:name w:val="heading 5"/>
    <w:basedOn w:val="Normal"/>
    <w:next w:val="Normal"/>
    <w:link w:val="Heading5Char"/>
    <w:qFormat/>
    <w:pPr>
      <w:numPr>
        <w:ilvl w:val="4"/>
        <w:numId w:val="1"/>
      </w:numPr>
      <w:spacing w:before="240" w:after="60"/>
      <w:outlineLvl w:val="4"/>
    </w:pPr>
    <w:rPr>
      <w:sz w:val="22"/>
    </w:rPr>
  </w:style>
  <w:style w:type="paragraph" w:styleId="Heading6">
    <w:name w:val="heading 6"/>
    <w:basedOn w:val="Normal"/>
    <w:next w:val="Normal"/>
    <w:link w:val="Heading6Char"/>
    <w:qFormat/>
    <w:pPr>
      <w:numPr>
        <w:ilvl w:val="5"/>
        <w:numId w:val="1"/>
      </w:numPr>
      <w:spacing w:before="240" w:after="60"/>
      <w:outlineLvl w:val="5"/>
    </w:pPr>
    <w:rPr>
      <w:i/>
      <w:sz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rPr>
  </w:style>
  <w:style w:type="paragraph" w:styleId="Heading9">
    <w:name w:val="heading 9"/>
    <w:basedOn w:val="Normal"/>
    <w:next w:val="Normal"/>
    <w:link w:val="Heading9Char"/>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link w:val="SubtitleChar"/>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b/>
      <w:caps/>
      <w:sz w:val="22"/>
      <w:szCs w:val="22"/>
    </w:rPr>
  </w:style>
  <w:style w:type="paragraph" w:styleId="TOC2">
    <w:name w:val="toc 2"/>
    <w:basedOn w:val="Normal"/>
    <w:next w:val="Normal"/>
    <w:uiPriority w:val="39"/>
    <w:pPr>
      <w:ind w:left="200"/>
    </w:pPr>
    <w:rPr>
      <w:rFonts w:asciiTheme="minorHAnsi" w:hAnsiTheme="minorHAnsi"/>
      <w:smallCaps/>
      <w:sz w:val="22"/>
      <w:szCs w:val="22"/>
    </w:rPr>
  </w:style>
  <w:style w:type="paragraph" w:styleId="TOC3">
    <w:name w:val="toc 3"/>
    <w:basedOn w:val="Normal"/>
    <w:next w:val="Normal"/>
    <w:uiPriority w:val="39"/>
    <w:pPr>
      <w:ind w:left="400"/>
    </w:pPr>
    <w:rPr>
      <w:rFonts w:asciiTheme="minorHAnsi" w:hAnsiTheme="minorHAnsi"/>
      <w:i/>
      <w:sz w:val="22"/>
      <w:szCs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DocumentMap">
    <w:name w:val="Document Map"/>
    <w:basedOn w:val="Normal"/>
    <w:link w:val="DocumentMapChar"/>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link w:val="FootnoteTextChar"/>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rPr>
      <w:rFonts w:asciiTheme="minorHAnsi" w:hAnsiTheme="minorHAnsi"/>
      <w:sz w:val="18"/>
      <w:szCs w:val="18"/>
    </w:rPr>
  </w:style>
  <w:style w:type="paragraph" w:styleId="TOC5">
    <w:name w:val="toc 5"/>
    <w:basedOn w:val="Normal"/>
    <w:next w:val="Normal"/>
    <w:autoRedefine/>
    <w:uiPriority w:val="39"/>
    <w:pPr>
      <w:ind w:left="800"/>
    </w:pPr>
    <w:rPr>
      <w:rFonts w:asciiTheme="minorHAnsi" w:hAnsiTheme="minorHAnsi"/>
      <w:sz w:val="18"/>
      <w:szCs w:val="18"/>
    </w:rPr>
  </w:style>
  <w:style w:type="paragraph" w:styleId="TOC6">
    <w:name w:val="toc 6"/>
    <w:basedOn w:val="Normal"/>
    <w:next w:val="Normal"/>
    <w:autoRedefine/>
    <w:uiPriority w:val="39"/>
    <w:pPr>
      <w:ind w:left="1000"/>
    </w:pPr>
    <w:rPr>
      <w:rFonts w:asciiTheme="minorHAnsi" w:hAnsiTheme="minorHAnsi"/>
      <w:sz w:val="18"/>
      <w:szCs w:val="18"/>
    </w:rPr>
  </w:style>
  <w:style w:type="paragraph" w:styleId="TOC7">
    <w:name w:val="toc 7"/>
    <w:basedOn w:val="Normal"/>
    <w:next w:val="Normal"/>
    <w:autoRedefine/>
    <w:uiPriority w:val="39"/>
    <w:pPr>
      <w:ind w:left="1200"/>
    </w:pPr>
    <w:rPr>
      <w:rFonts w:asciiTheme="minorHAnsi" w:hAnsiTheme="minorHAnsi"/>
      <w:sz w:val="18"/>
      <w:szCs w:val="18"/>
    </w:rPr>
  </w:style>
  <w:style w:type="paragraph" w:styleId="TOC8">
    <w:name w:val="toc 8"/>
    <w:basedOn w:val="Normal"/>
    <w:next w:val="Normal"/>
    <w:autoRedefine/>
    <w:uiPriority w:val="39"/>
    <w:pPr>
      <w:ind w:left="1400"/>
    </w:pPr>
    <w:rPr>
      <w:rFonts w:asciiTheme="minorHAnsi" w:hAnsiTheme="minorHAnsi"/>
      <w:sz w:val="18"/>
      <w:szCs w:val="18"/>
    </w:rPr>
  </w:style>
  <w:style w:type="paragraph" w:styleId="TOC9">
    <w:name w:val="toc 9"/>
    <w:basedOn w:val="Normal"/>
    <w:next w:val="Normal"/>
    <w:autoRedefine/>
    <w:uiPriority w:val="39"/>
    <w:pPr>
      <w:ind w:left="1600"/>
    </w:pPr>
    <w:rPr>
      <w:rFonts w:asciiTheme="minorHAnsi" w:hAnsiTheme="minorHAnsi"/>
      <w:sz w:val="18"/>
      <w:szCs w:val="18"/>
    </w:rPr>
  </w:style>
  <w:style w:type="paragraph" w:styleId="BodyText2">
    <w:name w:val="Body Text 2"/>
    <w:basedOn w:val="Normal"/>
    <w:link w:val="BodyText2Char"/>
    <w:rPr>
      <w:i/>
      <w:color w:val="0000FF"/>
    </w:rPr>
  </w:style>
  <w:style w:type="paragraph" w:styleId="BodyTextIndent">
    <w:name w:val="Body Text Indent"/>
    <w:basedOn w:val="Normal"/>
    <w:link w:val="BodyTextIndentChar"/>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D8199F"/>
    <w:pPr>
      <w:spacing w:after="120"/>
    </w:pPr>
    <w:rPr>
      <w:b/>
    </w:rPr>
  </w:style>
  <w:style w:type="character" w:styleId="Hyperlink">
    <w:name w:val="Hyperlink"/>
    <w:uiPriority w:val="99"/>
    <w:rPr>
      <w:color w:val="0000FF"/>
      <w:u w:val="single"/>
    </w:rPr>
  </w:style>
  <w:style w:type="character" w:styleId="Strong">
    <w:name w:val="Strong"/>
    <w:qFormat/>
    <w:rPr>
      <w:b/>
    </w:rPr>
  </w:style>
  <w:style w:type="character" w:styleId="FollowedHyperlink">
    <w:name w:val="FollowedHyperlink"/>
    <w:uiPriority w:val="99"/>
    <w:rPr>
      <w:color w:val="800080"/>
      <w:u w:val="single"/>
    </w:rPr>
  </w:style>
  <w:style w:type="paragraph" w:customStyle="1" w:styleId="Instructions">
    <w:name w:val="Instructions"/>
    <w:basedOn w:val="Normal"/>
    <w:next w:val="Normal"/>
    <w:rsid w:val="00AF6A2A"/>
    <w:pPr>
      <w:widowControl/>
      <w:spacing w:line="280" w:lineRule="exact"/>
    </w:pPr>
    <w:rPr>
      <w:i/>
    </w:rPr>
  </w:style>
  <w:style w:type="character" w:customStyle="1" w:styleId="u1">
    <w:name w:val="u1"/>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r1">
    <w:name w:val="r1"/>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character" w:customStyle="1" w:styleId="u2">
    <w:name w:val="u2"/>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i2">
    <w:name w:val="i2"/>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paragraph" w:styleId="ListBullet">
    <w:name w:val="List Bullet"/>
    <w:aliases w:val="List Bullet Char,UL Char"/>
    <w:basedOn w:val="Normal"/>
    <w:link w:val="ListBulletChar1"/>
    <w:autoRedefine/>
    <w:rsid w:val="001267D6"/>
    <w:pPr>
      <w:widowControl/>
      <w:spacing w:before="120" w:line="240" w:lineRule="auto"/>
    </w:pPr>
    <w:rPr>
      <w:szCs w:val="24"/>
      <w:lang w:val="en-CA" w:eastAsia="en-CA"/>
    </w:rPr>
  </w:style>
  <w:style w:type="character" w:customStyle="1" w:styleId="ListBulletChar1">
    <w:name w:val="List Bullet Char1"/>
    <w:aliases w:val="List Bullet Char Char,UL Char Char"/>
    <w:link w:val="ListBullet"/>
    <w:rsid w:val="001267D6"/>
    <w:rPr>
      <w:szCs w:val="24"/>
      <w:lang w:val="en-CA" w:eastAsia="en-CA" w:bidi="ar-SA"/>
    </w:rPr>
  </w:style>
  <w:style w:type="character" w:customStyle="1" w:styleId="BoldItalic">
    <w:name w:val="Bold Italic"/>
    <w:aliases w:val="BI"/>
    <w:rsid w:val="001B3397"/>
    <w:rPr>
      <w:b/>
      <w:i/>
    </w:rPr>
  </w:style>
  <w:style w:type="paragraph" w:customStyle="1" w:styleId="Figure">
    <w:name w:val="Figure"/>
    <w:basedOn w:val="Normal"/>
    <w:autoRedefine/>
    <w:rsid w:val="008C531B"/>
    <w:pPr>
      <w:widowControl/>
      <w:pBdr>
        <w:top w:val="single" w:sz="4" w:space="1" w:color="auto" w:shadow="1"/>
        <w:left w:val="single" w:sz="4" w:space="4" w:color="auto" w:shadow="1"/>
        <w:bottom w:val="single" w:sz="4" w:space="1" w:color="auto" w:shadow="1"/>
        <w:right w:val="single" w:sz="4" w:space="4" w:color="auto" w:shadow="1"/>
      </w:pBdr>
      <w:spacing w:before="120" w:after="120" w:line="240" w:lineRule="auto"/>
    </w:pPr>
    <w:rPr>
      <w:rFonts w:ascii="Verdana" w:hAnsi="Verdana"/>
      <w:szCs w:val="24"/>
      <w:lang w:val="en-CA" w:eastAsia="en-CA"/>
    </w:rPr>
  </w:style>
  <w:style w:type="paragraph" w:styleId="BalloonText">
    <w:name w:val="Balloon Text"/>
    <w:basedOn w:val="Normal"/>
    <w:link w:val="BalloonTextChar"/>
    <w:uiPriority w:val="99"/>
    <w:semiHidden/>
    <w:rsid w:val="00A9025F"/>
    <w:rPr>
      <w:rFonts w:ascii="Tahoma" w:hAnsi="Tahoma" w:cs="Tahoma"/>
      <w:sz w:val="16"/>
      <w:szCs w:val="16"/>
    </w:rPr>
  </w:style>
  <w:style w:type="character" w:styleId="CommentReference">
    <w:name w:val="annotation reference"/>
    <w:semiHidden/>
    <w:rsid w:val="00005F1D"/>
    <w:rPr>
      <w:sz w:val="16"/>
      <w:szCs w:val="16"/>
    </w:rPr>
  </w:style>
  <w:style w:type="paragraph" w:styleId="CommentText">
    <w:name w:val="annotation text"/>
    <w:basedOn w:val="Normal"/>
    <w:link w:val="CommentTextChar1"/>
    <w:semiHidden/>
    <w:rsid w:val="00005F1D"/>
  </w:style>
  <w:style w:type="paragraph" w:styleId="CommentSubject">
    <w:name w:val="annotation subject"/>
    <w:basedOn w:val="CommentText"/>
    <w:next w:val="CommentText"/>
    <w:link w:val="CommentSubjectChar"/>
    <w:semiHidden/>
    <w:rsid w:val="00005F1D"/>
    <w:rPr>
      <w:b/>
      <w:bCs/>
    </w:rPr>
  </w:style>
  <w:style w:type="table" w:styleId="TableGrid">
    <w:name w:val="Table Grid"/>
    <w:basedOn w:val="TableNormal"/>
    <w:uiPriority w:val="59"/>
    <w:rsid w:val="00D042D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2CharCharCharCharCharChar">
    <w:name w:val="Char Char2 Char Char Char Char Char Char"/>
    <w:basedOn w:val="Normal"/>
    <w:link w:val="CharChar2CharCharCharCharCharCharChar"/>
    <w:rsid w:val="00122D72"/>
    <w:pPr>
      <w:widowControl/>
      <w:spacing w:before="60" w:after="60" w:line="240" w:lineRule="auto"/>
    </w:pPr>
    <w:rPr>
      <w:rFonts w:ascii="Arial" w:hAnsi="Arial"/>
      <w:lang w:val="en-CA"/>
    </w:rPr>
  </w:style>
  <w:style w:type="character" w:customStyle="1" w:styleId="CharChar2CharCharCharCharCharCharChar">
    <w:name w:val="Char Char2 Char Char Char Char Char Char Char"/>
    <w:link w:val="CharChar2CharCharCharCharCharChar"/>
    <w:rsid w:val="00122D72"/>
    <w:rPr>
      <w:rFonts w:ascii="Arial" w:hAnsi="Arial"/>
      <w:lang w:val="en-CA" w:eastAsia="en-US" w:bidi="ar-SA"/>
    </w:rPr>
  </w:style>
  <w:style w:type="paragraph" w:customStyle="1" w:styleId="Char1">
    <w:name w:val="Char1"/>
    <w:basedOn w:val="Normal"/>
    <w:rsid w:val="00224E54"/>
    <w:pPr>
      <w:widowControl/>
      <w:spacing w:after="160" w:line="240" w:lineRule="exact"/>
    </w:pPr>
    <w:rPr>
      <w:rFonts w:ascii="Verdana" w:hAnsi="Verdana"/>
    </w:rPr>
  </w:style>
  <w:style w:type="paragraph" w:styleId="HTMLPreformatted">
    <w:name w:val="HTML Preformatted"/>
    <w:basedOn w:val="Normal"/>
    <w:link w:val="HTMLPreformattedChar"/>
    <w:rsid w:val="0022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en-CA" w:eastAsia="en-CA"/>
    </w:rPr>
  </w:style>
  <w:style w:type="character" w:customStyle="1" w:styleId="xmlbalise">
    <w:name w:val="xml_balise"/>
    <w:basedOn w:val="DefaultParagraphFont"/>
    <w:rsid w:val="00224E54"/>
  </w:style>
  <w:style w:type="character" w:customStyle="1" w:styleId="xmlch">
    <w:name w:val="xml_ch"/>
    <w:basedOn w:val="DefaultParagraphFont"/>
    <w:rsid w:val="00224E54"/>
  </w:style>
  <w:style w:type="paragraph" w:customStyle="1" w:styleId="CarCar2CharCharCharCharCharCharChar">
    <w:name w:val="Car Car2 Char Char Char Char Char Char Char"/>
    <w:basedOn w:val="Normal"/>
    <w:rsid w:val="00D8199F"/>
    <w:pPr>
      <w:widowControl/>
      <w:spacing w:after="160" w:line="240" w:lineRule="exact"/>
    </w:pPr>
    <w:rPr>
      <w:rFonts w:ascii="Verdana" w:eastAsia="SimSun" w:hAnsi="Verdana"/>
    </w:rPr>
  </w:style>
  <w:style w:type="character" w:styleId="HTMLCode">
    <w:name w:val="HTML Code"/>
    <w:rsid w:val="00F57A3C"/>
    <w:rPr>
      <w:rFonts w:ascii="Courier New" w:eastAsia="Times New Roman" w:hAnsi="Courier New" w:cs="Courier New"/>
      <w:sz w:val="28"/>
      <w:szCs w:val="28"/>
    </w:rPr>
  </w:style>
  <w:style w:type="character" w:styleId="HTMLTypewriter">
    <w:name w:val="HTML Typewriter"/>
    <w:rsid w:val="002233B7"/>
    <w:rPr>
      <w:rFonts w:ascii="Courier New" w:eastAsia="Times New Roman" w:hAnsi="Courier New" w:cs="Courier New"/>
      <w:sz w:val="20"/>
      <w:szCs w:val="20"/>
    </w:rPr>
  </w:style>
  <w:style w:type="paragraph" w:customStyle="1" w:styleId="TableText0">
    <w:name w:val="Table Text"/>
    <w:rsid w:val="00C60E48"/>
    <w:pPr>
      <w:widowControl w:val="0"/>
      <w:spacing w:before="40" w:after="40"/>
    </w:pPr>
    <w:rPr>
      <w:rFonts w:ascii="Arial" w:hAnsi="Arial"/>
      <w:sz w:val="16"/>
    </w:rPr>
  </w:style>
  <w:style w:type="paragraph" w:customStyle="1" w:styleId="TableHeading">
    <w:name w:val="Table Heading"/>
    <w:basedOn w:val="TableText0"/>
    <w:rsid w:val="00C60E48"/>
    <w:pPr>
      <w:jc w:val="center"/>
    </w:pPr>
    <w:rPr>
      <w:b/>
    </w:rPr>
  </w:style>
  <w:style w:type="character" w:customStyle="1" w:styleId="shorttext">
    <w:name w:val="short_text"/>
    <w:basedOn w:val="DefaultParagraphFont"/>
    <w:rsid w:val="00C60E48"/>
  </w:style>
  <w:style w:type="character" w:styleId="Emphasis">
    <w:name w:val="Emphasis"/>
    <w:qFormat/>
    <w:rsid w:val="00C60E48"/>
    <w:rPr>
      <w:i/>
      <w:iCs/>
    </w:rPr>
  </w:style>
  <w:style w:type="character" w:customStyle="1" w:styleId="requiredfield">
    <w:name w:val="requiredfield"/>
    <w:basedOn w:val="DefaultParagraphFont"/>
    <w:rsid w:val="00103A45"/>
  </w:style>
  <w:style w:type="character" w:customStyle="1" w:styleId="emailstyle21">
    <w:name w:val="emailstyle21"/>
    <w:semiHidden/>
    <w:rsid w:val="00A409D3"/>
    <w:rPr>
      <w:rFonts w:ascii="Arial" w:hAnsi="Arial" w:cs="Arial" w:hint="default"/>
      <w:color w:val="000080"/>
      <w:sz w:val="20"/>
      <w:szCs w:val="20"/>
    </w:rPr>
  </w:style>
  <w:style w:type="character" w:customStyle="1" w:styleId="TTSSR2082">
    <w:name w:val="TTSSR2082"/>
    <w:semiHidden/>
    <w:rsid w:val="000C0F23"/>
    <w:rPr>
      <w:rFonts w:ascii="Arial" w:hAnsi="Arial" w:cs="Arial"/>
      <w:color w:val="000080"/>
      <w:sz w:val="20"/>
      <w:szCs w:val="20"/>
    </w:rPr>
  </w:style>
  <w:style w:type="character" w:customStyle="1" w:styleId="apple-style-span">
    <w:name w:val="apple-style-span"/>
    <w:basedOn w:val="DefaultParagraphFont"/>
    <w:rsid w:val="006B0DBF"/>
  </w:style>
  <w:style w:type="paragraph" w:styleId="Caption">
    <w:name w:val="caption"/>
    <w:basedOn w:val="Normal"/>
    <w:next w:val="Normal"/>
    <w:qFormat/>
    <w:rsid w:val="00C677FF"/>
    <w:rPr>
      <w:b/>
      <w:bCs/>
    </w:rPr>
  </w:style>
  <w:style w:type="character" w:customStyle="1" w:styleId="Heading3Char">
    <w:name w:val="Heading 3 Char"/>
    <w:aliases w:val="Instruction Char,Instruction1 Char,Instruction2 Char,Instruction3 Char,Instruction4 Char,Instruction5 Char,Instruction6 Char,Instruction7 Char,Instruction8 Char,Instruction9 Char,Instruction10 Char,Instruction11 Char,Instruction12 Char"/>
    <w:link w:val="Heading3"/>
    <w:uiPriority w:val="9"/>
    <w:rsid w:val="007C5C2C"/>
    <w:rPr>
      <w:rFonts w:ascii="Arial" w:hAnsi="Arial"/>
      <w:i/>
      <w:lang w:val="x-none" w:eastAsia="x-none"/>
    </w:rPr>
  </w:style>
  <w:style w:type="character" w:customStyle="1" w:styleId="Heading4Char">
    <w:name w:val="Heading 4 Char"/>
    <w:link w:val="Heading4"/>
    <w:uiPriority w:val="9"/>
    <w:rsid w:val="007C5C2C"/>
    <w:rPr>
      <w:rFonts w:ascii="Arial" w:hAnsi="Arial"/>
      <w:lang w:val="x-none" w:eastAsia="x-none"/>
    </w:rPr>
  </w:style>
  <w:style w:type="paragraph" w:customStyle="1" w:styleId="ColorfulList-Accent11">
    <w:name w:val="Colorful List - Accent 11"/>
    <w:basedOn w:val="Normal"/>
    <w:uiPriority w:val="34"/>
    <w:qFormat/>
    <w:rsid w:val="007C5C2C"/>
    <w:pPr>
      <w:ind w:left="720"/>
      <w:contextualSpacing/>
    </w:pPr>
  </w:style>
  <w:style w:type="character" w:customStyle="1" w:styleId="Heading6Char">
    <w:name w:val="Heading 6 Char"/>
    <w:link w:val="Heading6"/>
    <w:rsid w:val="00BD6FEE"/>
    <w:rPr>
      <w:i/>
      <w:sz w:val="22"/>
    </w:rPr>
  </w:style>
  <w:style w:type="character" w:customStyle="1" w:styleId="Heading5Char">
    <w:name w:val="Heading 5 Char"/>
    <w:link w:val="Heading5"/>
    <w:rsid w:val="004338AB"/>
    <w:rPr>
      <w:sz w:val="22"/>
    </w:rPr>
  </w:style>
  <w:style w:type="character" w:customStyle="1" w:styleId="search-highlight">
    <w:name w:val="search-highlight"/>
    <w:basedOn w:val="DefaultParagraphFont"/>
    <w:rsid w:val="00753CDC"/>
  </w:style>
  <w:style w:type="character" w:customStyle="1" w:styleId="apple-converted-space">
    <w:name w:val="apple-converted-space"/>
    <w:basedOn w:val="DefaultParagraphFont"/>
    <w:rsid w:val="00753CDC"/>
  </w:style>
  <w:style w:type="paragraph" w:styleId="NoSpacing">
    <w:name w:val="No Spacing"/>
    <w:link w:val="NoSpacingChar"/>
    <w:uiPriority w:val="1"/>
    <w:qFormat/>
    <w:rsid w:val="00C72D2B"/>
    <w:pPr>
      <w:widowControl w:val="0"/>
    </w:pPr>
  </w:style>
  <w:style w:type="character" w:customStyle="1" w:styleId="CommentTextChar1">
    <w:name w:val="Comment Text Char1"/>
    <w:basedOn w:val="DefaultParagraphFont"/>
    <w:link w:val="CommentText"/>
    <w:semiHidden/>
    <w:rsid w:val="00F334ED"/>
  </w:style>
  <w:style w:type="character" w:customStyle="1" w:styleId="CommentTextChar">
    <w:name w:val="Comment Text Char"/>
    <w:uiPriority w:val="99"/>
    <w:rsid w:val="00865A60"/>
    <w:rPr>
      <w:rFonts w:ascii="Calibri" w:hAnsi="Calibri"/>
      <w:lang w:bidi="ar-SA"/>
    </w:rPr>
  </w:style>
  <w:style w:type="paragraph" w:customStyle="1" w:styleId="listparagraph">
    <w:name w:val="listparagraph"/>
    <w:basedOn w:val="Normal"/>
    <w:rsid w:val="00865A60"/>
    <w:pPr>
      <w:widowControl/>
      <w:ind w:left="720"/>
    </w:pPr>
    <w:rPr>
      <w:lang w:val="en-CA" w:eastAsia="en-CA"/>
    </w:rPr>
  </w:style>
  <w:style w:type="character" w:customStyle="1" w:styleId="Heading2Char2">
    <w:name w:val="Heading 2 Char2"/>
    <w:aliases w:val="AppName Char,H2 Char1,H2 Char Char1,Heading 2 Char Char1,H2 Char Char Char,h2 Char,section 1.1 Char,Heading 3a + 11 pt Char,Left Char,Before:  0 pt Char,Aft...... Char,Heading 3a Char,Heading 2 Char1 Char,Heading 2 Char Char Char,2 Char"/>
    <w:link w:val="Heading2"/>
    <w:uiPriority w:val="9"/>
    <w:rsid w:val="00307819"/>
    <w:rPr>
      <w:rFonts w:ascii="Arial" w:hAnsi="Arial"/>
      <w:b/>
      <w:lang w:val="x-none" w:eastAsia="x-none"/>
    </w:rPr>
  </w:style>
  <w:style w:type="paragraph" w:styleId="EndnoteText">
    <w:name w:val="endnote text"/>
    <w:basedOn w:val="Normal"/>
    <w:link w:val="EndnoteTextChar"/>
    <w:rsid w:val="0013058F"/>
  </w:style>
  <w:style w:type="character" w:customStyle="1" w:styleId="EndnoteTextChar">
    <w:name w:val="Endnote Text Char"/>
    <w:basedOn w:val="DefaultParagraphFont"/>
    <w:link w:val="EndnoteText"/>
    <w:rsid w:val="0013058F"/>
  </w:style>
  <w:style w:type="character" w:styleId="EndnoteReference">
    <w:name w:val="endnote reference"/>
    <w:rsid w:val="0013058F"/>
    <w:rPr>
      <w:vertAlign w:val="superscript"/>
    </w:rPr>
  </w:style>
  <w:style w:type="paragraph" w:customStyle="1" w:styleId="Worksheettext">
    <w:name w:val="Worksheet text"/>
    <w:basedOn w:val="Normal"/>
    <w:rsid w:val="00EA7EFF"/>
    <w:pPr>
      <w:widowControl/>
      <w:spacing w:before="240" w:after="240" w:line="240" w:lineRule="auto"/>
      <w:jc w:val="both"/>
    </w:pPr>
    <w:rPr>
      <w:color w:val="3366FF"/>
      <w:sz w:val="22"/>
      <w:lang w:val="en-CA"/>
    </w:rPr>
  </w:style>
  <w:style w:type="character" w:customStyle="1" w:styleId="help">
    <w:name w:val="help"/>
    <w:rsid w:val="00EA7EFF"/>
  </w:style>
  <w:style w:type="paragraph" w:styleId="z-TopofForm">
    <w:name w:val="HTML Top of Form"/>
    <w:basedOn w:val="Normal"/>
    <w:next w:val="Normal"/>
    <w:link w:val="z-TopofFormChar"/>
    <w:hidden/>
    <w:uiPriority w:val="99"/>
    <w:unhideWhenUsed/>
    <w:rsid w:val="00EA7EFF"/>
    <w:pPr>
      <w:widowControl/>
      <w:pBdr>
        <w:bottom w:val="single" w:sz="6" w:space="1" w:color="auto"/>
      </w:pBdr>
      <w:spacing w:line="240" w:lineRule="auto"/>
      <w:jc w:val="center"/>
    </w:pPr>
    <w:rPr>
      <w:rFonts w:ascii="Arial" w:hAnsi="Arial"/>
      <w:vanish/>
      <w:sz w:val="16"/>
      <w:szCs w:val="16"/>
      <w:lang w:val="x-none" w:eastAsia="x-none"/>
    </w:rPr>
  </w:style>
  <w:style w:type="character" w:customStyle="1" w:styleId="z-TopofFormChar">
    <w:name w:val="z-Top of Form Char"/>
    <w:link w:val="z-TopofForm"/>
    <w:uiPriority w:val="99"/>
    <w:rsid w:val="00EA7EFF"/>
    <w:rPr>
      <w:rFonts w:ascii="Arial" w:hAnsi="Arial"/>
      <w:vanish/>
      <w:sz w:val="16"/>
      <w:szCs w:val="16"/>
      <w:lang w:val="x-none" w:eastAsia="x-none"/>
    </w:rPr>
  </w:style>
  <w:style w:type="character" w:customStyle="1" w:styleId="viewbannertitle">
    <w:name w:val="view_banner_title"/>
    <w:rsid w:val="00EA7EFF"/>
  </w:style>
  <w:style w:type="paragraph" w:styleId="z-BottomofForm">
    <w:name w:val="HTML Bottom of Form"/>
    <w:basedOn w:val="Normal"/>
    <w:next w:val="Normal"/>
    <w:link w:val="z-BottomofFormChar"/>
    <w:hidden/>
    <w:uiPriority w:val="99"/>
    <w:unhideWhenUsed/>
    <w:rsid w:val="00EA7EFF"/>
    <w:pPr>
      <w:widowControl/>
      <w:pBdr>
        <w:top w:val="single" w:sz="6" w:space="1" w:color="auto"/>
      </w:pBdr>
      <w:spacing w:line="240" w:lineRule="auto"/>
      <w:jc w:val="center"/>
    </w:pPr>
    <w:rPr>
      <w:rFonts w:ascii="Arial" w:hAnsi="Arial"/>
      <w:vanish/>
      <w:sz w:val="16"/>
      <w:szCs w:val="16"/>
      <w:lang w:val="x-none" w:eastAsia="x-none"/>
    </w:rPr>
  </w:style>
  <w:style w:type="character" w:customStyle="1" w:styleId="z-BottomofFormChar">
    <w:name w:val="z-Bottom of Form Char"/>
    <w:link w:val="z-BottomofForm"/>
    <w:uiPriority w:val="99"/>
    <w:rsid w:val="00EA7EFF"/>
    <w:rPr>
      <w:rFonts w:ascii="Arial" w:hAnsi="Arial"/>
      <w:vanish/>
      <w:sz w:val="16"/>
      <w:szCs w:val="16"/>
      <w:lang w:val="x-none" w:eastAsia="x-none"/>
    </w:rPr>
  </w:style>
  <w:style w:type="paragraph" w:styleId="Revision">
    <w:name w:val="Revision"/>
    <w:hidden/>
    <w:uiPriority w:val="99"/>
    <w:semiHidden/>
    <w:rsid w:val="00A9244A"/>
  </w:style>
  <w:style w:type="paragraph" w:styleId="ListParagraph0">
    <w:name w:val="List Paragraph"/>
    <w:basedOn w:val="Normal"/>
    <w:uiPriority w:val="34"/>
    <w:qFormat/>
    <w:rsid w:val="00616929"/>
    <w:pPr>
      <w:ind w:left="720"/>
      <w:contextualSpacing/>
    </w:pPr>
  </w:style>
  <w:style w:type="paragraph" w:styleId="TOCHeading">
    <w:name w:val="TOC Heading"/>
    <w:basedOn w:val="Heading1"/>
    <w:next w:val="Normal"/>
    <w:uiPriority w:val="39"/>
    <w:unhideWhenUsed/>
    <w:qFormat/>
    <w:rsid w:val="0021277E"/>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bea-portal-theme-taskcontent">
    <w:name w:val="bea-portal-theme-taskcontent"/>
    <w:rsid w:val="001641F6"/>
  </w:style>
  <w:style w:type="paragraph" w:customStyle="1" w:styleId="p1">
    <w:name w:val="p1"/>
    <w:basedOn w:val="Normal"/>
    <w:rsid w:val="0062112C"/>
    <w:pPr>
      <w:widowControl/>
      <w:spacing w:before="100" w:beforeAutospacing="1" w:after="100" w:afterAutospacing="1" w:line="240" w:lineRule="auto"/>
    </w:pPr>
    <w:rPr>
      <w:rFonts w:eastAsiaTheme="minorHAnsi"/>
      <w:sz w:val="24"/>
      <w:szCs w:val="24"/>
      <w:lang w:val="en-CA" w:eastAsia="en-CA"/>
    </w:rPr>
  </w:style>
  <w:style w:type="character" w:customStyle="1" w:styleId="HeaderChar">
    <w:name w:val="Header Char"/>
    <w:basedOn w:val="DefaultParagraphFont"/>
    <w:link w:val="Header"/>
    <w:uiPriority w:val="99"/>
    <w:rsid w:val="009569A7"/>
  </w:style>
  <w:style w:type="character" w:customStyle="1" w:styleId="FooterChar">
    <w:name w:val="Footer Char"/>
    <w:basedOn w:val="DefaultParagraphFont"/>
    <w:link w:val="Footer"/>
    <w:uiPriority w:val="99"/>
    <w:rsid w:val="009569A7"/>
  </w:style>
  <w:style w:type="character" w:customStyle="1" w:styleId="BalloonTextChar">
    <w:name w:val="Balloon Text Char"/>
    <w:basedOn w:val="DefaultParagraphFont"/>
    <w:link w:val="BalloonText"/>
    <w:uiPriority w:val="99"/>
    <w:semiHidden/>
    <w:rsid w:val="009569A7"/>
    <w:rPr>
      <w:rFonts w:ascii="Tahoma" w:hAnsi="Tahoma" w:cs="Tahoma"/>
      <w:sz w:val="16"/>
      <w:szCs w:val="16"/>
    </w:rPr>
  </w:style>
  <w:style w:type="character" w:customStyle="1" w:styleId="NoSpacingChar">
    <w:name w:val="No Spacing Char"/>
    <w:basedOn w:val="DefaultParagraphFont"/>
    <w:link w:val="NoSpacing"/>
    <w:uiPriority w:val="1"/>
    <w:rsid w:val="009569A7"/>
  </w:style>
  <w:style w:type="paragraph" w:customStyle="1" w:styleId="Default">
    <w:name w:val="Default"/>
    <w:rsid w:val="009569A7"/>
    <w:pPr>
      <w:autoSpaceDE w:val="0"/>
      <w:autoSpaceDN w:val="0"/>
      <w:adjustRightInd w:val="0"/>
    </w:pPr>
    <w:rPr>
      <w:rFonts w:ascii="Arial" w:eastAsiaTheme="minorHAnsi" w:hAnsi="Arial" w:cs="Arial"/>
      <w:color w:val="000000"/>
      <w:sz w:val="24"/>
      <w:szCs w:val="24"/>
      <w:lang w:val="en-CA"/>
    </w:rPr>
  </w:style>
  <w:style w:type="paragraph" w:customStyle="1" w:styleId="xl64">
    <w:name w:val="xl64"/>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65">
    <w:name w:val="xl65"/>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6">
    <w:name w:val="xl66"/>
    <w:basedOn w:val="Normal"/>
    <w:rsid w:val="009569A7"/>
    <w:pPr>
      <w:widowControl/>
      <w:spacing w:before="100" w:beforeAutospacing="1" w:after="100" w:afterAutospacing="1" w:line="240" w:lineRule="auto"/>
    </w:pPr>
    <w:rPr>
      <w:sz w:val="28"/>
      <w:szCs w:val="28"/>
      <w:lang w:val="en-CA" w:eastAsia="en-CA"/>
    </w:rPr>
  </w:style>
  <w:style w:type="paragraph" w:customStyle="1" w:styleId="xl67">
    <w:name w:val="xl67"/>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8">
    <w:name w:val="xl68"/>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69">
    <w:name w:val="xl69"/>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0">
    <w:name w:val="xl70"/>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1">
    <w:name w:val="xl71"/>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2">
    <w:name w:val="xl72"/>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3">
    <w:name w:val="xl73"/>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4">
    <w:name w:val="xl74"/>
    <w:basedOn w:val="Normal"/>
    <w:rsid w:val="009569A7"/>
    <w:pPr>
      <w:widowControl/>
      <w:pBdr>
        <w:top w:val="single" w:sz="4" w:space="0" w:color="auto"/>
        <w:left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5">
    <w:name w:val="xl75"/>
    <w:basedOn w:val="Normal"/>
    <w:rsid w:val="009569A7"/>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6">
    <w:name w:val="xl76"/>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7">
    <w:name w:val="xl77"/>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8">
    <w:name w:val="xl78"/>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9">
    <w:name w:val="xl79"/>
    <w:basedOn w:val="Normal"/>
    <w:rsid w:val="009569A7"/>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0">
    <w:name w:val="xl80"/>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1">
    <w:name w:val="xl81"/>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2">
    <w:name w:val="xl82"/>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3">
    <w:name w:val="xl83"/>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4">
    <w:name w:val="xl84"/>
    <w:basedOn w:val="Normal"/>
    <w:rsid w:val="009569A7"/>
    <w:pPr>
      <w:widowControl/>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5">
    <w:name w:val="xl85"/>
    <w:basedOn w:val="Normal"/>
    <w:rsid w:val="009569A7"/>
    <w:pPr>
      <w:widowControl/>
      <w:pBdr>
        <w:top w:val="single" w:sz="8" w:space="0" w:color="auto"/>
        <w:left w:val="single" w:sz="4" w:space="0" w:color="auto"/>
        <w:bottom w:val="single" w:sz="4" w:space="0" w:color="auto"/>
      </w:pBdr>
      <w:spacing w:before="100" w:beforeAutospacing="1" w:after="100" w:afterAutospacing="1" w:line="240" w:lineRule="auto"/>
      <w:jc w:val="center"/>
    </w:pPr>
    <w:rPr>
      <w:b/>
      <w:bCs/>
      <w:sz w:val="28"/>
      <w:szCs w:val="28"/>
      <w:lang w:val="en-CA" w:eastAsia="en-CA"/>
    </w:rPr>
  </w:style>
  <w:style w:type="paragraph" w:customStyle="1" w:styleId="xl86">
    <w:name w:val="xl86"/>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table" w:styleId="TableClassic4">
    <w:name w:val="Table Classic 4"/>
    <w:basedOn w:val="TableNormal"/>
    <w:rsid w:val="00B20365"/>
    <w:pPr>
      <w:widowControl w:val="0"/>
      <w:spacing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List4">
    <w:name w:val="Table List 4"/>
    <w:basedOn w:val="TableNormal"/>
    <w:rsid w:val="00B20365"/>
    <w:pPr>
      <w:widowControl w:val="0"/>
      <w:spacing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cBorders>
        <w:shd w:val="solid" w:color="808080" w:fill="FFFFFF"/>
      </w:tcPr>
    </w:tblStylePr>
  </w:style>
  <w:style w:type="table" w:styleId="TableProfessional">
    <w:name w:val="Table Professional"/>
    <w:basedOn w:val="TableNormal"/>
    <w:rsid w:val="002A7108"/>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table" w:styleId="TableGrid1">
    <w:name w:val="Table Grid 1"/>
    <w:basedOn w:val="TableNormal"/>
    <w:rsid w:val="00C7164A"/>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StylePr>
    <w:tblStylePr w:type="lastCol">
      <w:rPr>
        <w:i/>
        <w:iCs/>
      </w:rPr>
    </w:tblStylePr>
  </w:style>
  <w:style w:type="character" w:customStyle="1" w:styleId="Heading1Char2">
    <w:name w:val="Heading 1 Char2"/>
    <w:aliases w:val="Heading 1 Char Char,H1 Char2,H11 Char1,Part Char2,section 1 Char2,H1 Char Char1,section 1 Char Char1,Part Char Char1,1 Char1,II+ Char1,I Char1,heading 1 Char1"/>
    <w:basedOn w:val="DefaultParagraphFont"/>
    <w:link w:val="Heading1"/>
    <w:uiPriority w:val="9"/>
    <w:rsid w:val="00280A1A"/>
    <w:rPr>
      <w:rFonts w:ascii="Arial" w:hAnsi="Arial"/>
      <w:b/>
      <w:sz w:val="24"/>
    </w:rPr>
  </w:style>
  <w:style w:type="character" w:customStyle="1" w:styleId="AppNameChar1">
    <w:name w:val="AppName Char1"/>
    <w:aliases w:val="H2 Char2,H2 Char Char2,H2 Char Char Char1,h2 Char1,section 1.1 Char1,Heading 3a + 11 pt Char1,Left Char1,Before:  0 pt Char1,Aft...... Char1,Heading 3a Char1,Heading 2 Char1 Char1,Heading 2 Char Char Char1,2 Char1,A Char"/>
    <w:basedOn w:val="DefaultParagraphFont"/>
    <w:uiPriority w:val="9"/>
    <w:semiHidden/>
    <w:rsid w:val="00280A1A"/>
    <w:rPr>
      <w:rFonts w:asciiTheme="majorHAnsi" w:eastAsiaTheme="majorEastAsia" w:hAnsiTheme="majorHAnsi" w:cstheme="majorBidi"/>
      <w:b/>
      <w:bCs/>
      <w:color w:val="4F81BD" w:themeColor="accent1"/>
      <w:sz w:val="26"/>
      <w:szCs w:val="26"/>
    </w:rPr>
  </w:style>
  <w:style w:type="character" w:customStyle="1" w:styleId="Heading7Char">
    <w:name w:val="Heading 7 Char"/>
    <w:basedOn w:val="DefaultParagraphFont"/>
    <w:link w:val="Heading7"/>
    <w:rsid w:val="00280A1A"/>
  </w:style>
  <w:style w:type="character" w:customStyle="1" w:styleId="Heading8Char">
    <w:name w:val="Heading 8 Char"/>
    <w:basedOn w:val="DefaultParagraphFont"/>
    <w:link w:val="Heading8"/>
    <w:rsid w:val="00280A1A"/>
    <w:rPr>
      <w:i/>
    </w:rPr>
  </w:style>
  <w:style w:type="character" w:customStyle="1" w:styleId="Heading9Char">
    <w:name w:val="Heading 9 Char"/>
    <w:basedOn w:val="DefaultParagraphFont"/>
    <w:link w:val="Heading9"/>
    <w:rsid w:val="00280A1A"/>
    <w:rPr>
      <w:b/>
      <w:i/>
      <w:sz w:val="18"/>
    </w:rPr>
  </w:style>
  <w:style w:type="character" w:customStyle="1" w:styleId="Heading1Char1">
    <w:name w:val="Heading 1 Char1"/>
    <w:aliases w:val="H1 Char1,H11 Char,Part Char1,section 1 Char1,H1 Char Char,section 1 Char Char,Part Char Char,1 Char,II+ Char,I Char,heading 1 Char"/>
    <w:basedOn w:val="DefaultParagraphFont"/>
    <w:uiPriority w:val="9"/>
    <w:rsid w:val="00280A1A"/>
    <w:rPr>
      <w:rFonts w:asciiTheme="majorHAnsi" w:eastAsiaTheme="majorEastAsia" w:hAnsiTheme="majorHAnsi" w:cstheme="majorBidi"/>
      <w:b/>
      <w:bCs/>
      <w:color w:val="365F91" w:themeColor="accent1" w:themeShade="BF"/>
      <w:sz w:val="28"/>
      <w:szCs w:val="28"/>
    </w:rPr>
  </w:style>
  <w:style w:type="character" w:customStyle="1" w:styleId="Heading3Char1">
    <w:name w:val="Heading 3 Char1"/>
    <w:aliases w:val="Instruction Char1,Instruction1 Char1,Instruction2 Char1,Instruction3 Char1,Instruction4 Char1,Instruction5 Char1,Instruction6 Char1,Instruction7 Char1,Instruction8 Char1,Instruction9 Char1,Instruction10 Char1,Instruction11 Char1,H3 Char"/>
    <w:basedOn w:val="DefaultParagraphFont"/>
    <w:uiPriority w:val="9"/>
    <w:semiHidden/>
    <w:rsid w:val="00280A1A"/>
    <w:rPr>
      <w:rFonts w:asciiTheme="majorHAnsi" w:eastAsiaTheme="majorEastAsia" w:hAnsiTheme="majorHAnsi" w:cstheme="majorBidi"/>
      <w:b/>
      <w:bCs/>
      <w:color w:val="4F81BD" w:themeColor="accent1"/>
    </w:rPr>
  </w:style>
  <w:style w:type="character" w:customStyle="1" w:styleId="HTMLPreformattedChar">
    <w:name w:val="HTML Preformatted Char"/>
    <w:basedOn w:val="DefaultParagraphFont"/>
    <w:link w:val="HTMLPreformatted"/>
    <w:rsid w:val="00280A1A"/>
    <w:rPr>
      <w:rFonts w:ascii="Courier New" w:hAnsi="Courier New" w:cs="Courier New"/>
      <w:lang w:val="en-CA" w:eastAsia="en-CA"/>
    </w:rPr>
  </w:style>
  <w:style w:type="character" w:customStyle="1" w:styleId="FootnoteTextChar">
    <w:name w:val="Footnote Text Char"/>
    <w:basedOn w:val="DefaultParagraphFont"/>
    <w:link w:val="FootnoteText"/>
    <w:semiHidden/>
    <w:rsid w:val="00280A1A"/>
    <w:rPr>
      <w:rFonts w:ascii="Helvetica" w:hAnsi="Helvetica"/>
      <w:sz w:val="16"/>
    </w:rPr>
  </w:style>
  <w:style w:type="character" w:customStyle="1" w:styleId="TitleChar">
    <w:name w:val="Title Char"/>
    <w:basedOn w:val="DefaultParagraphFont"/>
    <w:link w:val="Title"/>
    <w:rsid w:val="00280A1A"/>
    <w:rPr>
      <w:rFonts w:ascii="Arial" w:hAnsi="Arial"/>
      <w:b/>
      <w:sz w:val="36"/>
    </w:rPr>
  </w:style>
  <w:style w:type="character" w:customStyle="1" w:styleId="BodyTextChar">
    <w:name w:val="Body Text Char"/>
    <w:basedOn w:val="DefaultParagraphFont"/>
    <w:link w:val="BodyText"/>
    <w:rsid w:val="00280A1A"/>
  </w:style>
  <w:style w:type="character" w:customStyle="1" w:styleId="BodyTextIndentChar">
    <w:name w:val="Body Text Indent Char"/>
    <w:basedOn w:val="DefaultParagraphFont"/>
    <w:link w:val="BodyTextIndent"/>
    <w:rsid w:val="00280A1A"/>
    <w:rPr>
      <w:i/>
      <w:color w:val="0000FF"/>
      <w:u w:val="single"/>
    </w:rPr>
  </w:style>
  <w:style w:type="character" w:customStyle="1" w:styleId="SubtitleChar">
    <w:name w:val="Subtitle Char"/>
    <w:basedOn w:val="DefaultParagraphFont"/>
    <w:link w:val="Subtitle"/>
    <w:rsid w:val="00280A1A"/>
    <w:rPr>
      <w:rFonts w:ascii="Arial" w:hAnsi="Arial"/>
      <w:i/>
      <w:sz w:val="36"/>
      <w:lang w:val="en-AU"/>
    </w:rPr>
  </w:style>
  <w:style w:type="character" w:customStyle="1" w:styleId="BodyText2Char">
    <w:name w:val="Body Text 2 Char"/>
    <w:basedOn w:val="DefaultParagraphFont"/>
    <w:link w:val="BodyText2"/>
    <w:rsid w:val="00280A1A"/>
    <w:rPr>
      <w:i/>
      <w:color w:val="0000FF"/>
    </w:rPr>
  </w:style>
  <w:style w:type="character" w:customStyle="1" w:styleId="DocumentMapChar">
    <w:name w:val="Document Map Char"/>
    <w:basedOn w:val="DefaultParagraphFont"/>
    <w:link w:val="DocumentMap"/>
    <w:semiHidden/>
    <w:rsid w:val="00280A1A"/>
    <w:rPr>
      <w:rFonts w:ascii="Tahoma" w:hAnsi="Tahoma"/>
      <w:shd w:val="clear" w:color="auto" w:fill="000080"/>
    </w:rPr>
  </w:style>
  <w:style w:type="character" w:customStyle="1" w:styleId="CommentSubjectChar">
    <w:name w:val="Comment Subject Char"/>
    <w:basedOn w:val="CommentTextChar"/>
    <w:link w:val="CommentSubject"/>
    <w:semiHidden/>
    <w:rsid w:val="00280A1A"/>
    <w:rPr>
      <w:rFonts w:ascii="Calibri" w:hAnsi="Calibri"/>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46549">
      <w:bodyDiv w:val="1"/>
      <w:marLeft w:val="0"/>
      <w:marRight w:val="0"/>
      <w:marTop w:val="0"/>
      <w:marBottom w:val="0"/>
      <w:divBdr>
        <w:top w:val="none" w:sz="0" w:space="0" w:color="auto"/>
        <w:left w:val="none" w:sz="0" w:space="0" w:color="auto"/>
        <w:bottom w:val="none" w:sz="0" w:space="0" w:color="auto"/>
        <w:right w:val="none" w:sz="0" w:space="0" w:color="auto"/>
      </w:divBdr>
    </w:div>
    <w:div w:id="115563936">
      <w:bodyDiv w:val="1"/>
      <w:marLeft w:val="75"/>
      <w:marRight w:val="75"/>
      <w:marTop w:val="75"/>
      <w:marBottom w:val="75"/>
      <w:divBdr>
        <w:top w:val="none" w:sz="0" w:space="0" w:color="auto"/>
        <w:left w:val="none" w:sz="0" w:space="0" w:color="auto"/>
        <w:bottom w:val="none" w:sz="0" w:space="0" w:color="auto"/>
        <w:right w:val="none" w:sz="0" w:space="0" w:color="auto"/>
      </w:divBdr>
      <w:divsChild>
        <w:div w:id="334235468">
          <w:marLeft w:val="0"/>
          <w:marRight w:val="0"/>
          <w:marTop w:val="0"/>
          <w:marBottom w:val="0"/>
          <w:divBdr>
            <w:top w:val="none" w:sz="0" w:space="0" w:color="auto"/>
            <w:left w:val="none" w:sz="0" w:space="0" w:color="auto"/>
            <w:bottom w:val="none" w:sz="0" w:space="0" w:color="auto"/>
            <w:right w:val="none" w:sz="0" w:space="0" w:color="auto"/>
          </w:divBdr>
          <w:divsChild>
            <w:div w:id="2143695876">
              <w:marLeft w:val="0"/>
              <w:marRight w:val="0"/>
              <w:marTop w:val="0"/>
              <w:marBottom w:val="0"/>
              <w:divBdr>
                <w:top w:val="none" w:sz="0" w:space="0" w:color="auto"/>
                <w:left w:val="none" w:sz="0" w:space="0" w:color="auto"/>
                <w:bottom w:val="none" w:sz="0" w:space="0" w:color="auto"/>
                <w:right w:val="none" w:sz="0" w:space="0" w:color="auto"/>
              </w:divBdr>
              <w:divsChild>
                <w:div w:id="10584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6157">
      <w:bodyDiv w:val="1"/>
      <w:marLeft w:val="90"/>
      <w:marRight w:val="90"/>
      <w:marTop w:val="90"/>
      <w:marBottom w:val="90"/>
      <w:divBdr>
        <w:top w:val="none" w:sz="0" w:space="0" w:color="auto"/>
        <w:left w:val="none" w:sz="0" w:space="0" w:color="auto"/>
        <w:bottom w:val="none" w:sz="0" w:space="0" w:color="auto"/>
        <w:right w:val="none" w:sz="0" w:space="0" w:color="auto"/>
      </w:divBdr>
      <w:divsChild>
        <w:div w:id="1078134934">
          <w:marLeft w:val="0"/>
          <w:marRight w:val="0"/>
          <w:marTop w:val="0"/>
          <w:marBottom w:val="0"/>
          <w:divBdr>
            <w:top w:val="none" w:sz="0" w:space="0" w:color="auto"/>
            <w:left w:val="none" w:sz="0" w:space="0" w:color="auto"/>
            <w:bottom w:val="none" w:sz="0" w:space="0" w:color="auto"/>
            <w:right w:val="none" w:sz="0" w:space="0" w:color="auto"/>
          </w:divBdr>
          <w:divsChild>
            <w:div w:id="666401902">
              <w:marLeft w:val="0"/>
              <w:marRight w:val="0"/>
              <w:marTop w:val="0"/>
              <w:marBottom w:val="0"/>
              <w:divBdr>
                <w:top w:val="none" w:sz="0" w:space="0" w:color="auto"/>
                <w:left w:val="none" w:sz="0" w:space="0" w:color="auto"/>
                <w:bottom w:val="none" w:sz="0" w:space="0" w:color="auto"/>
                <w:right w:val="none" w:sz="0" w:space="0" w:color="auto"/>
              </w:divBdr>
              <w:divsChild>
                <w:div w:id="2976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4236">
      <w:bodyDiv w:val="1"/>
      <w:marLeft w:val="0"/>
      <w:marRight w:val="0"/>
      <w:marTop w:val="0"/>
      <w:marBottom w:val="0"/>
      <w:divBdr>
        <w:top w:val="none" w:sz="0" w:space="0" w:color="auto"/>
        <w:left w:val="none" w:sz="0" w:space="0" w:color="auto"/>
        <w:bottom w:val="none" w:sz="0" w:space="0" w:color="auto"/>
        <w:right w:val="none" w:sz="0" w:space="0" w:color="auto"/>
      </w:divBdr>
    </w:div>
    <w:div w:id="171914514">
      <w:bodyDiv w:val="1"/>
      <w:marLeft w:val="0"/>
      <w:marRight w:val="0"/>
      <w:marTop w:val="0"/>
      <w:marBottom w:val="0"/>
      <w:divBdr>
        <w:top w:val="none" w:sz="0" w:space="0" w:color="auto"/>
        <w:left w:val="none" w:sz="0" w:space="0" w:color="auto"/>
        <w:bottom w:val="none" w:sz="0" w:space="0" w:color="auto"/>
        <w:right w:val="none" w:sz="0" w:space="0" w:color="auto"/>
      </w:divBdr>
    </w:div>
    <w:div w:id="200823337">
      <w:bodyDiv w:val="1"/>
      <w:marLeft w:val="0"/>
      <w:marRight w:val="0"/>
      <w:marTop w:val="0"/>
      <w:marBottom w:val="0"/>
      <w:divBdr>
        <w:top w:val="none" w:sz="0" w:space="0" w:color="auto"/>
        <w:left w:val="none" w:sz="0" w:space="0" w:color="auto"/>
        <w:bottom w:val="none" w:sz="0" w:space="0" w:color="auto"/>
        <w:right w:val="none" w:sz="0" w:space="0" w:color="auto"/>
      </w:divBdr>
    </w:div>
    <w:div w:id="213546981">
      <w:bodyDiv w:val="1"/>
      <w:marLeft w:val="0"/>
      <w:marRight w:val="0"/>
      <w:marTop w:val="0"/>
      <w:marBottom w:val="0"/>
      <w:divBdr>
        <w:top w:val="none" w:sz="0" w:space="0" w:color="auto"/>
        <w:left w:val="none" w:sz="0" w:space="0" w:color="auto"/>
        <w:bottom w:val="none" w:sz="0" w:space="0" w:color="auto"/>
        <w:right w:val="none" w:sz="0" w:space="0" w:color="auto"/>
      </w:divBdr>
    </w:div>
    <w:div w:id="223150530">
      <w:bodyDiv w:val="1"/>
      <w:marLeft w:val="0"/>
      <w:marRight w:val="0"/>
      <w:marTop w:val="0"/>
      <w:marBottom w:val="0"/>
      <w:divBdr>
        <w:top w:val="none" w:sz="0" w:space="0" w:color="auto"/>
        <w:left w:val="none" w:sz="0" w:space="0" w:color="auto"/>
        <w:bottom w:val="none" w:sz="0" w:space="0" w:color="auto"/>
        <w:right w:val="none" w:sz="0" w:space="0" w:color="auto"/>
      </w:divBdr>
    </w:div>
    <w:div w:id="270094549">
      <w:bodyDiv w:val="1"/>
      <w:marLeft w:val="210"/>
      <w:marRight w:val="210"/>
      <w:marTop w:val="0"/>
      <w:marBottom w:val="210"/>
      <w:divBdr>
        <w:top w:val="none" w:sz="0" w:space="0" w:color="auto"/>
        <w:left w:val="none" w:sz="0" w:space="0" w:color="auto"/>
        <w:bottom w:val="none" w:sz="0" w:space="0" w:color="auto"/>
        <w:right w:val="none" w:sz="0" w:space="0" w:color="auto"/>
      </w:divBdr>
    </w:div>
    <w:div w:id="297683913">
      <w:bodyDiv w:val="1"/>
      <w:marLeft w:val="0"/>
      <w:marRight w:val="0"/>
      <w:marTop w:val="0"/>
      <w:marBottom w:val="0"/>
      <w:divBdr>
        <w:top w:val="none" w:sz="0" w:space="0" w:color="auto"/>
        <w:left w:val="none" w:sz="0" w:space="0" w:color="auto"/>
        <w:bottom w:val="none" w:sz="0" w:space="0" w:color="auto"/>
        <w:right w:val="none" w:sz="0" w:space="0" w:color="auto"/>
      </w:divBdr>
    </w:div>
    <w:div w:id="335108280">
      <w:bodyDiv w:val="1"/>
      <w:marLeft w:val="75"/>
      <w:marRight w:val="75"/>
      <w:marTop w:val="75"/>
      <w:marBottom w:val="75"/>
      <w:divBdr>
        <w:top w:val="none" w:sz="0" w:space="0" w:color="auto"/>
        <w:left w:val="none" w:sz="0" w:space="0" w:color="auto"/>
        <w:bottom w:val="none" w:sz="0" w:space="0" w:color="auto"/>
        <w:right w:val="none" w:sz="0" w:space="0" w:color="auto"/>
      </w:divBdr>
      <w:divsChild>
        <w:div w:id="1406416680">
          <w:marLeft w:val="0"/>
          <w:marRight w:val="0"/>
          <w:marTop w:val="0"/>
          <w:marBottom w:val="0"/>
          <w:divBdr>
            <w:top w:val="none" w:sz="0" w:space="0" w:color="auto"/>
            <w:left w:val="none" w:sz="0" w:space="0" w:color="auto"/>
            <w:bottom w:val="none" w:sz="0" w:space="0" w:color="auto"/>
            <w:right w:val="none" w:sz="0" w:space="0" w:color="auto"/>
          </w:divBdr>
          <w:divsChild>
            <w:div w:id="1271165595">
              <w:marLeft w:val="0"/>
              <w:marRight w:val="0"/>
              <w:marTop w:val="0"/>
              <w:marBottom w:val="0"/>
              <w:divBdr>
                <w:top w:val="none" w:sz="0" w:space="0" w:color="auto"/>
                <w:left w:val="none" w:sz="0" w:space="0" w:color="auto"/>
                <w:bottom w:val="none" w:sz="0" w:space="0" w:color="auto"/>
                <w:right w:val="none" w:sz="0" w:space="0" w:color="auto"/>
              </w:divBdr>
              <w:divsChild>
                <w:div w:id="16120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642035">
      <w:bodyDiv w:val="1"/>
      <w:marLeft w:val="0"/>
      <w:marRight w:val="0"/>
      <w:marTop w:val="0"/>
      <w:marBottom w:val="0"/>
      <w:divBdr>
        <w:top w:val="none" w:sz="0" w:space="0" w:color="auto"/>
        <w:left w:val="none" w:sz="0" w:space="0" w:color="auto"/>
        <w:bottom w:val="none" w:sz="0" w:space="0" w:color="auto"/>
        <w:right w:val="none" w:sz="0" w:space="0" w:color="auto"/>
      </w:divBdr>
    </w:div>
    <w:div w:id="364524374">
      <w:bodyDiv w:val="1"/>
      <w:marLeft w:val="72"/>
      <w:marRight w:val="0"/>
      <w:marTop w:val="0"/>
      <w:marBottom w:val="120"/>
      <w:divBdr>
        <w:top w:val="none" w:sz="0" w:space="0" w:color="auto"/>
        <w:left w:val="none" w:sz="0" w:space="0" w:color="auto"/>
        <w:bottom w:val="none" w:sz="0" w:space="0" w:color="auto"/>
        <w:right w:val="none" w:sz="0" w:space="0" w:color="auto"/>
      </w:divBdr>
      <w:divsChild>
        <w:div w:id="388962756">
          <w:marLeft w:val="250"/>
          <w:marRight w:val="0"/>
          <w:marTop w:val="25"/>
          <w:marBottom w:val="0"/>
          <w:divBdr>
            <w:top w:val="none" w:sz="0" w:space="0" w:color="auto"/>
            <w:left w:val="none" w:sz="0" w:space="0" w:color="auto"/>
            <w:bottom w:val="none" w:sz="0" w:space="0" w:color="auto"/>
            <w:right w:val="none" w:sz="0" w:space="0" w:color="auto"/>
          </w:divBdr>
        </w:div>
      </w:divsChild>
    </w:div>
    <w:div w:id="418598042">
      <w:bodyDiv w:val="1"/>
      <w:marLeft w:val="90"/>
      <w:marRight w:val="90"/>
      <w:marTop w:val="90"/>
      <w:marBottom w:val="90"/>
      <w:divBdr>
        <w:top w:val="none" w:sz="0" w:space="0" w:color="auto"/>
        <w:left w:val="none" w:sz="0" w:space="0" w:color="auto"/>
        <w:bottom w:val="none" w:sz="0" w:space="0" w:color="auto"/>
        <w:right w:val="none" w:sz="0" w:space="0" w:color="auto"/>
      </w:divBdr>
      <w:divsChild>
        <w:div w:id="177306882">
          <w:marLeft w:val="0"/>
          <w:marRight w:val="0"/>
          <w:marTop w:val="0"/>
          <w:marBottom w:val="0"/>
          <w:divBdr>
            <w:top w:val="none" w:sz="0" w:space="0" w:color="auto"/>
            <w:left w:val="none" w:sz="0" w:space="0" w:color="auto"/>
            <w:bottom w:val="none" w:sz="0" w:space="0" w:color="auto"/>
            <w:right w:val="none" w:sz="0" w:space="0" w:color="auto"/>
          </w:divBdr>
          <w:divsChild>
            <w:div w:id="1344093205">
              <w:marLeft w:val="0"/>
              <w:marRight w:val="0"/>
              <w:marTop w:val="0"/>
              <w:marBottom w:val="0"/>
              <w:divBdr>
                <w:top w:val="none" w:sz="0" w:space="0" w:color="auto"/>
                <w:left w:val="none" w:sz="0" w:space="0" w:color="auto"/>
                <w:bottom w:val="none" w:sz="0" w:space="0" w:color="auto"/>
                <w:right w:val="none" w:sz="0" w:space="0" w:color="auto"/>
              </w:divBdr>
              <w:divsChild>
                <w:div w:id="673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0695">
      <w:bodyDiv w:val="1"/>
      <w:marLeft w:val="0"/>
      <w:marRight w:val="0"/>
      <w:marTop w:val="0"/>
      <w:marBottom w:val="0"/>
      <w:divBdr>
        <w:top w:val="none" w:sz="0" w:space="0" w:color="auto"/>
        <w:left w:val="none" w:sz="0" w:space="0" w:color="auto"/>
        <w:bottom w:val="none" w:sz="0" w:space="0" w:color="auto"/>
        <w:right w:val="none" w:sz="0" w:space="0" w:color="auto"/>
      </w:divBdr>
    </w:div>
    <w:div w:id="474571388">
      <w:bodyDiv w:val="1"/>
      <w:marLeft w:val="0"/>
      <w:marRight w:val="0"/>
      <w:marTop w:val="0"/>
      <w:marBottom w:val="0"/>
      <w:divBdr>
        <w:top w:val="none" w:sz="0" w:space="0" w:color="auto"/>
        <w:left w:val="none" w:sz="0" w:space="0" w:color="auto"/>
        <w:bottom w:val="none" w:sz="0" w:space="0" w:color="auto"/>
        <w:right w:val="none" w:sz="0" w:space="0" w:color="auto"/>
      </w:divBdr>
    </w:div>
    <w:div w:id="514074962">
      <w:bodyDiv w:val="1"/>
      <w:marLeft w:val="0"/>
      <w:marRight w:val="0"/>
      <w:marTop w:val="0"/>
      <w:marBottom w:val="0"/>
      <w:divBdr>
        <w:top w:val="none" w:sz="0" w:space="0" w:color="auto"/>
        <w:left w:val="none" w:sz="0" w:space="0" w:color="auto"/>
        <w:bottom w:val="none" w:sz="0" w:space="0" w:color="auto"/>
        <w:right w:val="none" w:sz="0" w:space="0" w:color="auto"/>
      </w:divBdr>
    </w:div>
    <w:div w:id="517351853">
      <w:bodyDiv w:val="1"/>
      <w:marLeft w:val="0"/>
      <w:marRight w:val="0"/>
      <w:marTop w:val="0"/>
      <w:marBottom w:val="0"/>
      <w:divBdr>
        <w:top w:val="none" w:sz="0" w:space="0" w:color="auto"/>
        <w:left w:val="none" w:sz="0" w:space="0" w:color="auto"/>
        <w:bottom w:val="none" w:sz="0" w:space="0" w:color="auto"/>
        <w:right w:val="none" w:sz="0" w:space="0" w:color="auto"/>
      </w:divBdr>
    </w:div>
    <w:div w:id="519006271">
      <w:bodyDiv w:val="1"/>
      <w:marLeft w:val="0"/>
      <w:marRight w:val="0"/>
      <w:marTop w:val="0"/>
      <w:marBottom w:val="0"/>
      <w:divBdr>
        <w:top w:val="none" w:sz="0" w:space="0" w:color="auto"/>
        <w:left w:val="none" w:sz="0" w:space="0" w:color="auto"/>
        <w:bottom w:val="none" w:sz="0" w:space="0" w:color="auto"/>
        <w:right w:val="none" w:sz="0" w:space="0" w:color="auto"/>
      </w:divBdr>
    </w:div>
    <w:div w:id="526021809">
      <w:bodyDiv w:val="1"/>
      <w:marLeft w:val="0"/>
      <w:marRight w:val="0"/>
      <w:marTop w:val="0"/>
      <w:marBottom w:val="0"/>
      <w:divBdr>
        <w:top w:val="none" w:sz="0" w:space="0" w:color="auto"/>
        <w:left w:val="none" w:sz="0" w:space="0" w:color="auto"/>
        <w:bottom w:val="none" w:sz="0" w:space="0" w:color="auto"/>
        <w:right w:val="none" w:sz="0" w:space="0" w:color="auto"/>
      </w:divBdr>
    </w:div>
    <w:div w:id="561986516">
      <w:bodyDiv w:val="1"/>
      <w:marLeft w:val="0"/>
      <w:marRight w:val="0"/>
      <w:marTop w:val="0"/>
      <w:marBottom w:val="0"/>
      <w:divBdr>
        <w:top w:val="none" w:sz="0" w:space="0" w:color="auto"/>
        <w:left w:val="none" w:sz="0" w:space="0" w:color="auto"/>
        <w:bottom w:val="none" w:sz="0" w:space="0" w:color="auto"/>
        <w:right w:val="none" w:sz="0" w:space="0" w:color="auto"/>
      </w:divBdr>
    </w:div>
    <w:div w:id="569001999">
      <w:bodyDiv w:val="1"/>
      <w:marLeft w:val="0"/>
      <w:marRight w:val="0"/>
      <w:marTop w:val="0"/>
      <w:marBottom w:val="0"/>
      <w:divBdr>
        <w:top w:val="none" w:sz="0" w:space="0" w:color="auto"/>
        <w:left w:val="none" w:sz="0" w:space="0" w:color="auto"/>
        <w:bottom w:val="none" w:sz="0" w:space="0" w:color="auto"/>
        <w:right w:val="none" w:sz="0" w:space="0" w:color="auto"/>
      </w:divBdr>
    </w:div>
    <w:div w:id="605698238">
      <w:bodyDiv w:val="1"/>
      <w:marLeft w:val="72"/>
      <w:marRight w:val="0"/>
      <w:marTop w:val="0"/>
      <w:marBottom w:val="120"/>
      <w:divBdr>
        <w:top w:val="none" w:sz="0" w:space="0" w:color="auto"/>
        <w:left w:val="none" w:sz="0" w:space="0" w:color="auto"/>
        <w:bottom w:val="none" w:sz="0" w:space="0" w:color="auto"/>
        <w:right w:val="none" w:sz="0" w:space="0" w:color="auto"/>
      </w:divBdr>
      <w:divsChild>
        <w:div w:id="1476215076">
          <w:marLeft w:val="272"/>
          <w:marRight w:val="0"/>
          <w:marTop w:val="0"/>
          <w:marBottom w:val="0"/>
          <w:divBdr>
            <w:top w:val="none" w:sz="0" w:space="0" w:color="auto"/>
            <w:left w:val="none" w:sz="0" w:space="0" w:color="auto"/>
            <w:bottom w:val="none" w:sz="0" w:space="0" w:color="auto"/>
            <w:right w:val="none" w:sz="0" w:space="0" w:color="auto"/>
          </w:divBdr>
        </w:div>
      </w:divsChild>
    </w:div>
    <w:div w:id="611086523">
      <w:bodyDiv w:val="1"/>
      <w:marLeft w:val="0"/>
      <w:marRight w:val="0"/>
      <w:marTop w:val="0"/>
      <w:marBottom w:val="0"/>
      <w:divBdr>
        <w:top w:val="none" w:sz="0" w:space="0" w:color="auto"/>
        <w:left w:val="none" w:sz="0" w:space="0" w:color="auto"/>
        <w:bottom w:val="none" w:sz="0" w:space="0" w:color="auto"/>
        <w:right w:val="none" w:sz="0" w:space="0" w:color="auto"/>
      </w:divBdr>
    </w:div>
    <w:div w:id="635455536">
      <w:bodyDiv w:val="1"/>
      <w:marLeft w:val="0"/>
      <w:marRight w:val="0"/>
      <w:marTop w:val="0"/>
      <w:marBottom w:val="0"/>
      <w:divBdr>
        <w:top w:val="none" w:sz="0" w:space="0" w:color="auto"/>
        <w:left w:val="none" w:sz="0" w:space="0" w:color="auto"/>
        <w:bottom w:val="none" w:sz="0" w:space="0" w:color="auto"/>
        <w:right w:val="none" w:sz="0" w:space="0" w:color="auto"/>
      </w:divBdr>
    </w:div>
    <w:div w:id="671180772">
      <w:bodyDiv w:val="1"/>
      <w:marLeft w:val="0"/>
      <w:marRight w:val="0"/>
      <w:marTop w:val="0"/>
      <w:marBottom w:val="0"/>
      <w:divBdr>
        <w:top w:val="none" w:sz="0" w:space="0" w:color="auto"/>
        <w:left w:val="none" w:sz="0" w:space="0" w:color="auto"/>
        <w:bottom w:val="none" w:sz="0" w:space="0" w:color="auto"/>
        <w:right w:val="none" w:sz="0" w:space="0" w:color="auto"/>
      </w:divBdr>
    </w:div>
    <w:div w:id="680010037">
      <w:bodyDiv w:val="1"/>
      <w:marLeft w:val="0"/>
      <w:marRight w:val="0"/>
      <w:marTop w:val="0"/>
      <w:marBottom w:val="0"/>
      <w:divBdr>
        <w:top w:val="none" w:sz="0" w:space="0" w:color="auto"/>
        <w:left w:val="none" w:sz="0" w:space="0" w:color="auto"/>
        <w:bottom w:val="none" w:sz="0" w:space="0" w:color="auto"/>
        <w:right w:val="none" w:sz="0" w:space="0" w:color="auto"/>
      </w:divBdr>
    </w:div>
    <w:div w:id="684601080">
      <w:bodyDiv w:val="1"/>
      <w:marLeft w:val="0"/>
      <w:marRight w:val="0"/>
      <w:marTop w:val="0"/>
      <w:marBottom w:val="0"/>
      <w:divBdr>
        <w:top w:val="none" w:sz="0" w:space="0" w:color="auto"/>
        <w:left w:val="none" w:sz="0" w:space="0" w:color="auto"/>
        <w:bottom w:val="none" w:sz="0" w:space="0" w:color="auto"/>
        <w:right w:val="none" w:sz="0" w:space="0" w:color="auto"/>
      </w:divBdr>
    </w:div>
    <w:div w:id="690112326">
      <w:bodyDiv w:val="1"/>
      <w:marLeft w:val="0"/>
      <w:marRight w:val="0"/>
      <w:marTop w:val="0"/>
      <w:marBottom w:val="0"/>
      <w:divBdr>
        <w:top w:val="none" w:sz="0" w:space="0" w:color="auto"/>
        <w:left w:val="none" w:sz="0" w:space="0" w:color="auto"/>
        <w:bottom w:val="none" w:sz="0" w:space="0" w:color="auto"/>
        <w:right w:val="none" w:sz="0" w:space="0" w:color="auto"/>
      </w:divBdr>
    </w:div>
    <w:div w:id="692078209">
      <w:bodyDiv w:val="1"/>
      <w:marLeft w:val="0"/>
      <w:marRight w:val="0"/>
      <w:marTop w:val="0"/>
      <w:marBottom w:val="0"/>
      <w:divBdr>
        <w:top w:val="none" w:sz="0" w:space="0" w:color="auto"/>
        <w:left w:val="none" w:sz="0" w:space="0" w:color="auto"/>
        <w:bottom w:val="none" w:sz="0" w:space="0" w:color="auto"/>
        <w:right w:val="none" w:sz="0" w:space="0" w:color="auto"/>
      </w:divBdr>
    </w:div>
    <w:div w:id="701129619">
      <w:bodyDiv w:val="1"/>
      <w:marLeft w:val="0"/>
      <w:marRight w:val="0"/>
      <w:marTop w:val="0"/>
      <w:marBottom w:val="0"/>
      <w:divBdr>
        <w:top w:val="none" w:sz="0" w:space="0" w:color="auto"/>
        <w:left w:val="none" w:sz="0" w:space="0" w:color="auto"/>
        <w:bottom w:val="none" w:sz="0" w:space="0" w:color="auto"/>
        <w:right w:val="none" w:sz="0" w:space="0" w:color="auto"/>
      </w:divBdr>
    </w:div>
    <w:div w:id="713382389">
      <w:bodyDiv w:val="1"/>
      <w:marLeft w:val="0"/>
      <w:marRight w:val="0"/>
      <w:marTop w:val="0"/>
      <w:marBottom w:val="0"/>
      <w:divBdr>
        <w:top w:val="none" w:sz="0" w:space="0" w:color="auto"/>
        <w:left w:val="none" w:sz="0" w:space="0" w:color="auto"/>
        <w:bottom w:val="none" w:sz="0" w:space="0" w:color="auto"/>
        <w:right w:val="none" w:sz="0" w:space="0" w:color="auto"/>
      </w:divBdr>
    </w:div>
    <w:div w:id="752626397">
      <w:bodyDiv w:val="1"/>
      <w:marLeft w:val="0"/>
      <w:marRight w:val="0"/>
      <w:marTop w:val="0"/>
      <w:marBottom w:val="0"/>
      <w:divBdr>
        <w:top w:val="none" w:sz="0" w:space="0" w:color="auto"/>
        <w:left w:val="none" w:sz="0" w:space="0" w:color="auto"/>
        <w:bottom w:val="none" w:sz="0" w:space="0" w:color="auto"/>
        <w:right w:val="none" w:sz="0" w:space="0" w:color="auto"/>
      </w:divBdr>
    </w:div>
    <w:div w:id="801271648">
      <w:bodyDiv w:val="1"/>
      <w:marLeft w:val="0"/>
      <w:marRight w:val="0"/>
      <w:marTop w:val="0"/>
      <w:marBottom w:val="0"/>
      <w:divBdr>
        <w:top w:val="none" w:sz="0" w:space="0" w:color="auto"/>
        <w:left w:val="none" w:sz="0" w:space="0" w:color="auto"/>
        <w:bottom w:val="none" w:sz="0" w:space="0" w:color="auto"/>
        <w:right w:val="none" w:sz="0" w:space="0" w:color="auto"/>
      </w:divBdr>
    </w:div>
    <w:div w:id="812717269">
      <w:bodyDiv w:val="1"/>
      <w:marLeft w:val="75"/>
      <w:marRight w:val="75"/>
      <w:marTop w:val="75"/>
      <w:marBottom w:val="75"/>
      <w:divBdr>
        <w:top w:val="none" w:sz="0" w:space="0" w:color="auto"/>
        <w:left w:val="none" w:sz="0" w:space="0" w:color="auto"/>
        <w:bottom w:val="none" w:sz="0" w:space="0" w:color="auto"/>
        <w:right w:val="none" w:sz="0" w:space="0" w:color="auto"/>
      </w:divBdr>
      <w:divsChild>
        <w:div w:id="1354458907">
          <w:marLeft w:val="0"/>
          <w:marRight w:val="0"/>
          <w:marTop w:val="0"/>
          <w:marBottom w:val="0"/>
          <w:divBdr>
            <w:top w:val="none" w:sz="0" w:space="0" w:color="auto"/>
            <w:left w:val="none" w:sz="0" w:space="0" w:color="auto"/>
            <w:bottom w:val="none" w:sz="0" w:space="0" w:color="auto"/>
            <w:right w:val="none" w:sz="0" w:space="0" w:color="auto"/>
          </w:divBdr>
          <w:divsChild>
            <w:div w:id="1260985038">
              <w:marLeft w:val="0"/>
              <w:marRight w:val="0"/>
              <w:marTop w:val="0"/>
              <w:marBottom w:val="0"/>
              <w:divBdr>
                <w:top w:val="none" w:sz="0" w:space="0" w:color="auto"/>
                <w:left w:val="none" w:sz="0" w:space="0" w:color="auto"/>
                <w:bottom w:val="none" w:sz="0" w:space="0" w:color="auto"/>
                <w:right w:val="none" w:sz="0" w:space="0" w:color="auto"/>
              </w:divBdr>
              <w:divsChild>
                <w:div w:id="10483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88831">
      <w:bodyDiv w:val="1"/>
      <w:marLeft w:val="0"/>
      <w:marRight w:val="0"/>
      <w:marTop w:val="0"/>
      <w:marBottom w:val="0"/>
      <w:divBdr>
        <w:top w:val="none" w:sz="0" w:space="0" w:color="auto"/>
        <w:left w:val="none" w:sz="0" w:space="0" w:color="auto"/>
        <w:bottom w:val="none" w:sz="0" w:space="0" w:color="auto"/>
        <w:right w:val="none" w:sz="0" w:space="0" w:color="auto"/>
      </w:divBdr>
    </w:div>
    <w:div w:id="886336215">
      <w:bodyDiv w:val="1"/>
      <w:marLeft w:val="0"/>
      <w:marRight w:val="0"/>
      <w:marTop w:val="0"/>
      <w:marBottom w:val="0"/>
      <w:divBdr>
        <w:top w:val="none" w:sz="0" w:space="0" w:color="auto"/>
        <w:left w:val="none" w:sz="0" w:space="0" w:color="auto"/>
        <w:bottom w:val="none" w:sz="0" w:space="0" w:color="auto"/>
        <w:right w:val="none" w:sz="0" w:space="0" w:color="auto"/>
      </w:divBdr>
    </w:div>
    <w:div w:id="887034490">
      <w:bodyDiv w:val="1"/>
      <w:marLeft w:val="72"/>
      <w:marRight w:val="0"/>
      <w:marTop w:val="0"/>
      <w:marBottom w:val="120"/>
      <w:divBdr>
        <w:top w:val="none" w:sz="0" w:space="0" w:color="auto"/>
        <w:left w:val="none" w:sz="0" w:space="0" w:color="auto"/>
        <w:bottom w:val="none" w:sz="0" w:space="0" w:color="auto"/>
        <w:right w:val="none" w:sz="0" w:space="0" w:color="auto"/>
      </w:divBdr>
      <w:divsChild>
        <w:div w:id="1261792592">
          <w:marLeft w:val="300"/>
          <w:marRight w:val="0"/>
          <w:marTop w:val="0"/>
          <w:marBottom w:val="0"/>
          <w:divBdr>
            <w:top w:val="none" w:sz="0" w:space="0" w:color="auto"/>
            <w:left w:val="none" w:sz="0" w:space="0" w:color="auto"/>
            <w:bottom w:val="none" w:sz="0" w:space="0" w:color="auto"/>
            <w:right w:val="none" w:sz="0" w:space="0" w:color="auto"/>
          </w:divBdr>
        </w:div>
      </w:divsChild>
    </w:div>
    <w:div w:id="908807881">
      <w:bodyDiv w:val="1"/>
      <w:marLeft w:val="0"/>
      <w:marRight w:val="0"/>
      <w:marTop w:val="0"/>
      <w:marBottom w:val="0"/>
      <w:divBdr>
        <w:top w:val="none" w:sz="0" w:space="0" w:color="auto"/>
        <w:left w:val="none" w:sz="0" w:space="0" w:color="auto"/>
        <w:bottom w:val="none" w:sz="0" w:space="0" w:color="auto"/>
        <w:right w:val="none" w:sz="0" w:space="0" w:color="auto"/>
      </w:divBdr>
    </w:div>
    <w:div w:id="919363028">
      <w:bodyDiv w:val="1"/>
      <w:marLeft w:val="0"/>
      <w:marRight w:val="0"/>
      <w:marTop w:val="0"/>
      <w:marBottom w:val="0"/>
      <w:divBdr>
        <w:top w:val="none" w:sz="0" w:space="0" w:color="auto"/>
        <w:left w:val="none" w:sz="0" w:space="0" w:color="auto"/>
        <w:bottom w:val="none" w:sz="0" w:space="0" w:color="auto"/>
        <w:right w:val="none" w:sz="0" w:space="0" w:color="auto"/>
      </w:divBdr>
    </w:div>
    <w:div w:id="947857043">
      <w:bodyDiv w:val="1"/>
      <w:marLeft w:val="0"/>
      <w:marRight w:val="0"/>
      <w:marTop w:val="0"/>
      <w:marBottom w:val="0"/>
      <w:divBdr>
        <w:top w:val="none" w:sz="0" w:space="0" w:color="auto"/>
        <w:left w:val="none" w:sz="0" w:space="0" w:color="auto"/>
        <w:bottom w:val="none" w:sz="0" w:space="0" w:color="auto"/>
        <w:right w:val="none" w:sz="0" w:space="0" w:color="auto"/>
      </w:divBdr>
    </w:div>
    <w:div w:id="982730822">
      <w:bodyDiv w:val="1"/>
      <w:marLeft w:val="72"/>
      <w:marRight w:val="0"/>
      <w:marTop w:val="0"/>
      <w:marBottom w:val="120"/>
      <w:divBdr>
        <w:top w:val="none" w:sz="0" w:space="0" w:color="auto"/>
        <w:left w:val="none" w:sz="0" w:space="0" w:color="auto"/>
        <w:bottom w:val="none" w:sz="0" w:space="0" w:color="auto"/>
        <w:right w:val="none" w:sz="0" w:space="0" w:color="auto"/>
      </w:divBdr>
      <w:divsChild>
        <w:div w:id="55668198">
          <w:marLeft w:val="272"/>
          <w:marRight w:val="0"/>
          <w:marTop w:val="0"/>
          <w:marBottom w:val="0"/>
          <w:divBdr>
            <w:top w:val="none" w:sz="0" w:space="0" w:color="auto"/>
            <w:left w:val="none" w:sz="0" w:space="0" w:color="auto"/>
            <w:bottom w:val="none" w:sz="0" w:space="0" w:color="auto"/>
            <w:right w:val="none" w:sz="0" w:space="0" w:color="auto"/>
          </w:divBdr>
        </w:div>
      </w:divsChild>
    </w:div>
    <w:div w:id="987132776">
      <w:bodyDiv w:val="1"/>
      <w:marLeft w:val="0"/>
      <w:marRight w:val="0"/>
      <w:marTop w:val="0"/>
      <w:marBottom w:val="0"/>
      <w:divBdr>
        <w:top w:val="none" w:sz="0" w:space="0" w:color="auto"/>
        <w:left w:val="none" w:sz="0" w:space="0" w:color="auto"/>
        <w:bottom w:val="none" w:sz="0" w:space="0" w:color="auto"/>
        <w:right w:val="none" w:sz="0" w:space="0" w:color="auto"/>
      </w:divBdr>
    </w:div>
    <w:div w:id="987709814">
      <w:bodyDiv w:val="1"/>
      <w:marLeft w:val="72"/>
      <w:marRight w:val="0"/>
      <w:marTop w:val="0"/>
      <w:marBottom w:val="120"/>
      <w:divBdr>
        <w:top w:val="none" w:sz="0" w:space="0" w:color="auto"/>
        <w:left w:val="none" w:sz="0" w:space="0" w:color="auto"/>
        <w:bottom w:val="none" w:sz="0" w:space="0" w:color="auto"/>
        <w:right w:val="none" w:sz="0" w:space="0" w:color="auto"/>
      </w:divBdr>
      <w:divsChild>
        <w:div w:id="1914119609">
          <w:marLeft w:val="250"/>
          <w:marRight w:val="0"/>
          <w:marTop w:val="25"/>
          <w:marBottom w:val="0"/>
          <w:divBdr>
            <w:top w:val="none" w:sz="0" w:space="0" w:color="auto"/>
            <w:left w:val="none" w:sz="0" w:space="0" w:color="auto"/>
            <w:bottom w:val="none" w:sz="0" w:space="0" w:color="auto"/>
            <w:right w:val="none" w:sz="0" w:space="0" w:color="auto"/>
          </w:divBdr>
        </w:div>
      </w:divsChild>
    </w:div>
    <w:div w:id="1046492382">
      <w:bodyDiv w:val="1"/>
      <w:marLeft w:val="0"/>
      <w:marRight w:val="0"/>
      <w:marTop w:val="0"/>
      <w:marBottom w:val="0"/>
      <w:divBdr>
        <w:top w:val="none" w:sz="0" w:space="0" w:color="auto"/>
        <w:left w:val="none" w:sz="0" w:space="0" w:color="auto"/>
        <w:bottom w:val="none" w:sz="0" w:space="0" w:color="auto"/>
        <w:right w:val="none" w:sz="0" w:space="0" w:color="auto"/>
      </w:divBdr>
    </w:div>
    <w:div w:id="1110315678">
      <w:bodyDiv w:val="1"/>
      <w:marLeft w:val="0"/>
      <w:marRight w:val="0"/>
      <w:marTop w:val="0"/>
      <w:marBottom w:val="0"/>
      <w:divBdr>
        <w:top w:val="none" w:sz="0" w:space="0" w:color="auto"/>
        <w:left w:val="none" w:sz="0" w:space="0" w:color="auto"/>
        <w:bottom w:val="none" w:sz="0" w:space="0" w:color="auto"/>
        <w:right w:val="none" w:sz="0" w:space="0" w:color="auto"/>
      </w:divBdr>
    </w:div>
    <w:div w:id="1143351454">
      <w:bodyDiv w:val="1"/>
      <w:marLeft w:val="0"/>
      <w:marRight w:val="0"/>
      <w:marTop w:val="0"/>
      <w:marBottom w:val="0"/>
      <w:divBdr>
        <w:top w:val="none" w:sz="0" w:space="0" w:color="auto"/>
        <w:left w:val="none" w:sz="0" w:space="0" w:color="auto"/>
        <w:bottom w:val="none" w:sz="0" w:space="0" w:color="auto"/>
        <w:right w:val="none" w:sz="0" w:space="0" w:color="auto"/>
      </w:divBdr>
    </w:div>
    <w:div w:id="1189180250">
      <w:bodyDiv w:val="1"/>
      <w:marLeft w:val="0"/>
      <w:marRight w:val="0"/>
      <w:marTop w:val="0"/>
      <w:marBottom w:val="0"/>
      <w:divBdr>
        <w:top w:val="none" w:sz="0" w:space="0" w:color="auto"/>
        <w:left w:val="none" w:sz="0" w:space="0" w:color="auto"/>
        <w:bottom w:val="none" w:sz="0" w:space="0" w:color="auto"/>
        <w:right w:val="none" w:sz="0" w:space="0" w:color="auto"/>
      </w:divBdr>
    </w:div>
    <w:div w:id="1190484449">
      <w:bodyDiv w:val="1"/>
      <w:marLeft w:val="0"/>
      <w:marRight w:val="0"/>
      <w:marTop w:val="0"/>
      <w:marBottom w:val="0"/>
      <w:divBdr>
        <w:top w:val="none" w:sz="0" w:space="0" w:color="auto"/>
        <w:left w:val="none" w:sz="0" w:space="0" w:color="auto"/>
        <w:bottom w:val="none" w:sz="0" w:space="0" w:color="auto"/>
        <w:right w:val="none" w:sz="0" w:space="0" w:color="auto"/>
      </w:divBdr>
    </w:div>
    <w:div w:id="1220819320">
      <w:bodyDiv w:val="1"/>
      <w:marLeft w:val="0"/>
      <w:marRight w:val="0"/>
      <w:marTop w:val="0"/>
      <w:marBottom w:val="0"/>
      <w:divBdr>
        <w:top w:val="none" w:sz="0" w:space="0" w:color="auto"/>
        <w:left w:val="none" w:sz="0" w:space="0" w:color="auto"/>
        <w:bottom w:val="none" w:sz="0" w:space="0" w:color="auto"/>
        <w:right w:val="none" w:sz="0" w:space="0" w:color="auto"/>
      </w:divBdr>
    </w:div>
    <w:div w:id="1234389551">
      <w:bodyDiv w:val="1"/>
      <w:marLeft w:val="0"/>
      <w:marRight w:val="0"/>
      <w:marTop w:val="0"/>
      <w:marBottom w:val="0"/>
      <w:divBdr>
        <w:top w:val="none" w:sz="0" w:space="0" w:color="auto"/>
        <w:left w:val="none" w:sz="0" w:space="0" w:color="auto"/>
        <w:bottom w:val="none" w:sz="0" w:space="0" w:color="auto"/>
        <w:right w:val="none" w:sz="0" w:space="0" w:color="auto"/>
      </w:divBdr>
    </w:div>
    <w:div w:id="1384719340">
      <w:bodyDiv w:val="1"/>
      <w:marLeft w:val="0"/>
      <w:marRight w:val="0"/>
      <w:marTop w:val="0"/>
      <w:marBottom w:val="0"/>
      <w:divBdr>
        <w:top w:val="none" w:sz="0" w:space="0" w:color="auto"/>
        <w:left w:val="none" w:sz="0" w:space="0" w:color="auto"/>
        <w:bottom w:val="none" w:sz="0" w:space="0" w:color="auto"/>
        <w:right w:val="none" w:sz="0" w:space="0" w:color="auto"/>
      </w:divBdr>
    </w:div>
    <w:div w:id="1399550945">
      <w:bodyDiv w:val="1"/>
      <w:marLeft w:val="0"/>
      <w:marRight w:val="0"/>
      <w:marTop w:val="0"/>
      <w:marBottom w:val="0"/>
      <w:divBdr>
        <w:top w:val="none" w:sz="0" w:space="0" w:color="auto"/>
        <w:left w:val="none" w:sz="0" w:space="0" w:color="auto"/>
        <w:bottom w:val="none" w:sz="0" w:space="0" w:color="auto"/>
        <w:right w:val="none" w:sz="0" w:space="0" w:color="auto"/>
      </w:divBdr>
    </w:div>
    <w:div w:id="1418330510">
      <w:bodyDiv w:val="1"/>
      <w:marLeft w:val="0"/>
      <w:marRight w:val="0"/>
      <w:marTop w:val="0"/>
      <w:marBottom w:val="0"/>
      <w:divBdr>
        <w:top w:val="none" w:sz="0" w:space="0" w:color="auto"/>
        <w:left w:val="none" w:sz="0" w:space="0" w:color="auto"/>
        <w:bottom w:val="none" w:sz="0" w:space="0" w:color="auto"/>
        <w:right w:val="none" w:sz="0" w:space="0" w:color="auto"/>
      </w:divBdr>
    </w:div>
    <w:div w:id="1449663968">
      <w:bodyDiv w:val="1"/>
      <w:marLeft w:val="0"/>
      <w:marRight w:val="0"/>
      <w:marTop w:val="0"/>
      <w:marBottom w:val="0"/>
      <w:divBdr>
        <w:top w:val="none" w:sz="0" w:space="0" w:color="auto"/>
        <w:left w:val="none" w:sz="0" w:space="0" w:color="auto"/>
        <w:bottom w:val="none" w:sz="0" w:space="0" w:color="auto"/>
        <w:right w:val="none" w:sz="0" w:space="0" w:color="auto"/>
      </w:divBdr>
    </w:div>
    <w:div w:id="1456827334">
      <w:bodyDiv w:val="1"/>
      <w:marLeft w:val="0"/>
      <w:marRight w:val="0"/>
      <w:marTop w:val="0"/>
      <w:marBottom w:val="0"/>
      <w:divBdr>
        <w:top w:val="none" w:sz="0" w:space="0" w:color="auto"/>
        <w:left w:val="none" w:sz="0" w:space="0" w:color="auto"/>
        <w:bottom w:val="none" w:sz="0" w:space="0" w:color="auto"/>
        <w:right w:val="none" w:sz="0" w:space="0" w:color="auto"/>
      </w:divBdr>
    </w:div>
    <w:div w:id="1460756277">
      <w:bodyDiv w:val="1"/>
      <w:marLeft w:val="0"/>
      <w:marRight w:val="0"/>
      <w:marTop w:val="0"/>
      <w:marBottom w:val="0"/>
      <w:divBdr>
        <w:top w:val="none" w:sz="0" w:space="0" w:color="auto"/>
        <w:left w:val="none" w:sz="0" w:space="0" w:color="auto"/>
        <w:bottom w:val="none" w:sz="0" w:space="0" w:color="auto"/>
        <w:right w:val="none" w:sz="0" w:space="0" w:color="auto"/>
      </w:divBdr>
    </w:div>
    <w:div w:id="1466459840">
      <w:bodyDiv w:val="1"/>
      <w:marLeft w:val="0"/>
      <w:marRight w:val="0"/>
      <w:marTop w:val="0"/>
      <w:marBottom w:val="0"/>
      <w:divBdr>
        <w:top w:val="none" w:sz="0" w:space="0" w:color="auto"/>
        <w:left w:val="none" w:sz="0" w:space="0" w:color="auto"/>
        <w:bottom w:val="none" w:sz="0" w:space="0" w:color="auto"/>
        <w:right w:val="none" w:sz="0" w:space="0" w:color="auto"/>
      </w:divBdr>
    </w:div>
    <w:div w:id="1472939817">
      <w:bodyDiv w:val="1"/>
      <w:marLeft w:val="0"/>
      <w:marRight w:val="0"/>
      <w:marTop w:val="0"/>
      <w:marBottom w:val="0"/>
      <w:divBdr>
        <w:top w:val="none" w:sz="0" w:space="0" w:color="auto"/>
        <w:left w:val="none" w:sz="0" w:space="0" w:color="auto"/>
        <w:bottom w:val="none" w:sz="0" w:space="0" w:color="auto"/>
        <w:right w:val="none" w:sz="0" w:space="0" w:color="auto"/>
      </w:divBdr>
    </w:div>
    <w:div w:id="1489395338">
      <w:bodyDiv w:val="1"/>
      <w:marLeft w:val="0"/>
      <w:marRight w:val="0"/>
      <w:marTop w:val="0"/>
      <w:marBottom w:val="0"/>
      <w:divBdr>
        <w:top w:val="none" w:sz="0" w:space="0" w:color="auto"/>
        <w:left w:val="none" w:sz="0" w:space="0" w:color="auto"/>
        <w:bottom w:val="none" w:sz="0" w:space="0" w:color="auto"/>
        <w:right w:val="none" w:sz="0" w:space="0" w:color="auto"/>
      </w:divBdr>
    </w:div>
    <w:div w:id="1504709655">
      <w:bodyDiv w:val="1"/>
      <w:marLeft w:val="0"/>
      <w:marRight w:val="0"/>
      <w:marTop w:val="0"/>
      <w:marBottom w:val="0"/>
      <w:divBdr>
        <w:top w:val="none" w:sz="0" w:space="0" w:color="auto"/>
        <w:left w:val="none" w:sz="0" w:space="0" w:color="auto"/>
        <w:bottom w:val="none" w:sz="0" w:space="0" w:color="auto"/>
        <w:right w:val="none" w:sz="0" w:space="0" w:color="auto"/>
      </w:divBdr>
    </w:div>
    <w:div w:id="1537740519">
      <w:bodyDiv w:val="1"/>
      <w:marLeft w:val="0"/>
      <w:marRight w:val="0"/>
      <w:marTop w:val="0"/>
      <w:marBottom w:val="0"/>
      <w:divBdr>
        <w:top w:val="none" w:sz="0" w:space="0" w:color="auto"/>
        <w:left w:val="none" w:sz="0" w:space="0" w:color="auto"/>
        <w:bottom w:val="none" w:sz="0" w:space="0" w:color="auto"/>
        <w:right w:val="none" w:sz="0" w:space="0" w:color="auto"/>
      </w:divBdr>
    </w:div>
    <w:div w:id="1607039151">
      <w:bodyDiv w:val="1"/>
      <w:marLeft w:val="72"/>
      <w:marRight w:val="0"/>
      <w:marTop w:val="0"/>
      <w:marBottom w:val="120"/>
      <w:divBdr>
        <w:top w:val="none" w:sz="0" w:space="0" w:color="auto"/>
        <w:left w:val="none" w:sz="0" w:space="0" w:color="auto"/>
        <w:bottom w:val="none" w:sz="0" w:space="0" w:color="auto"/>
        <w:right w:val="none" w:sz="0" w:space="0" w:color="auto"/>
      </w:divBdr>
      <w:divsChild>
        <w:div w:id="541289492">
          <w:marLeft w:val="250"/>
          <w:marRight w:val="0"/>
          <w:marTop w:val="25"/>
          <w:marBottom w:val="0"/>
          <w:divBdr>
            <w:top w:val="none" w:sz="0" w:space="0" w:color="auto"/>
            <w:left w:val="none" w:sz="0" w:space="0" w:color="auto"/>
            <w:bottom w:val="none" w:sz="0" w:space="0" w:color="auto"/>
            <w:right w:val="none" w:sz="0" w:space="0" w:color="auto"/>
          </w:divBdr>
        </w:div>
      </w:divsChild>
    </w:div>
    <w:div w:id="1630742039">
      <w:bodyDiv w:val="1"/>
      <w:marLeft w:val="72"/>
      <w:marRight w:val="0"/>
      <w:marTop w:val="0"/>
      <w:marBottom w:val="120"/>
      <w:divBdr>
        <w:top w:val="none" w:sz="0" w:space="0" w:color="auto"/>
        <w:left w:val="none" w:sz="0" w:space="0" w:color="auto"/>
        <w:bottom w:val="none" w:sz="0" w:space="0" w:color="auto"/>
        <w:right w:val="none" w:sz="0" w:space="0" w:color="auto"/>
      </w:divBdr>
      <w:divsChild>
        <w:div w:id="937250901">
          <w:marLeft w:val="272"/>
          <w:marRight w:val="0"/>
          <w:marTop w:val="27"/>
          <w:marBottom w:val="0"/>
          <w:divBdr>
            <w:top w:val="none" w:sz="0" w:space="0" w:color="auto"/>
            <w:left w:val="none" w:sz="0" w:space="0" w:color="auto"/>
            <w:bottom w:val="none" w:sz="0" w:space="0" w:color="auto"/>
            <w:right w:val="none" w:sz="0" w:space="0" w:color="auto"/>
          </w:divBdr>
        </w:div>
      </w:divsChild>
    </w:div>
    <w:div w:id="1665888460">
      <w:bodyDiv w:val="1"/>
      <w:marLeft w:val="0"/>
      <w:marRight w:val="0"/>
      <w:marTop w:val="0"/>
      <w:marBottom w:val="0"/>
      <w:divBdr>
        <w:top w:val="none" w:sz="0" w:space="0" w:color="auto"/>
        <w:left w:val="none" w:sz="0" w:space="0" w:color="auto"/>
        <w:bottom w:val="none" w:sz="0" w:space="0" w:color="auto"/>
        <w:right w:val="none" w:sz="0" w:space="0" w:color="auto"/>
      </w:divBdr>
    </w:div>
    <w:div w:id="1670593329">
      <w:bodyDiv w:val="1"/>
      <w:marLeft w:val="0"/>
      <w:marRight w:val="0"/>
      <w:marTop w:val="0"/>
      <w:marBottom w:val="0"/>
      <w:divBdr>
        <w:top w:val="none" w:sz="0" w:space="0" w:color="auto"/>
        <w:left w:val="none" w:sz="0" w:space="0" w:color="auto"/>
        <w:bottom w:val="none" w:sz="0" w:space="0" w:color="auto"/>
        <w:right w:val="none" w:sz="0" w:space="0" w:color="auto"/>
      </w:divBdr>
    </w:div>
    <w:div w:id="1692881020">
      <w:bodyDiv w:val="1"/>
      <w:marLeft w:val="0"/>
      <w:marRight w:val="0"/>
      <w:marTop w:val="0"/>
      <w:marBottom w:val="0"/>
      <w:divBdr>
        <w:top w:val="none" w:sz="0" w:space="0" w:color="auto"/>
        <w:left w:val="none" w:sz="0" w:space="0" w:color="auto"/>
        <w:bottom w:val="none" w:sz="0" w:space="0" w:color="auto"/>
        <w:right w:val="none" w:sz="0" w:space="0" w:color="auto"/>
      </w:divBdr>
    </w:div>
    <w:div w:id="1721056988">
      <w:bodyDiv w:val="1"/>
      <w:marLeft w:val="72"/>
      <w:marRight w:val="0"/>
      <w:marTop w:val="0"/>
      <w:marBottom w:val="120"/>
      <w:divBdr>
        <w:top w:val="none" w:sz="0" w:space="0" w:color="auto"/>
        <w:left w:val="none" w:sz="0" w:space="0" w:color="auto"/>
        <w:bottom w:val="none" w:sz="0" w:space="0" w:color="auto"/>
        <w:right w:val="none" w:sz="0" w:space="0" w:color="auto"/>
      </w:divBdr>
      <w:divsChild>
        <w:div w:id="1939289775">
          <w:marLeft w:val="272"/>
          <w:marRight w:val="0"/>
          <w:marTop w:val="0"/>
          <w:marBottom w:val="0"/>
          <w:divBdr>
            <w:top w:val="none" w:sz="0" w:space="0" w:color="auto"/>
            <w:left w:val="none" w:sz="0" w:space="0" w:color="auto"/>
            <w:bottom w:val="none" w:sz="0" w:space="0" w:color="auto"/>
            <w:right w:val="none" w:sz="0" w:space="0" w:color="auto"/>
          </w:divBdr>
        </w:div>
      </w:divsChild>
    </w:div>
    <w:div w:id="1729184831">
      <w:bodyDiv w:val="1"/>
      <w:marLeft w:val="0"/>
      <w:marRight w:val="0"/>
      <w:marTop w:val="0"/>
      <w:marBottom w:val="0"/>
      <w:divBdr>
        <w:top w:val="none" w:sz="0" w:space="0" w:color="auto"/>
        <w:left w:val="none" w:sz="0" w:space="0" w:color="auto"/>
        <w:bottom w:val="none" w:sz="0" w:space="0" w:color="auto"/>
        <w:right w:val="none" w:sz="0" w:space="0" w:color="auto"/>
      </w:divBdr>
    </w:div>
    <w:div w:id="1734808745">
      <w:bodyDiv w:val="1"/>
      <w:marLeft w:val="0"/>
      <w:marRight w:val="0"/>
      <w:marTop w:val="0"/>
      <w:marBottom w:val="0"/>
      <w:divBdr>
        <w:top w:val="none" w:sz="0" w:space="0" w:color="auto"/>
        <w:left w:val="none" w:sz="0" w:space="0" w:color="auto"/>
        <w:bottom w:val="none" w:sz="0" w:space="0" w:color="auto"/>
        <w:right w:val="none" w:sz="0" w:space="0" w:color="auto"/>
      </w:divBdr>
    </w:div>
    <w:div w:id="1736198803">
      <w:bodyDiv w:val="1"/>
      <w:marLeft w:val="0"/>
      <w:marRight w:val="0"/>
      <w:marTop w:val="0"/>
      <w:marBottom w:val="0"/>
      <w:divBdr>
        <w:top w:val="none" w:sz="0" w:space="0" w:color="auto"/>
        <w:left w:val="none" w:sz="0" w:space="0" w:color="auto"/>
        <w:bottom w:val="none" w:sz="0" w:space="0" w:color="auto"/>
        <w:right w:val="none" w:sz="0" w:space="0" w:color="auto"/>
      </w:divBdr>
    </w:div>
    <w:div w:id="1738673229">
      <w:bodyDiv w:val="1"/>
      <w:marLeft w:val="0"/>
      <w:marRight w:val="0"/>
      <w:marTop w:val="0"/>
      <w:marBottom w:val="0"/>
      <w:divBdr>
        <w:top w:val="none" w:sz="0" w:space="0" w:color="auto"/>
        <w:left w:val="none" w:sz="0" w:space="0" w:color="auto"/>
        <w:bottom w:val="none" w:sz="0" w:space="0" w:color="auto"/>
        <w:right w:val="none" w:sz="0" w:space="0" w:color="auto"/>
      </w:divBdr>
    </w:div>
    <w:div w:id="1759138174">
      <w:bodyDiv w:val="1"/>
      <w:marLeft w:val="0"/>
      <w:marRight w:val="0"/>
      <w:marTop w:val="0"/>
      <w:marBottom w:val="0"/>
      <w:divBdr>
        <w:top w:val="none" w:sz="0" w:space="0" w:color="auto"/>
        <w:left w:val="none" w:sz="0" w:space="0" w:color="auto"/>
        <w:bottom w:val="none" w:sz="0" w:space="0" w:color="auto"/>
        <w:right w:val="none" w:sz="0" w:space="0" w:color="auto"/>
      </w:divBdr>
    </w:div>
    <w:div w:id="1760984779">
      <w:bodyDiv w:val="1"/>
      <w:marLeft w:val="0"/>
      <w:marRight w:val="0"/>
      <w:marTop w:val="0"/>
      <w:marBottom w:val="0"/>
      <w:divBdr>
        <w:top w:val="none" w:sz="0" w:space="0" w:color="auto"/>
        <w:left w:val="none" w:sz="0" w:space="0" w:color="auto"/>
        <w:bottom w:val="none" w:sz="0" w:space="0" w:color="auto"/>
        <w:right w:val="none" w:sz="0" w:space="0" w:color="auto"/>
      </w:divBdr>
    </w:div>
    <w:div w:id="1786459635">
      <w:bodyDiv w:val="1"/>
      <w:marLeft w:val="0"/>
      <w:marRight w:val="0"/>
      <w:marTop w:val="0"/>
      <w:marBottom w:val="0"/>
      <w:divBdr>
        <w:top w:val="none" w:sz="0" w:space="0" w:color="auto"/>
        <w:left w:val="none" w:sz="0" w:space="0" w:color="auto"/>
        <w:bottom w:val="none" w:sz="0" w:space="0" w:color="auto"/>
        <w:right w:val="none" w:sz="0" w:space="0" w:color="auto"/>
      </w:divBdr>
    </w:div>
    <w:div w:id="1808011478">
      <w:bodyDiv w:val="1"/>
      <w:marLeft w:val="0"/>
      <w:marRight w:val="0"/>
      <w:marTop w:val="0"/>
      <w:marBottom w:val="0"/>
      <w:divBdr>
        <w:top w:val="none" w:sz="0" w:space="0" w:color="auto"/>
        <w:left w:val="none" w:sz="0" w:space="0" w:color="auto"/>
        <w:bottom w:val="none" w:sz="0" w:space="0" w:color="auto"/>
        <w:right w:val="none" w:sz="0" w:space="0" w:color="auto"/>
      </w:divBdr>
    </w:div>
    <w:div w:id="1853644231">
      <w:bodyDiv w:val="1"/>
      <w:marLeft w:val="0"/>
      <w:marRight w:val="0"/>
      <w:marTop w:val="0"/>
      <w:marBottom w:val="0"/>
      <w:divBdr>
        <w:top w:val="none" w:sz="0" w:space="0" w:color="auto"/>
        <w:left w:val="none" w:sz="0" w:space="0" w:color="auto"/>
        <w:bottom w:val="none" w:sz="0" w:space="0" w:color="auto"/>
        <w:right w:val="none" w:sz="0" w:space="0" w:color="auto"/>
      </w:divBdr>
    </w:div>
    <w:div w:id="1883975986">
      <w:bodyDiv w:val="1"/>
      <w:marLeft w:val="0"/>
      <w:marRight w:val="0"/>
      <w:marTop w:val="0"/>
      <w:marBottom w:val="0"/>
      <w:divBdr>
        <w:top w:val="none" w:sz="0" w:space="0" w:color="auto"/>
        <w:left w:val="none" w:sz="0" w:space="0" w:color="auto"/>
        <w:bottom w:val="none" w:sz="0" w:space="0" w:color="auto"/>
        <w:right w:val="none" w:sz="0" w:space="0" w:color="auto"/>
      </w:divBdr>
    </w:div>
    <w:div w:id="1893422892">
      <w:bodyDiv w:val="1"/>
      <w:marLeft w:val="0"/>
      <w:marRight w:val="0"/>
      <w:marTop w:val="0"/>
      <w:marBottom w:val="0"/>
      <w:divBdr>
        <w:top w:val="none" w:sz="0" w:space="0" w:color="auto"/>
        <w:left w:val="none" w:sz="0" w:space="0" w:color="auto"/>
        <w:bottom w:val="none" w:sz="0" w:space="0" w:color="auto"/>
        <w:right w:val="none" w:sz="0" w:space="0" w:color="auto"/>
      </w:divBdr>
    </w:div>
    <w:div w:id="1906060299">
      <w:bodyDiv w:val="1"/>
      <w:marLeft w:val="0"/>
      <w:marRight w:val="0"/>
      <w:marTop w:val="0"/>
      <w:marBottom w:val="0"/>
      <w:divBdr>
        <w:top w:val="none" w:sz="0" w:space="0" w:color="auto"/>
        <w:left w:val="none" w:sz="0" w:space="0" w:color="auto"/>
        <w:bottom w:val="none" w:sz="0" w:space="0" w:color="auto"/>
        <w:right w:val="none" w:sz="0" w:space="0" w:color="auto"/>
      </w:divBdr>
    </w:div>
    <w:div w:id="1950550331">
      <w:bodyDiv w:val="1"/>
      <w:marLeft w:val="0"/>
      <w:marRight w:val="0"/>
      <w:marTop w:val="0"/>
      <w:marBottom w:val="0"/>
      <w:divBdr>
        <w:top w:val="none" w:sz="0" w:space="0" w:color="auto"/>
        <w:left w:val="none" w:sz="0" w:space="0" w:color="auto"/>
        <w:bottom w:val="none" w:sz="0" w:space="0" w:color="auto"/>
        <w:right w:val="none" w:sz="0" w:space="0" w:color="auto"/>
      </w:divBdr>
    </w:div>
    <w:div w:id="1955091645">
      <w:bodyDiv w:val="1"/>
      <w:marLeft w:val="90"/>
      <w:marRight w:val="90"/>
      <w:marTop w:val="90"/>
      <w:marBottom w:val="90"/>
      <w:divBdr>
        <w:top w:val="none" w:sz="0" w:space="0" w:color="auto"/>
        <w:left w:val="none" w:sz="0" w:space="0" w:color="auto"/>
        <w:bottom w:val="none" w:sz="0" w:space="0" w:color="auto"/>
        <w:right w:val="none" w:sz="0" w:space="0" w:color="auto"/>
      </w:divBdr>
      <w:divsChild>
        <w:div w:id="1654797237">
          <w:marLeft w:val="0"/>
          <w:marRight w:val="0"/>
          <w:marTop w:val="0"/>
          <w:marBottom w:val="0"/>
          <w:divBdr>
            <w:top w:val="none" w:sz="0" w:space="0" w:color="auto"/>
            <w:left w:val="none" w:sz="0" w:space="0" w:color="auto"/>
            <w:bottom w:val="none" w:sz="0" w:space="0" w:color="auto"/>
            <w:right w:val="none" w:sz="0" w:space="0" w:color="auto"/>
          </w:divBdr>
          <w:divsChild>
            <w:div w:id="2517459">
              <w:marLeft w:val="0"/>
              <w:marRight w:val="0"/>
              <w:marTop w:val="0"/>
              <w:marBottom w:val="0"/>
              <w:divBdr>
                <w:top w:val="none" w:sz="0" w:space="0" w:color="auto"/>
                <w:left w:val="none" w:sz="0" w:space="0" w:color="auto"/>
                <w:bottom w:val="none" w:sz="0" w:space="0" w:color="auto"/>
                <w:right w:val="none" w:sz="0" w:space="0" w:color="auto"/>
              </w:divBdr>
              <w:divsChild>
                <w:div w:id="2087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9332">
      <w:bodyDiv w:val="1"/>
      <w:marLeft w:val="0"/>
      <w:marRight w:val="0"/>
      <w:marTop w:val="0"/>
      <w:marBottom w:val="0"/>
      <w:divBdr>
        <w:top w:val="none" w:sz="0" w:space="0" w:color="auto"/>
        <w:left w:val="none" w:sz="0" w:space="0" w:color="auto"/>
        <w:bottom w:val="none" w:sz="0" w:space="0" w:color="auto"/>
        <w:right w:val="none" w:sz="0" w:space="0" w:color="auto"/>
      </w:divBdr>
    </w:div>
    <w:div w:id="1965500495">
      <w:bodyDiv w:val="1"/>
      <w:marLeft w:val="72"/>
      <w:marRight w:val="0"/>
      <w:marTop w:val="0"/>
      <w:marBottom w:val="120"/>
      <w:divBdr>
        <w:top w:val="none" w:sz="0" w:space="0" w:color="auto"/>
        <w:left w:val="none" w:sz="0" w:space="0" w:color="auto"/>
        <w:bottom w:val="none" w:sz="0" w:space="0" w:color="auto"/>
        <w:right w:val="none" w:sz="0" w:space="0" w:color="auto"/>
      </w:divBdr>
      <w:divsChild>
        <w:div w:id="279918582">
          <w:marLeft w:val="200"/>
          <w:marRight w:val="0"/>
          <w:marTop w:val="20"/>
          <w:marBottom w:val="0"/>
          <w:divBdr>
            <w:top w:val="none" w:sz="0" w:space="0" w:color="auto"/>
            <w:left w:val="none" w:sz="0" w:space="0" w:color="auto"/>
            <w:bottom w:val="none" w:sz="0" w:space="0" w:color="auto"/>
            <w:right w:val="none" w:sz="0" w:space="0" w:color="auto"/>
          </w:divBdr>
        </w:div>
      </w:divsChild>
    </w:div>
    <w:div w:id="1968316729">
      <w:bodyDiv w:val="1"/>
      <w:marLeft w:val="0"/>
      <w:marRight w:val="0"/>
      <w:marTop w:val="0"/>
      <w:marBottom w:val="0"/>
      <w:divBdr>
        <w:top w:val="none" w:sz="0" w:space="0" w:color="auto"/>
        <w:left w:val="none" w:sz="0" w:space="0" w:color="auto"/>
        <w:bottom w:val="none" w:sz="0" w:space="0" w:color="auto"/>
        <w:right w:val="none" w:sz="0" w:space="0" w:color="auto"/>
      </w:divBdr>
    </w:div>
    <w:div w:id="2018144870">
      <w:bodyDiv w:val="1"/>
      <w:marLeft w:val="0"/>
      <w:marRight w:val="0"/>
      <w:marTop w:val="0"/>
      <w:marBottom w:val="0"/>
      <w:divBdr>
        <w:top w:val="none" w:sz="0" w:space="0" w:color="auto"/>
        <w:left w:val="none" w:sz="0" w:space="0" w:color="auto"/>
        <w:bottom w:val="none" w:sz="0" w:space="0" w:color="auto"/>
        <w:right w:val="none" w:sz="0" w:space="0" w:color="auto"/>
      </w:divBdr>
    </w:div>
    <w:div w:id="2054579876">
      <w:bodyDiv w:val="1"/>
      <w:marLeft w:val="0"/>
      <w:marRight w:val="0"/>
      <w:marTop w:val="0"/>
      <w:marBottom w:val="0"/>
      <w:divBdr>
        <w:top w:val="none" w:sz="0" w:space="0" w:color="auto"/>
        <w:left w:val="none" w:sz="0" w:space="0" w:color="auto"/>
        <w:bottom w:val="none" w:sz="0" w:space="0" w:color="auto"/>
        <w:right w:val="none" w:sz="0" w:space="0" w:color="auto"/>
      </w:divBdr>
    </w:div>
    <w:div w:id="2064523714">
      <w:bodyDiv w:val="1"/>
      <w:marLeft w:val="0"/>
      <w:marRight w:val="0"/>
      <w:marTop w:val="0"/>
      <w:marBottom w:val="0"/>
      <w:divBdr>
        <w:top w:val="none" w:sz="0" w:space="0" w:color="auto"/>
        <w:left w:val="none" w:sz="0" w:space="0" w:color="auto"/>
        <w:bottom w:val="none" w:sz="0" w:space="0" w:color="auto"/>
        <w:right w:val="none" w:sz="0" w:space="0" w:color="auto"/>
      </w:divBdr>
    </w:div>
    <w:div w:id="2075738750">
      <w:bodyDiv w:val="1"/>
      <w:marLeft w:val="0"/>
      <w:marRight w:val="0"/>
      <w:marTop w:val="0"/>
      <w:marBottom w:val="0"/>
      <w:divBdr>
        <w:top w:val="none" w:sz="0" w:space="0" w:color="auto"/>
        <w:left w:val="none" w:sz="0" w:space="0" w:color="auto"/>
        <w:bottom w:val="none" w:sz="0" w:space="0" w:color="auto"/>
        <w:right w:val="none" w:sz="0" w:space="0" w:color="auto"/>
      </w:divBdr>
    </w:div>
    <w:div w:id="2096315559">
      <w:bodyDiv w:val="1"/>
      <w:marLeft w:val="0"/>
      <w:marRight w:val="0"/>
      <w:marTop w:val="0"/>
      <w:marBottom w:val="0"/>
      <w:divBdr>
        <w:top w:val="none" w:sz="0" w:space="0" w:color="auto"/>
        <w:left w:val="none" w:sz="0" w:space="0" w:color="auto"/>
        <w:bottom w:val="none" w:sz="0" w:space="0" w:color="auto"/>
        <w:right w:val="none" w:sz="0" w:space="0" w:color="auto"/>
      </w:divBdr>
    </w:div>
    <w:div w:id="2102289345">
      <w:bodyDiv w:val="1"/>
      <w:marLeft w:val="0"/>
      <w:marRight w:val="0"/>
      <w:marTop w:val="0"/>
      <w:marBottom w:val="0"/>
      <w:divBdr>
        <w:top w:val="none" w:sz="0" w:space="0" w:color="auto"/>
        <w:left w:val="none" w:sz="0" w:space="0" w:color="auto"/>
        <w:bottom w:val="none" w:sz="0" w:space="0" w:color="auto"/>
        <w:right w:val="none" w:sz="0" w:space="0" w:color="auto"/>
      </w:divBdr>
    </w:div>
    <w:div w:id="2134860386">
      <w:bodyDiv w:val="1"/>
      <w:marLeft w:val="0"/>
      <w:marRight w:val="0"/>
      <w:marTop w:val="0"/>
      <w:marBottom w:val="0"/>
      <w:divBdr>
        <w:top w:val="none" w:sz="0" w:space="0" w:color="auto"/>
        <w:left w:val="none" w:sz="0" w:space="0" w:color="auto"/>
        <w:bottom w:val="none" w:sz="0" w:space="0" w:color="auto"/>
        <w:right w:val="none" w:sz="0" w:space="0" w:color="auto"/>
      </w:divBdr>
    </w:div>
    <w:div w:id="2141721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5.bin"/><Relationship Id="rId21" Type="http://schemas.openxmlformats.org/officeDocument/2006/relationships/hyperlink" Target="http://jakarta.apache.org/log4j" TargetMode="External"/><Relationship Id="rId42" Type="http://schemas.openxmlformats.org/officeDocument/2006/relationships/hyperlink" Target="http://spring-rich-c.sourceforge.net/1.0.0/spring-richclient-manual/reference/html/exception-handling.html" TargetMode="External"/><Relationship Id="rId47" Type="http://schemas.openxmlformats.org/officeDocument/2006/relationships/oleObject" Target="embeddings/oleObject11.bin"/><Relationship Id="rId63" Type="http://schemas.openxmlformats.org/officeDocument/2006/relationships/oleObject" Target="embeddings/oleObject19.bin"/><Relationship Id="rId68" Type="http://schemas.openxmlformats.org/officeDocument/2006/relationships/image" Target="media/image24.emf"/><Relationship Id="rId84" Type="http://schemas.openxmlformats.org/officeDocument/2006/relationships/oleObject" Target="embeddings/oleObject29.bin"/><Relationship Id="rId89" Type="http://schemas.openxmlformats.org/officeDocument/2006/relationships/image" Target="media/image35.emf"/><Relationship Id="rId112" Type="http://schemas.openxmlformats.org/officeDocument/2006/relationships/image" Target="media/image47.emf"/><Relationship Id="rId133" Type="http://schemas.openxmlformats.org/officeDocument/2006/relationships/hyperlink" Target="http://spring-rich-c.sourceforge.net/1.0.0/spring-richclient-manual/reference/html/exception-handling.html" TargetMode="External"/><Relationship Id="rId138" Type="http://schemas.openxmlformats.org/officeDocument/2006/relationships/image" Target="media/image62.png"/><Relationship Id="rId154" Type="http://schemas.openxmlformats.org/officeDocument/2006/relationships/image" Target="media/image68.emf"/><Relationship Id="rId159" Type="http://schemas.openxmlformats.org/officeDocument/2006/relationships/oleObject" Target="embeddings/oleObject58.bin"/><Relationship Id="rId175" Type="http://schemas.openxmlformats.org/officeDocument/2006/relationships/hyperlink" Target="https://pcidts-qa.int.bell.ca:1446/PCI/GPSOnlineProxy?WSDL" TargetMode="External"/><Relationship Id="rId170" Type="http://schemas.openxmlformats.org/officeDocument/2006/relationships/image" Target="media/image77.png"/><Relationship Id="rId191" Type="http://schemas.openxmlformats.org/officeDocument/2006/relationships/footer" Target="footer1.xml"/><Relationship Id="rId16" Type="http://schemas.openxmlformats.org/officeDocument/2006/relationships/hyperlink" Target="http://www.springsource.org/" TargetMode="External"/><Relationship Id="rId107" Type="http://schemas.openxmlformats.org/officeDocument/2006/relationships/oleObject" Target="embeddings/oleObject40.bin"/><Relationship Id="rId11" Type="http://schemas.openxmlformats.org/officeDocument/2006/relationships/settings" Target="settings.xml"/><Relationship Id="rId32" Type="http://schemas.openxmlformats.org/officeDocument/2006/relationships/image" Target="media/image6.emf"/><Relationship Id="rId37" Type="http://schemas.openxmlformats.org/officeDocument/2006/relationships/oleObject" Target="embeddings/oleObject7.bin"/><Relationship Id="rId53" Type="http://schemas.openxmlformats.org/officeDocument/2006/relationships/oleObject" Target="embeddings/oleObject14.bin"/><Relationship Id="rId58" Type="http://schemas.openxmlformats.org/officeDocument/2006/relationships/image" Target="media/image19.emf"/><Relationship Id="rId74" Type="http://schemas.openxmlformats.org/officeDocument/2006/relationships/image" Target="media/image27.emf"/><Relationship Id="rId79" Type="http://schemas.openxmlformats.org/officeDocument/2006/relationships/image" Target="media/image30.emf"/><Relationship Id="rId102" Type="http://schemas.openxmlformats.org/officeDocument/2006/relationships/image" Target="media/image42.emf"/><Relationship Id="rId123" Type="http://schemas.openxmlformats.org/officeDocument/2006/relationships/oleObject" Target="embeddings/oleObject48.bin"/><Relationship Id="rId128" Type="http://schemas.openxmlformats.org/officeDocument/2006/relationships/package" Target="embeddings/Microsoft_Excel_Worksheet1.xlsx"/><Relationship Id="rId144" Type="http://schemas.openxmlformats.org/officeDocument/2006/relationships/image" Target="media/image63.emf"/><Relationship Id="rId149" Type="http://schemas.openxmlformats.org/officeDocument/2006/relationships/oleObject" Target="embeddings/oleObject53.bin"/><Relationship Id="rId5" Type="http://schemas.openxmlformats.org/officeDocument/2006/relationships/customXml" Target="../customXml/item5.xml"/><Relationship Id="rId90" Type="http://schemas.openxmlformats.org/officeDocument/2006/relationships/oleObject" Target="embeddings/oleObject32.bin"/><Relationship Id="rId95" Type="http://schemas.openxmlformats.org/officeDocument/2006/relationships/image" Target="media/image38.emf"/><Relationship Id="rId160" Type="http://schemas.openxmlformats.org/officeDocument/2006/relationships/image" Target="media/image71.emf"/><Relationship Id="rId165" Type="http://schemas.openxmlformats.org/officeDocument/2006/relationships/oleObject" Target="embeddings/oleObject61.bin"/><Relationship Id="rId181" Type="http://schemas.openxmlformats.org/officeDocument/2006/relationships/image" Target="media/image84.jpg"/><Relationship Id="rId186" Type="http://schemas.openxmlformats.org/officeDocument/2006/relationships/image" Target="media/image87.wmf"/><Relationship Id="rId22" Type="http://schemas.openxmlformats.org/officeDocument/2006/relationships/hyperlink" Target="http://ehcache.org/" TargetMode="External"/><Relationship Id="rId27" Type="http://schemas.openxmlformats.org/officeDocument/2006/relationships/oleObject" Target="embeddings/oleObject2.bin"/><Relationship Id="rId43" Type="http://schemas.openxmlformats.org/officeDocument/2006/relationships/image" Target="media/image11.emf"/><Relationship Id="rId48" Type="http://schemas.openxmlformats.org/officeDocument/2006/relationships/image" Target="media/image14.emf"/><Relationship Id="rId64" Type="http://schemas.openxmlformats.org/officeDocument/2006/relationships/image" Target="media/image22.emf"/><Relationship Id="rId69" Type="http://schemas.openxmlformats.org/officeDocument/2006/relationships/oleObject" Target="embeddings/oleObject22.bin"/><Relationship Id="rId113" Type="http://schemas.openxmlformats.org/officeDocument/2006/relationships/oleObject" Target="embeddings/oleObject43.bin"/><Relationship Id="rId118" Type="http://schemas.openxmlformats.org/officeDocument/2006/relationships/image" Target="media/image50.emf"/><Relationship Id="rId134" Type="http://schemas.openxmlformats.org/officeDocument/2006/relationships/oleObject" Target="embeddings/oleObject50.bin"/><Relationship Id="rId139" Type="http://schemas.openxmlformats.org/officeDocument/2006/relationships/hyperlink" Target="http://docs.spring.io/spring/docs/3.0.x/reference/jdbc.html" TargetMode="External"/><Relationship Id="rId80" Type="http://schemas.openxmlformats.org/officeDocument/2006/relationships/oleObject" Target="embeddings/oleObject27.bin"/><Relationship Id="rId85" Type="http://schemas.openxmlformats.org/officeDocument/2006/relationships/image" Target="media/image33.emf"/><Relationship Id="rId150" Type="http://schemas.openxmlformats.org/officeDocument/2006/relationships/image" Target="media/image66.emf"/><Relationship Id="rId155" Type="http://schemas.openxmlformats.org/officeDocument/2006/relationships/oleObject" Target="embeddings/oleObject56.bin"/><Relationship Id="rId171" Type="http://schemas.openxmlformats.org/officeDocument/2006/relationships/image" Target="media/image78.png"/><Relationship Id="rId176" Type="http://schemas.openxmlformats.org/officeDocument/2006/relationships/image" Target="media/image81.emf"/><Relationship Id="rId192" Type="http://schemas.openxmlformats.org/officeDocument/2006/relationships/header" Target="header2.xml"/><Relationship Id="rId12" Type="http://schemas.openxmlformats.org/officeDocument/2006/relationships/webSettings" Target="webSettings.xml"/><Relationship Id="rId17" Type="http://schemas.openxmlformats.org/officeDocument/2006/relationships/hyperlink" Target="http://projects.spring.io/spring-batch/" TargetMode="External"/><Relationship Id="rId33" Type="http://schemas.openxmlformats.org/officeDocument/2006/relationships/oleObject" Target="embeddings/oleObject5.bin"/><Relationship Id="rId38" Type="http://schemas.openxmlformats.org/officeDocument/2006/relationships/image" Target="media/image9.emf"/><Relationship Id="rId59" Type="http://schemas.openxmlformats.org/officeDocument/2006/relationships/oleObject" Target="embeddings/oleObject17.bin"/><Relationship Id="rId103" Type="http://schemas.openxmlformats.org/officeDocument/2006/relationships/oleObject" Target="embeddings/oleObject38.bin"/><Relationship Id="rId108" Type="http://schemas.openxmlformats.org/officeDocument/2006/relationships/image" Target="media/image45.emf"/><Relationship Id="rId124" Type="http://schemas.openxmlformats.org/officeDocument/2006/relationships/hyperlink" Target="file:///D:\PCI-DTS\Test_files\outbound\Output_Avalance_CompositeWriter_SB_A" TargetMode="External"/><Relationship Id="rId129" Type="http://schemas.openxmlformats.org/officeDocument/2006/relationships/image" Target="media/image55.emf"/><Relationship Id="rId54" Type="http://schemas.openxmlformats.org/officeDocument/2006/relationships/image" Target="media/image17.emf"/><Relationship Id="rId70" Type="http://schemas.openxmlformats.org/officeDocument/2006/relationships/image" Target="media/image25.emf"/><Relationship Id="rId75" Type="http://schemas.openxmlformats.org/officeDocument/2006/relationships/oleObject" Target="embeddings/oleObject25.bin"/><Relationship Id="rId91" Type="http://schemas.openxmlformats.org/officeDocument/2006/relationships/image" Target="media/image36.emf"/><Relationship Id="rId96" Type="http://schemas.openxmlformats.org/officeDocument/2006/relationships/oleObject" Target="embeddings/oleObject35.bin"/><Relationship Id="rId140" Type="http://schemas.openxmlformats.org/officeDocument/2006/relationships/hyperlink" Target="http://logging.apache.org/log4j/LICENSE" TargetMode="External"/><Relationship Id="rId145" Type="http://schemas.openxmlformats.org/officeDocument/2006/relationships/oleObject" Target="embeddings/oleObject51.bin"/><Relationship Id="rId161" Type="http://schemas.openxmlformats.org/officeDocument/2006/relationships/oleObject" Target="embeddings/oleObject59.bin"/><Relationship Id="rId166" Type="http://schemas.openxmlformats.org/officeDocument/2006/relationships/image" Target="media/image74.emf"/><Relationship Id="rId182" Type="http://schemas.openxmlformats.org/officeDocument/2006/relationships/image" Target="media/image85.emf"/><Relationship Id="rId187" Type="http://schemas.openxmlformats.org/officeDocument/2006/relationships/oleObject" Target="embeddings/oleObject67.bin"/><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1.jpeg"/><Relationship Id="rId28" Type="http://schemas.openxmlformats.org/officeDocument/2006/relationships/image" Target="media/image4.emf"/><Relationship Id="rId49" Type="http://schemas.openxmlformats.org/officeDocument/2006/relationships/oleObject" Target="embeddings/oleObject12.bin"/><Relationship Id="rId114" Type="http://schemas.openxmlformats.org/officeDocument/2006/relationships/image" Target="media/image48.emf"/><Relationship Id="rId119" Type="http://schemas.openxmlformats.org/officeDocument/2006/relationships/oleObject" Target="embeddings/oleObject46.bin"/><Relationship Id="rId44" Type="http://schemas.openxmlformats.org/officeDocument/2006/relationships/oleObject" Target="embeddings/oleObject10.bin"/><Relationship Id="rId60" Type="http://schemas.openxmlformats.org/officeDocument/2006/relationships/image" Target="media/image20.emf"/><Relationship Id="rId65" Type="http://schemas.openxmlformats.org/officeDocument/2006/relationships/oleObject" Target="embeddings/oleObject20.bin"/><Relationship Id="rId81" Type="http://schemas.openxmlformats.org/officeDocument/2006/relationships/image" Target="media/image31.emf"/><Relationship Id="rId86" Type="http://schemas.openxmlformats.org/officeDocument/2006/relationships/oleObject" Target="embeddings/oleObject30.bin"/><Relationship Id="rId130" Type="http://schemas.openxmlformats.org/officeDocument/2006/relationships/image" Target="media/image56.emf"/><Relationship Id="rId135" Type="http://schemas.openxmlformats.org/officeDocument/2006/relationships/image" Target="media/image59.png"/><Relationship Id="rId151" Type="http://schemas.openxmlformats.org/officeDocument/2006/relationships/oleObject" Target="embeddings/oleObject54.bin"/><Relationship Id="rId156" Type="http://schemas.openxmlformats.org/officeDocument/2006/relationships/image" Target="media/image69.emf"/><Relationship Id="rId177" Type="http://schemas.openxmlformats.org/officeDocument/2006/relationships/oleObject" Target="embeddings/oleObject64.bin"/><Relationship Id="rId172" Type="http://schemas.openxmlformats.org/officeDocument/2006/relationships/image" Target="media/image79.emf"/><Relationship Id="rId193" Type="http://schemas.openxmlformats.org/officeDocument/2006/relationships/footer" Target="footer2.xml"/><Relationship Id="rId13" Type="http://schemas.openxmlformats.org/officeDocument/2006/relationships/footnotes" Target="footnotes.xml"/><Relationship Id="rId18" Type="http://schemas.openxmlformats.org/officeDocument/2006/relationships/hyperlink" Target="https://sera-lite.cgi.com/OWA/,DanaInfo=mail1.cgiclients.com,SSL+redir.aspx?C=DXpkccBXXU-e31-T6DHihk3xm09ukdAIGC4yJFzAxBJUkd963rJqUQPNUJlLCw02uEk-Eupqyms.&amp;URL=http%3a%2f%2fprojects.spring.io%2fspring-integration%2f" TargetMode="External"/><Relationship Id="rId39" Type="http://schemas.openxmlformats.org/officeDocument/2006/relationships/oleObject" Target="embeddings/oleObject8.bin"/><Relationship Id="rId109" Type="http://schemas.openxmlformats.org/officeDocument/2006/relationships/oleObject" Target="embeddings/oleObject41.bin"/><Relationship Id="rId34" Type="http://schemas.openxmlformats.org/officeDocument/2006/relationships/image" Target="media/image7.emf"/><Relationship Id="rId50" Type="http://schemas.openxmlformats.org/officeDocument/2006/relationships/image" Target="media/image15.emf"/><Relationship Id="rId55" Type="http://schemas.openxmlformats.org/officeDocument/2006/relationships/oleObject" Target="embeddings/oleObject15.bin"/><Relationship Id="rId76" Type="http://schemas.openxmlformats.org/officeDocument/2006/relationships/image" Target="media/image28.png"/><Relationship Id="rId97" Type="http://schemas.openxmlformats.org/officeDocument/2006/relationships/image" Target="media/image39.emf"/><Relationship Id="rId104" Type="http://schemas.openxmlformats.org/officeDocument/2006/relationships/image" Target="media/image43.emf"/><Relationship Id="rId120" Type="http://schemas.openxmlformats.org/officeDocument/2006/relationships/image" Target="media/image51.emf"/><Relationship Id="rId125" Type="http://schemas.openxmlformats.org/officeDocument/2006/relationships/image" Target="media/image53.emf"/><Relationship Id="rId141" Type="http://schemas.openxmlformats.org/officeDocument/2006/relationships/hyperlink" Target="http://www.opensource.org" TargetMode="External"/><Relationship Id="rId146" Type="http://schemas.openxmlformats.org/officeDocument/2006/relationships/image" Target="media/image64.emf"/><Relationship Id="rId167" Type="http://schemas.openxmlformats.org/officeDocument/2006/relationships/oleObject" Target="embeddings/oleObject62.bin"/><Relationship Id="rId188" Type="http://schemas.openxmlformats.org/officeDocument/2006/relationships/hyperlink" Target="file:///C:/Users/T119536/Desktop/GPS_System_%20Design_%20Specification_0.6.5.docx" TargetMode="External"/><Relationship Id="rId7" Type="http://schemas.openxmlformats.org/officeDocument/2006/relationships/customXml" Target="../customXml/item7.xml"/><Relationship Id="rId71" Type="http://schemas.openxmlformats.org/officeDocument/2006/relationships/oleObject" Target="embeddings/oleObject23.bin"/><Relationship Id="rId92" Type="http://schemas.openxmlformats.org/officeDocument/2006/relationships/oleObject" Target="embeddings/oleObject33.bin"/><Relationship Id="rId162" Type="http://schemas.openxmlformats.org/officeDocument/2006/relationships/image" Target="media/image72.emf"/><Relationship Id="rId183" Type="http://schemas.openxmlformats.org/officeDocument/2006/relationships/oleObject" Target="embeddings/oleObject65.bin"/><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2.emf"/><Relationship Id="rId40" Type="http://schemas.openxmlformats.org/officeDocument/2006/relationships/image" Target="media/image10.emf"/><Relationship Id="rId45" Type="http://schemas.openxmlformats.org/officeDocument/2006/relationships/image" Target="media/image12.jpeg"/><Relationship Id="rId66" Type="http://schemas.openxmlformats.org/officeDocument/2006/relationships/image" Target="media/image23.emf"/><Relationship Id="rId87" Type="http://schemas.openxmlformats.org/officeDocument/2006/relationships/image" Target="media/image34.emf"/><Relationship Id="rId110" Type="http://schemas.openxmlformats.org/officeDocument/2006/relationships/image" Target="media/image46.emf"/><Relationship Id="rId115" Type="http://schemas.openxmlformats.org/officeDocument/2006/relationships/oleObject" Target="embeddings/oleObject44.bin"/><Relationship Id="rId131" Type="http://schemas.openxmlformats.org/officeDocument/2006/relationships/image" Target="media/image57.emf"/><Relationship Id="rId136" Type="http://schemas.openxmlformats.org/officeDocument/2006/relationships/image" Target="media/image60.jpeg"/><Relationship Id="rId157" Type="http://schemas.openxmlformats.org/officeDocument/2006/relationships/oleObject" Target="embeddings/oleObject57.bin"/><Relationship Id="rId178" Type="http://schemas.openxmlformats.org/officeDocument/2006/relationships/image" Target="media/image82.png"/><Relationship Id="rId61" Type="http://schemas.openxmlformats.org/officeDocument/2006/relationships/oleObject" Target="embeddings/oleObject18.bin"/><Relationship Id="rId82" Type="http://schemas.openxmlformats.org/officeDocument/2006/relationships/oleObject" Target="embeddings/oleObject28.bin"/><Relationship Id="rId152" Type="http://schemas.openxmlformats.org/officeDocument/2006/relationships/image" Target="media/image67.emf"/><Relationship Id="rId173" Type="http://schemas.openxmlformats.org/officeDocument/2006/relationships/oleObject" Target="embeddings/oleObject63.bin"/><Relationship Id="rId194" Type="http://schemas.openxmlformats.org/officeDocument/2006/relationships/fontTable" Target="fontTable.xml"/><Relationship Id="rId19" Type="http://schemas.openxmlformats.org/officeDocument/2006/relationships/hyperlink" Target="http://jakarta.apache.org/ant/index.html" TargetMode="External"/><Relationship Id="rId14" Type="http://schemas.openxmlformats.org/officeDocument/2006/relationships/endnotes" Target="endnotes.xml"/><Relationship Id="rId30" Type="http://schemas.openxmlformats.org/officeDocument/2006/relationships/image" Target="media/image5.emf"/><Relationship Id="rId35" Type="http://schemas.openxmlformats.org/officeDocument/2006/relationships/oleObject" Target="embeddings/oleObject6.bin"/><Relationship Id="rId56" Type="http://schemas.openxmlformats.org/officeDocument/2006/relationships/image" Target="media/image18.emf"/><Relationship Id="rId77" Type="http://schemas.openxmlformats.org/officeDocument/2006/relationships/image" Target="media/image29.emf"/><Relationship Id="rId100" Type="http://schemas.openxmlformats.org/officeDocument/2006/relationships/image" Target="media/image41.emf"/><Relationship Id="rId105" Type="http://schemas.openxmlformats.org/officeDocument/2006/relationships/oleObject" Target="embeddings/oleObject39.bin"/><Relationship Id="rId126" Type="http://schemas.openxmlformats.org/officeDocument/2006/relationships/oleObject" Target="embeddings/oleObject49.bin"/><Relationship Id="rId147" Type="http://schemas.openxmlformats.org/officeDocument/2006/relationships/oleObject" Target="embeddings/oleObject52.bin"/><Relationship Id="rId168" Type="http://schemas.openxmlformats.org/officeDocument/2006/relationships/image" Target="media/image75.png"/><Relationship Id="rId8" Type="http://schemas.openxmlformats.org/officeDocument/2006/relationships/numbering" Target="numbering.xml"/><Relationship Id="rId51" Type="http://schemas.openxmlformats.org/officeDocument/2006/relationships/oleObject" Target="embeddings/oleObject13.bin"/><Relationship Id="rId72" Type="http://schemas.openxmlformats.org/officeDocument/2006/relationships/image" Target="media/image26.emf"/><Relationship Id="rId93" Type="http://schemas.openxmlformats.org/officeDocument/2006/relationships/image" Target="media/image37.emf"/><Relationship Id="rId98" Type="http://schemas.openxmlformats.org/officeDocument/2006/relationships/oleObject" Target="embeddings/oleObject36.bin"/><Relationship Id="rId121" Type="http://schemas.openxmlformats.org/officeDocument/2006/relationships/oleObject" Target="embeddings/oleObject47.bin"/><Relationship Id="rId142" Type="http://schemas.openxmlformats.org/officeDocument/2006/relationships/hyperlink" Target="http://logging.apache.org/log4j/1.2/manual.html" TargetMode="External"/><Relationship Id="rId163" Type="http://schemas.openxmlformats.org/officeDocument/2006/relationships/oleObject" Target="embeddings/oleObject60.bin"/><Relationship Id="rId184" Type="http://schemas.openxmlformats.org/officeDocument/2006/relationships/image" Target="media/image86.emf"/><Relationship Id="rId189" Type="http://schemas.openxmlformats.org/officeDocument/2006/relationships/hyperlink" Target="file:///C:/Users/T119536/Desktop/GPS_System_%20Design_%20Specification_0.6.5.docx" TargetMode="External"/><Relationship Id="rId3" Type="http://schemas.openxmlformats.org/officeDocument/2006/relationships/customXml" Target="../customXml/item3.xml"/><Relationship Id="rId25" Type="http://schemas.openxmlformats.org/officeDocument/2006/relationships/oleObject" Target="embeddings/oleObject1.bin"/><Relationship Id="rId46" Type="http://schemas.openxmlformats.org/officeDocument/2006/relationships/image" Target="media/image13.emf"/><Relationship Id="rId67" Type="http://schemas.openxmlformats.org/officeDocument/2006/relationships/oleObject" Target="embeddings/oleObject21.bin"/><Relationship Id="rId116" Type="http://schemas.openxmlformats.org/officeDocument/2006/relationships/image" Target="media/image49.emf"/><Relationship Id="rId137" Type="http://schemas.openxmlformats.org/officeDocument/2006/relationships/image" Target="media/image61.jpeg"/><Relationship Id="rId158" Type="http://schemas.openxmlformats.org/officeDocument/2006/relationships/image" Target="media/image70.emf"/><Relationship Id="rId20" Type="http://schemas.openxmlformats.org/officeDocument/2006/relationships/hyperlink" Target="http://www.junit.org" TargetMode="External"/><Relationship Id="rId41" Type="http://schemas.openxmlformats.org/officeDocument/2006/relationships/oleObject" Target="embeddings/oleObject9.bin"/><Relationship Id="rId62" Type="http://schemas.openxmlformats.org/officeDocument/2006/relationships/image" Target="media/image21.emf"/><Relationship Id="rId83" Type="http://schemas.openxmlformats.org/officeDocument/2006/relationships/image" Target="media/image32.emf"/><Relationship Id="rId88" Type="http://schemas.openxmlformats.org/officeDocument/2006/relationships/oleObject" Target="embeddings/oleObject31.bin"/><Relationship Id="rId111" Type="http://schemas.openxmlformats.org/officeDocument/2006/relationships/oleObject" Target="embeddings/oleObject42.bin"/><Relationship Id="rId132" Type="http://schemas.openxmlformats.org/officeDocument/2006/relationships/image" Target="media/image58.emf"/><Relationship Id="rId153" Type="http://schemas.openxmlformats.org/officeDocument/2006/relationships/oleObject" Target="embeddings/oleObject55.bin"/><Relationship Id="rId174" Type="http://schemas.openxmlformats.org/officeDocument/2006/relationships/image" Target="media/image80.png"/><Relationship Id="rId179" Type="http://schemas.openxmlformats.org/officeDocument/2006/relationships/image" Target="media/image83.png"/><Relationship Id="rId195" Type="http://schemas.openxmlformats.org/officeDocument/2006/relationships/theme" Target="theme/theme1.xml"/><Relationship Id="rId190" Type="http://schemas.openxmlformats.org/officeDocument/2006/relationships/header" Target="header1.xml"/><Relationship Id="rId15" Type="http://schemas.openxmlformats.org/officeDocument/2006/relationships/hyperlink" Target="http://www.owasp.org/index.php/Main_Page" TargetMode="External"/><Relationship Id="rId36" Type="http://schemas.openxmlformats.org/officeDocument/2006/relationships/image" Target="media/image8.emf"/><Relationship Id="rId57" Type="http://schemas.openxmlformats.org/officeDocument/2006/relationships/oleObject" Target="embeddings/oleObject16.bin"/><Relationship Id="rId106" Type="http://schemas.openxmlformats.org/officeDocument/2006/relationships/image" Target="media/image44.emf"/><Relationship Id="rId127" Type="http://schemas.openxmlformats.org/officeDocument/2006/relationships/image" Target="media/image54.emf"/><Relationship Id="rId10" Type="http://schemas.microsoft.com/office/2007/relationships/stylesWithEffects" Target="stylesWithEffects.xml"/><Relationship Id="rId31" Type="http://schemas.openxmlformats.org/officeDocument/2006/relationships/oleObject" Target="embeddings/oleObject4.bin"/><Relationship Id="rId52" Type="http://schemas.openxmlformats.org/officeDocument/2006/relationships/image" Target="media/image16.emf"/><Relationship Id="rId73" Type="http://schemas.openxmlformats.org/officeDocument/2006/relationships/oleObject" Target="embeddings/oleObject24.bin"/><Relationship Id="rId78" Type="http://schemas.openxmlformats.org/officeDocument/2006/relationships/oleObject" Target="embeddings/oleObject26.bin"/><Relationship Id="rId94" Type="http://schemas.openxmlformats.org/officeDocument/2006/relationships/oleObject" Target="embeddings/oleObject34.bin"/><Relationship Id="rId99" Type="http://schemas.openxmlformats.org/officeDocument/2006/relationships/image" Target="media/image40.png"/><Relationship Id="rId101" Type="http://schemas.openxmlformats.org/officeDocument/2006/relationships/oleObject" Target="embeddings/oleObject37.bin"/><Relationship Id="rId122" Type="http://schemas.openxmlformats.org/officeDocument/2006/relationships/image" Target="media/image52.emf"/><Relationship Id="rId143" Type="http://schemas.openxmlformats.org/officeDocument/2006/relationships/hyperlink" Target="http://jibx.sourceforge.net/index.html" TargetMode="External"/><Relationship Id="rId148" Type="http://schemas.openxmlformats.org/officeDocument/2006/relationships/image" Target="media/image65.emf"/><Relationship Id="rId164" Type="http://schemas.openxmlformats.org/officeDocument/2006/relationships/image" Target="media/image73.emf"/><Relationship Id="rId169" Type="http://schemas.openxmlformats.org/officeDocument/2006/relationships/image" Target="media/image76.png"/><Relationship Id="rId185" Type="http://schemas.openxmlformats.org/officeDocument/2006/relationships/oleObject" Target="embeddings/oleObject66.bin"/><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hyperlink" Target="http://www.precisejava.com/" TargetMode="External"/><Relationship Id="rId26"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mso-contentType ?>
<p:Policy xmlns:p="office.server.policy" id="" local="true">
  <p:Name>Version Label Policy</p:Name>
  <p:Description>Labels Edit/Delete/Restore Version items</p:Description>
  <p:Statement>Labels Edit/Delete/Restore Version items</p:Statement>
  <p:PolicyItems>
    <p:PolicyItem featureId="Microsoft.Office.RecordsManagement.PolicyFeatures.PolicyLabel">
      <p:Name>Labels</p:Name>
      <p:Description>Generates labels that can be inserted in Microsoft Office documents to ensure that document properties or other important information are included when documents are printed. Labels can also be used to search for documents.</p:Description>
      <p:CustomData>
        <label>
          <segment type="literal">Version:</segment>
          <segment type="metadata">_UIVersionString</segment>
        </label>
      </p:CustomData>
    </p:PolicyItem>
  </p:PolicyItems>
</p:Policy>
</file>

<file path=customXml/item4.xml><?xml version="1.0" encoding="utf-8"?>
<p:properties xmlns:p="http://schemas.microsoft.com/office/2006/metadata/properties" xmlns:xsi="http://www.w3.org/2001/XMLSchema-instance">
  <documentManagement>
    <DLCPolicyLabelValue xmlns="e6985d90-f57e-481f-a931-3739870b4556">Version:0.2</DLCPolicyLabelValue>
    <DLCPolicyLabelClientValue xmlns="e6985d90-f57e-481f-a931-3739870b4556">Version:{_UIVersionString}</DLCPolicyLabelClientValue>
    <ChangeReqNumber xmlns="68d4121e-9f30-4303-8778-fd96cfadfcac">0.7.9</ChangeReqNumber>
    <DLCPolicyLabelLock xmlns="e6985d90-f57e-481f-a931-3739870b4556" xsi:nil="true"/>
    <ApprovalStatus xmlns="68d4121e-9f30-4303-8778-fd96cfadfcac">Approval pending</ApprovalStatus>
    <ServiceDocumentAudience xmlns="68d4121e-9f30-4303-8778-fd96cfadfcac">CGI only</ServiceDocumentAudience>
    <ProjectArchive xmlns="68d4121e-9f30-4303-8778-fd96cfadfcac">true</ProjectArchive>
    <Topic xmlns="68d4121e-9f30-4303-8778-fd96cfadfcac">N/A</Topic>
    <Abstract xmlns="68d4121e-9f30-4303-8778-fd96cfadfcac" xsi:nil="true"/>
    <ApprovalStatusDate xmlns="68d4121e-9f30-4303-8778-fd96cfadfcac" xsi:nil="true"/>
    <DocumentStatus xmlns="68d4121e-9f30-4303-8778-fd96cfadfcac">Draft</DocumentStatus>
    <DueDate xmlns="68d4121e-9f30-4303-8778-fd96cfadfcac" xsi:nil="true"/>
    <DocumentOwner xmlns="68d4121e-9f30-4303-8778-fd96cfadfcac">
      <UserInfo>
        <DisplayName/>
        <AccountId xsi:nil="true"/>
        <AccountType/>
      </UserInfo>
    </DocumentOwner>
    <FormalDeliverable xmlns="68d4121e-9f30-4303-8778-fd96cfadfcac">true</FormalDeliverable>
    <ApprovalAuthority xmlns="68d4121e-9f30-4303-8778-fd96cfadfcac">
      <UserInfo>
        <DisplayName/>
        <AccountId xsi:nil="true"/>
        <AccountType/>
      </UserInfo>
    </ApprovalAuthority>
    <ServiceQAManager xmlns="68d4121e-9f30-4303-8778-fd96cfadfcac" xsi:nil="true"/>
    <ServiceAssignedTo xmlns="68d4121e-9f30-4303-8778-fd96cfadfcac">
      <UserInfo>
        <DisplayName/>
        <AccountId xsi:nil="true"/>
        <AccountType/>
      </UserInfo>
    </ServiceAssignedTo>
  </documentManagement>
</p:properties>
</file>

<file path=customXml/item5.xml><?xml version="1.0" encoding="utf-8"?>
<ct:contentTypeSchema xmlns:ct="http://schemas.microsoft.com/office/2006/metadata/contentType" xmlns:ma="http://schemas.microsoft.com/office/2006/metadata/properties/metaAttributes" ct:_="" ma:_="" ma:contentTypeName="Design" ma:contentTypeID="0x01010076EA4D2F5F2A4388A94DFBC0EFD183BF00A6310996312C408E8742E8310808F32C00EF485FF38CDDC94BB61855C42FFE0DE1" ma:contentTypeVersion="7" ma:contentTypeDescription="" ma:contentTypeScope="" ma:versionID="361289802aab21b50e29307391467528">
  <xsd:schema xmlns:xsd="http://www.w3.org/2001/XMLSchema" xmlns:xs="http://www.w3.org/2001/XMLSchema" xmlns:p="http://schemas.microsoft.com/office/2006/metadata/properties" xmlns:ns2="68d4121e-9f30-4303-8778-fd96cfadfcac" xmlns:ns3="e6985d90-f57e-481f-a931-3739870b4556" targetNamespace="http://schemas.microsoft.com/office/2006/metadata/properties" ma:root="true" ma:fieldsID="037fe59615730a684d8a96b8567e7c81" ns2:_="" ns3:_="">
    <xsd:import namespace="68d4121e-9f30-4303-8778-fd96cfadfcac"/>
    <xsd:import namespace="e6985d90-f57e-481f-a931-3739870b4556"/>
    <xsd:element name="properties">
      <xsd:complexType>
        <xsd:sequence>
          <xsd:element name="documentManagement">
            <xsd:complexType>
              <xsd:all>
                <xsd:element ref="ns2:ChangeReqNumber" minOccurs="0"/>
                <xsd:element ref="ns2:Topic" minOccurs="0"/>
                <xsd:element ref="ns2:FormalDeliverable" minOccurs="0"/>
                <xsd:element ref="ns2:DocumentStatus" minOccurs="0"/>
                <xsd:element ref="ns2:Abstract" minOccurs="0"/>
                <xsd:element ref="ns2:DueDate" minOccurs="0"/>
                <xsd:element ref="ns2:DocumentOwner" minOccurs="0"/>
                <xsd:element ref="ns2:ServiceDocumentAudience"/>
                <xsd:element ref="ns2:ServiceAssignedTo" minOccurs="0"/>
                <xsd:element ref="ns2:ServiceQAManager" minOccurs="0"/>
                <xsd:element ref="ns2:ApprovalAuthority" minOccurs="0"/>
                <xsd:element ref="ns2:ApprovalStatus" minOccurs="0"/>
                <xsd:element ref="ns2:ApprovalStatusDate" minOccurs="0"/>
                <xsd:element ref="ns2:ProjectArchive" minOccurs="0"/>
                <xsd:element ref="ns3:_dlc_Exempt" minOccurs="0"/>
                <xsd:element ref="ns3:DLCPolicyLabelValue" minOccurs="0"/>
                <xsd:element ref="ns3:DLCPolicyLabelClientValue" minOccurs="0"/>
                <xsd:element ref="ns3:DLCPolicyLabelLoc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d4121e-9f30-4303-8778-fd96cfadfcac" elementFormDefault="qualified">
    <xsd:import namespace="http://schemas.microsoft.com/office/2006/documentManagement/types"/>
    <xsd:import namespace="http://schemas.microsoft.com/office/infopath/2007/PartnerControls"/>
    <xsd:element name="ChangeReqNumber" ma:index="1" nillable="true" ma:displayName="Change request number" ma:description="" ma:internalName="ChangeReqNumber">
      <xsd:simpleType>
        <xsd:restriction base="dms:Text">
          <xsd:maxLength value="255"/>
        </xsd:restriction>
      </xsd:simpleType>
    </xsd:element>
    <xsd:element name="Topic" ma:index="6" nillable="true" ma:displayName="Topic" ma:default="N/A" ma:description="Pick from the list or enter a new topic category" ma:format="Dropdown" ma:internalName="Topic">
      <xsd:simpleType>
        <xsd:union memberTypes="dms:Text">
          <xsd:simpleType>
            <xsd:restriction base="dms:Choice">
              <xsd:enumeration value="N/A"/>
              <xsd:enumeration value="Business modeling"/>
              <xsd:enumeration value="Requirements"/>
              <xsd:enumeration value="Analysis and design"/>
              <xsd:enumeration value="Implementation"/>
              <xsd:enumeration value="Test"/>
              <xsd:enumeration value="Deployment"/>
              <xsd:enumeration value="Configuration management"/>
              <xsd:enumeration value="Change management"/>
              <xsd:enumeration value="Project management"/>
              <xsd:enumeration value="Environment"/>
            </xsd:restriction>
          </xsd:simpleType>
        </xsd:union>
      </xsd:simpleType>
    </xsd:element>
    <xsd:element name="FormalDeliverable" ma:index="7" nillable="true" ma:displayName="Formal deliverable" ma:default="1" ma:internalName="FormalDeliverable">
      <xsd:simpleType>
        <xsd:restriction base="dms:Boolean"/>
      </xsd:simpleType>
    </xsd:element>
    <xsd:element name="DocumentStatus" ma:index="8" nillable="true" ma:displayName="Document status" ma:default="Draft" ma:description="Select the document's development status from the list." ma:format="Dropdown" ma:internalName="DocumentStatus">
      <xsd:simpleType>
        <xsd:restriction base="dms:Choice">
          <xsd:enumeration value="Draft"/>
          <xsd:enumeration value="Final"/>
        </xsd:restriction>
      </xsd:simpleType>
    </xsd:element>
    <xsd:element name="Abstract" ma:index="9" nillable="true" ma:displayName="Abstract" ma:internalName="Abstract">
      <xsd:simpleType>
        <xsd:restriction base="dms:Note">
          <xsd:maxLength value="255"/>
        </xsd:restriction>
      </xsd:simpleType>
    </xsd:element>
    <xsd:element name="DueDate" ma:index="10" nillable="true" ma:displayName="Due date" ma:format="DateOnly" ma:internalName="DueDate">
      <xsd:simpleType>
        <xsd:restriction base="dms:DateTime"/>
      </xsd:simpleType>
    </xsd:element>
    <xsd:element name="DocumentOwner" ma:index="11" nillable="true" ma:displayName="Document owner" ma:list="UserInfo" ma:internalName="Document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erviceDocumentAudience" ma:index="12" ma:displayName="Document Audience" ma:default="CGI only" ma:description="Intended audience for communicating document information" ma:format="Dropdown" ma:internalName="ServiceDocumentAudience">
      <xsd:simpleType>
        <xsd:union memberTypes="dms:Text">
          <xsd:simpleType>
            <xsd:restriction base="dms:Choice">
              <xsd:enumeration value="CGI only"/>
              <xsd:enumeration value="Approved for client communication"/>
            </xsd:restriction>
          </xsd:simpleType>
        </xsd:union>
      </xsd:simpleType>
    </xsd:element>
    <xsd:element name="ServiceAssignedTo" ma:index="13" nillable="true" ma:displayName="Assigned To" ma:description="Document the name of the indiviual to whom this document is currently assigned" ma:list="UserInfo" ma:internalName="ServiceAssignedTo"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erviceQAManager" ma:index="14" nillable="true" ma:displayName="QA Manager" ma:description="Document the name of the CGI QA manager responsible for ensuring document compliance and quality prior to completion" ma:internalName="ServiceQAManager">
      <xsd:simpleType>
        <xsd:restriction base="dms:Text">
          <xsd:maxLength value="255"/>
        </xsd:restriction>
      </xsd:simpleType>
    </xsd:element>
    <xsd:element name="ApprovalAuthority" ma:index="15" nillable="true" ma:displayName="Approval authority" ma:description="Indicate name and organization of document approver" ma:list="UserInfo" ma:internalName="ApprovalAuthority"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alStatus" ma:index="16" nillable="true" ma:displayName="Approval status" ma:default="Approval pending" ma:description="Select the documents approval status from the list" ma:format="Dropdown" ma:internalName="ApprovalStatus">
      <xsd:simpleType>
        <xsd:union memberTypes="dms:Text">
          <xsd:simpleType>
            <xsd:restriction base="dms:Choice">
              <xsd:enumeration value="Approval pending"/>
              <xsd:enumeration value="Approved as is"/>
              <xsd:enumeration value="Approved with comments"/>
              <xsd:enumeration value="Refused with problem report"/>
            </xsd:restriction>
          </xsd:simpleType>
        </xsd:union>
      </xsd:simpleType>
    </xsd:element>
    <xsd:element name="ApprovalStatusDate" ma:index="17" nillable="true" ma:displayName="Approval status date" ma:description="Enter the date the document achieved its current approval status" ma:format="DateOnly" ma:internalName="ApprovalStatusDate">
      <xsd:simpleType>
        <xsd:restriction base="dms:DateTime"/>
      </xsd:simpleType>
    </xsd:element>
    <xsd:element name="ProjectArchive" ma:index="18" nillable="true" ma:displayName="Project archive" ma:default="1" ma:description="Independent of information retention policy requirements, indicate if the project requires an archive of this document" ma:internalName="ProjectArchiv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e6985d90-f57e-481f-a931-3739870b4556" elementFormDefault="qualified">
    <xsd:import namespace="http://schemas.microsoft.com/office/2006/documentManagement/types"/>
    <xsd:import namespace="http://schemas.microsoft.com/office/infopath/2007/PartnerControls"/>
    <xsd:element name="_dlc_Exempt" ma:index="24" nillable="true" ma:displayName="Exempt from Policy" ma:description="" ma:hidden="true" ma:internalName="_dlc_Exempt" ma:readOnly="true">
      <xsd:simpleType>
        <xsd:restriction base="dms:Unknown"/>
      </xsd:simpleType>
    </xsd:element>
    <xsd:element name="DLCPolicyLabelValue" ma:index="25" nillable="true" ma:displayName="Label" ma:description="Stores the current value of the label." ma:internalName="DLCPolicyLabelValue" ma:readOnly="true">
      <xsd:simpleType>
        <xsd:restriction base="dms:Note">
          <xsd:maxLength value="255"/>
        </xsd:restriction>
      </xsd:simpleType>
    </xsd:element>
    <xsd:element name="DLCPolicyLabelClientValue" ma:index="26" nillable="true" ma:displayName="Client Label Value" ma:description="Stores the last label value computed on the client." ma:hidden="true" ma:internalName="DLCPolicyLabelClientValue" ma:readOnly="false">
      <xsd:simpleType>
        <xsd:restriction base="dms:Note"/>
      </xsd:simpleType>
    </xsd:element>
    <xsd:element name="DLCPolicyLabelLock" ma:index="27" nillable="true" ma:displayName="Label Locked" ma:description="Indicates whether the label should be updated when item properties are modified." ma:hidden="true" ma:internalName="DLCPolicyLabelLock" ma:readOnly="fals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5"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97B7A5-1183-43FB-B88F-7A9CFF24023D}"/>
</file>

<file path=customXml/itemProps2.xml><?xml version="1.0" encoding="utf-8"?>
<ds:datastoreItem xmlns:ds="http://schemas.openxmlformats.org/officeDocument/2006/customXml" ds:itemID="{0CE49BC9-C48C-42A8-BA62-83B2A0024358}"/>
</file>

<file path=customXml/itemProps3.xml><?xml version="1.0" encoding="utf-8"?>
<ds:datastoreItem xmlns:ds="http://schemas.openxmlformats.org/officeDocument/2006/customXml" ds:itemID="{A454EE94-6EB1-4E1D-ADDC-96E92A5D2129}"/>
</file>

<file path=customXml/itemProps4.xml><?xml version="1.0" encoding="utf-8"?>
<ds:datastoreItem xmlns:ds="http://schemas.openxmlformats.org/officeDocument/2006/customXml" ds:itemID="{EC931AE8-C58C-4E2D-8595-4E0CAF8C0A96}"/>
</file>

<file path=customXml/itemProps5.xml><?xml version="1.0" encoding="utf-8"?>
<ds:datastoreItem xmlns:ds="http://schemas.openxmlformats.org/officeDocument/2006/customXml" ds:itemID="{27E04BB7-7070-4089-BC98-6604D85CC0CC}"/>
</file>

<file path=customXml/itemProps6.xml><?xml version="1.0" encoding="utf-8"?>
<ds:datastoreItem xmlns:ds="http://schemas.openxmlformats.org/officeDocument/2006/customXml" ds:itemID="{A51067FD-F618-492B-85F0-96800FC2CC72}"/>
</file>

<file path=customXml/itemProps7.xml><?xml version="1.0" encoding="utf-8"?>
<ds:datastoreItem xmlns:ds="http://schemas.openxmlformats.org/officeDocument/2006/customXml" ds:itemID="{E5D116E4-1562-4216-B3FB-2F522D23AF34}"/>
</file>

<file path=docProps/app.xml><?xml version="1.0" encoding="utf-8"?>
<Properties xmlns="http://schemas.openxmlformats.org/officeDocument/2006/extended-properties" xmlns:vt="http://schemas.openxmlformats.org/officeDocument/2006/docPropsVTypes">
  <Template>Normal</Template>
  <TotalTime>248</TotalTime>
  <Pages>216</Pages>
  <Words>47720</Words>
  <Characters>272009</Characters>
  <Application>Microsoft Office Word</Application>
  <DocSecurity>0</DocSecurity>
  <Lines>2266</Lines>
  <Paragraphs>638</Paragraphs>
  <ScaleCrop>false</ScaleCrop>
  <HeadingPairs>
    <vt:vector size="2" baseType="variant">
      <vt:variant>
        <vt:lpstr>Title</vt:lpstr>
      </vt:variant>
      <vt:variant>
        <vt:i4>1</vt:i4>
      </vt:variant>
    </vt:vector>
  </HeadingPairs>
  <TitlesOfParts>
    <vt:vector size="1" baseType="lpstr">
      <vt:lpstr>System Design Specification</vt:lpstr>
    </vt:vector>
  </TitlesOfParts>
  <Company>Bell Canada</Company>
  <LinksUpToDate>false</LinksUpToDate>
  <CharactersWithSpaces>319091</CharactersWithSpaces>
  <SharedDoc>false</SharedDoc>
  <HLinks>
    <vt:vector size="222" baseType="variant">
      <vt:variant>
        <vt:i4>6488126</vt:i4>
      </vt:variant>
      <vt:variant>
        <vt:i4>690</vt:i4>
      </vt:variant>
      <vt:variant>
        <vt:i4>0</vt:i4>
      </vt:variant>
      <vt:variant>
        <vt:i4>5</vt:i4>
      </vt:variant>
      <vt:variant>
        <vt:lpwstr>http://code.google.com/p/jquery-jsonp/</vt:lpwstr>
      </vt:variant>
      <vt:variant>
        <vt:lpwstr/>
      </vt:variant>
      <vt:variant>
        <vt:i4>4587587</vt:i4>
      </vt:variant>
      <vt:variant>
        <vt:i4>666</vt:i4>
      </vt:variant>
      <vt:variant>
        <vt:i4>0</vt:i4>
      </vt:variant>
      <vt:variant>
        <vt:i4>5</vt:i4>
      </vt:variant>
      <vt:variant>
        <vt:lpwstr>http://en.wikipedia.org/wiki/Luhn_algorithm</vt:lpwstr>
      </vt:variant>
      <vt:variant>
        <vt:lpwstr/>
      </vt:variant>
      <vt:variant>
        <vt:i4>5177407</vt:i4>
      </vt:variant>
      <vt:variant>
        <vt:i4>660</vt:i4>
      </vt:variant>
      <vt:variant>
        <vt:i4>0</vt:i4>
      </vt:variant>
      <vt:variant>
        <vt:i4>5</vt:i4>
      </vt:variant>
      <vt:variant>
        <vt:lpwstr>http://www.bouncycastle.org/docs/pgdocs1.5/index.html</vt:lpwstr>
      </vt:variant>
      <vt:variant>
        <vt:lpwstr/>
      </vt:variant>
      <vt:variant>
        <vt:i4>4390967</vt:i4>
      </vt:variant>
      <vt:variant>
        <vt:i4>657</vt:i4>
      </vt:variant>
      <vt:variant>
        <vt:i4>0</vt:i4>
      </vt:variant>
      <vt:variant>
        <vt:i4>5</vt:i4>
      </vt:variant>
      <vt:variant>
        <vt:lpwstr>http://cephas.net/blog/2004/04/01/pgp-encryption-using-bouncy-castle/</vt:lpwstr>
      </vt:variant>
      <vt:variant>
        <vt:lpwstr/>
      </vt:variant>
      <vt:variant>
        <vt:i4>7405654</vt:i4>
      </vt:variant>
      <vt:variant>
        <vt:i4>654</vt:i4>
      </vt:variant>
      <vt:variant>
        <vt:i4>0</vt:i4>
      </vt:variant>
      <vt:variant>
        <vt:i4>5</vt:i4>
      </vt:variant>
      <vt:variant>
        <vt:lpwstr>http://www.pgpi.org/products/pgp/versions/freeware/win32/6.5.8/</vt:lpwstr>
      </vt:variant>
      <vt:variant>
        <vt:lpwstr/>
      </vt:variant>
      <vt:variant>
        <vt:i4>5636157</vt:i4>
      </vt:variant>
      <vt:variant>
        <vt:i4>651</vt:i4>
      </vt:variant>
      <vt:variant>
        <vt:i4>0</vt:i4>
      </vt:variant>
      <vt:variant>
        <vt:i4>5</vt:i4>
      </vt:variant>
      <vt:variant>
        <vt:lpwstr>http://www.gnupg.org/</vt:lpwstr>
      </vt:variant>
      <vt:variant>
        <vt:lpwstr/>
      </vt:variant>
      <vt:variant>
        <vt:i4>3997705</vt:i4>
      </vt:variant>
      <vt:variant>
        <vt:i4>642</vt:i4>
      </vt:variant>
      <vt:variant>
        <vt:i4>0</vt:i4>
      </vt:variant>
      <vt:variant>
        <vt:i4>5</vt:i4>
      </vt:variant>
      <vt:variant>
        <vt:lpwstr>http://logging.apache.org/log4j/1.2/manual.html</vt:lpwstr>
      </vt:variant>
      <vt:variant>
        <vt:lpwstr/>
      </vt:variant>
      <vt:variant>
        <vt:i4>3604542</vt:i4>
      </vt:variant>
      <vt:variant>
        <vt:i4>639</vt:i4>
      </vt:variant>
      <vt:variant>
        <vt:i4>0</vt:i4>
      </vt:variant>
      <vt:variant>
        <vt:i4>5</vt:i4>
      </vt:variant>
      <vt:variant>
        <vt:lpwstr>http://www.opensource.org/</vt:lpwstr>
      </vt:variant>
      <vt:variant>
        <vt:lpwstr/>
      </vt:variant>
      <vt:variant>
        <vt:i4>4063322</vt:i4>
      </vt:variant>
      <vt:variant>
        <vt:i4>636</vt:i4>
      </vt:variant>
      <vt:variant>
        <vt:i4>0</vt:i4>
      </vt:variant>
      <vt:variant>
        <vt:i4>5</vt:i4>
      </vt:variant>
      <vt:variant>
        <vt:lpwstr>http://logging.apache.org/log4j/LICENSE</vt:lpwstr>
      </vt:variant>
      <vt:variant>
        <vt:lpwstr/>
      </vt:variant>
      <vt:variant>
        <vt:i4>3342357</vt:i4>
      </vt:variant>
      <vt:variant>
        <vt:i4>630</vt:i4>
      </vt:variant>
      <vt:variant>
        <vt:i4>0</vt:i4>
      </vt:variant>
      <vt:variant>
        <vt:i4>5</vt:i4>
      </vt:variant>
      <vt:variant>
        <vt:lpwstr>http://ehcache.org/documentation/configuration.html</vt:lpwstr>
      </vt:variant>
      <vt:variant>
        <vt:lpwstr/>
      </vt:variant>
      <vt:variant>
        <vt:i4>524415</vt:i4>
      </vt:variant>
      <vt:variant>
        <vt:i4>621</vt:i4>
      </vt:variant>
      <vt:variant>
        <vt:i4>0</vt:i4>
      </vt:variant>
      <vt:variant>
        <vt:i4>5</vt:i4>
      </vt:variant>
      <vt:variant>
        <vt:lpwstr>http://docs.spring.io/spring/docs/3.0.x/reference/transaction.html</vt:lpwstr>
      </vt:variant>
      <vt:variant>
        <vt:lpwstr>transaction-declarative</vt:lpwstr>
      </vt:variant>
      <vt:variant>
        <vt:i4>3932224</vt:i4>
      </vt:variant>
      <vt:variant>
        <vt:i4>618</vt:i4>
      </vt:variant>
      <vt:variant>
        <vt:i4>0</vt:i4>
      </vt:variant>
      <vt:variant>
        <vt:i4>5</vt:i4>
      </vt:variant>
      <vt:variant>
        <vt:lpwstr>http://www.precisejava.com/</vt:lpwstr>
      </vt:variant>
      <vt:variant>
        <vt:lpwstr/>
      </vt:variant>
      <vt:variant>
        <vt:i4>3276813</vt:i4>
      </vt:variant>
      <vt:variant>
        <vt:i4>561</vt:i4>
      </vt:variant>
      <vt:variant>
        <vt:i4>0</vt:i4>
      </vt:variant>
      <vt:variant>
        <vt:i4>5</vt:i4>
      </vt:variant>
      <vt:variant>
        <vt:lpwstr>http://java.sun.com/blueprints/code/projectconventions.html</vt:lpwstr>
      </vt:variant>
      <vt:variant>
        <vt:lpwstr/>
      </vt:variant>
      <vt:variant>
        <vt:i4>3473506</vt:i4>
      </vt:variant>
      <vt:variant>
        <vt:i4>549</vt:i4>
      </vt:variant>
      <vt:variant>
        <vt:i4>0</vt:i4>
      </vt:variant>
      <vt:variant>
        <vt:i4>5</vt:i4>
      </vt:variant>
      <vt:variant>
        <vt:lpwstr>http://spring-rich-c.sourceforge.net/1.0.0/spring-richclient-manual/reference/html/exception-handling.html</vt:lpwstr>
      </vt:variant>
      <vt:variant>
        <vt:lpwstr/>
      </vt:variant>
      <vt:variant>
        <vt:i4>4128802</vt:i4>
      </vt:variant>
      <vt:variant>
        <vt:i4>522</vt:i4>
      </vt:variant>
      <vt:variant>
        <vt:i4>0</vt:i4>
      </vt:variant>
      <vt:variant>
        <vt:i4>5</vt:i4>
      </vt:variant>
      <vt:variant>
        <vt:lpwstr>http://docs.spring.io/springdata/jpa/docs/current/reference/html/jpa.repositories.html</vt:lpwstr>
      </vt:variant>
      <vt:variant>
        <vt:lpwstr/>
      </vt:variant>
      <vt:variant>
        <vt:i4>8323134</vt:i4>
      </vt:variant>
      <vt:variant>
        <vt:i4>519</vt:i4>
      </vt:variant>
      <vt:variant>
        <vt:i4>0</vt:i4>
      </vt:variant>
      <vt:variant>
        <vt:i4>5</vt:i4>
      </vt:variant>
      <vt:variant>
        <vt:lpwstr>http://www.oracle.com/technetwork/middleware/ias/toplink-jpa-annotations-096251.html</vt:lpwstr>
      </vt:variant>
      <vt:variant>
        <vt:lpwstr>IndexOfAnnotations</vt:lpwstr>
      </vt:variant>
      <vt:variant>
        <vt:i4>3473506</vt:i4>
      </vt:variant>
      <vt:variant>
        <vt:i4>513</vt:i4>
      </vt:variant>
      <vt:variant>
        <vt:i4>0</vt:i4>
      </vt:variant>
      <vt:variant>
        <vt:i4>5</vt:i4>
      </vt:variant>
      <vt:variant>
        <vt:lpwstr>http://spring-rich-c.sourceforge.net/1.0.0/spring-richclient-manual/reference/html/exception-handling.html</vt:lpwstr>
      </vt:variant>
      <vt:variant>
        <vt:lpwstr/>
      </vt:variant>
      <vt:variant>
        <vt:i4>3473441</vt:i4>
      </vt:variant>
      <vt:variant>
        <vt:i4>480</vt:i4>
      </vt:variant>
      <vt:variant>
        <vt:i4>0</vt:i4>
      </vt:variant>
      <vt:variant>
        <vt:i4>5</vt:i4>
      </vt:variant>
      <vt:variant>
        <vt:lpwstr>http://cxf.apache.org/</vt:lpwstr>
      </vt:variant>
      <vt:variant>
        <vt:lpwstr/>
      </vt:variant>
      <vt:variant>
        <vt:i4>6684749</vt:i4>
      </vt:variant>
      <vt:variant>
        <vt:i4>477</vt:i4>
      </vt:variant>
      <vt:variant>
        <vt:i4>0</vt:i4>
      </vt:variant>
      <vt:variant>
        <vt:i4>5</vt:i4>
      </vt:variant>
      <vt:variant>
        <vt:lpwstr>http://www.bouncycastle.org/download/bcpg-jdk15-145.jar</vt:lpwstr>
      </vt:variant>
      <vt:variant>
        <vt:lpwstr/>
      </vt:variant>
      <vt:variant>
        <vt:i4>589870</vt:i4>
      </vt:variant>
      <vt:variant>
        <vt:i4>474</vt:i4>
      </vt:variant>
      <vt:variant>
        <vt:i4>0</vt:i4>
      </vt:variant>
      <vt:variant>
        <vt:i4>5</vt:i4>
      </vt:variant>
      <vt:variant>
        <vt:lpwstr>http://www.bouncycastle.org/download/bcprov-jdk15-145.jar</vt:lpwstr>
      </vt:variant>
      <vt:variant>
        <vt:lpwstr/>
      </vt:variant>
      <vt:variant>
        <vt:i4>2293787</vt:i4>
      </vt:variant>
      <vt:variant>
        <vt:i4>471</vt:i4>
      </vt:variant>
      <vt:variant>
        <vt:i4>0</vt:i4>
      </vt:variant>
      <vt:variant>
        <vt:i4>5</vt:i4>
      </vt:variant>
      <vt:variant>
        <vt:lpwstr>http://ehcache.org/</vt:lpwstr>
      </vt:variant>
      <vt:variant>
        <vt:lpwstr/>
      </vt:variant>
      <vt:variant>
        <vt:i4>6160496</vt:i4>
      </vt:variant>
      <vt:variant>
        <vt:i4>468</vt:i4>
      </vt:variant>
      <vt:variant>
        <vt:i4>0</vt:i4>
      </vt:variant>
      <vt:variant>
        <vt:i4>5</vt:i4>
      </vt:variant>
      <vt:variant>
        <vt:lpwstr>http://www.hibernate.org/hibernate/about/orm.html</vt:lpwstr>
      </vt:variant>
      <vt:variant>
        <vt:lpwstr/>
      </vt:variant>
      <vt:variant>
        <vt:i4>7929932</vt:i4>
      </vt:variant>
      <vt:variant>
        <vt:i4>465</vt:i4>
      </vt:variant>
      <vt:variant>
        <vt:i4>0</vt:i4>
      </vt:variant>
      <vt:variant>
        <vt:i4>5</vt:i4>
      </vt:variant>
      <vt:variant>
        <vt:lpwstr>http://jakarta.apache.org/log4j</vt:lpwstr>
      </vt:variant>
      <vt:variant>
        <vt:lpwstr/>
      </vt:variant>
      <vt:variant>
        <vt:i4>5439551</vt:i4>
      </vt:variant>
      <vt:variant>
        <vt:i4>462</vt:i4>
      </vt:variant>
      <vt:variant>
        <vt:i4>0</vt:i4>
      </vt:variant>
      <vt:variant>
        <vt:i4>5</vt:i4>
      </vt:variant>
      <vt:variant>
        <vt:lpwstr>http://www.junit.org/</vt:lpwstr>
      </vt:variant>
      <vt:variant>
        <vt:lpwstr/>
      </vt:variant>
      <vt:variant>
        <vt:i4>6160456</vt:i4>
      </vt:variant>
      <vt:variant>
        <vt:i4>459</vt:i4>
      </vt:variant>
      <vt:variant>
        <vt:i4>0</vt:i4>
      </vt:variant>
      <vt:variant>
        <vt:i4>5</vt:i4>
      </vt:variant>
      <vt:variant>
        <vt:lpwstr>http://jakarta.apache.org/ant/index.html</vt:lpwstr>
      </vt:variant>
      <vt:variant>
        <vt:lpwstr/>
      </vt:variant>
      <vt:variant>
        <vt:i4>3866720</vt:i4>
      </vt:variant>
      <vt:variant>
        <vt:i4>456</vt:i4>
      </vt:variant>
      <vt:variant>
        <vt:i4>0</vt:i4>
      </vt:variant>
      <vt:variant>
        <vt:i4>5</vt:i4>
      </vt:variant>
      <vt:variant>
        <vt:lpwstr>https://sera-lite.cgi.com/OWA/,DanaInfo=mail1.cgiclients.com,SSL+redir.aspx?C=DXpkccBXXU-e31-T6DHihk3xm09ukdAIGC4yJFzAxBJUkd963rJqUQPNUJlLCw02uEk-Eupqyms.&amp;URL=http%3a%2f%2fprojects.spring.io%2fspring-integration%2f</vt:lpwstr>
      </vt:variant>
      <vt:variant>
        <vt:lpwstr/>
      </vt:variant>
      <vt:variant>
        <vt:i4>5374046</vt:i4>
      </vt:variant>
      <vt:variant>
        <vt:i4>453</vt:i4>
      </vt:variant>
      <vt:variant>
        <vt:i4>0</vt:i4>
      </vt:variant>
      <vt:variant>
        <vt:i4>5</vt:i4>
      </vt:variant>
      <vt:variant>
        <vt:lpwstr>http://www.springsource.org/</vt:lpwstr>
      </vt:variant>
      <vt:variant>
        <vt:lpwstr/>
      </vt:variant>
      <vt:variant>
        <vt:i4>7798877</vt:i4>
      </vt:variant>
      <vt:variant>
        <vt:i4>450</vt:i4>
      </vt:variant>
      <vt:variant>
        <vt:i4>0</vt:i4>
      </vt:variant>
      <vt:variant>
        <vt:i4>5</vt:i4>
      </vt:variant>
      <vt:variant>
        <vt:lpwstr>http://www.owasp.org/index.php/Main_Page</vt:lpwstr>
      </vt:variant>
      <vt:variant>
        <vt:lpwstr/>
      </vt:variant>
      <vt:variant>
        <vt:i4>7077891</vt:i4>
      </vt:variant>
      <vt:variant>
        <vt:i4>31980</vt:i4>
      </vt:variant>
      <vt:variant>
        <vt:i4>1035</vt:i4>
      </vt:variant>
      <vt:variant>
        <vt:i4>1</vt:i4>
      </vt:variant>
      <vt:variant>
        <vt:lpwstr>cid:image004.png@01CEC04D.689541B0</vt:lpwstr>
      </vt:variant>
      <vt:variant>
        <vt:lpwstr/>
      </vt:variant>
      <vt:variant>
        <vt:i4>983074</vt:i4>
      </vt:variant>
      <vt:variant>
        <vt:i4>41787</vt:i4>
      </vt:variant>
      <vt:variant>
        <vt:i4>1044</vt:i4>
      </vt:variant>
      <vt:variant>
        <vt:i4>1</vt:i4>
      </vt:variant>
      <vt:variant>
        <vt:lpwstr>Untitled2</vt:lpwstr>
      </vt:variant>
      <vt:variant>
        <vt:lpwstr/>
      </vt:variant>
      <vt:variant>
        <vt:i4>5242995</vt:i4>
      </vt:variant>
      <vt:variant>
        <vt:i4>62601</vt:i4>
      </vt:variant>
      <vt:variant>
        <vt:i4>1052</vt:i4>
      </vt:variant>
      <vt:variant>
        <vt:i4>1</vt:i4>
      </vt:variant>
      <vt:variant>
        <vt:lpwstr>PCI-DTS_ClassDiagram-Spring_0</vt:lpwstr>
      </vt:variant>
      <vt:variant>
        <vt:lpwstr/>
      </vt:variant>
      <vt:variant>
        <vt:i4>327706</vt:i4>
      </vt:variant>
      <vt:variant>
        <vt:i4>75704</vt:i4>
      </vt:variant>
      <vt:variant>
        <vt:i4>1063</vt:i4>
      </vt:variant>
      <vt:variant>
        <vt:i4>1</vt:i4>
      </vt:variant>
      <vt:variant>
        <vt:lpwstr>shim</vt:lpwstr>
      </vt:variant>
      <vt:variant>
        <vt:lpwstr/>
      </vt:variant>
      <vt:variant>
        <vt:i4>7012419</vt:i4>
      </vt:variant>
      <vt:variant>
        <vt:i4>77188</vt:i4>
      </vt:variant>
      <vt:variant>
        <vt:i4>1064</vt:i4>
      </vt:variant>
      <vt:variant>
        <vt:i4>1</vt:i4>
      </vt:variant>
      <vt:variant>
        <vt:lpwstr>button_divider</vt:lpwstr>
      </vt:variant>
      <vt:variant>
        <vt:lpwstr/>
      </vt:variant>
      <vt:variant>
        <vt:i4>2883593</vt:i4>
      </vt:variant>
      <vt:variant>
        <vt:i4>81804</vt:i4>
      </vt:variant>
      <vt:variant>
        <vt:i4>1070</vt:i4>
      </vt:variant>
      <vt:variant>
        <vt:i4>1</vt:i4>
      </vt:variant>
      <vt:variant>
        <vt:lpwstr>PCI_DTS_CLassDiagram_AuditLoggingVO_0</vt:lpwstr>
      </vt:variant>
      <vt:variant>
        <vt:lpwstr/>
      </vt:variant>
      <vt:variant>
        <vt:i4>4456449</vt:i4>
      </vt:variant>
      <vt:variant>
        <vt:i4>82683</vt:i4>
      </vt:variant>
      <vt:variant>
        <vt:i4>1071</vt:i4>
      </vt:variant>
      <vt:variant>
        <vt:i4>1</vt:i4>
      </vt:variant>
      <vt:variant>
        <vt:lpwstr>PCI_DTS_CLassDiagram_MetricManager_0</vt:lpwstr>
      </vt:variant>
      <vt:variant>
        <vt:lpwstr/>
      </vt:variant>
      <vt:variant>
        <vt:i4>720989</vt:i4>
      </vt:variant>
      <vt:variant>
        <vt:i4>136934</vt:i4>
      </vt:variant>
      <vt:variant>
        <vt:i4>1031</vt:i4>
      </vt:variant>
      <vt:variant>
        <vt:i4>1</vt:i4>
      </vt:variant>
      <vt:variant>
        <vt:lpwstr>image001</vt:lpwstr>
      </vt:variant>
      <vt:variant>
        <vt:lpwstr/>
      </vt:variant>
      <vt:variant>
        <vt:i4>5374010</vt:i4>
      </vt:variant>
      <vt:variant>
        <vt:i4>-1</vt:i4>
      </vt:variant>
      <vt:variant>
        <vt:i4>2050</vt:i4>
      </vt:variant>
      <vt:variant>
        <vt:i4>1</vt:i4>
      </vt:variant>
      <vt:variant>
        <vt:lpwstr>CGI50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Specification</dc:title>
  <dc:subject>PCI DTS</dc:subject>
  <dc:creator>Chahid Benamar</dc:creator>
  <cp:lastModifiedBy>Patel, Seema</cp:lastModifiedBy>
  <cp:revision>76</cp:revision>
  <cp:lastPrinted>2014-07-18T09:42:00Z</cp:lastPrinted>
  <dcterms:created xsi:type="dcterms:W3CDTF">2014-12-09T21:10:00Z</dcterms:created>
  <dcterms:modified xsi:type="dcterms:W3CDTF">2015-03-31T08:07:00Z</dcterms:modified>
  <cp:contentType>Design</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vt:lpwstr>Objectives</vt:lpwstr>
  </property>
  <property fmtid="{D5CDD505-2E9C-101B-9397-08002B2CF9AE}" pid="3" name="DLCPolicyLabelValue">
    <vt:lpwstr>Version:0.3</vt:lpwstr>
  </property>
  <property fmtid="{D5CDD505-2E9C-101B-9397-08002B2CF9AE}" pid="4" name="DLCPolicyLabelClientValue">
    <vt:lpwstr>Version:{_UIVersionString}</vt:lpwstr>
  </property>
  <property fmtid="{D5CDD505-2E9C-101B-9397-08002B2CF9AE}" pid="5" name="ChangeReqNumber">
    <vt:lpwstr/>
  </property>
  <property fmtid="{D5CDD505-2E9C-101B-9397-08002B2CF9AE}" pid="6" name="DLCPolicyLabelLock">
    <vt:lpwstr/>
  </property>
  <property fmtid="{D5CDD505-2E9C-101B-9397-08002B2CF9AE}" pid="7" name="ContentType">
    <vt:lpwstr>Blank Word document</vt:lpwstr>
  </property>
  <property fmtid="{D5CDD505-2E9C-101B-9397-08002B2CF9AE}" pid="8" name="ContentTypeId">
    <vt:lpwstr>0x01010076EA4D2F5F2A4388A94DFBC0EFD183BF00A6310996312C408E8742E8310808F32C00EF485FF38CDDC94BB61855C42FFE0DE1</vt:lpwstr>
  </property>
  <property fmtid="{D5CDD505-2E9C-101B-9397-08002B2CF9AE}" pid="9" name="ApprovalStatusMD">
    <vt:lpwstr>Approval pending</vt:lpwstr>
  </property>
  <property fmtid="{D5CDD505-2E9C-101B-9397-08002B2CF9AE}" pid="10" name="ProjectArchive">
    <vt:lpwstr>true</vt:lpwstr>
  </property>
  <property fmtid="{D5CDD505-2E9C-101B-9397-08002B2CF9AE}" pid="11" name="DocumentAudienceContractDelivery">
    <vt:lpwstr>CGI only</vt:lpwstr>
  </property>
  <property fmtid="{D5CDD505-2E9C-101B-9397-08002B2CF9AE}" pid="12" name="AssignedTo_ENS">
    <vt:lpwstr/>
  </property>
  <property fmtid="{D5CDD505-2E9C-101B-9397-08002B2CF9AE}" pid="13" name="DocumentType">
    <vt:lpwstr>SDS</vt:lpwstr>
  </property>
  <property fmtid="{D5CDD505-2E9C-101B-9397-08002B2CF9AE}" pid="14" name="DocumentStatusMD">
    <vt:lpwstr>Draft</vt:lpwstr>
  </property>
  <property fmtid="{D5CDD505-2E9C-101B-9397-08002B2CF9AE}" pid="15" name="Classification">
    <vt:lpwstr>Internal</vt:lpwstr>
  </property>
  <property fmtid="{D5CDD505-2E9C-101B-9397-08002B2CF9AE}" pid="16" name="TopicMD">
    <vt:lpwstr>Analysis and design</vt:lpwstr>
  </property>
  <property fmtid="{D5CDD505-2E9C-101B-9397-08002B2CF9AE}" pid="17" name="DocumentOwner">
    <vt:lpwstr/>
  </property>
  <property fmtid="{D5CDD505-2E9C-101B-9397-08002B2CF9AE}" pid="18" name="FormalDeliverable">
    <vt:lpwstr>true</vt:lpwstr>
  </property>
  <property fmtid="{D5CDD505-2E9C-101B-9397-08002B2CF9AE}" pid="19" name="ApprovalAuthority">
    <vt:lpwstr/>
  </property>
</Properties>
</file>